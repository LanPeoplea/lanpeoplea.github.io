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0E2" w:rsidRDefault="009220E2" w:rsidP="009220E2"/>
    <w:p w:rsidR="009220E2" w:rsidRDefault="009220E2" w:rsidP="009220E2"/>
    <w:p w:rsidR="009220E2" w:rsidRDefault="009220E2" w:rsidP="009220E2"/>
    <w:p w:rsidR="00515897" w:rsidRDefault="00515897" w:rsidP="009220E2"/>
    <w:p w:rsidR="00515897" w:rsidRDefault="00515897" w:rsidP="009220E2"/>
    <w:p w:rsidR="00515897" w:rsidRDefault="00515897" w:rsidP="009220E2"/>
    <w:p w:rsidR="00515897" w:rsidRDefault="00515897" w:rsidP="009220E2"/>
    <w:p w:rsidR="00515897" w:rsidRDefault="00515897" w:rsidP="009220E2"/>
    <w:p w:rsidR="009220E2" w:rsidRDefault="002827E6" w:rsidP="002827E6">
      <w:pPr>
        <w:jc w:val="center"/>
        <w:rPr>
          <w:rFonts w:ascii="黑体" w:eastAsia="黑体" w:hAnsi="黑体" w:cs="经典细空黑"/>
          <w:b/>
          <w:sz w:val="44"/>
        </w:rPr>
      </w:pPr>
      <w:bookmarkStart w:id="0" w:name="_GoBack"/>
      <w:r w:rsidRPr="002827E6">
        <w:rPr>
          <w:rFonts w:ascii="黑体" w:eastAsia="黑体" w:hAnsi="黑体" w:cs="经典细空黑" w:hint="eastAsia"/>
          <w:b/>
          <w:sz w:val="44"/>
        </w:rPr>
        <w:t>超高速试验设备故障汇编</w:t>
      </w:r>
    </w:p>
    <w:bookmarkEnd w:id="0"/>
    <w:p w:rsidR="002827E6" w:rsidRDefault="002827E6" w:rsidP="002827E6">
      <w:pPr>
        <w:jc w:val="center"/>
      </w:pPr>
      <w:r>
        <w:rPr>
          <w:rFonts w:ascii="黑体" w:eastAsia="黑体" w:hAnsi="黑体" w:cs="经典细空黑" w:hint="eastAsia"/>
          <w:b/>
          <w:sz w:val="44"/>
        </w:rPr>
        <w:t>（2020版）</w:t>
      </w:r>
    </w:p>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7953C9" w:rsidRDefault="007953C9" w:rsidP="009220E2"/>
    <w:p w:rsidR="007953C9" w:rsidRDefault="007953C9"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4719E3" w:rsidRDefault="004719E3" w:rsidP="009220E2"/>
    <w:p w:rsidR="007953C9" w:rsidRPr="00FA5A72" w:rsidRDefault="007953C9" w:rsidP="007953C9">
      <w:pPr>
        <w:spacing w:line="600" w:lineRule="exact"/>
        <w:jc w:val="center"/>
        <w:rPr>
          <w:rFonts w:ascii="黑体" w:eastAsia="黑体" w:hAnsi="黑体"/>
          <w:bCs/>
          <w:spacing w:val="20"/>
          <w:sz w:val="36"/>
          <w:szCs w:val="44"/>
        </w:rPr>
      </w:pPr>
      <w:r w:rsidRPr="00FA5A72">
        <w:rPr>
          <w:rFonts w:ascii="黑体" w:eastAsia="黑体" w:hAnsi="黑体" w:hint="eastAsia"/>
          <w:bCs/>
          <w:spacing w:val="20"/>
          <w:sz w:val="36"/>
          <w:szCs w:val="44"/>
        </w:rPr>
        <w:t>第三试验部</w:t>
      </w:r>
    </w:p>
    <w:p w:rsidR="007953C9" w:rsidRPr="00FA5A72" w:rsidRDefault="007953C9" w:rsidP="007953C9">
      <w:pPr>
        <w:spacing w:line="400" w:lineRule="exact"/>
        <w:jc w:val="center"/>
        <w:rPr>
          <w:rFonts w:ascii="黑体" w:eastAsia="黑体" w:hAnsi="黑体"/>
          <w:bCs/>
          <w:spacing w:val="20"/>
          <w:sz w:val="36"/>
          <w:szCs w:val="44"/>
        </w:rPr>
      </w:pPr>
    </w:p>
    <w:p w:rsidR="007953C9" w:rsidRDefault="007953C9" w:rsidP="007953C9">
      <w:pPr>
        <w:spacing w:line="600" w:lineRule="exact"/>
        <w:jc w:val="center"/>
        <w:rPr>
          <w:rFonts w:ascii="黑体" w:eastAsia="黑体" w:hAnsi="黑体"/>
          <w:bCs/>
          <w:spacing w:val="20"/>
          <w:sz w:val="36"/>
          <w:szCs w:val="44"/>
        </w:rPr>
      </w:pPr>
      <w:r w:rsidRPr="00FA5A72">
        <w:rPr>
          <w:rFonts w:ascii="黑体" w:eastAsia="黑体" w:hAnsi="黑体"/>
          <w:bCs/>
          <w:spacing w:val="20"/>
          <w:sz w:val="36"/>
          <w:szCs w:val="44"/>
        </w:rPr>
        <w:t>二〇</w:t>
      </w:r>
      <w:r w:rsidRPr="00FA5A72">
        <w:rPr>
          <w:rFonts w:ascii="黑体" w:eastAsia="黑体" w:hAnsi="黑体" w:hint="eastAsia"/>
          <w:bCs/>
          <w:spacing w:val="20"/>
          <w:sz w:val="36"/>
          <w:szCs w:val="44"/>
        </w:rPr>
        <w:t>二〇</w:t>
      </w:r>
      <w:r w:rsidRPr="00FA5A72">
        <w:rPr>
          <w:rFonts w:ascii="黑体" w:eastAsia="黑体" w:hAnsi="黑体"/>
          <w:bCs/>
          <w:spacing w:val="20"/>
          <w:sz w:val="36"/>
          <w:szCs w:val="44"/>
        </w:rPr>
        <w:t>年</w:t>
      </w:r>
      <w:r w:rsidR="00E06643">
        <w:rPr>
          <w:rFonts w:ascii="黑体" w:eastAsia="黑体" w:hAnsi="黑体" w:hint="eastAsia"/>
          <w:bCs/>
          <w:spacing w:val="20"/>
          <w:sz w:val="36"/>
          <w:szCs w:val="44"/>
        </w:rPr>
        <w:t>七</w:t>
      </w:r>
      <w:r w:rsidRPr="00FA5A72">
        <w:rPr>
          <w:rFonts w:ascii="黑体" w:eastAsia="黑体" w:hAnsi="黑体"/>
          <w:bCs/>
          <w:spacing w:val="20"/>
          <w:sz w:val="36"/>
          <w:szCs w:val="44"/>
        </w:rPr>
        <w:t>月</w:t>
      </w:r>
    </w:p>
    <w:p w:rsidR="00000BC7" w:rsidRPr="00FA5A72" w:rsidRDefault="00000BC7" w:rsidP="007953C9">
      <w:pPr>
        <w:spacing w:line="600" w:lineRule="exact"/>
        <w:jc w:val="center"/>
        <w:rPr>
          <w:rFonts w:ascii="黑体" w:eastAsia="黑体" w:hAnsi="黑体"/>
          <w:bCs/>
          <w:spacing w:val="20"/>
          <w:sz w:val="36"/>
          <w:szCs w:val="44"/>
        </w:rPr>
        <w:sectPr w:rsidR="00000BC7" w:rsidRPr="00FA5A72" w:rsidSect="00DA02D2">
          <w:headerReference w:type="default" r:id="rId9"/>
          <w:footerReference w:type="even" r:id="rId10"/>
          <w:footerReference w:type="default" r:id="rId11"/>
          <w:footerReference w:type="first" r:id="rId12"/>
          <w:pgSz w:w="11906" w:h="16838"/>
          <w:pgMar w:top="1247" w:right="1418" w:bottom="1247" w:left="1418" w:header="851" w:footer="992" w:gutter="0"/>
          <w:pgNumType w:start="0"/>
          <w:cols w:space="425"/>
          <w:docGrid w:type="lines" w:linePitch="312"/>
        </w:sectPr>
      </w:pPr>
    </w:p>
    <w:p w:rsidR="00000BC7" w:rsidRPr="00CB6171" w:rsidRDefault="00766ADA" w:rsidP="00766ADA">
      <w:pPr>
        <w:pStyle w:val="af4"/>
      </w:pPr>
      <w:r>
        <w:rPr>
          <w:rFonts w:hint="eastAsia"/>
        </w:rPr>
        <w:lastRenderedPageBreak/>
        <w:t>前言</w:t>
      </w:r>
    </w:p>
    <w:p w:rsidR="00766ADA" w:rsidRPr="00766ADA" w:rsidRDefault="00766ADA" w:rsidP="00766ADA">
      <w:pPr>
        <w:spacing w:line="360" w:lineRule="auto"/>
        <w:ind w:firstLineChars="200" w:firstLine="560"/>
        <w:rPr>
          <w:rFonts w:ascii="仿宋_GB2312" w:eastAsia="仿宋_GB2312" w:hAnsi="宋体"/>
          <w:bCs/>
          <w:sz w:val="28"/>
          <w:szCs w:val="28"/>
        </w:rPr>
      </w:pPr>
      <w:r w:rsidRPr="00766ADA">
        <w:rPr>
          <w:rFonts w:ascii="仿宋_GB2312" w:eastAsia="仿宋_GB2312" w:hAnsi="宋体" w:hint="eastAsia"/>
          <w:bCs/>
          <w:sz w:val="28"/>
          <w:szCs w:val="28"/>
        </w:rPr>
        <w:t>超高速风洞设备是开展超高速空气动力学研究、获得超高速飞行器气动特性数据的重要手段。按照钱学森、郭永怀等老一辈科学家的规划，经过几代人五十余年的不懈努力</w:t>
      </w:r>
      <w:r>
        <w:rPr>
          <w:rFonts w:ascii="仿宋_GB2312" w:eastAsia="仿宋_GB2312" w:hAnsi="宋体" w:hint="eastAsia"/>
          <w:bCs/>
          <w:sz w:val="28"/>
          <w:szCs w:val="28"/>
        </w:rPr>
        <w:t>，基地第三试验部（原第五研究所）建成了</w:t>
      </w:r>
      <w:r w:rsidRPr="00766ADA">
        <w:rPr>
          <w:rFonts w:ascii="仿宋_GB2312" w:eastAsia="仿宋_GB2312" w:hAnsi="宋体" w:hint="eastAsia"/>
          <w:bCs/>
          <w:sz w:val="28"/>
          <w:szCs w:val="28"/>
        </w:rPr>
        <w:t>高超声速风洞、高超声速低密度风洞、激波管、激波风洞、膨胀管风洞、电弧加热器、电弧风洞、高频等离子体风洞、自由飞弹道靶等</w:t>
      </w:r>
      <w:r w:rsidR="00A108F6" w:rsidRPr="00DD2F33">
        <w:rPr>
          <w:rFonts w:ascii="仿宋_GB2312" w:eastAsia="仿宋_GB2312" w:hAnsi="宋体" w:hint="eastAsia"/>
          <w:bCs/>
          <w:sz w:val="28"/>
          <w:szCs w:val="28"/>
        </w:rPr>
        <w:t>19座</w:t>
      </w:r>
      <w:r w:rsidR="00A108F6">
        <w:rPr>
          <w:rFonts w:ascii="仿宋_GB2312" w:eastAsia="仿宋_GB2312" w:hAnsi="宋体" w:hint="eastAsia"/>
          <w:bCs/>
          <w:sz w:val="28"/>
          <w:szCs w:val="28"/>
        </w:rPr>
        <w:t>设备</w:t>
      </w:r>
      <w:r w:rsidRPr="00766ADA">
        <w:rPr>
          <w:rFonts w:ascii="仿宋_GB2312" w:eastAsia="仿宋_GB2312" w:hAnsi="宋体" w:hint="eastAsia"/>
          <w:bCs/>
          <w:sz w:val="28"/>
          <w:szCs w:val="28"/>
        </w:rPr>
        <w:t>构成的世界一流超高速风洞设备群，最高模拟速度11.2km/s、最大模拟高度100km、最大喷管出口直径3m，构成了支撑我国导弹航天飞行器发展的战略性科研试验设施，在我国导弹航天飞行器研制中发挥了不可替代的重要作用。</w:t>
      </w:r>
    </w:p>
    <w:p w:rsidR="00766ADA" w:rsidRPr="00766ADA" w:rsidRDefault="00766ADA" w:rsidP="00766ADA">
      <w:pPr>
        <w:spacing w:line="360" w:lineRule="auto"/>
        <w:ind w:firstLineChars="200" w:firstLine="560"/>
        <w:rPr>
          <w:rFonts w:ascii="仿宋_GB2312" w:eastAsia="仿宋_GB2312" w:hAnsi="宋体"/>
          <w:bCs/>
          <w:sz w:val="28"/>
          <w:szCs w:val="28"/>
        </w:rPr>
      </w:pPr>
      <w:r w:rsidRPr="00766ADA">
        <w:rPr>
          <w:rFonts w:ascii="仿宋_GB2312" w:eastAsia="仿宋_GB2312" w:hAnsi="宋体" w:hint="eastAsia"/>
          <w:bCs/>
          <w:sz w:val="28"/>
          <w:szCs w:val="28"/>
        </w:rPr>
        <w:t>“工欲善其事，必先利其器”。风洞设备的高效可靠运行，是开展气动问题试验研究的基本保障。超高速风洞设备技术状态特殊、保障系统复杂，对可靠性要求极高。但是，由于设计不完善、加工有缺陷、长期使用导致老化、或操作使用不当等原因，在过去的风洞实际运行中难免会出现各种各样的故障。虽然这些故障都已排除，但是如果简单地就此结束，则显得比较可惜，后人可能还会面对相似甚至相同的问题。</w:t>
      </w:r>
    </w:p>
    <w:p w:rsidR="00766ADA" w:rsidRPr="00766ADA" w:rsidRDefault="00766ADA" w:rsidP="00766ADA">
      <w:pPr>
        <w:spacing w:line="360" w:lineRule="auto"/>
        <w:ind w:firstLineChars="200" w:firstLine="560"/>
        <w:rPr>
          <w:rFonts w:ascii="仿宋_GB2312" w:eastAsia="仿宋_GB2312" w:hAnsi="宋体"/>
          <w:bCs/>
          <w:sz w:val="28"/>
          <w:szCs w:val="28"/>
        </w:rPr>
      </w:pPr>
      <w:r w:rsidRPr="00766ADA">
        <w:rPr>
          <w:rFonts w:ascii="仿宋_GB2312" w:eastAsia="仿宋_GB2312" w:hAnsi="宋体" w:hint="eastAsia"/>
          <w:bCs/>
          <w:sz w:val="28"/>
          <w:szCs w:val="28"/>
        </w:rPr>
        <w:t>为了便于相关技术人员更深入地了解设备特点，有效避免和排除运行故障、保障风洞设备的高效可靠运行，甚至支撑改进未来的超高速风洞设计方案，去年我部即布置将故障现象、排查过程、整治结果等整理成册、编写一本超高速风洞设备故障汇编、保存和共享故障知识。参谋部和各研究室的同志在完成日常繁重工作的同时，加班加点，</w:t>
      </w:r>
      <w:r w:rsidRPr="00766ADA">
        <w:rPr>
          <w:rFonts w:ascii="仿宋_GB2312" w:eastAsia="仿宋_GB2312" w:hAnsi="宋体" w:hint="eastAsia"/>
          <w:bCs/>
          <w:sz w:val="28"/>
          <w:szCs w:val="28"/>
        </w:rPr>
        <w:lastRenderedPageBreak/>
        <w:t>挤出时间完成了今年这个第一版，实属不易。虽然内容还显得有些粗糙，但我们毕竟走开了第一步。这是一项基础性的工作，今后还将每年更新一版。我相信，只要我们及时记录、整理科研试验工作中发生的故障问题和排查过程，并逐年进行充实完善，这个汇编必将成为关于超高速风洞设备运行使用的重要知识宝库。</w:t>
      </w:r>
    </w:p>
    <w:p w:rsidR="00B0352E" w:rsidRPr="00B0352E" w:rsidRDefault="00B0352E" w:rsidP="00B0352E">
      <w:pPr>
        <w:spacing w:line="360" w:lineRule="auto"/>
        <w:ind w:right="840" w:firstLineChars="2200" w:firstLine="6160"/>
        <w:rPr>
          <w:rFonts w:ascii="仿宋_GB2312" w:eastAsia="仿宋_GB2312" w:hAnsi="宋体"/>
          <w:bCs/>
          <w:sz w:val="28"/>
          <w:szCs w:val="28"/>
        </w:rPr>
      </w:pPr>
      <w:r w:rsidRPr="00B0352E">
        <w:rPr>
          <w:rFonts w:ascii="仿宋_GB2312" w:eastAsia="仿宋_GB2312" w:hAnsi="宋体" w:hint="eastAsia"/>
          <w:bCs/>
          <w:sz w:val="28"/>
          <w:szCs w:val="28"/>
        </w:rPr>
        <w:t>柳森</w:t>
      </w:r>
    </w:p>
    <w:p w:rsidR="00B0352E" w:rsidRPr="00B0352E" w:rsidRDefault="00B0352E" w:rsidP="00B0352E">
      <w:pPr>
        <w:spacing w:line="360" w:lineRule="auto"/>
        <w:jc w:val="right"/>
        <w:rPr>
          <w:rFonts w:ascii="仿宋_GB2312" w:eastAsia="仿宋_GB2312" w:hAnsi="宋体"/>
          <w:bCs/>
          <w:sz w:val="28"/>
          <w:szCs w:val="28"/>
        </w:rPr>
      </w:pPr>
      <w:r w:rsidRPr="00B0352E">
        <w:rPr>
          <w:rFonts w:ascii="仿宋_GB2312" w:eastAsia="仿宋_GB2312" w:hAnsi="宋体" w:hint="eastAsia"/>
          <w:bCs/>
          <w:sz w:val="28"/>
          <w:szCs w:val="28"/>
        </w:rPr>
        <w:t>2020年7月1日于绵阳科研试验新区</w:t>
      </w:r>
    </w:p>
    <w:p w:rsidR="00766ADA" w:rsidRPr="00B0352E" w:rsidRDefault="00766ADA" w:rsidP="00766ADA">
      <w:pPr>
        <w:spacing w:line="360" w:lineRule="auto"/>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766ADA" w:rsidRDefault="00766ADA" w:rsidP="00000BC7">
      <w:pPr>
        <w:pStyle w:val="af4"/>
      </w:pPr>
    </w:p>
    <w:p w:rsidR="00000BC7" w:rsidRPr="00CB6171" w:rsidRDefault="00000BC7" w:rsidP="00000BC7">
      <w:pPr>
        <w:pStyle w:val="af4"/>
      </w:pPr>
      <w:r w:rsidRPr="00CB6171">
        <w:rPr>
          <w:rFonts w:hint="eastAsia"/>
        </w:rPr>
        <w:lastRenderedPageBreak/>
        <w:t>编</w:t>
      </w:r>
      <w:r>
        <w:rPr>
          <w:rFonts w:hint="eastAsia"/>
        </w:rPr>
        <w:t>写</w:t>
      </w:r>
      <w:r w:rsidRPr="00CB6171">
        <w:rPr>
          <w:rFonts w:hint="eastAsia"/>
        </w:rPr>
        <w:t>人员</w:t>
      </w:r>
    </w:p>
    <w:p w:rsidR="00337CFE" w:rsidRDefault="00337CFE" w:rsidP="00B0352E">
      <w:pPr>
        <w:rPr>
          <w:rFonts w:ascii="宋体" w:hAnsi="宋体"/>
          <w:bCs/>
          <w:snapToGrid w:val="0"/>
          <w:kern w:val="0"/>
          <w:sz w:val="44"/>
          <w:szCs w:val="28"/>
        </w:rPr>
      </w:pPr>
    </w:p>
    <w:p w:rsidR="00000BC7" w:rsidRPr="009638BA" w:rsidRDefault="002B5948" w:rsidP="009638BA">
      <w:pPr>
        <w:rPr>
          <w:b/>
          <w:sz w:val="28"/>
        </w:rPr>
      </w:pPr>
      <w:proofErr w:type="gramStart"/>
      <w:r w:rsidRPr="00DC78B7">
        <w:rPr>
          <w:rFonts w:hint="eastAsia"/>
          <w:b/>
          <w:sz w:val="28"/>
        </w:rPr>
        <w:t>焦德志</w:t>
      </w:r>
      <w:proofErr w:type="gramEnd"/>
      <w:r w:rsidR="00CA7DFD" w:rsidRPr="00DC78B7">
        <w:rPr>
          <w:rFonts w:hint="eastAsia"/>
          <w:b/>
          <w:sz w:val="28"/>
        </w:rPr>
        <w:t xml:space="preserve">   </w:t>
      </w:r>
      <w:r w:rsidRPr="00DC78B7">
        <w:rPr>
          <w:rFonts w:hint="eastAsia"/>
          <w:b/>
          <w:sz w:val="28"/>
        </w:rPr>
        <w:t>罗</w:t>
      </w:r>
      <w:r w:rsidR="00CA7DFD" w:rsidRPr="00DC78B7">
        <w:rPr>
          <w:rFonts w:hint="eastAsia"/>
          <w:b/>
          <w:sz w:val="28"/>
        </w:rPr>
        <w:t xml:space="preserve">  </w:t>
      </w:r>
      <w:r w:rsidRPr="00DC78B7">
        <w:rPr>
          <w:rFonts w:hint="eastAsia"/>
          <w:b/>
          <w:sz w:val="28"/>
        </w:rPr>
        <w:t>庆</w:t>
      </w:r>
      <w:r w:rsidR="00337CFE">
        <w:rPr>
          <w:rFonts w:hint="eastAsia"/>
          <w:b/>
          <w:sz w:val="28"/>
        </w:rPr>
        <w:t xml:space="preserve"> </w:t>
      </w:r>
      <w:r w:rsidR="00CA7DFD" w:rsidRPr="00DC78B7">
        <w:rPr>
          <w:rFonts w:hint="eastAsia"/>
          <w:b/>
          <w:sz w:val="28"/>
        </w:rPr>
        <w:t xml:space="preserve"> </w:t>
      </w:r>
      <w:r w:rsidRPr="00DC78B7">
        <w:rPr>
          <w:rFonts w:hint="eastAsia"/>
          <w:b/>
          <w:sz w:val="28"/>
        </w:rPr>
        <w:t>宋</w:t>
      </w:r>
      <w:r w:rsidR="00B0352E">
        <w:rPr>
          <w:rFonts w:hint="eastAsia"/>
          <w:b/>
          <w:sz w:val="28"/>
        </w:rPr>
        <w:t xml:space="preserve"> </w:t>
      </w:r>
      <w:r w:rsidRPr="00DC78B7">
        <w:rPr>
          <w:rFonts w:hint="eastAsia"/>
          <w:b/>
          <w:sz w:val="28"/>
        </w:rPr>
        <w:t>强</w:t>
      </w:r>
      <w:r w:rsidR="00337CFE">
        <w:rPr>
          <w:rFonts w:hint="eastAsia"/>
          <w:b/>
          <w:sz w:val="28"/>
        </w:rPr>
        <w:t xml:space="preserve">   </w:t>
      </w:r>
      <w:r w:rsidRPr="00DC78B7">
        <w:rPr>
          <w:rFonts w:hint="eastAsia"/>
          <w:b/>
          <w:sz w:val="28"/>
        </w:rPr>
        <w:t>柯发伟</w:t>
      </w:r>
      <w:r w:rsidR="00CA7DFD" w:rsidRPr="00DC78B7">
        <w:rPr>
          <w:rFonts w:hint="eastAsia"/>
          <w:b/>
          <w:sz w:val="28"/>
        </w:rPr>
        <w:t xml:space="preserve">   </w:t>
      </w:r>
      <w:r w:rsidRPr="00DC78B7">
        <w:rPr>
          <w:rFonts w:hint="eastAsia"/>
          <w:b/>
          <w:sz w:val="28"/>
        </w:rPr>
        <w:t>李</w:t>
      </w:r>
      <w:r w:rsidR="00CA7DFD" w:rsidRPr="00DC78B7">
        <w:rPr>
          <w:rFonts w:hint="eastAsia"/>
          <w:b/>
          <w:sz w:val="28"/>
        </w:rPr>
        <w:t xml:space="preserve">  </w:t>
      </w:r>
      <w:proofErr w:type="gramStart"/>
      <w:r w:rsidRPr="00DC78B7">
        <w:rPr>
          <w:rFonts w:hint="eastAsia"/>
          <w:b/>
          <w:sz w:val="28"/>
        </w:rPr>
        <w:t>晶</w:t>
      </w:r>
      <w:proofErr w:type="gramEnd"/>
      <w:r w:rsidR="00CA7DFD" w:rsidRPr="00DC78B7">
        <w:rPr>
          <w:rFonts w:hint="eastAsia"/>
          <w:b/>
          <w:sz w:val="28"/>
        </w:rPr>
        <w:t xml:space="preserve">   </w:t>
      </w:r>
      <w:r w:rsidRPr="00DC78B7">
        <w:rPr>
          <w:rFonts w:hint="eastAsia"/>
          <w:b/>
          <w:sz w:val="28"/>
        </w:rPr>
        <w:t>石安华</w:t>
      </w:r>
      <w:r w:rsidR="009638BA">
        <w:rPr>
          <w:rFonts w:hint="eastAsia"/>
          <w:b/>
          <w:sz w:val="28"/>
        </w:rPr>
        <w:t xml:space="preserve"> </w:t>
      </w:r>
      <w:r w:rsidR="00CA7DFD" w:rsidRPr="00DC78B7">
        <w:rPr>
          <w:rFonts w:hint="eastAsia"/>
          <w:b/>
          <w:sz w:val="28"/>
        </w:rPr>
        <w:t xml:space="preserve"> </w:t>
      </w:r>
      <w:r w:rsidR="00B0352E">
        <w:rPr>
          <w:rFonts w:hint="eastAsia"/>
          <w:b/>
          <w:sz w:val="28"/>
        </w:rPr>
        <w:t xml:space="preserve"> </w:t>
      </w:r>
      <w:r w:rsidR="009638BA" w:rsidRPr="00DC78B7">
        <w:rPr>
          <w:rFonts w:hint="eastAsia"/>
          <w:b/>
          <w:sz w:val="28"/>
        </w:rPr>
        <w:t>李文光</w:t>
      </w:r>
      <w:r w:rsidR="009638BA">
        <w:rPr>
          <w:rFonts w:hint="eastAsia"/>
          <w:b/>
          <w:sz w:val="28"/>
        </w:rPr>
        <w:t xml:space="preserve">  </w:t>
      </w:r>
      <w:r w:rsidR="00B0352E">
        <w:rPr>
          <w:rFonts w:hint="eastAsia"/>
          <w:b/>
          <w:sz w:val="28"/>
        </w:rPr>
        <w:t xml:space="preserve"> </w:t>
      </w:r>
      <w:proofErr w:type="gramStart"/>
      <w:r w:rsidR="00B0352E" w:rsidRPr="00DC78B7">
        <w:rPr>
          <w:rFonts w:hint="eastAsia"/>
          <w:b/>
          <w:sz w:val="28"/>
        </w:rPr>
        <w:t>蒋</w:t>
      </w:r>
      <w:proofErr w:type="gramEnd"/>
      <w:r w:rsidR="00B0352E" w:rsidRPr="00DC78B7">
        <w:rPr>
          <w:rFonts w:hint="eastAsia"/>
          <w:b/>
          <w:sz w:val="28"/>
        </w:rPr>
        <w:t xml:space="preserve">  </w:t>
      </w:r>
      <w:r w:rsidR="00B0352E" w:rsidRPr="00DC78B7">
        <w:rPr>
          <w:rFonts w:hint="eastAsia"/>
          <w:b/>
          <w:sz w:val="28"/>
        </w:rPr>
        <w:t>伟</w:t>
      </w:r>
      <w:r w:rsidR="00B0352E" w:rsidRPr="00DC78B7">
        <w:rPr>
          <w:rFonts w:hint="eastAsia"/>
          <w:b/>
          <w:sz w:val="28"/>
        </w:rPr>
        <w:t xml:space="preserve">  </w:t>
      </w:r>
      <w:r w:rsidR="00B0352E">
        <w:rPr>
          <w:rFonts w:hint="eastAsia"/>
          <w:b/>
          <w:sz w:val="28"/>
        </w:rPr>
        <w:t xml:space="preserve"> </w:t>
      </w:r>
      <w:r w:rsidR="00B0352E" w:rsidRPr="00DC78B7">
        <w:rPr>
          <w:rFonts w:hint="eastAsia"/>
          <w:b/>
          <w:sz w:val="28"/>
        </w:rPr>
        <w:t>廖振洋</w:t>
      </w:r>
      <w:r w:rsidR="00337CFE">
        <w:rPr>
          <w:rFonts w:hint="eastAsia"/>
          <w:b/>
          <w:sz w:val="28"/>
        </w:rPr>
        <w:t xml:space="preserve">  </w:t>
      </w:r>
      <w:r w:rsidR="00B0352E" w:rsidRPr="00DC78B7">
        <w:rPr>
          <w:rFonts w:hint="eastAsia"/>
          <w:b/>
          <w:sz w:val="28"/>
        </w:rPr>
        <w:t>钟</w:t>
      </w:r>
      <w:r w:rsidR="00B0352E" w:rsidRPr="00DC78B7">
        <w:rPr>
          <w:rFonts w:hint="eastAsia"/>
          <w:b/>
          <w:sz w:val="28"/>
        </w:rPr>
        <w:t xml:space="preserve"> </w:t>
      </w:r>
      <w:r w:rsidR="00B0352E" w:rsidRPr="00DC78B7">
        <w:rPr>
          <w:rFonts w:hint="eastAsia"/>
          <w:b/>
          <w:sz w:val="28"/>
        </w:rPr>
        <w:t>涌</w:t>
      </w:r>
      <w:r w:rsidR="00337CFE">
        <w:rPr>
          <w:rFonts w:hint="eastAsia"/>
          <w:b/>
          <w:sz w:val="28"/>
        </w:rPr>
        <w:t xml:space="preserve">   </w:t>
      </w:r>
      <w:proofErr w:type="gramStart"/>
      <w:r w:rsidRPr="00DC78B7">
        <w:rPr>
          <w:rFonts w:hint="eastAsia"/>
          <w:b/>
          <w:sz w:val="28"/>
        </w:rPr>
        <w:t>周嘉穗</w:t>
      </w:r>
      <w:proofErr w:type="gramEnd"/>
      <w:r w:rsidR="00CA7DFD" w:rsidRPr="00DC78B7">
        <w:rPr>
          <w:rFonts w:hint="eastAsia"/>
          <w:b/>
          <w:sz w:val="28"/>
        </w:rPr>
        <w:t xml:space="preserve">   </w:t>
      </w:r>
      <w:r w:rsidRPr="00DC78B7">
        <w:rPr>
          <w:rFonts w:hint="eastAsia"/>
          <w:b/>
          <w:sz w:val="28"/>
        </w:rPr>
        <w:t>江</w:t>
      </w:r>
      <w:r w:rsidR="00CA7DFD" w:rsidRPr="00DC78B7">
        <w:rPr>
          <w:rFonts w:hint="eastAsia"/>
          <w:b/>
          <w:sz w:val="28"/>
        </w:rPr>
        <w:t xml:space="preserve">  </w:t>
      </w:r>
      <w:r w:rsidRPr="00DC78B7">
        <w:rPr>
          <w:rFonts w:hint="eastAsia"/>
          <w:b/>
          <w:sz w:val="28"/>
        </w:rPr>
        <w:t>涛</w:t>
      </w:r>
      <w:r w:rsidR="00CA7DFD" w:rsidRPr="00DC78B7">
        <w:rPr>
          <w:rFonts w:hint="eastAsia"/>
          <w:b/>
          <w:sz w:val="28"/>
        </w:rPr>
        <w:t xml:space="preserve">   </w:t>
      </w:r>
      <w:proofErr w:type="gramStart"/>
      <w:r w:rsidRPr="00DC78B7">
        <w:rPr>
          <w:rFonts w:hint="eastAsia"/>
          <w:b/>
          <w:sz w:val="28"/>
        </w:rPr>
        <w:t>王临平</w:t>
      </w:r>
      <w:proofErr w:type="gramEnd"/>
      <w:r w:rsidR="009638BA">
        <w:rPr>
          <w:rFonts w:hint="eastAsia"/>
          <w:b/>
          <w:sz w:val="28"/>
        </w:rPr>
        <w:t xml:space="preserve">  </w:t>
      </w:r>
      <w:r w:rsidR="00B0352E">
        <w:rPr>
          <w:rFonts w:hint="eastAsia"/>
          <w:b/>
          <w:sz w:val="28"/>
        </w:rPr>
        <w:t xml:space="preserve"> </w:t>
      </w:r>
      <w:proofErr w:type="gramStart"/>
      <w:r w:rsidR="009638BA" w:rsidRPr="00DC78B7">
        <w:rPr>
          <w:rFonts w:hint="eastAsia"/>
          <w:b/>
          <w:sz w:val="28"/>
        </w:rPr>
        <w:t>刘济春</w:t>
      </w:r>
      <w:proofErr w:type="gramEnd"/>
      <w:r w:rsidR="00B0352E">
        <w:rPr>
          <w:rFonts w:hint="eastAsia"/>
          <w:b/>
          <w:sz w:val="28"/>
        </w:rPr>
        <w:t xml:space="preserve">   </w:t>
      </w:r>
      <w:r w:rsidR="00B0352E" w:rsidRPr="00DC78B7">
        <w:rPr>
          <w:rFonts w:hint="eastAsia"/>
          <w:b/>
          <w:sz w:val="28"/>
        </w:rPr>
        <w:t>张柏林</w:t>
      </w:r>
      <w:r w:rsidR="00B0352E" w:rsidRPr="00DC78B7">
        <w:rPr>
          <w:rFonts w:hint="eastAsia"/>
          <w:b/>
          <w:sz w:val="28"/>
        </w:rPr>
        <w:t xml:space="preserve"> </w:t>
      </w:r>
      <w:r w:rsidR="00B0352E">
        <w:rPr>
          <w:rFonts w:hint="eastAsia"/>
          <w:b/>
          <w:sz w:val="28"/>
        </w:rPr>
        <w:t xml:space="preserve">  </w:t>
      </w:r>
      <w:r w:rsidR="00B0352E" w:rsidRPr="00DC78B7">
        <w:rPr>
          <w:rFonts w:hint="eastAsia"/>
          <w:b/>
          <w:sz w:val="28"/>
        </w:rPr>
        <w:t>张</w:t>
      </w:r>
      <w:r w:rsidR="00B0352E" w:rsidRPr="00DC78B7">
        <w:rPr>
          <w:rFonts w:hint="eastAsia"/>
          <w:b/>
          <w:sz w:val="28"/>
        </w:rPr>
        <w:t xml:space="preserve">  </w:t>
      </w:r>
      <w:r w:rsidR="00B0352E" w:rsidRPr="00DC78B7">
        <w:rPr>
          <w:rFonts w:hint="eastAsia"/>
          <w:b/>
          <w:sz w:val="28"/>
        </w:rPr>
        <w:t>建</w:t>
      </w:r>
      <w:r w:rsidR="00B0352E" w:rsidRPr="00DC78B7">
        <w:rPr>
          <w:rFonts w:hint="eastAsia"/>
          <w:b/>
          <w:sz w:val="28"/>
        </w:rPr>
        <w:t xml:space="preserve">  </w:t>
      </w:r>
      <w:r w:rsidR="00B0352E" w:rsidRPr="00DC78B7">
        <w:rPr>
          <w:rFonts w:hint="eastAsia"/>
          <w:b/>
          <w:sz w:val="28"/>
        </w:rPr>
        <w:t>李</w:t>
      </w:r>
      <w:r w:rsidR="00B0352E">
        <w:rPr>
          <w:rFonts w:hint="eastAsia"/>
          <w:b/>
          <w:sz w:val="28"/>
        </w:rPr>
        <w:t xml:space="preserve"> </w:t>
      </w:r>
      <w:r w:rsidR="00B0352E" w:rsidRPr="00DC78B7">
        <w:rPr>
          <w:rFonts w:hint="eastAsia"/>
          <w:b/>
          <w:sz w:val="28"/>
        </w:rPr>
        <w:t>东</w:t>
      </w:r>
      <w:r w:rsidR="00337CFE">
        <w:rPr>
          <w:rFonts w:hint="eastAsia"/>
          <w:b/>
          <w:sz w:val="28"/>
        </w:rPr>
        <w:t xml:space="preserve">   </w:t>
      </w:r>
      <w:r w:rsidRPr="00DC78B7">
        <w:rPr>
          <w:rFonts w:hint="eastAsia"/>
          <w:b/>
          <w:sz w:val="28"/>
        </w:rPr>
        <w:t>韩</w:t>
      </w:r>
      <w:r w:rsidR="00CA7DFD" w:rsidRPr="00DC78B7">
        <w:rPr>
          <w:rFonts w:hint="eastAsia"/>
          <w:b/>
          <w:sz w:val="28"/>
        </w:rPr>
        <w:t xml:space="preserve">  </w:t>
      </w:r>
      <w:proofErr w:type="gramStart"/>
      <w:r w:rsidRPr="00DC78B7">
        <w:rPr>
          <w:rFonts w:hint="eastAsia"/>
          <w:b/>
          <w:sz w:val="28"/>
        </w:rPr>
        <w:t>韬</w:t>
      </w:r>
      <w:proofErr w:type="gramEnd"/>
      <w:r w:rsidR="00CA7DFD" w:rsidRPr="00DC78B7">
        <w:rPr>
          <w:rFonts w:hint="eastAsia"/>
          <w:b/>
          <w:sz w:val="28"/>
        </w:rPr>
        <w:t xml:space="preserve">   </w:t>
      </w:r>
      <w:proofErr w:type="gramStart"/>
      <w:r w:rsidRPr="00DC78B7">
        <w:rPr>
          <w:rFonts w:hint="eastAsia"/>
          <w:b/>
          <w:sz w:val="28"/>
        </w:rPr>
        <w:t>陈柳吉</w:t>
      </w:r>
      <w:proofErr w:type="gramEnd"/>
      <w:r w:rsidR="00CA7DFD" w:rsidRPr="00DC78B7">
        <w:rPr>
          <w:rFonts w:hint="eastAsia"/>
          <w:b/>
          <w:sz w:val="28"/>
        </w:rPr>
        <w:t xml:space="preserve">   </w:t>
      </w:r>
      <w:r w:rsidRPr="00DC78B7">
        <w:rPr>
          <w:rFonts w:hint="eastAsia"/>
          <w:b/>
          <w:sz w:val="28"/>
        </w:rPr>
        <w:t>徐先富</w:t>
      </w:r>
      <w:r w:rsidR="009638BA">
        <w:rPr>
          <w:rFonts w:hint="eastAsia"/>
          <w:b/>
          <w:sz w:val="28"/>
        </w:rPr>
        <w:t xml:space="preserve">  </w:t>
      </w:r>
      <w:r w:rsidR="00B0352E">
        <w:rPr>
          <w:rFonts w:hint="eastAsia"/>
          <w:b/>
          <w:sz w:val="28"/>
        </w:rPr>
        <w:t xml:space="preserve"> </w:t>
      </w:r>
      <w:r w:rsidR="009638BA" w:rsidRPr="00DC78B7">
        <w:rPr>
          <w:rFonts w:hint="eastAsia"/>
          <w:b/>
          <w:sz w:val="28"/>
        </w:rPr>
        <w:t>刘</w:t>
      </w:r>
      <w:r w:rsidR="009638BA" w:rsidRPr="00DC78B7">
        <w:rPr>
          <w:rFonts w:hint="eastAsia"/>
          <w:b/>
          <w:sz w:val="28"/>
        </w:rPr>
        <w:t xml:space="preserve">  </w:t>
      </w:r>
      <w:proofErr w:type="gramStart"/>
      <w:r w:rsidR="009638BA" w:rsidRPr="00DC78B7">
        <w:rPr>
          <w:rFonts w:hint="eastAsia"/>
          <w:b/>
          <w:sz w:val="28"/>
        </w:rPr>
        <w:t>鉴</w:t>
      </w:r>
      <w:proofErr w:type="gramEnd"/>
      <w:r w:rsidR="00CA7DFD" w:rsidRPr="00DC78B7">
        <w:rPr>
          <w:rFonts w:hint="eastAsia"/>
          <w:b/>
          <w:sz w:val="28"/>
        </w:rPr>
        <w:t xml:space="preserve">   </w:t>
      </w:r>
      <w:r w:rsidRPr="00DC78B7">
        <w:rPr>
          <w:rFonts w:hint="eastAsia"/>
          <w:b/>
          <w:sz w:val="28"/>
        </w:rPr>
        <w:t>钟</w:t>
      </w:r>
      <w:r w:rsidR="009638BA">
        <w:rPr>
          <w:rFonts w:hint="eastAsia"/>
          <w:b/>
          <w:sz w:val="28"/>
        </w:rPr>
        <w:t xml:space="preserve">  </w:t>
      </w:r>
      <w:r w:rsidRPr="00DC78B7">
        <w:rPr>
          <w:rFonts w:hint="eastAsia"/>
          <w:b/>
          <w:sz w:val="28"/>
        </w:rPr>
        <w:t>伟</w:t>
      </w:r>
      <w:r w:rsidR="00CA7DFD" w:rsidRPr="00DC78B7">
        <w:rPr>
          <w:rFonts w:hint="eastAsia"/>
          <w:b/>
          <w:sz w:val="28"/>
        </w:rPr>
        <w:t xml:space="preserve">   </w:t>
      </w:r>
      <w:r w:rsidR="00CA7DFD" w:rsidRPr="00DC78B7">
        <w:rPr>
          <w:rFonts w:hint="eastAsia"/>
          <w:b/>
          <w:sz w:val="28"/>
        </w:rPr>
        <w:t>王</w:t>
      </w:r>
      <w:r w:rsidR="00CA7DFD" w:rsidRPr="00DC78B7">
        <w:rPr>
          <w:rFonts w:hint="eastAsia"/>
          <w:b/>
          <w:sz w:val="28"/>
        </w:rPr>
        <w:t xml:space="preserve">  </w:t>
      </w:r>
      <w:r w:rsidR="00CA7DFD" w:rsidRPr="00DC78B7">
        <w:rPr>
          <w:rFonts w:hint="eastAsia"/>
          <w:b/>
          <w:sz w:val="28"/>
        </w:rPr>
        <w:t>钢</w:t>
      </w:r>
      <w:r w:rsidR="00B0352E">
        <w:rPr>
          <w:rFonts w:hint="eastAsia"/>
          <w:b/>
          <w:sz w:val="28"/>
        </w:rPr>
        <w:t xml:space="preserve">  </w:t>
      </w:r>
      <w:r w:rsidR="00CA7DFD" w:rsidRPr="00DC78B7">
        <w:rPr>
          <w:rFonts w:hint="eastAsia"/>
          <w:b/>
          <w:sz w:val="28"/>
        </w:rPr>
        <w:t>唐经纬</w:t>
      </w:r>
      <w:r w:rsidR="00337CFE">
        <w:rPr>
          <w:rFonts w:hint="eastAsia"/>
          <w:b/>
          <w:sz w:val="28"/>
        </w:rPr>
        <w:t xml:space="preserve">   </w:t>
      </w:r>
      <w:proofErr w:type="gramStart"/>
      <w:r w:rsidR="00CA7DFD" w:rsidRPr="00DC78B7">
        <w:rPr>
          <w:rFonts w:hint="eastAsia"/>
          <w:b/>
          <w:sz w:val="28"/>
        </w:rPr>
        <w:t>肖学仁</w:t>
      </w:r>
      <w:proofErr w:type="gramEnd"/>
      <w:r w:rsidR="00CA7DFD" w:rsidRPr="00DC78B7">
        <w:rPr>
          <w:rFonts w:hint="eastAsia"/>
          <w:b/>
          <w:sz w:val="28"/>
        </w:rPr>
        <w:t xml:space="preserve">   </w:t>
      </w:r>
      <w:r w:rsidR="00CA7DFD" w:rsidRPr="00DC78B7">
        <w:rPr>
          <w:rFonts w:hint="eastAsia"/>
          <w:b/>
          <w:sz w:val="28"/>
        </w:rPr>
        <w:t>黄祯君</w:t>
      </w:r>
      <w:r w:rsidR="00CA7DFD" w:rsidRPr="00DC78B7">
        <w:rPr>
          <w:rFonts w:hint="eastAsia"/>
          <w:b/>
          <w:sz w:val="28"/>
        </w:rPr>
        <w:t xml:space="preserve">   </w:t>
      </w:r>
      <w:proofErr w:type="gramStart"/>
      <w:r w:rsidR="00CA7DFD" w:rsidRPr="00DC78B7">
        <w:rPr>
          <w:rFonts w:hint="eastAsia"/>
          <w:b/>
          <w:sz w:val="28"/>
        </w:rPr>
        <w:t>王茂刚</w:t>
      </w:r>
      <w:proofErr w:type="gramEnd"/>
      <w:r w:rsidR="00CA7DFD" w:rsidRPr="00DC78B7">
        <w:rPr>
          <w:rFonts w:hint="eastAsia"/>
          <w:b/>
          <w:sz w:val="28"/>
        </w:rPr>
        <w:t xml:space="preserve">  </w:t>
      </w:r>
      <w:r w:rsidR="00B0352E">
        <w:rPr>
          <w:rFonts w:hint="eastAsia"/>
          <w:b/>
          <w:sz w:val="28"/>
        </w:rPr>
        <w:t xml:space="preserve"> </w:t>
      </w:r>
      <w:r w:rsidR="009638BA" w:rsidRPr="00DC78B7">
        <w:rPr>
          <w:rFonts w:hint="eastAsia"/>
          <w:b/>
          <w:sz w:val="28"/>
        </w:rPr>
        <w:t>孙</w:t>
      </w:r>
      <w:r w:rsidR="009638BA" w:rsidRPr="00DC78B7">
        <w:rPr>
          <w:rFonts w:hint="eastAsia"/>
          <w:b/>
          <w:sz w:val="28"/>
        </w:rPr>
        <w:t xml:space="preserve">  </w:t>
      </w:r>
      <w:r w:rsidR="009638BA" w:rsidRPr="00DC78B7">
        <w:rPr>
          <w:rFonts w:hint="eastAsia"/>
          <w:b/>
          <w:sz w:val="28"/>
        </w:rPr>
        <w:t>鹏</w:t>
      </w:r>
      <w:r w:rsidR="00B0352E">
        <w:rPr>
          <w:rFonts w:hint="eastAsia"/>
          <w:b/>
          <w:sz w:val="28"/>
        </w:rPr>
        <w:t xml:space="preserve">   </w:t>
      </w:r>
      <w:r w:rsidR="00B0352E" w:rsidRPr="00DC78B7">
        <w:rPr>
          <w:rFonts w:hint="eastAsia"/>
          <w:b/>
          <w:sz w:val="28"/>
        </w:rPr>
        <w:t>舒海峰</w:t>
      </w:r>
      <w:r w:rsidR="00B0352E">
        <w:rPr>
          <w:rFonts w:hint="eastAsia"/>
          <w:b/>
          <w:sz w:val="28"/>
        </w:rPr>
        <w:t xml:space="preserve">   </w:t>
      </w:r>
      <w:r w:rsidR="00B0352E" w:rsidRPr="00DC78B7">
        <w:rPr>
          <w:rFonts w:hint="eastAsia"/>
          <w:b/>
          <w:sz w:val="28"/>
        </w:rPr>
        <w:t>赵</w:t>
      </w:r>
      <w:r w:rsidR="00B0352E" w:rsidRPr="00DC78B7">
        <w:rPr>
          <w:rFonts w:hint="eastAsia"/>
          <w:b/>
          <w:sz w:val="28"/>
        </w:rPr>
        <w:t xml:space="preserve">  </w:t>
      </w:r>
      <w:r w:rsidR="00B0352E" w:rsidRPr="00DC78B7">
        <w:rPr>
          <w:rFonts w:hint="eastAsia"/>
          <w:b/>
          <w:sz w:val="28"/>
        </w:rPr>
        <w:t>健</w:t>
      </w:r>
      <w:r w:rsidR="00B0352E">
        <w:rPr>
          <w:rFonts w:hint="eastAsia"/>
          <w:b/>
          <w:sz w:val="28"/>
        </w:rPr>
        <w:t xml:space="preserve"> </w:t>
      </w:r>
      <w:r w:rsidR="00B0352E" w:rsidRPr="00DC78B7">
        <w:rPr>
          <w:rFonts w:hint="eastAsia"/>
          <w:b/>
          <w:sz w:val="28"/>
        </w:rPr>
        <w:t xml:space="preserve"> </w:t>
      </w:r>
      <w:proofErr w:type="gramStart"/>
      <w:r w:rsidR="00B0352E" w:rsidRPr="00DC78B7">
        <w:rPr>
          <w:rFonts w:hint="eastAsia"/>
          <w:b/>
          <w:sz w:val="28"/>
        </w:rPr>
        <w:t>孙启志</w:t>
      </w:r>
      <w:proofErr w:type="gramEnd"/>
      <w:r w:rsidR="00337CFE">
        <w:rPr>
          <w:rFonts w:hint="eastAsia"/>
          <w:b/>
          <w:sz w:val="28"/>
        </w:rPr>
        <w:t xml:space="preserve">   </w:t>
      </w:r>
      <w:r w:rsidRPr="00DC78B7">
        <w:rPr>
          <w:rFonts w:hint="eastAsia"/>
          <w:b/>
          <w:sz w:val="28"/>
        </w:rPr>
        <w:t>王南天</w:t>
      </w:r>
      <w:r w:rsidR="00CA7DFD" w:rsidRPr="00DC78B7">
        <w:rPr>
          <w:rFonts w:hint="eastAsia"/>
          <w:b/>
          <w:sz w:val="28"/>
        </w:rPr>
        <w:t xml:space="preserve">   </w:t>
      </w:r>
      <w:r w:rsidR="00CA7DFD" w:rsidRPr="00DC78B7">
        <w:rPr>
          <w:rFonts w:hint="eastAsia"/>
          <w:b/>
          <w:sz w:val="28"/>
        </w:rPr>
        <w:t>陈</w:t>
      </w:r>
      <w:proofErr w:type="gramStart"/>
      <w:r w:rsidRPr="00DC78B7">
        <w:rPr>
          <w:rFonts w:hint="eastAsia"/>
          <w:b/>
          <w:sz w:val="28"/>
        </w:rPr>
        <w:t>久芬</w:t>
      </w:r>
      <w:r w:rsidR="00DC78B7">
        <w:rPr>
          <w:rFonts w:hint="eastAsia"/>
          <w:b/>
          <w:sz w:val="28"/>
        </w:rPr>
        <w:t xml:space="preserve">   </w:t>
      </w:r>
      <w:r w:rsidRPr="00DC78B7">
        <w:rPr>
          <w:rFonts w:hint="eastAsia"/>
          <w:b/>
          <w:sz w:val="28"/>
        </w:rPr>
        <w:t>侯峰伟</w:t>
      </w:r>
      <w:proofErr w:type="gramEnd"/>
      <w:r w:rsidR="009638BA">
        <w:rPr>
          <w:rFonts w:hint="eastAsia"/>
          <w:b/>
          <w:sz w:val="28"/>
        </w:rPr>
        <w:t xml:space="preserve"> </w:t>
      </w:r>
      <w:r w:rsidR="001D0314">
        <w:rPr>
          <w:rFonts w:hint="eastAsia"/>
          <w:b/>
          <w:sz w:val="28"/>
        </w:rPr>
        <w:t xml:space="preserve"> </w:t>
      </w:r>
      <w:r w:rsidR="009638BA">
        <w:rPr>
          <w:rFonts w:hint="eastAsia"/>
          <w:b/>
          <w:sz w:val="28"/>
        </w:rPr>
        <w:t xml:space="preserve"> </w:t>
      </w:r>
      <w:r w:rsidRPr="00DC78B7">
        <w:rPr>
          <w:rFonts w:hint="eastAsia"/>
          <w:b/>
          <w:sz w:val="28"/>
        </w:rPr>
        <w:t>张德伟</w:t>
      </w:r>
      <w:r w:rsidR="00CA7DFD" w:rsidRPr="00DC78B7">
        <w:rPr>
          <w:rFonts w:hint="eastAsia"/>
          <w:b/>
          <w:sz w:val="28"/>
        </w:rPr>
        <w:t xml:space="preserve">  </w:t>
      </w:r>
      <w:r w:rsidRPr="00DC78B7">
        <w:rPr>
          <w:rFonts w:hint="eastAsia"/>
          <w:b/>
          <w:sz w:val="28"/>
        </w:rPr>
        <w:t>何</w:t>
      </w:r>
      <w:r w:rsidR="00CA7DFD" w:rsidRPr="00DC78B7">
        <w:rPr>
          <w:rFonts w:hint="eastAsia"/>
          <w:b/>
          <w:sz w:val="28"/>
        </w:rPr>
        <w:t xml:space="preserve">  </w:t>
      </w:r>
      <w:r w:rsidRPr="00DC78B7">
        <w:rPr>
          <w:rFonts w:hint="eastAsia"/>
          <w:b/>
          <w:sz w:val="28"/>
        </w:rPr>
        <w:t>超</w:t>
      </w:r>
      <w:r w:rsidR="00CA7DFD" w:rsidRPr="00DC78B7">
        <w:rPr>
          <w:rFonts w:hint="eastAsia"/>
          <w:b/>
          <w:sz w:val="28"/>
        </w:rPr>
        <w:t xml:space="preserve">   </w:t>
      </w:r>
      <w:r w:rsidRPr="00DC78B7">
        <w:rPr>
          <w:rFonts w:hint="eastAsia"/>
          <w:b/>
          <w:sz w:val="28"/>
        </w:rPr>
        <w:t>陈</w:t>
      </w:r>
      <w:r w:rsidR="00CA7DFD" w:rsidRPr="00DC78B7">
        <w:rPr>
          <w:rFonts w:hint="eastAsia"/>
          <w:b/>
          <w:sz w:val="28"/>
        </w:rPr>
        <w:t xml:space="preserve">  </w:t>
      </w:r>
      <w:proofErr w:type="gramStart"/>
      <w:r w:rsidRPr="00DC78B7">
        <w:rPr>
          <w:rFonts w:hint="eastAsia"/>
          <w:b/>
          <w:sz w:val="28"/>
        </w:rPr>
        <w:t>磊</w:t>
      </w:r>
      <w:proofErr w:type="gramEnd"/>
      <w:r w:rsidR="00337CFE">
        <w:rPr>
          <w:rFonts w:hint="eastAsia"/>
          <w:b/>
          <w:sz w:val="28"/>
        </w:rPr>
        <w:t xml:space="preserve">  </w:t>
      </w:r>
      <w:r w:rsidRPr="00DC78B7">
        <w:rPr>
          <w:rFonts w:hint="eastAsia"/>
          <w:b/>
          <w:sz w:val="28"/>
        </w:rPr>
        <w:t>赖小平</w:t>
      </w:r>
      <w:r w:rsidR="00337CFE">
        <w:rPr>
          <w:rFonts w:hint="eastAsia"/>
          <w:b/>
          <w:sz w:val="28"/>
        </w:rPr>
        <w:t xml:space="preserve">   </w:t>
      </w:r>
      <w:r w:rsidRPr="00DC78B7">
        <w:rPr>
          <w:rFonts w:hint="eastAsia"/>
          <w:b/>
          <w:sz w:val="28"/>
        </w:rPr>
        <w:t>李佳鑫</w:t>
      </w:r>
      <w:r w:rsidR="00CA7DFD" w:rsidRPr="00DC78B7">
        <w:rPr>
          <w:rFonts w:hint="eastAsia"/>
          <w:b/>
          <w:sz w:val="28"/>
        </w:rPr>
        <w:t xml:space="preserve">  </w:t>
      </w:r>
      <w:r w:rsidR="009638BA">
        <w:rPr>
          <w:rFonts w:hint="eastAsia"/>
          <w:b/>
          <w:sz w:val="28"/>
        </w:rPr>
        <w:t xml:space="preserve"> </w:t>
      </w:r>
      <w:r w:rsidRPr="00DC78B7">
        <w:rPr>
          <w:rFonts w:hint="eastAsia"/>
          <w:b/>
          <w:sz w:val="28"/>
        </w:rPr>
        <w:t>邹琼芬</w:t>
      </w:r>
      <w:r w:rsidR="00CA7DFD" w:rsidRPr="00DC78B7">
        <w:rPr>
          <w:rFonts w:hint="eastAsia"/>
          <w:b/>
          <w:sz w:val="28"/>
        </w:rPr>
        <w:t xml:space="preserve">   </w:t>
      </w:r>
      <w:r w:rsidRPr="00DC78B7">
        <w:rPr>
          <w:rFonts w:hint="eastAsia"/>
          <w:b/>
          <w:sz w:val="28"/>
        </w:rPr>
        <w:t>钟</w:t>
      </w:r>
      <w:r w:rsidR="00CA7DFD" w:rsidRPr="00DC78B7">
        <w:rPr>
          <w:rFonts w:hint="eastAsia"/>
          <w:b/>
          <w:sz w:val="28"/>
        </w:rPr>
        <w:t xml:space="preserve">  </w:t>
      </w:r>
      <w:r w:rsidRPr="00DC78B7">
        <w:rPr>
          <w:rFonts w:hint="eastAsia"/>
          <w:b/>
          <w:sz w:val="28"/>
        </w:rPr>
        <w:t>俊</w:t>
      </w:r>
      <w:r w:rsidR="009638BA">
        <w:rPr>
          <w:rFonts w:hint="eastAsia"/>
          <w:b/>
          <w:sz w:val="28"/>
        </w:rPr>
        <w:t xml:space="preserve">  </w:t>
      </w:r>
      <w:r w:rsidRPr="00DC78B7">
        <w:rPr>
          <w:rFonts w:hint="eastAsia"/>
          <w:b/>
          <w:sz w:val="28"/>
        </w:rPr>
        <w:t>谢</w:t>
      </w:r>
      <w:r w:rsidR="00CA7DFD" w:rsidRPr="00DC78B7">
        <w:rPr>
          <w:rFonts w:hint="eastAsia"/>
          <w:b/>
          <w:sz w:val="28"/>
        </w:rPr>
        <w:t xml:space="preserve">  </w:t>
      </w:r>
      <w:r w:rsidRPr="00DC78B7">
        <w:rPr>
          <w:rFonts w:hint="eastAsia"/>
          <w:b/>
          <w:sz w:val="28"/>
        </w:rPr>
        <w:t>飞</w:t>
      </w:r>
      <w:r w:rsidR="00DC78B7">
        <w:rPr>
          <w:rFonts w:hint="eastAsia"/>
          <w:b/>
          <w:sz w:val="28"/>
        </w:rPr>
        <w:t xml:space="preserve">   </w:t>
      </w:r>
      <w:r w:rsidR="00CA7DFD" w:rsidRPr="00DC78B7">
        <w:rPr>
          <w:rFonts w:hint="eastAsia"/>
          <w:b/>
          <w:sz w:val="28"/>
        </w:rPr>
        <w:t>李</w:t>
      </w:r>
      <w:r w:rsidR="00CA7DFD" w:rsidRPr="00DC78B7">
        <w:rPr>
          <w:rFonts w:hint="eastAsia"/>
          <w:b/>
          <w:sz w:val="28"/>
        </w:rPr>
        <w:t xml:space="preserve">  </w:t>
      </w:r>
      <w:r w:rsidR="00CA7DFD" w:rsidRPr="00DC78B7">
        <w:rPr>
          <w:rFonts w:hint="eastAsia"/>
          <w:b/>
          <w:sz w:val="28"/>
        </w:rPr>
        <w:t>杰</w:t>
      </w:r>
      <w:r w:rsidR="00CA7DFD" w:rsidRPr="00DC78B7">
        <w:rPr>
          <w:rFonts w:hint="eastAsia"/>
          <w:b/>
          <w:sz w:val="28"/>
        </w:rPr>
        <w:t xml:space="preserve">   </w:t>
      </w:r>
      <w:r w:rsidR="00CA7DFD" w:rsidRPr="00DC78B7">
        <w:rPr>
          <w:rFonts w:hint="eastAsia"/>
          <w:b/>
          <w:sz w:val="28"/>
        </w:rPr>
        <w:t>龙正义</w:t>
      </w:r>
      <w:r w:rsidR="00337CFE">
        <w:rPr>
          <w:rFonts w:hint="eastAsia"/>
          <w:b/>
          <w:sz w:val="28"/>
        </w:rPr>
        <w:t xml:space="preserve">  </w:t>
      </w:r>
      <w:proofErr w:type="gramStart"/>
      <w:r w:rsidR="00CA7DFD" w:rsidRPr="00DC78B7">
        <w:rPr>
          <w:rFonts w:hint="eastAsia"/>
          <w:b/>
          <w:sz w:val="28"/>
        </w:rPr>
        <w:t>李震乾</w:t>
      </w:r>
      <w:proofErr w:type="gramEnd"/>
      <w:r w:rsidR="00337CFE">
        <w:rPr>
          <w:rFonts w:hint="eastAsia"/>
          <w:b/>
          <w:sz w:val="28"/>
        </w:rPr>
        <w:t xml:space="preserve">   </w:t>
      </w:r>
      <w:r w:rsidR="009D4235" w:rsidRPr="00DC78B7">
        <w:rPr>
          <w:rFonts w:hint="eastAsia"/>
          <w:b/>
          <w:sz w:val="28"/>
        </w:rPr>
        <w:t>毛春满</w:t>
      </w:r>
      <w:r w:rsidR="009D4235" w:rsidRPr="00DC78B7">
        <w:rPr>
          <w:rFonts w:hint="eastAsia"/>
          <w:b/>
          <w:sz w:val="28"/>
        </w:rPr>
        <w:t xml:space="preserve"> </w:t>
      </w:r>
      <w:r w:rsidR="009D4235">
        <w:rPr>
          <w:rFonts w:hint="eastAsia"/>
          <w:b/>
          <w:sz w:val="28"/>
        </w:rPr>
        <w:t xml:space="preserve">  </w:t>
      </w:r>
      <w:proofErr w:type="gramStart"/>
      <w:r w:rsidR="009D4235" w:rsidRPr="00DC78B7">
        <w:rPr>
          <w:rFonts w:hint="eastAsia"/>
          <w:b/>
          <w:sz w:val="28"/>
        </w:rPr>
        <w:t>皮兴才</w:t>
      </w:r>
      <w:proofErr w:type="gramEnd"/>
      <w:r w:rsidR="009D4235" w:rsidRPr="00DC78B7">
        <w:rPr>
          <w:rFonts w:hint="eastAsia"/>
          <w:b/>
          <w:sz w:val="28"/>
        </w:rPr>
        <w:t xml:space="preserve">   </w:t>
      </w:r>
      <w:proofErr w:type="gramStart"/>
      <w:r w:rsidR="009D4235" w:rsidRPr="00DC78B7">
        <w:rPr>
          <w:rFonts w:hint="eastAsia"/>
          <w:b/>
          <w:sz w:val="28"/>
        </w:rPr>
        <w:t>闵</w:t>
      </w:r>
      <w:proofErr w:type="gramEnd"/>
      <w:r w:rsidR="009D4235" w:rsidRPr="00DC78B7">
        <w:rPr>
          <w:rFonts w:hint="eastAsia"/>
          <w:b/>
          <w:sz w:val="28"/>
        </w:rPr>
        <w:t xml:space="preserve">  </w:t>
      </w:r>
      <w:r w:rsidR="009D4235" w:rsidRPr="00DC78B7">
        <w:rPr>
          <w:rFonts w:hint="eastAsia"/>
          <w:b/>
          <w:sz w:val="28"/>
        </w:rPr>
        <w:t>夫</w:t>
      </w:r>
      <w:r w:rsidR="009D4235">
        <w:rPr>
          <w:rFonts w:hint="eastAsia"/>
          <w:b/>
          <w:sz w:val="28"/>
        </w:rPr>
        <w:t xml:space="preserve">  </w:t>
      </w:r>
      <w:r w:rsidR="009D4235" w:rsidRPr="00DC78B7">
        <w:rPr>
          <w:rFonts w:hint="eastAsia"/>
          <w:b/>
          <w:sz w:val="28"/>
        </w:rPr>
        <w:t>李</w:t>
      </w:r>
      <w:r w:rsidR="009D4235" w:rsidRPr="00DC78B7">
        <w:rPr>
          <w:rFonts w:hint="eastAsia"/>
          <w:b/>
          <w:sz w:val="28"/>
        </w:rPr>
        <w:t xml:space="preserve">  </w:t>
      </w:r>
      <w:r w:rsidR="009D4235">
        <w:rPr>
          <w:rFonts w:hint="eastAsia"/>
          <w:b/>
          <w:sz w:val="28"/>
        </w:rPr>
        <w:t>明</w:t>
      </w:r>
      <w:r w:rsidR="00B0352E">
        <w:rPr>
          <w:rFonts w:hint="eastAsia"/>
          <w:b/>
          <w:sz w:val="28"/>
        </w:rPr>
        <w:t xml:space="preserve">  </w:t>
      </w:r>
      <w:r w:rsidR="009D4235">
        <w:rPr>
          <w:rFonts w:hint="eastAsia"/>
          <w:b/>
          <w:sz w:val="28"/>
        </w:rPr>
        <w:t xml:space="preserve"> </w:t>
      </w:r>
      <w:r w:rsidR="009D4235" w:rsidRPr="00DC78B7">
        <w:rPr>
          <w:rFonts w:hint="eastAsia"/>
          <w:b/>
          <w:sz w:val="28"/>
        </w:rPr>
        <w:t>李绪国</w:t>
      </w:r>
      <w:r w:rsidR="009D4235" w:rsidRPr="00DC78B7">
        <w:rPr>
          <w:rFonts w:hint="eastAsia"/>
          <w:b/>
          <w:sz w:val="28"/>
        </w:rPr>
        <w:t xml:space="preserve">   </w:t>
      </w:r>
      <w:r w:rsidR="00337CFE">
        <w:rPr>
          <w:rFonts w:hint="eastAsia"/>
          <w:b/>
          <w:sz w:val="28"/>
        </w:rPr>
        <w:t>柳</w:t>
      </w:r>
      <w:r w:rsidR="00337CFE">
        <w:rPr>
          <w:rFonts w:hint="eastAsia"/>
          <w:b/>
          <w:sz w:val="28"/>
        </w:rPr>
        <w:t xml:space="preserve">  </w:t>
      </w:r>
      <w:r w:rsidR="00337CFE">
        <w:rPr>
          <w:rFonts w:hint="eastAsia"/>
          <w:b/>
          <w:sz w:val="28"/>
        </w:rPr>
        <w:t>森</w:t>
      </w:r>
      <w:r w:rsidR="00337CFE">
        <w:rPr>
          <w:rFonts w:hint="eastAsia"/>
          <w:b/>
          <w:sz w:val="28"/>
        </w:rPr>
        <w:t xml:space="preserve">  </w:t>
      </w:r>
      <w:r w:rsidR="00337CFE">
        <w:rPr>
          <w:rFonts w:hint="eastAsia"/>
          <w:b/>
          <w:sz w:val="28"/>
        </w:rPr>
        <w:t>李四新</w:t>
      </w:r>
      <w:r w:rsidR="00337CFE">
        <w:rPr>
          <w:rFonts w:hint="eastAsia"/>
          <w:b/>
          <w:sz w:val="28"/>
        </w:rPr>
        <w:t xml:space="preserve">   </w:t>
      </w:r>
      <w:r w:rsidR="00C412E1">
        <w:rPr>
          <w:rFonts w:hint="eastAsia"/>
          <w:b/>
          <w:sz w:val="28"/>
        </w:rPr>
        <w:t xml:space="preserve"> </w:t>
      </w:r>
      <w:r w:rsidR="00337CFE">
        <w:rPr>
          <w:rFonts w:hint="eastAsia"/>
          <w:b/>
          <w:sz w:val="28"/>
        </w:rPr>
        <w:t>朱</w:t>
      </w:r>
      <w:r w:rsidR="00337CFE">
        <w:rPr>
          <w:rFonts w:hint="eastAsia"/>
          <w:b/>
          <w:sz w:val="28"/>
        </w:rPr>
        <w:t xml:space="preserve">  </w:t>
      </w:r>
      <w:r w:rsidR="00337CFE">
        <w:rPr>
          <w:rFonts w:hint="eastAsia"/>
          <w:b/>
          <w:sz w:val="28"/>
        </w:rPr>
        <w:t>涛</w:t>
      </w:r>
      <w:r w:rsidR="00337CFE">
        <w:rPr>
          <w:rFonts w:hint="eastAsia"/>
          <w:b/>
          <w:sz w:val="28"/>
        </w:rPr>
        <w:t xml:space="preserve">   </w:t>
      </w:r>
      <w:proofErr w:type="gramStart"/>
      <w:r w:rsidR="00337CFE">
        <w:rPr>
          <w:rFonts w:hint="eastAsia"/>
          <w:b/>
          <w:sz w:val="28"/>
        </w:rPr>
        <w:t>屈兵超</w:t>
      </w:r>
      <w:r w:rsidR="00337CFE">
        <w:rPr>
          <w:rFonts w:hint="eastAsia"/>
          <w:b/>
          <w:sz w:val="28"/>
        </w:rPr>
        <w:t xml:space="preserve">   </w:t>
      </w:r>
      <w:r w:rsidR="009638BA">
        <w:rPr>
          <w:rFonts w:hint="eastAsia"/>
          <w:b/>
          <w:sz w:val="28"/>
        </w:rPr>
        <w:t>孟令奇</w:t>
      </w:r>
      <w:proofErr w:type="gramEnd"/>
      <w:r w:rsidR="00C412E1">
        <w:rPr>
          <w:rFonts w:hint="eastAsia"/>
          <w:b/>
          <w:sz w:val="28"/>
        </w:rPr>
        <w:t xml:space="preserve">  </w:t>
      </w:r>
      <w:r w:rsidR="009638BA">
        <w:rPr>
          <w:rFonts w:hint="eastAsia"/>
          <w:b/>
          <w:sz w:val="28"/>
        </w:rPr>
        <w:t>黄</w:t>
      </w:r>
      <w:r w:rsidR="00337CFE">
        <w:rPr>
          <w:rFonts w:hint="eastAsia"/>
          <w:b/>
          <w:sz w:val="28"/>
        </w:rPr>
        <w:t xml:space="preserve"> </w:t>
      </w:r>
      <w:r w:rsidR="009638BA">
        <w:rPr>
          <w:rFonts w:hint="eastAsia"/>
          <w:b/>
          <w:sz w:val="28"/>
        </w:rPr>
        <w:t xml:space="preserve"> </w:t>
      </w:r>
      <w:r w:rsidR="009638BA">
        <w:rPr>
          <w:rFonts w:hint="eastAsia"/>
          <w:b/>
          <w:sz w:val="28"/>
        </w:rPr>
        <w:t>军</w:t>
      </w:r>
      <w:r w:rsidR="009D4235">
        <w:rPr>
          <w:rFonts w:hint="eastAsia"/>
          <w:b/>
          <w:sz w:val="28"/>
        </w:rPr>
        <w:t xml:space="preserve">         </w:t>
      </w:r>
    </w:p>
    <w:p w:rsidR="00DC78B7" w:rsidRDefault="00DC78B7" w:rsidP="00000BC7"/>
    <w:p w:rsidR="00DC78B7" w:rsidRPr="00A207A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p w:rsidR="00DC78B7" w:rsidRDefault="00DC78B7" w:rsidP="00000BC7"/>
    <w:sdt>
      <w:sdtPr>
        <w:rPr>
          <w:rFonts w:ascii="Times New Roman" w:eastAsia="宋体" w:hAnsi="Times New Roman" w:cs="Times New Roman"/>
          <w:b w:val="0"/>
          <w:bCs w:val="0"/>
          <w:color w:val="auto"/>
          <w:kern w:val="2"/>
          <w:sz w:val="21"/>
          <w:szCs w:val="24"/>
          <w:lang w:val="zh-CN"/>
        </w:rPr>
        <w:id w:val="-1705932873"/>
        <w:docPartObj>
          <w:docPartGallery w:val="Table of Contents"/>
          <w:docPartUnique/>
        </w:docPartObj>
      </w:sdtPr>
      <w:sdtEndPr>
        <w:rPr>
          <w:lang w:val="en-US"/>
        </w:rPr>
      </w:sdtEndPr>
      <w:sdtContent>
        <w:p w:rsidR="00870C72" w:rsidRPr="008D7E5B" w:rsidRDefault="00870C72" w:rsidP="00870C72">
          <w:pPr>
            <w:pStyle w:val="TOC"/>
            <w:jc w:val="center"/>
            <w:rPr>
              <w:b w:val="0"/>
            </w:rPr>
          </w:pPr>
          <w:r w:rsidRPr="008D7E5B">
            <w:rPr>
              <w:b w:val="0"/>
              <w:lang w:val="zh-CN"/>
            </w:rPr>
            <w:t>目录</w:t>
          </w:r>
        </w:p>
        <w:p w:rsidR="008D7E5B" w:rsidRPr="008D7E5B" w:rsidRDefault="00870C72">
          <w:pPr>
            <w:pStyle w:val="10"/>
            <w:tabs>
              <w:tab w:val="right" w:leader="dot" w:pos="8296"/>
            </w:tabs>
            <w:rPr>
              <w:rFonts w:asciiTheme="minorHAnsi" w:eastAsiaTheme="minorEastAsia" w:hAnsiTheme="minorHAnsi" w:cstheme="minorBidi"/>
              <w:noProof/>
              <w:szCs w:val="22"/>
            </w:rPr>
          </w:pPr>
          <w:r w:rsidRPr="008D7E5B">
            <w:fldChar w:fldCharType="begin"/>
          </w:r>
          <w:r w:rsidRPr="008D7E5B">
            <w:instrText xml:space="preserve"> TOC \o "1-3" \h \z \u </w:instrText>
          </w:r>
          <w:r w:rsidRPr="008D7E5B">
            <w:fldChar w:fldCharType="separate"/>
          </w:r>
          <w:hyperlink w:anchor="_Toc46155059" w:history="1">
            <w:r w:rsidR="008D7E5B" w:rsidRPr="008D7E5B">
              <w:rPr>
                <w:rStyle w:val="ac"/>
                <w:rFonts w:ascii="方正小标宋简体" w:eastAsia="方正小标宋简体"/>
                <w:noProof/>
              </w:rPr>
              <w:t>1</w:t>
            </w:r>
            <w:r w:rsidR="008D7E5B" w:rsidRPr="008D7E5B">
              <w:rPr>
                <w:rStyle w:val="ac"/>
                <w:rFonts w:ascii="方正小标宋简体" w:eastAsia="方正小标宋简体" w:hint="eastAsia"/>
                <w:noProof/>
              </w:rPr>
              <w:t>、常规高超声速风洞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_Toc46155059 \h </w:instrText>
            </w:r>
            <w:r w:rsidR="008D7E5B" w:rsidRPr="008D7E5B">
              <w:rPr>
                <w:noProof/>
                <w:webHidden/>
              </w:rPr>
            </w:r>
            <w:r w:rsidR="008D7E5B" w:rsidRPr="008D7E5B">
              <w:rPr>
                <w:noProof/>
                <w:webHidden/>
              </w:rPr>
              <w:fldChar w:fldCharType="separate"/>
            </w:r>
            <w:r w:rsidR="00EA7C5A">
              <w:rPr>
                <w:noProof/>
                <w:webHidden/>
              </w:rPr>
              <w:t>1</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060" w:history="1">
            <w:r w:rsidR="008D7E5B" w:rsidRPr="008D7E5B">
              <w:rPr>
                <w:rStyle w:val="ac"/>
                <w:rFonts w:ascii="黑体" w:eastAsia="黑体" w:hAnsi="黑体"/>
                <w:noProof/>
              </w:rPr>
              <w:t>1.1 Φ1</w:t>
            </w:r>
            <w:r w:rsidR="008D7E5B" w:rsidRPr="008D7E5B">
              <w:rPr>
                <w:rStyle w:val="ac"/>
                <w:rFonts w:ascii="黑体" w:eastAsia="黑体" w:hAnsi="黑体" w:hint="eastAsia"/>
                <w:noProof/>
              </w:rPr>
              <w:t>米高超声速风洞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_Toc46155060 \h </w:instrText>
            </w:r>
            <w:r w:rsidR="008D7E5B" w:rsidRPr="008D7E5B">
              <w:rPr>
                <w:noProof/>
                <w:webHidden/>
              </w:rPr>
            </w:r>
            <w:r w:rsidR="008D7E5B" w:rsidRPr="008D7E5B">
              <w:rPr>
                <w:noProof/>
                <w:webHidden/>
              </w:rPr>
              <w:fldChar w:fldCharType="separate"/>
            </w:r>
            <w:r w:rsidR="00EA7C5A">
              <w:rPr>
                <w:noProof/>
                <w:webHidden/>
              </w:rPr>
              <w:t>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61" w:history="1">
            <w:r w:rsidR="008D7E5B" w:rsidRPr="008D7E5B">
              <w:rPr>
                <w:rStyle w:val="ac"/>
                <w:rFonts w:ascii="楷体_GB2312" w:eastAsia="楷体_GB2312" w:hAnsi="楷体"/>
                <w:noProof/>
              </w:rPr>
              <w:t xml:space="preserve">1.1.1 </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_Toc46155061 \h </w:instrText>
            </w:r>
            <w:r w:rsidR="008D7E5B" w:rsidRPr="008D7E5B">
              <w:rPr>
                <w:noProof/>
                <w:webHidden/>
              </w:rPr>
            </w:r>
            <w:r w:rsidR="008D7E5B" w:rsidRPr="008D7E5B">
              <w:rPr>
                <w:noProof/>
                <w:webHidden/>
              </w:rPr>
              <w:fldChar w:fldCharType="separate"/>
            </w:r>
            <w:r w:rsidR="00EA7C5A">
              <w:rPr>
                <w:noProof/>
                <w:webHidden/>
              </w:rPr>
              <w:t>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_Toc46155062 \h </w:instrText>
            </w:r>
            <w:r w:rsidR="008D7E5B" w:rsidRPr="008D7E5B">
              <w:rPr>
                <w:noProof/>
                <w:webHidden/>
              </w:rPr>
            </w:r>
            <w:r w:rsidR="008D7E5B" w:rsidRPr="008D7E5B">
              <w:rPr>
                <w:noProof/>
                <w:webHidden/>
              </w:rPr>
              <w:fldChar w:fldCharType="separate"/>
            </w:r>
            <w:r w:rsidR="00EA7C5A">
              <w:rPr>
                <w:noProof/>
                <w:webHidden/>
              </w:rPr>
              <w:t>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_Toc46155063 \h </w:instrText>
            </w:r>
            <w:r w:rsidR="008D7E5B" w:rsidRPr="008D7E5B">
              <w:rPr>
                <w:noProof/>
                <w:webHidden/>
              </w:rPr>
            </w:r>
            <w:r w:rsidR="008D7E5B" w:rsidRPr="008D7E5B">
              <w:rPr>
                <w:noProof/>
                <w:webHidden/>
              </w:rPr>
              <w:fldChar w:fldCharType="separate"/>
            </w:r>
            <w:r w:rsidR="00EA7C5A">
              <w:rPr>
                <w:noProof/>
                <w:webHidden/>
              </w:rPr>
              <w:t>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_Toc46155064 \h </w:instrText>
            </w:r>
            <w:r w:rsidR="008D7E5B" w:rsidRPr="008D7E5B">
              <w:rPr>
                <w:noProof/>
                <w:webHidden/>
              </w:rPr>
            </w:r>
            <w:r w:rsidR="008D7E5B" w:rsidRPr="008D7E5B">
              <w:rPr>
                <w:noProof/>
                <w:webHidden/>
              </w:rPr>
              <w:fldChar w:fldCharType="separate"/>
            </w:r>
            <w:r w:rsidR="00EA7C5A">
              <w:rPr>
                <w:noProof/>
                <w:webHidden/>
              </w:rPr>
              <w:t>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65" w:history="1">
            <w:r w:rsidR="008D7E5B" w:rsidRPr="008D7E5B">
              <w:rPr>
                <w:rStyle w:val="ac"/>
                <w:rFonts w:ascii="楷体_GB2312" w:eastAsia="楷体_GB2312" w:hAnsi="楷体"/>
                <w:noProof/>
              </w:rPr>
              <w:t>1.1.2</w:t>
            </w:r>
            <w:r w:rsidR="008D7E5B" w:rsidRPr="008D7E5B">
              <w:rPr>
                <w:rStyle w:val="ac"/>
                <w:rFonts w:ascii="楷体_GB2312" w:eastAsia="楷体_GB2312" w:hAnsi="楷体" w:hint="eastAsia"/>
                <w:noProof/>
              </w:rPr>
              <w:t>运行控制系统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_Toc46155065 \h </w:instrText>
            </w:r>
            <w:r w:rsidR="008D7E5B" w:rsidRPr="008D7E5B">
              <w:rPr>
                <w:noProof/>
                <w:webHidden/>
              </w:rPr>
            </w:r>
            <w:r w:rsidR="008D7E5B" w:rsidRPr="008D7E5B">
              <w:rPr>
                <w:noProof/>
                <w:webHidden/>
              </w:rPr>
              <w:fldChar w:fldCharType="separate"/>
            </w:r>
            <w:r w:rsidR="00EA7C5A">
              <w:rPr>
                <w:noProof/>
                <w:webHidden/>
              </w:rPr>
              <w:t>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_Toc46155066 \h </w:instrText>
            </w:r>
            <w:r w:rsidR="008D7E5B" w:rsidRPr="008D7E5B">
              <w:rPr>
                <w:noProof/>
                <w:webHidden/>
              </w:rPr>
            </w:r>
            <w:r w:rsidR="008D7E5B" w:rsidRPr="008D7E5B">
              <w:rPr>
                <w:noProof/>
                <w:webHidden/>
              </w:rPr>
              <w:fldChar w:fldCharType="separate"/>
            </w:r>
            <w:r w:rsidR="00EA7C5A">
              <w:rPr>
                <w:noProof/>
                <w:webHidden/>
              </w:rPr>
              <w:t>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_Toc46155067 \h </w:instrText>
            </w:r>
            <w:r w:rsidR="008D7E5B" w:rsidRPr="008D7E5B">
              <w:rPr>
                <w:noProof/>
                <w:webHidden/>
              </w:rPr>
            </w:r>
            <w:r w:rsidR="008D7E5B" w:rsidRPr="008D7E5B">
              <w:rPr>
                <w:noProof/>
                <w:webHidden/>
              </w:rPr>
              <w:fldChar w:fldCharType="separate"/>
            </w:r>
            <w:r w:rsidR="00EA7C5A">
              <w:rPr>
                <w:noProof/>
                <w:webHidden/>
              </w:rPr>
              <w:t>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6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_Toc46155068 \h </w:instrText>
            </w:r>
            <w:r w:rsidR="008D7E5B" w:rsidRPr="008D7E5B">
              <w:rPr>
                <w:noProof/>
                <w:webHidden/>
              </w:rPr>
            </w:r>
            <w:r w:rsidR="008D7E5B" w:rsidRPr="008D7E5B">
              <w:rPr>
                <w:noProof/>
                <w:webHidden/>
              </w:rPr>
              <w:fldChar w:fldCharType="separate"/>
            </w:r>
            <w:r w:rsidR="00EA7C5A">
              <w:rPr>
                <w:noProof/>
                <w:webHidden/>
              </w:rPr>
              <w:t>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69" w:history="1">
            <w:r w:rsidR="008D7E5B" w:rsidRPr="008D7E5B">
              <w:rPr>
                <w:rStyle w:val="ac"/>
                <w:rFonts w:ascii="楷体_GB2312" w:eastAsia="楷体_GB2312" w:hAnsi="楷体"/>
                <w:noProof/>
              </w:rPr>
              <w:t>1.1.3</w:t>
            </w:r>
            <w:r w:rsidR="008D7E5B" w:rsidRPr="008D7E5B">
              <w:rPr>
                <w:rStyle w:val="ac"/>
                <w:rFonts w:ascii="楷体_GB2312" w:eastAsia="楷体_GB2312" w:hAnsi="楷体" w:hint="eastAsia"/>
                <w:noProof/>
              </w:rPr>
              <w:t>加热器系统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_Toc46155069 \h </w:instrText>
            </w:r>
            <w:r w:rsidR="008D7E5B" w:rsidRPr="008D7E5B">
              <w:rPr>
                <w:noProof/>
                <w:webHidden/>
              </w:rPr>
            </w:r>
            <w:r w:rsidR="008D7E5B" w:rsidRPr="008D7E5B">
              <w:rPr>
                <w:noProof/>
                <w:webHidden/>
              </w:rPr>
              <w:fldChar w:fldCharType="separate"/>
            </w:r>
            <w:r w:rsidR="00EA7C5A">
              <w:rPr>
                <w:noProof/>
                <w:webHidden/>
              </w:rPr>
              <w:t>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_Toc46155070 \h </w:instrText>
            </w:r>
            <w:r w:rsidR="008D7E5B" w:rsidRPr="008D7E5B">
              <w:rPr>
                <w:noProof/>
                <w:webHidden/>
              </w:rPr>
            </w:r>
            <w:r w:rsidR="008D7E5B" w:rsidRPr="008D7E5B">
              <w:rPr>
                <w:noProof/>
                <w:webHidden/>
              </w:rPr>
              <w:fldChar w:fldCharType="separate"/>
            </w:r>
            <w:r w:rsidR="00EA7C5A">
              <w:rPr>
                <w:noProof/>
                <w:webHidden/>
              </w:rPr>
              <w:t>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_Toc46155071 \h </w:instrText>
            </w:r>
            <w:r w:rsidR="008D7E5B" w:rsidRPr="008D7E5B">
              <w:rPr>
                <w:noProof/>
                <w:webHidden/>
              </w:rPr>
            </w:r>
            <w:r w:rsidR="008D7E5B" w:rsidRPr="008D7E5B">
              <w:rPr>
                <w:noProof/>
                <w:webHidden/>
              </w:rPr>
              <w:fldChar w:fldCharType="separate"/>
            </w:r>
            <w:r w:rsidR="00EA7C5A">
              <w:rPr>
                <w:noProof/>
                <w:webHidden/>
              </w:rPr>
              <w:t>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_Toc46155072 \h </w:instrText>
            </w:r>
            <w:r w:rsidR="008D7E5B" w:rsidRPr="008D7E5B">
              <w:rPr>
                <w:noProof/>
                <w:webHidden/>
              </w:rPr>
            </w:r>
            <w:r w:rsidR="008D7E5B" w:rsidRPr="008D7E5B">
              <w:rPr>
                <w:noProof/>
                <w:webHidden/>
              </w:rPr>
              <w:fldChar w:fldCharType="separate"/>
            </w:r>
            <w:r w:rsidR="00EA7C5A">
              <w:rPr>
                <w:noProof/>
                <w:webHidden/>
              </w:rPr>
              <w:t>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73" w:history="1">
            <w:r w:rsidR="008D7E5B" w:rsidRPr="008D7E5B">
              <w:rPr>
                <w:rStyle w:val="ac"/>
                <w:rFonts w:ascii="楷体_GB2312" w:eastAsia="楷体_GB2312" w:hAnsi="楷体"/>
                <w:noProof/>
              </w:rPr>
              <w:t>1.1.4</w:t>
            </w:r>
            <w:r w:rsidR="008D7E5B" w:rsidRPr="008D7E5B">
              <w:rPr>
                <w:rStyle w:val="ac"/>
                <w:rFonts w:ascii="楷体_GB2312" w:eastAsia="楷体_GB2312" w:hAnsi="楷体" w:hint="eastAsia"/>
                <w:noProof/>
              </w:rPr>
              <w:t>冷却水系统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_Toc46155073 \h </w:instrText>
            </w:r>
            <w:r w:rsidR="008D7E5B" w:rsidRPr="008D7E5B">
              <w:rPr>
                <w:noProof/>
                <w:webHidden/>
              </w:rPr>
            </w:r>
            <w:r w:rsidR="008D7E5B" w:rsidRPr="008D7E5B">
              <w:rPr>
                <w:noProof/>
                <w:webHidden/>
              </w:rPr>
              <w:fldChar w:fldCharType="separate"/>
            </w:r>
            <w:r w:rsidR="00EA7C5A">
              <w:rPr>
                <w:noProof/>
                <w:webHidden/>
              </w:rPr>
              <w:t>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_Toc46155074 \h </w:instrText>
            </w:r>
            <w:r w:rsidR="008D7E5B" w:rsidRPr="008D7E5B">
              <w:rPr>
                <w:noProof/>
                <w:webHidden/>
              </w:rPr>
            </w:r>
            <w:r w:rsidR="008D7E5B" w:rsidRPr="008D7E5B">
              <w:rPr>
                <w:noProof/>
                <w:webHidden/>
              </w:rPr>
              <w:fldChar w:fldCharType="separate"/>
            </w:r>
            <w:r w:rsidR="00EA7C5A">
              <w:rPr>
                <w:noProof/>
                <w:webHidden/>
              </w:rPr>
              <w:t>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_Toc46155075 \h </w:instrText>
            </w:r>
            <w:r w:rsidR="008D7E5B" w:rsidRPr="008D7E5B">
              <w:rPr>
                <w:noProof/>
                <w:webHidden/>
              </w:rPr>
            </w:r>
            <w:r w:rsidR="008D7E5B" w:rsidRPr="008D7E5B">
              <w:rPr>
                <w:noProof/>
                <w:webHidden/>
              </w:rPr>
              <w:fldChar w:fldCharType="separate"/>
            </w:r>
            <w:r w:rsidR="00EA7C5A">
              <w:rPr>
                <w:noProof/>
                <w:webHidden/>
              </w:rPr>
              <w:t>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_Toc46155076 \h </w:instrText>
            </w:r>
            <w:r w:rsidR="008D7E5B" w:rsidRPr="008D7E5B">
              <w:rPr>
                <w:noProof/>
                <w:webHidden/>
              </w:rPr>
            </w:r>
            <w:r w:rsidR="008D7E5B" w:rsidRPr="008D7E5B">
              <w:rPr>
                <w:noProof/>
                <w:webHidden/>
              </w:rPr>
              <w:fldChar w:fldCharType="separate"/>
            </w:r>
            <w:r w:rsidR="00EA7C5A">
              <w:rPr>
                <w:noProof/>
                <w:webHidden/>
              </w:rPr>
              <w:t>10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77" w:history="1">
            <w:r w:rsidR="008D7E5B" w:rsidRPr="008D7E5B">
              <w:rPr>
                <w:rStyle w:val="ac"/>
                <w:rFonts w:ascii="楷体_GB2312" w:eastAsia="楷体_GB2312" w:hAnsi="楷体"/>
                <w:noProof/>
              </w:rPr>
              <w:t>1.1.5</w:t>
            </w:r>
            <w:r w:rsidR="008D7E5B" w:rsidRPr="008D7E5B">
              <w:rPr>
                <w:rStyle w:val="ac"/>
                <w:rFonts w:ascii="楷体_GB2312" w:eastAsia="楷体_GB2312" w:hAnsi="楷体" w:hint="eastAsia"/>
                <w:noProof/>
              </w:rPr>
              <w:t>攻角机构</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_Toc46155077 \h </w:instrText>
            </w:r>
            <w:r w:rsidR="008D7E5B" w:rsidRPr="008D7E5B">
              <w:rPr>
                <w:noProof/>
                <w:webHidden/>
              </w:rPr>
            </w:r>
            <w:r w:rsidR="008D7E5B" w:rsidRPr="008D7E5B">
              <w:rPr>
                <w:noProof/>
                <w:webHidden/>
              </w:rPr>
              <w:fldChar w:fldCharType="separate"/>
            </w:r>
            <w:r w:rsidR="00EA7C5A">
              <w:rPr>
                <w:noProof/>
                <w:webHidden/>
              </w:rPr>
              <w:t>11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_Toc46155078 \h </w:instrText>
            </w:r>
            <w:r w:rsidR="008D7E5B" w:rsidRPr="008D7E5B">
              <w:rPr>
                <w:noProof/>
                <w:webHidden/>
              </w:rPr>
            </w:r>
            <w:r w:rsidR="008D7E5B" w:rsidRPr="008D7E5B">
              <w:rPr>
                <w:noProof/>
                <w:webHidden/>
              </w:rPr>
              <w:fldChar w:fldCharType="separate"/>
            </w:r>
            <w:r w:rsidR="00EA7C5A">
              <w:rPr>
                <w:noProof/>
                <w:webHidden/>
              </w:rPr>
              <w:t>11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7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_Toc46155079 \h </w:instrText>
            </w:r>
            <w:r w:rsidR="008D7E5B" w:rsidRPr="008D7E5B">
              <w:rPr>
                <w:noProof/>
                <w:webHidden/>
              </w:rPr>
            </w:r>
            <w:r w:rsidR="008D7E5B" w:rsidRPr="008D7E5B">
              <w:rPr>
                <w:noProof/>
                <w:webHidden/>
              </w:rPr>
              <w:fldChar w:fldCharType="separate"/>
            </w:r>
            <w:r w:rsidR="00EA7C5A">
              <w:rPr>
                <w:noProof/>
                <w:webHidden/>
              </w:rPr>
              <w:t>11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_Toc46155080 \h </w:instrText>
            </w:r>
            <w:r w:rsidR="008D7E5B" w:rsidRPr="008D7E5B">
              <w:rPr>
                <w:noProof/>
                <w:webHidden/>
              </w:rPr>
            </w:r>
            <w:r w:rsidR="008D7E5B" w:rsidRPr="008D7E5B">
              <w:rPr>
                <w:noProof/>
                <w:webHidden/>
              </w:rPr>
              <w:fldChar w:fldCharType="separate"/>
            </w:r>
            <w:r w:rsidR="00EA7C5A">
              <w:rPr>
                <w:noProof/>
                <w:webHidden/>
              </w:rPr>
              <w:t>12</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81" w:history="1">
            <w:r w:rsidR="008D7E5B" w:rsidRPr="008D7E5B">
              <w:rPr>
                <w:rStyle w:val="ac"/>
                <w:rFonts w:ascii="楷体_GB2312" w:eastAsia="楷体_GB2312" w:hAnsi="楷体"/>
                <w:noProof/>
              </w:rPr>
              <w:t>1.1.6</w:t>
            </w:r>
            <w:r w:rsidR="008D7E5B" w:rsidRPr="008D7E5B">
              <w:rPr>
                <w:rStyle w:val="ac"/>
                <w:rFonts w:ascii="楷体_GB2312" w:eastAsia="楷体_GB2312" w:hAnsi="楷体" w:hint="eastAsia"/>
                <w:noProof/>
              </w:rPr>
              <w:t>纹影系统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_Toc46155081 \h </w:instrText>
            </w:r>
            <w:r w:rsidR="008D7E5B" w:rsidRPr="008D7E5B">
              <w:rPr>
                <w:noProof/>
                <w:webHidden/>
              </w:rPr>
            </w:r>
            <w:r w:rsidR="008D7E5B" w:rsidRPr="008D7E5B">
              <w:rPr>
                <w:noProof/>
                <w:webHidden/>
              </w:rPr>
              <w:fldChar w:fldCharType="separate"/>
            </w:r>
            <w:r w:rsidR="00EA7C5A">
              <w:rPr>
                <w:noProof/>
                <w:webHidden/>
              </w:rPr>
              <w:t>15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_Toc46155082 \h </w:instrText>
            </w:r>
            <w:r w:rsidR="008D7E5B" w:rsidRPr="008D7E5B">
              <w:rPr>
                <w:noProof/>
                <w:webHidden/>
              </w:rPr>
            </w:r>
            <w:r w:rsidR="008D7E5B" w:rsidRPr="008D7E5B">
              <w:rPr>
                <w:noProof/>
                <w:webHidden/>
              </w:rPr>
              <w:fldChar w:fldCharType="separate"/>
            </w:r>
            <w:r w:rsidR="00EA7C5A">
              <w:rPr>
                <w:noProof/>
                <w:webHidden/>
              </w:rPr>
              <w:t>15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_Toc46155083 \h </w:instrText>
            </w:r>
            <w:r w:rsidR="008D7E5B" w:rsidRPr="008D7E5B">
              <w:rPr>
                <w:noProof/>
                <w:webHidden/>
              </w:rPr>
            </w:r>
            <w:r w:rsidR="008D7E5B" w:rsidRPr="008D7E5B">
              <w:rPr>
                <w:noProof/>
                <w:webHidden/>
              </w:rPr>
              <w:fldChar w:fldCharType="separate"/>
            </w:r>
            <w:r w:rsidR="00EA7C5A">
              <w:rPr>
                <w:noProof/>
                <w:webHidden/>
              </w:rPr>
              <w:t>15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_Toc46155084 \h </w:instrText>
            </w:r>
            <w:r w:rsidR="008D7E5B" w:rsidRPr="008D7E5B">
              <w:rPr>
                <w:noProof/>
                <w:webHidden/>
              </w:rPr>
            </w:r>
            <w:r w:rsidR="008D7E5B" w:rsidRPr="008D7E5B">
              <w:rPr>
                <w:noProof/>
                <w:webHidden/>
              </w:rPr>
              <w:fldChar w:fldCharType="separate"/>
            </w:r>
            <w:r w:rsidR="00EA7C5A">
              <w:rPr>
                <w:noProof/>
                <w:webHidden/>
              </w:rPr>
              <w:t>16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85" w:history="1">
            <w:r w:rsidR="008D7E5B" w:rsidRPr="008D7E5B">
              <w:rPr>
                <w:rStyle w:val="ac"/>
                <w:rFonts w:ascii="楷体_GB2312" w:eastAsia="楷体_GB2312" w:hAnsi="楷体"/>
                <w:noProof/>
              </w:rPr>
              <w:t>1.1.7</w:t>
            </w:r>
            <w:r w:rsidR="008D7E5B" w:rsidRPr="008D7E5B">
              <w:rPr>
                <w:rStyle w:val="ac"/>
                <w:rFonts w:ascii="楷体_GB2312" w:eastAsia="楷体_GB2312" w:hAnsi="楷体" w:hint="eastAsia"/>
                <w:noProof/>
              </w:rPr>
              <w:t>配电系统与温控系统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_Toc46155085 \h </w:instrText>
            </w:r>
            <w:r w:rsidR="008D7E5B" w:rsidRPr="008D7E5B">
              <w:rPr>
                <w:noProof/>
                <w:webHidden/>
              </w:rPr>
            </w:r>
            <w:r w:rsidR="008D7E5B" w:rsidRPr="008D7E5B">
              <w:rPr>
                <w:noProof/>
                <w:webHidden/>
              </w:rPr>
              <w:fldChar w:fldCharType="separate"/>
            </w:r>
            <w:r w:rsidR="00EA7C5A">
              <w:rPr>
                <w:noProof/>
                <w:webHidden/>
              </w:rPr>
              <w:t>17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_Toc46155086 \h </w:instrText>
            </w:r>
            <w:r w:rsidR="008D7E5B" w:rsidRPr="008D7E5B">
              <w:rPr>
                <w:noProof/>
                <w:webHidden/>
              </w:rPr>
            </w:r>
            <w:r w:rsidR="008D7E5B" w:rsidRPr="008D7E5B">
              <w:rPr>
                <w:noProof/>
                <w:webHidden/>
              </w:rPr>
              <w:fldChar w:fldCharType="separate"/>
            </w:r>
            <w:r w:rsidR="00EA7C5A">
              <w:rPr>
                <w:noProof/>
                <w:webHidden/>
              </w:rPr>
              <w:t>17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_Toc46155087 \h </w:instrText>
            </w:r>
            <w:r w:rsidR="008D7E5B" w:rsidRPr="008D7E5B">
              <w:rPr>
                <w:noProof/>
                <w:webHidden/>
              </w:rPr>
            </w:r>
            <w:r w:rsidR="008D7E5B" w:rsidRPr="008D7E5B">
              <w:rPr>
                <w:noProof/>
                <w:webHidden/>
              </w:rPr>
              <w:fldChar w:fldCharType="separate"/>
            </w:r>
            <w:r w:rsidR="00EA7C5A">
              <w:rPr>
                <w:noProof/>
                <w:webHidden/>
              </w:rPr>
              <w:t>21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8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_Toc46155088 \h </w:instrText>
            </w:r>
            <w:r w:rsidR="008D7E5B" w:rsidRPr="008D7E5B">
              <w:rPr>
                <w:noProof/>
                <w:webHidden/>
              </w:rPr>
            </w:r>
            <w:r w:rsidR="008D7E5B" w:rsidRPr="008D7E5B">
              <w:rPr>
                <w:noProof/>
                <w:webHidden/>
              </w:rPr>
              <w:fldChar w:fldCharType="separate"/>
            </w:r>
            <w:r w:rsidR="00EA7C5A">
              <w:rPr>
                <w:noProof/>
                <w:webHidden/>
              </w:rPr>
              <w:t>21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89" w:history="1">
            <w:r w:rsidR="008D7E5B" w:rsidRPr="008D7E5B">
              <w:rPr>
                <w:rStyle w:val="ac"/>
                <w:rFonts w:ascii="楷体_GB2312" w:eastAsia="楷体_GB2312" w:hAnsi="楷体"/>
                <w:noProof/>
              </w:rPr>
              <w:t>1.1.8 CTS</w:t>
            </w:r>
            <w:r w:rsidR="008D7E5B" w:rsidRPr="008D7E5B">
              <w:rPr>
                <w:rStyle w:val="ac"/>
                <w:rFonts w:ascii="楷体_GB2312" w:eastAsia="楷体_GB2312" w:hAnsi="楷体" w:hint="eastAsia"/>
                <w:noProof/>
              </w:rPr>
              <w:t>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_Toc46155089 \h </w:instrText>
            </w:r>
            <w:r w:rsidR="008D7E5B" w:rsidRPr="008D7E5B">
              <w:rPr>
                <w:noProof/>
                <w:webHidden/>
              </w:rPr>
            </w:r>
            <w:r w:rsidR="008D7E5B" w:rsidRPr="008D7E5B">
              <w:rPr>
                <w:noProof/>
                <w:webHidden/>
              </w:rPr>
              <w:fldChar w:fldCharType="separate"/>
            </w:r>
            <w:r w:rsidR="00EA7C5A">
              <w:rPr>
                <w:noProof/>
                <w:webHidden/>
              </w:rPr>
              <w:t>26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_Toc46155090 \h </w:instrText>
            </w:r>
            <w:r w:rsidR="008D7E5B" w:rsidRPr="008D7E5B">
              <w:rPr>
                <w:noProof/>
                <w:webHidden/>
              </w:rPr>
            </w:r>
            <w:r w:rsidR="008D7E5B" w:rsidRPr="008D7E5B">
              <w:rPr>
                <w:noProof/>
                <w:webHidden/>
              </w:rPr>
              <w:fldChar w:fldCharType="separate"/>
            </w:r>
            <w:r w:rsidR="00EA7C5A">
              <w:rPr>
                <w:noProof/>
                <w:webHidden/>
              </w:rPr>
              <w:t>26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_Toc46155091 \h </w:instrText>
            </w:r>
            <w:r w:rsidR="008D7E5B" w:rsidRPr="008D7E5B">
              <w:rPr>
                <w:noProof/>
                <w:webHidden/>
              </w:rPr>
            </w:r>
            <w:r w:rsidR="008D7E5B" w:rsidRPr="008D7E5B">
              <w:rPr>
                <w:noProof/>
                <w:webHidden/>
              </w:rPr>
              <w:fldChar w:fldCharType="separate"/>
            </w:r>
            <w:r w:rsidR="00EA7C5A">
              <w:rPr>
                <w:noProof/>
                <w:webHidden/>
              </w:rPr>
              <w:t>28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_Toc46155092 \h </w:instrText>
            </w:r>
            <w:r w:rsidR="008D7E5B" w:rsidRPr="008D7E5B">
              <w:rPr>
                <w:noProof/>
                <w:webHidden/>
              </w:rPr>
            </w:r>
            <w:r w:rsidR="008D7E5B" w:rsidRPr="008D7E5B">
              <w:rPr>
                <w:noProof/>
                <w:webHidden/>
              </w:rPr>
              <w:fldChar w:fldCharType="separate"/>
            </w:r>
            <w:r w:rsidR="00EA7C5A">
              <w:rPr>
                <w:noProof/>
                <w:webHidden/>
              </w:rPr>
              <w:t>28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93" w:history="1">
            <w:r w:rsidR="008D7E5B" w:rsidRPr="008D7E5B">
              <w:rPr>
                <w:rStyle w:val="ac"/>
                <w:rFonts w:ascii="楷体_GB2312" w:eastAsia="楷体_GB2312" w:hAnsi="楷体"/>
                <w:noProof/>
              </w:rPr>
              <w:t>1.1.9</w:t>
            </w:r>
            <w:r w:rsidR="008D7E5B" w:rsidRPr="008D7E5B">
              <w:rPr>
                <w:rStyle w:val="ac"/>
                <w:rFonts w:ascii="楷体_GB2312" w:eastAsia="楷体_GB2312" w:hAnsi="楷体" w:hint="eastAsia"/>
                <w:noProof/>
              </w:rPr>
              <w:t>数采系统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_Toc46155093 \h </w:instrText>
            </w:r>
            <w:r w:rsidR="008D7E5B" w:rsidRPr="008D7E5B">
              <w:rPr>
                <w:noProof/>
                <w:webHidden/>
              </w:rPr>
            </w:r>
            <w:r w:rsidR="008D7E5B" w:rsidRPr="008D7E5B">
              <w:rPr>
                <w:noProof/>
                <w:webHidden/>
              </w:rPr>
              <w:fldChar w:fldCharType="separate"/>
            </w:r>
            <w:r w:rsidR="00EA7C5A">
              <w:rPr>
                <w:noProof/>
                <w:webHidden/>
              </w:rPr>
              <w:t>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_Toc46155094 \h </w:instrText>
            </w:r>
            <w:r w:rsidR="008D7E5B" w:rsidRPr="008D7E5B">
              <w:rPr>
                <w:noProof/>
                <w:webHidden/>
              </w:rPr>
            </w:r>
            <w:r w:rsidR="008D7E5B" w:rsidRPr="008D7E5B">
              <w:rPr>
                <w:noProof/>
                <w:webHidden/>
              </w:rPr>
              <w:fldChar w:fldCharType="separate"/>
            </w:r>
            <w:r w:rsidR="00EA7C5A">
              <w:rPr>
                <w:noProof/>
                <w:webHidden/>
              </w:rPr>
              <w:t>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_Toc46155095 \h </w:instrText>
            </w:r>
            <w:r w:rsidR="008D7E5B" w:rsidRPr="008D7E5B">
              <w:rPr>
                <w:noProof/>
                <w:webHidden/>
              </w:rPr>
            </w:r>
            <w:r w:rsidR="008D7E5B" w:rsidRPr="008D7E5B">
              <w:rPr>
                <w:noProof/>
                <w:webHidden/>
              </w:rPr>
              <w:fldChar w:fldCharType="separate"/>
            </w:r>
            <w:r w:rsidR="00EA7C5A">
              <w:rPr>
                <w:noProof/>
                <w:webHidden/>
              </w:rPr>
              <w:t>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_Toc46155096 \h </w:instrText>
            </w:r>
            <w:r w:rsidR="008D7E5B" w:rsidRPr="008D7E5B">
              <w:rPr>
                <w:noProof/>
                <w:webHidden/>
              </w:rPr>
            </w:r>
            <w:r w:rsidR="008D7E5B" w:rsidRPr="008D7E5B">
              <w:rPr>
                <w:noProof/>
                <w:webHidden/>
              </w:rPr>
              <w:fldChar w:fldCharType="separate"/>
            </w:r>
            <w:r w:rsidR="00EA7C5A">
              <w:rPr>
                <w:noProof/>
                <w:webHidden/>
              </w:rPr>
              <w:t>31</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097" w:history="1">
            <w:r w:rsidR="008D7E5B" w:rsidRPr="008D7E5B">
              <w:rPr>
                <w:rStyle w:val="ac"/>
                <w:rFonts w:ascii="黑体" w:eastAsia="黑体" w:hAnsi="黑体"/>
                <w:noProof/>
              </w:rPr>
              <w:t>1.2.Φ2</w:t>
            </w:r>
            <w:r w:rsidR="008D7E5B" w:rsidRPr="008D7E5B">
              <w:rPr>
                <w:rStyle w:val="ac"/>
                <w:rFonts w:ascii="黑体" w:eastAsia="黑体" w:hAnsi="黑体" w:hint="eastAsia"/>
                <w:noProof/>
              </w:rPr>
              <w:t>米高超声速风洞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_Toc46155097 \h </w:instrText>
            </w:r>
            <w:r w:rsidR="008D7E5B" w:rsidRPr="008D7E5B">
              <w:rPr>
                <w:noProof/>
                <w:webHidden/>
              </w:rPr>
            </w:r>
            <w:r w:rsidR="008D7E5B" w:rsidRPr="008D7E5B">
              <w:rPr>
                <w:noProof/>
                <w:webHidden/>
              </w:rPr>
              <w:fldChar w:fldCharType="separate"/>
            </w:r>
            <w:r w:rsidR="00EA7C5A">
              <w:rPr>
                <w:noProof/>
                <w:webHidden/>
              </w:rPr>
              <w:t>33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098" w:history="1">
            <w:r w:rsidR="008D7E5B" w:rsidRPr="008D7E5B">
              <w:rPr>
                <w:rStyle w:val="ac"/>
                <w:rFonts w:ascii="楷体_GB2312" w:eastAsia="楷体_GB2312" w:hAnsi="楷体"/>
                <w:noProof/>
              </w:rPr>
              <w:t xml:space="preserve">1.2.1 </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_Toc46155098 \h </w:instrText>
            </w:r>
            <w:r w:rsidR="008D7E5B" w:rsidRPr="008D7E5B">
              <w:rPr>
                <w:noProof/>
                <w:webHidden/>
              </w:rPr>
            </w:r>
            <w:r w:rsidR="008D7E5B" w:rsidRPr="008D7E5B">
              <w:rPr>
                <w:noProof/>
                <w:webHidden/>
              </w:rPr>
              <w:fldChar w:fldCharType="separate"/>
            </w:r>
            <w:r w:rsidR="00EA7C5A">
              <w:rPr>
                <w:noProof/>
                <w:webHidden/>
              </w:rPr>
              <w:t>33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09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_Toc46155099 \h </w:instrText>
            </w:r>
            <w:r w:rsidR="008D7E5B" w:rsidRPr="008D7E5B">
              <w:rPr>
                <w:noProof/>
                <w:webHidden/>
              </w:rPr>
            </w:r>
            <w:r w:rsidR="008D7E5B" w:rsidRPr="008D7E5B">
              <w:rPr>
                <w:noProof/>
                <w:webHidden/>
              </w:rPr>
              <w:fldChar w:fldCharType="separate"/>
            </w:r>
            <w:r w:rsidR="00EA7C5A">
              <w:rPr>
                <w:noProof/>
                <w:webHidden/>
              </w:rPr>
              <w:t>33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_Toc46155100 \h </w:instrText>
            </w:r>
            <w:r w:rsidR="008D7E5B" w:rsidRPr="008D7E5B">
              <w:rPr>
                <w:noProof/>
                <w:webHidden/>
              </w:rPr>
            </w:r>
            <w:r w:rsidR="008D7E5B" w:rsidRPr="008D7E5B">
              <w:rPr>
                <w:noProof/>
                <w:webHidden/>
              </w:rPr>
              <w:fldChar w:fldCharType="separate"/>
            </w:r>
            <w:r w:rsidR="00EA7C5A">
              <w:rPr>
                <w:noProof/>
                <w:webHidden/>
              </w:rPr>
              <w:t>34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_Toc46155101 \h </w:instrText>
            </w:r>
            <w:r w:rsidR="008D7E5B" w:rsidRPr="008D7E5B">
              <w:rPr>
                <w:noProof/>
                <w:webHidden/>
              </w:rPr>
            </w:r>
            <w:r w:rsidR="008D7E5B" w:rsidRPr="008D7E5B">
              <w:rPr>
                <w:noProof/>
                <w:webHidden/>
              </w:rPr>
              <w:fldChar w:fldCharType="separate"/>
            </w:r>
            <w:r w:rsidR="00EA7C5A">
              <w:rPr>
                <w:noProof/>
                <w:webHidden/>
              </w:rPr>
              <w:t>34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02" w:history="1">
            <w:r w:rsidR="008D7E5B" w:rsidRPr="008D7E5B">
              <w:rPr>
                <w:rStyle w:val="ac"/>
                <w:rFonts w:ascii="楷体_GB2312" w:eastAsia="楷体_GB2312" w:hAnsi="楷体"/>
                <w:noProof/>
              </w:rPr>
              <w:t xml:space="preserve">1.2.2 </w:t>
            </w:r>
            <w:r w:rsidR="008D7E5B" w:rsidRPr="008D7E5B">
              <w:rPr>
                <w:rStyle w:val="ac"/>
                <w:rFonts w:ascii="楷体_GB2312" w:eastAsia="楷体_GB2312" w:hAnsi="楷体" w:hint="eastAsia"/>
                <w:noProof/>
              </w:rPr>
              <w:t>运行控制系统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_Toc46155102 \h </w:instrText>
            </w:r>
            <w:r w:rsidR="008D7E5B" w:rsidRPr="008D7E5B">
              <w:rPr>
                <w:noProof/>
                <w:webHidden/>
              </w:rPr>
            </w:r>
            <w:r w:rsidR="008D7E5B" w:rsidRPr="008D7E5B">
              <w:rPr>
                <w:noProof/>
                <w:webHidden/>
              </w:rPr>
              <w:fldChar w:fldCharType="separate"/>
            </w:r>
            <w:r w:rsidR="00EA7C5A">
              <w:rPr>
                <w:noProof/>
                <w:webHidden/>
              </w:rPr>
              <w:t>35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_Toc46155103 \h </w:instrText>
            </w:r>
            <w:r w:rsidR="008D7E5B" w:rsidRPr="008D7E5B">
              <w:rPr>
                <w:noProof/>
                <w:webHidden/>
              </w:rPr>
            </w:r>
            <w:r w:rsidR="008D7E5B" w:rsidRPr="008D7E5B">
              <w:rPr>
                <w:noProof/>
                <w:webHidden/>
              </w:rPr>
              <w:fldChar w:fldCharType="separate"/>
            </w:r>
            <w:r w:rsidR="00EA7C5A">
              <w:rPr>
                <w:noProof/>
                <w:webHidden/>
              </w:rPr>
              <w:t>35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_Toc46155104 \h </w:instrText>
            </w:r>
            <w:r w:rsidR="008D7E5B" w:rsidRPr="008D7E5B">
              <w:rPr>
                <w:noProof/>
                <w:webHidden/>
              </w:rPr>
            </w:r>
            <w:r w:rsidR="008D7E5B" w:rsidRPr="008D7E5B">
              <w:rPr>
                <w:noProof/>
                <w:webHidden/>
              </w:rPr>
              <w:fldChar w:fldCharType="separate"/>
            </w:r>
            <w:r w:rsidR="00EA7C5A">
              <w:rPr>
                <w:noProof/>
                <w:webHidden/>
              </w:rPr>
              <w:t>36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_Toc46155105 \h </w:instrText>
            </w:r>
            <w:r w:rsidR="008D7E5B" w:rsidRPr="008D7E5B">
              <w:rPr>
                <w:noProof/>
                <w:webHidden/>
              </w:rPr>
            </w:r>
            <w:r w:rsidR="008D7E5B" w:rsidRPr="008D7E5B">
              <w:rPr>
                <w:noProof/>
                <w:webHidden/>
              </w:rPr>
              <w:fldChar w:fldCharType="separate"/>
            </w:r>
            <w:r w:rsidR="00EA7C5A">
              <w:rPr>
                <w:noProof/>
                <w:webHidden/>
              </w:rPr>
              <w:t>36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06" w:history="1">
            <w:r w:rsidR="008D7E5B" w:rsidRPr="008D7E5B">
              <w:rPr>
                <w:rStyle w:val="ac"/>
                <w:rFonts w:ascii="楷体_GB2312" w:eastAsia="楷体_GB2312" w:hAnsi="楷体"/>
                <w:noProof/>
              </w:rPr>
              <w:t>1.2.3</w:t>
            </w:r>
            <w:r w:rsidR="008D7E5B" w:rsidRPr="008D7E5B">
              <w:rPr>
                <w:rStyle w:val="ac"/>
                <w:rFonts w:ascii="楷体_GB2312" w:eastAsia="楷体_GB2312" w:hAnsi="楷体" w:hint="eastAsia"/>
                <w:noProof/>
              </w:rPr>
              <w:t>加热器系统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_Toc46155106 \h </w:instrText>
            </w:r>
            <w:r w:rsidR="008D7E5B" w:rsidRPr="008D7E5B">
              <w:rPr>
                <w:noProof/>
                <w:webHidden/>
              </w:rPr>
            </w:r>
            <w:r w:rsidR="008D7E5B" w:rsidRPr="008D7E5B">
              <w:rPr>
                <w:noProof/>
                <w:webHidden/>
              </w:rPr>
              <w:fldChar w:fldCharType="separate"/>
            </w:r>
            <w:r w:rsidR="00EA7C5A">
              <w:rPr>
                <w:noProof/>
                <w:webHidden/>
              </w:rPr>
              <w:t>36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_Toc46155107 \h </w:instrText>
            </w:r>
            <w:r w:rsidR="008D7E5B" w:rsidRPr="008D7E5B">
              <w:rPr>
                <w:noProof/>
                <w:webHidden/>
              </w:rPr>
            </w:r>
            <w:r w:rsidR="008D7E5B" w:rsidRPr="008D7E5B">
              <w:rPr>
                <w:noProof/>
                <w:webHidden/>
              </w:rPr>
              <w:fldChar w:fldCharType="separate"/>
            </w:r>
            <w:r w:rsidR="00EA7C5A">
              <w:rPr>
                <w:noProof/>
                <w:webHidden/>
              </w:rPr>
              <w:t>36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0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_Toc46155108 \h </w:instrText>
            </w:r>
            <w:r w:rsidR="008D7E5B" w:rsidRPr="008D7E5B">
              <w:rPr>
                <w:noProof/>
                <w:webHidden/>
              </w:rPr>
            </w:r>
            <w:r w:rsidR="008D7E5B" w:rsidRPr="008D7E5B">
              <w:rPr>
                <w:noProof/>
                <w:webHidden/>
              </w:rPr>
              <w:fldChar w:fldCharType="separate"/>
            </w:r>
            <w:r w:rsidR="00EA7C5A">
              <w:rPr>
                <w:noProof/>
                <w:webHidden/>
              </w:rPr>
              <w:t>36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09" w:history="1">
            <w:r w:rsidR="008D7E5B" w:rsidRPr="008D7E5B">
              <w:rPr>
                <w:rStyle w:val="ac"/>
                <w:rFonts w:ascii="楷体_GB2312" w:eastAsia="楷体_GB2312" w:hAnsi="楷体"/>
                <w:noProof/>
              </w:rPr>
              <w:t>1.2.4</w:t>
            </w:r>
            <w:r w:rsidR="008D7E5B" w:rsidRPr="008D7E5B">
              <w:rPr>
                <w:rStyle w:val="ac"/>
                <w:rFonts w:ascii="楷体_GB2312" w:eastAsia="楷体_GB2312" w:hAnsi="楷体" w:hint="eastAsia"/>
                <w:noProof/>
              </w:rPr>
              <w:t>冷却水系统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_Toc46155109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_Toc46155110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_Toc46155111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_Toc46155112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13" w:history="1">
            <w:r w:rsidR="008D7E5B" w:rsidRPr="008D7E5B">
              <w:rPr>
                <w:rStyle w:val="ac"/>
                <w:rFonts w:ascii="楷体_GB2312" w:eastAsia="楷体_GB2312" w:hAnsi="楷体"/>
                <w:noProof/>
              </w:rPr>
              <w:t>1.2.5</w:t>
            </w:r>
            <w:r w:rsidR="008D7E5B" w:rsidRPr="008D7E5B">
              <w:rPr>
                <w:rStyle w:val="ac"/>
                <w:rFonts w:ascii="楷体_GB2312" w:eastAsia="楷体_GB2312" w:hAnsi="楷体" w:hint="eastAsia"/>
                <w:noProof/>
              </w:rPr>
              <w:t>攻角机构</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_Toc46155113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_Toc46155114 \h </w:instrText>
            </w:r>
            <w:r w:rsidR="008D7E5B" w:rsidRPr="008D7E5B">
              <w:rPr>
                <w:noProof/>
                <w:webHidden/>
              </w:rPr>
            </w:r>
            <w:r w:rsidR="008D7E5B" w:rsidRPr="008D7E5B">
              <w:rPr>
                <w:noProof/>
                <w:webHidden/>
              </w:rPr>
              <w:fldChar w:fldCharType="separate"/>
            </w:r>
            <w:r w:rsidR="00EA7C5A">
              <w:rPr>
                <w:noProof/>
                <w:webHidden/>
              </w:rPr>
              <w:t>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_Toc46155115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_Toc46155116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17" w:history="1">
            <w:r w:rsidR="008D7E5B" w:rsidRPr="008D7E5B">
              <w:rPr>
                <w:rStyle w:val="ac"/>
                <w:rFonts w:ascii="楷体_GB2312" w:eastAsia="楷体_GB2312" w:hAnsi="楷体"/>
                <w:noProof/>
              </w:rPr>
              <w:t>1.2.6</w:t>
            </w:r>
            <w:r w:rsidR="008D7E5B" w:rsidRPr="008D7E5B">
              <w:rPr>
                <w:rStyle w:val="ac"/>
                <w:rFonts w:ascii="楷体_GB2312" w:eastAsia="楷体_GB2312" w:hAnsi="楷体" w:hint="eastAsia"/>
                <w:noProof/>
              </w:rPr>
              <w:t>纹影系统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_Toc46155117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_Toc46155118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1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_Toc46155119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_Toc46155120 \h </w:instrText>
            </w:r>
            <w:r w:rsidR="008D7E5B" w:rsidRPr="008D7E5B">
              <w:rPr>
                <w:noProof/>
                <w:webHidden/>
              </w:rPr>
            </w:r>
            <w:r w:rsidR="008D7E5B" w:rsidRPr="008D7E5B">
              <w:rPr>
                <w:noProof/>
                <w:webHidden/>
              </w:rPr>
              <w:fldChar w:fldCharType="separate"/>
            </w:r>
            <w:r w:rsidR="00EA7C5A">
              <w:rPr>
                <w:noProof/>
                <w:webHidden/>
              </w:rPr>
              <w:t>38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21" w:history="1">
            <w:r w:rsidR="008D7E5B" w:rsidRPr="008D7E5B">
              <w:rPr>
                <w:rStyle w:val="ac"/>
                <w:rFonts w:ascii="楷体_GB2312" w:eastAsia="楷体_GB2312" w:hAnsi="楷体"/>
                <w:noProof/>
              </w:rPr>
              <w:t>1.2.7 CTS</w:t>
            </w:r>
            <w:r w:rsidR="008D7E5B" w:rsidRPr="008D7E5B">
              <w:rPr>
                <w:rStyle w:val="ac"/>
                <w:rFonts w:ascii="楷体_GB2312" w:eastAsia="楷体_GB2312" w:hAnsi="楷体" w:hint="eastAsia"/>
                <w:noProof/>
              </w:rPr>
              <w:t>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_Toc46155121 \h </w:instrText>
            </w:r>
            <w:r w:rsidR="008D7E5B" w:rsidRPr="008D7E5B">
              <w:rPr>
                <w:noProof/>
                <w:webHidden/>
              </w:rPr>
            </w:r>
            <w:r w:rsidR="008D7E5B" w:rsidRPr="008D7E5B">
              <w:rPr>
                <w:noProof/>
                <w:webHidden/>
              </w:rPr>
              <w:fldChar w:fldCharType="separate"/>
            </w:r>
            <w:r w:rsidR="00EA7C5A">
              <w:rPr>
                <w:noProof/>
                <w:webHidden/>
              </w:rPr>
              <w:t>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_Toc46155122 \h </w:instrText>
            </w:r>
            <w:r w:rsidR="008D7E5B" w:rsidRPr="008D7E5B">
              <w:rPr>
                <w:noProof/>
                <w:webHidden/>
              </w:rPr>
            </w:r>
            <w:r w:rsidR="008D7E5B" w:rsidRPr="008D7E5B">
              <w:rPr>
                <w:noProof/>
                <w:webHidden/>
              </w:rPr>
              <w:fldChar w:fldCharType="separate"/>
            </w:r>
            <w:r w:rsidR="00EA7C5A">
              <w:rPr>
                <w:noProof/>
                <w:webHidden/>
              </w:rPr>
              <w:t>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_Toc46155123 \h </w:instrText>
            </w:r>
            <w:r w:rsidR="008D7E5B" w:rsidRPr="008D7E5B">
              <w:rPr>
                <w:noProof/>
                <w:webHidden/>
              </w:rPr>
            </w:r>
            <w:r w:rsidR="008D7E5B" w:rsidRPr="008D7E5B">
              <w:rPr>
                <w:noProof/>
                <w:webHidden/>
              </w:rPr>
              <w:fldChar w:fldCharType="separate"/>
            </w:r>
            <w:r w:rsidR="00EA7C5A">
              <w:rPr>
                <w:noProof/>
                <w:webHidden/>
              </w:rPr>
              <w:t>41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_Toc46155124 \h </w:instrText>
            </w:r>
            <w:r w:rsidR="008D7E5B" w:rsidRPr="008D7E5B">
              <w:rPr>
                <w:noProof/>
                <w:webHidden/>
              </w:rPr>
            </w:r>
            <w:r w:rsidR="008D7E5B" w:rsidRPr="008D7E5B">
              <w:rPr>
                <w:noProof/>
                <w:webHidden/>
              </w:rPr>
              <w:fldChar w:fldCharType="separate"/>
            </w:r>
            <w:r w:rsidR="00EA7C5A">
              <w:rPr>
                <w:noProof/>
                <w:webHidden/>
              </w:rPr>
              <w:t>41</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25" w:history="1">
            <w:r w:rsidR="008D7E5B" w:rsidRPr="008D7E5B">
              <w:rPr>
                <w:rStyle w:val="ac"/>
                <w:rFonts w:ascii="黑体" w:eastAsia="黑体" w:hAnsi="黑体"/>
                <w:noProof/>
              </w:rPr>
              <w:t>1.3 Φ0.5</w:t>
            </w:r>
            <w:r w:rsidR="008D7E5B" w:rsidRPr="008D7E5B">
              <w:rPr>
                <w:rStyle w:val="ac"/>
                <w:rFonts w:ascii="黑体" w:eastAsia="黑体" w:hAnsi="黑体" w:hint="eastAsia"/>
                <w:noProof/>
              </w:rPr>
              <w:t>米高超声风洞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_Toc46155125 \h </w:instrText>
            </w:r>
            <w:r w:rsidR="008D7E5B" w:rsidRPr="008D7E5B">
              <w:rPr>
                <w:noProof/>
                <w:webHidden/>
              </w:rPr>
            </w:r>
            <w:r w:rsidR="008D7E5B" w:rsidRPr="008D7E5B">
              <w:rPr>
                <w:noProof/>
                <w:webHidden/>
              </w:rPr>
              <w:fldChar w:fldCharType="separate"/>
            </w:r>
            <w:r w:rsidR="00EA7C5A">
              <w:rPr>
                <w:noProof/>
                <w:webHidden/>
              </w:rPr>
              <w:t>43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26" w:history="1">
            <w:r w:rsidR="008D7E5B" w:rsidRPr="008D7E5B">
              <w:rPr>
                <w:rStyle w:val="ac"/>
                <w:rFonts w:ascii="楷体_GB2312" w:eastAsia="楷体_GB2312" w:hAnsi="楷体"/>
                <w:noProof/>
              </w:rPr>
              <w:t>1.3.1</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_Toc46155126 \h </w:instrText>
            </w:r>
            <w:r w:rsidR="008D7E5B" w:rsidRPr="008D7E5B">
              <w:rPr>
                <w:noProof/>
                <w:webHidden/>
              </w:rPr>
            </w:r>
            <w:r w:rsidR="008D7E5B" w:rsidRPr="008D7E5B">
              <w:rPr>
                <w:noProof/>
                <w:webHidden/>
              </w:rPr>
              <w:fldChar w:fldCharType="separate"/>
            </w:r>
            <w:r w:rsidR="00EA7C5A">
              <w:rPr>
                <w:noProof/>
                <w:webHidden/>
              </w:rPr>
              <w:t>43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_Toc46155127 \h </w:instrText>
            </w:r>
            <w:r w:rsidR="008D7E5B" w:rsidRPr="008D7E5B">
              <w:rPr>
                <w:noProof/>
                <w:webHidden/>
              </w:rPr>
            </w:r>
            <w:r w:rsidR="008D7E5B" w:rsidRPr="008D7E5B">
              <w:rPr>
                <w:noProof/>
                <w:webHidden/>
              </w:rPr>
              <w:fldChar w:fldCharType="separate"/>
            </w:r>
            <w:r w:rsidR="00EA7C5A">
              <w:rPr>
                <w:noProof/>
                <w:webHidden/>
              </w:rPr>
              <w:t>43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2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_Toc46155128 \h </w:instrText>
            </w:r>
            <w:r w:rsidR="008D7E5B" w:rsidRPr="008D7E5B">
              <w:rPr>
                <w:noProof/>
                <w:webHidden/>
              </w:rPr>
            </w:r>
            <w:r w:rsidR="008D7E5B" w:rsidRPr="008D7E5B">
              <w:rPr>
                <w:noProof/>
                <w:webHidden/>
              </w:rPr>
              <w:fldChar w:fldCharType="separate"/>
            </w:r>
            <w:r w:rsidR="00EA7C5A">
              <w:rPr>
                <w:noProof/>
                <w:webHidden/>
              </w:rPr>
              <w:t>44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29" w:history="1">
            <w:r w:rsidR="008D7E5B" w:rsidRPr="008D7E5B">
              <w:rPr>
                <w:rStyle w:val="ac"/>
                <w:rFonts w:ascii="楷体_GB2312" w:eastAsia="楷体_GB2312" w:hAnsi="楷体"/>
                <w:noProof/>
              </w:rPr>
              <w:t>1.3.2</w:t>
            </w:r>
            <w:r w:rsidR="008D7E5B" w:rsidRPr="008D7E5B">
              <w:rPr>
                <w:rStyle w:val="ac"/>
                <w:rFonts w:ascii="楷体_GB2312" w:eastAsia="楷体_GB2312" w:hAnsi="楷体" w:hint="eastAsia"/>
                <w:noProof/>
              </w:rPr>
              <w:t>运行控制系统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_Toc46155129 \h </w:instrText>
            </w:r>
            <w:r w:rsidR="008D7E5B" w:rsidRPr="008D7E5B">
              <w:rPr>
                <w:noProof/>
                <w:webHidden/>
              </w:rPr>
            </w:r>
            <w:r w:rsidR="008D7E5B" w:rsidRPr="008D7E5B">
              <w:rPr>
                <w:noProof/>
                <w:webHidden/>
              </w:rPr>
              <w:fldChar w:fldCharType="separate"/>
            </w:r>
            <w:r w:rsidR="00EA7C5A">
              <w:rPr>
                <w:noProof/>
                <w:webHidden/>
              </w:rPr>
              <w:t>44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_Toc46155130 \h </w:instrText>
            </w:r>
            <w:r w:rsidR="008D7E5B" w:rsidRPr="008D7E5B">
              <w:rPr>
                <w:noProof/>
                <w:webHidden/>
              </w:rPr>
            </w:r>
            <w:r w:rsidR="008D7E5B" w:rsidRPr="008D7E5B">
              <w:rPr>
                <w:noProof/>
                <w:webHidden/>
              </w:rPr>
              <w:fldChar w:fldCharType="separate"/>
            </w:r>
            <w:r w:rsidR="00EA7C5A">
              <w:rPr>
                <w:noProof/>
                <w:webHidden/>
              </w:rPr>
              <w:t>44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_Toc46155131 \h </w:instrText>
            </w:r>
            <w:r w:rsidR="008D7E5B" w:rsidRPr="008D7E5B">
              <w:rPr>
                <w:noProof/>
                <w:webHidden/>
              </w:rPr>
            </w:r>
            <w:r w:rsidR="008D7E5B" w:rsidRPr="008D7E5B">
              <w:rPr>
                <w:noProof/>
                <w:webHidden/>
              </w:rPr>
              <w:fldChar w:fldCharType="separate"/>
            </w:r>
            <w:r w:rsidR="00EA7C5A">
              <w:rPr>
                <w:noProof/>
                <w:webHidden/>
              </w:rPr>
              <w:t>45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32" w:history="1">
            <w:r w:rsidR="008D7E5B" w:rsidRPr="008D7E5B">
              <w:rPr>
                <w:rStyle w:val="ac"/>
                <w:rFonts w:ascii="楷体_GB2312" w:eastAsia="楷体_GB2312" w:hAnsi="楷体"/>
                <w:noProof/>
              </w:rPr>
              <w:t xml:space="preserve">1.3.3 </w:t>
            </w:r>
            <w:r w:rsidR="008D7E5B" w:rsidRPr="008D7E5B">
              <w:rPr>
                <w:rStyle w:val="ac"/>
                <w:rFonts w:ascii="楷体_GB2312" w:eastAsia="楷体_GB2312" w:hAnsi="楷体" w:hint="eastAsia"/>
                <w:noProof/>
              </w:rPr>
              <w:t>加热器系统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_Toc46155132 \h </w:instrText>
            </w:r>
            <w:r w:rsidR="008D7E5B" w:rsidRPr="008D7E5B">
              <w:rPr>
                <w:noProof/>
                <w:webHidden/>
              </w:rPr>
            </w:r>
            <w:r w:rsidR="008D7E5B" w:rsidRPr="008D7E5B">
              <w:rPr>
                <w:noProof/>
                <w:webHidden/>
              </w:rPr>
              <w:fldChar w:fldCharType="separate"/>
            </w:r>
            <w:r w:rsidR="00EA7C5A">
              <w:rPr>
                <w:noProof/>
                <w:webHidden/>
              </w:rPr>
              <w:t>46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_Toc46155133 \h </w:instrText>
            </w:r>
            <w:r w:rsidR="008D7E5B" w:rsidRPr="008D7E5B">
              <w:rPr>
                <w:noProof/>
                <w:webHidden/>
              </w:rPr>
            </w:r>
            <w:r w:rsidR="008D7E5B" w:rsidRPr="008D7E5B">
              <w:rPr>
                <w:noProof/>
                <w:webHidden/>
              </w:rPr>
              <w:fldChar w:fldCharType="separate"/>
            </w:r>
            <w:r w:rsidR="00EA7C5A">
              <w:rPr>
                <w:noProof/>
                <w:webHidden/>
              </w:rPr>
              <w:t>46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_Toc46155134 \h </w:instrText>
            </w:r>
            <w:r w:rsidR="008D7E5B" w:rsidRPr="008D7E5B">
              <w:rPr>
                <w:noProof/>
                <w:webHidden/>
              </w:rPr>
            </w:r>
            <w:r w:rsidR="008D7E5B" w:rsidRPr="008D7E5B">
              <w:rPr>
                <w:noProof/>
                <w:webHidden/>
              </w:rPr>
              <w:fldChar w:fldCharType="separate"/>
            </w:r>
            <w:r w:rsidR="00EA7C5A">
              <w:rPr>
                <w:noProof/>
                <w:webHidden/>
              </w:rPr>
              <w:t>46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_Toc46155135 \h </w:instrText>
            </w:r>
            <w:r w:rsidR="008D7E5B" w:rsidRPr="008D7E5B">
              <w:rPr>
                <w:noProof/>
                <w:webHidden/>
              </w:rPr>
            </w:r>
            <w:r w:rsidR="008D7E5B" w:rsidRPr="008D7E5B">
              <w:rPr>
                <w:noProof/>
                <w:webHidden/>
              </w:rPr>
              <w:fldChar w:fldCharType="separate"/>
            </w:r>
            <w:r w:rsidR="00EA7C5A">
              <w:rPr>
                <w:noProof/>
                <w:webHidden/>
              </w:rPr>
              <w:t>46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36" w:history="1">
            <w:r w:rsidR="008D7E5B" w:rsidRPr="008D7E5B">
              <w:rPr>
                <w:rStyle w:val="ac"/>
                <w:rFonts w:ascii="楷体_GB2312" w:eastAsia="楷体_GB2312" w:hAnsi="楷体"/>
                <w:noProof/>
              </w:rPr>
              <w:t>1.3.4</w:t>
            </w:r>
            <w:r w:rsidR="008D7E5B" w:rsidRPr="008D7E5B">
              <w:rPr>
                <w:rStyle w:val="ac"/>
                <w:rFonts w:ascii="楷体_GB2312" w:eastAsia="楷体_GB2312" w:hAnsi="楷体" w:hint="eastAsia"/>
                <w:noProof/>
              </w:rPr>
              <w:t>冷却水系统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_Toc46155136 \h </w:instrText>
            </w:r>
            <w:r w:rsidR="008D7E5B" w:rsidRPr="008D7E5B">
              <w:rPr>
                <w:noProof/>
                <w:webHidden/>
              </w:rPr>
            </w:r>
            <w:r w:rsidR="008D7E5B" w:rsidRPr="008D7E5B">
              <w:rPr>
                <w:noProof/>
                <w:webHidden/>
              </w:rPr>
              <w:fldChar w:fldCharType="separate"/>
            </w:r>
            <w:r w:rsidR="00EA7C5A">
              <w:rPr>
                <w:noProof/>
                <w:webHidden/>
              </w:rPr>
              <w:t>47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_Toc46155137 \h </w:instrText>
            </w:r>
            <w:r w:rsidR="008D7E5B" w:rsidRPr="008D7E5B">
              <w:rPr>
                <w:noProof/>
                <w:webHidden/>
              </w:rPr>
            </w:r>
            <w:r w:rsidR="008D7E5B" w:rsidRPr="008D7E5B">
              <w:rPr>
                <w:noProof/>
                <w:webHidden/>
              </w:rPr>
              <w:fldChar w:fldCharType="separate"/>
            </w:r>
            <w:r w:rsidR="00EA7C5A">
              <w:rPr>
                <w:noProof/>
                <w:webHidden/>
              </w:rPr>
              <w:t>47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_Toc46155138 \h </w:instrText>
            </w:r>
            <w:r w:rsidR="008D7E5B" w:rsidRPr="008D7E5B">
              <w:rPr>
                <w:noProof/>
                <w:webHidden/>
              </w:rPr>
            </w:r>
            <w:r w:rsidR="008D7E5B" w:rsidRPr="008D7E5B">
              <w:rPr>
                <w:noProof/>
                <w:webHidden/>
              </w:rPr>
              <w:fldChar w:fldCharType="separate"/>
            </w:r>
            <w:r w:rsidR="00EA7C5A">
              <w:rPr>
                <w:noProof/>
                <w:webHidden/>
              </w:rPr>
              <w:t>47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39"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_Toc46155139 \h </w:instrText>
            </w:r>
            <w:r w:rsidR="008D7E5B" w:rsidRPr="008D7E5B">
              <w:rPr>
                <w:noProof/>
                <w:webHidden/>
              </w:rPr>
            </w:r>
            <w:r w:rsidR="008D7E5B" w:rsidRPr="008D7E5B">
              <w:rPr>
                <w:noProof/>
                <w:webHidden/>
              </w:rPr>
              <w:fldChar w:fldCharType="separate"/>
            </w:r>
            <w:r w:rsidR="00EA7C5A">
              <w:rPr>
                <w:noProof/>
                <w:webHidden/>
              </w:rPr>
              <w:t>47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40" w:history="1">
            <w:r w:rsidR="008D7E5B" w:rsidRPr="008D7E5B">
              <w:rPr>
                <w:rStyle w:val="ac"/>
                <w:rFonts w:ascii="楷体_GB2312" w:eastAsia="楷体_GB2312" w:hAnsi="楷体"/>
                <w:noProof/>
              </w:rPr>
              <w:t>1.3.5</w:t>
            </w:r>
            <w:r w:rsidR="008D7E5B" w:rsidRPr="008D7E5B">
              <w:rPr>
                <w:rStyle w:val="ac"/>
                <w:rFonts w:ascii="楷体_GB2312" w:eastAsia="楷体_GB2312" w:hAnsi="楷体" w:hint="eastAsia"/>
                <w:noProof/>
              </w:rPr>
              <w:t>攻角机构</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_Toc46155140 \h </w:instrText>
            </w:r>
            <w:r w:rsidR="008D7E5B" w:rsidRPr="008D7E5B">
              <w:rPr>
                <w:noProof/>
                <w:webHidden/>
              </w:rPr>
            </w:r>
            <w:r w:rsidR="008D7E5B" w:rsidRPr="008D7E5B">
              <w:rPr>
                <w:noProof/>
                <w:webHidden/>
              </w:rPr>
              <w:fldChar w:fldCharType="separate"/>
            </w:r>
            <w:r w:rsidR="00EA7C5A">
              <w:rPr>
                <w:noProof/>
                <w:webHidden/>
              </w:rPr>
              <w:t>48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1"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_Toc46155141 \h </w:instrText>
            </w:r>
            <w:r w:rsidR="008D7E5B" w:rsidRPr="008D7E5B">
              <w:rPr>
                <w:noProof/>
                <w:webHidden/>
              </w:rPr>
            </w:r>
            <w:r w:rsidR="008D7E5B" w:rsidRPr="008D7E5B">
              <w:rPr>
                <w:noProof/>
                <w:webHidden/>
              </w:rPr>
              <w:fldChar w:fldCharType="separate"/>
            </w:r>
            <w:r w:rsidR="00EA7C5A">
              <w:rPr>
                <w:noProof/>
                <w:webHidden/>
              </w:rPr>
              <w:t>48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2"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_Toc46155142 \h </w:instrText>
            </w:r>
            <w:r w:rsidR="008D7E5B" w:rsidRPr="008D7E5B">
              <w:rPr>
                <w:noProof/>
                <w:webHidden/>
              </w:rPr>
            </w:r>
            <w:r w:rsidR="008D7E5B" w:rsidRPr="008D7E5B">
              <w:rPr>
                <w:noProof/>
                <w:webHidden/>
              </w:rPr>
              <w:fldChar w:fldCharType="separate"/>
            </w:r>
            <w:r w:rsidR="00EA7C5A">
              <w:rPr>
                <w:noProof/>
                <w:webHidden/>
              </w:rPr>
              <w:t>49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3"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_Toc46155143 \h </w:instrText>
            </w:r>
            <w:r w:rsidR="008D7E5B" w:rsidRPr="008D7E5B">
              <w:rPr>
                <w:noProof/>
                <w:webHidden/>
              </w:rPr>
            </w:r>
            <w:r w:rsidR="008D7E5B" w:rsidRPr="008D7E5B">
              <w:rPr>
                <w:noProof/>
                <w:webHidden/>
              </w:rPr>
              <w:fldChar w:fldCharType="separate"/>
            </w:r>
            <w:r w:rsidR="00EA7C5A">
              <w:rPr>
                <w:noProof/>
                <w:webHidden/>
              </w:rPr>
              <w:t>49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44" w:history="1">
            <w:r w:rsidR="008D7E5B" w:rsidRPr="008D7E5B">
              <w:rPr>
                <w:rStyle w:val="ac"/>
                <w:rFonts w:ascii="楷体_GB2312" w:eastAsia="楷体_GB2312" w:hAnsi="楷体"/>
                <w:noProof/>
              </w:rPr>
              <w:t xml:space="preserve">1.3.6 </w:t>
            </w:r>
            <w:r w:rsidR="008D7E5B" w:rsidRPr="008D7E5B">
              <w:rPr>
                <w:rStyle w:val="ac"/>
                <w:rFonts w:ascii="楷体_GB2312" w:eastAsia="楷体_GB2312" w:hAnsi="楷体" w:hint="eastAsia"/>
                <w:noProof/>
              </w:rPr>
              <w:t>纹影系统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_Toc46155144 \h </w:instrText>
            </w:r>
            <w:r w:rsidR="008D7E5B" w:rsidRPr="008D7E5B">
              <w:rPr>
                <w:noProof/>
                <w:webHidden/>
              </w:rPr>
            </w:r>
            <w:r w:rsidR="008D7E5B" w:rsidRPr="008D7E5B">
              <w:rPr>
                <w:noProof/>
                <w:webHidden/>
              </w:rPr>
              <w:fldChar w:fldCharType="separate"/>
            </w:r>
            <w:r w:rsidR="00EA7C5A">
              <w:rPr>
                <w:noProof/>
                <w:webHidden/>
              </w:rPr>
              <w:t>50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_Toc46155145 \h </w:instrText>
            </w:r>
            <w:r w:rsidR="008D7E5B" w:rsidRPr="008D7E5B">
              <w:rPr>
                <w:noProof/>
                <w:webHidden/>
              </w:rPr>
            </w:r>
            <w:r w:rsidR="008D7E5B" w:rsidRPr="008D7E5B">
              <w:rPr>
                <w:noProof/>
                <w:webHidden/>
              </w:rPr>
              <w:fldChar w:fldCharType="separate"/>
            </w:r>
            <w:r w:rsidR="00EA7C5A">
              <w:rPr>
                <w:noProof/>
                <w:webHidden/>
              </w:rPr>
              <w:t>50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6"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_Toc46155146 \h </w:instrText>
            </w:r>
            <w:r w:rsidR="008D7E5B" w:rsidRPr="008D7E5B">
              <w:rPr>
                <w:noProof/>
                <w:webHidden/>
              </w:rPr>
            </w:r>
            <w:r w:rsidR="008D7E5B" w:rsidRPr="008D7E5B">
              <w:rPr>
                <w:noProof/>
                <w:webHidden/>
              </w:rPr>
              <w:fldChar w:fldCharType="separate"/>
            </w:r>
            <w:r w:rsidR="00EA7C5A">
              <w:rPr>
                <w:noProof/>
                <w:webHidden/>
              </w:rPr>
              <w:t>50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7"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_Toc46155147 \h </w:instrText>
            </w:r>
            <w:r w:rsidR="008D7E5B" w:rsidRPr="008D7E5B">
              <w:rPr>
                <w:noProof/>
                <w:webHidden/>
              </w:rPr>
            </w:r>
            <w:r w:rsidR="008D7E5B" w:rsidRPr="008D7E5B">
              <w:rPr>
                <w:noProof/>
                <w:webHidden/>
              </w:rPr>
              <w:fldChar w:fldCharType="separate"/>
            </w:r>
            <w:r w:rsidR="00EA7C5A">
              <w:rPr>
                <w:noProof/>
                <w:webHidden/>
              </w:rPr>
              <w:t>50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48" w:history="1">
            <w:r w:rsidR="008D7E5B" w:rsidRPr="008D7E5B">
              <w:rPr>
                <w:rStyle w:val="ac"/>
                <w:rFonts w:ascii="楷体_GB2312" w:eastAsia="楷体_GB2312" w:hAnsi="楷体"/>
                <w:noProof/>
              </w:rPr>
              <w:t>1.3.7</w:t>
            </w:r>
            <w:r w:rsidR="008D7E5B" w:rsidRPr="008D7E5B">
              <w:rPr>
                <w:rStyle w:val="ac"/>
                <w:rFonts w:ascii="楷体_GB2312" w:eastAsia="楷体_GB2312" w:hAnsi="楷体" w:hint="eastAsia"/>
                <w:noProof/>
              </w:rPr>
              <w:t>配电系统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_Toc46155148 \h </w:instrText>
            </w:r>
            <w:r w:rsidR="008D7E5B" w:rsidRPr="008D7E5B">
              <w:rPr>
                <w:noProof/>
                <w:webHidden/>
              </w:rPr>
            </w:r>
            <w:r w:rsidR="008D7E5B" w:rsidRPr="008D7E5B">
              <w:rPr>
                <w:noProof/>
                <w:webHidden/>
              </w:rPr>
              <w:fldChar w:fldCharType="separate"/>
            </w:r>
            <w:r w:rsidR="00EA7C5A">
              <w:rPr>
                <w:noProof/>
                <w:webHidden/>
              </w:rPr>
              <w:t>51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4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_Toc46155149 \h </w:instrText>
            </w:r>
            <w:r w:rsidR="008D7E5B" w:rsidRPr="008D7E5B">
              <w:rPr>
                <w:noProof/>
                <w:webHidden/>
              </w:rPr>
            </w:r>
            <w:r w:rsidR="008D7E5B" w:rsidRPr="008D7E5B">
              <w:rPr>
                <w:noProof/>
                <w:webHidden/>
              </w:rPr>
              <w:fldChar w:fldCharType="separate"/>
            </w:r>
            <w:r w:rsidR="00EA7C5A">
              <w:rPr>
                <w:noProof/>
                <w:webHidden/>
              </w:rPr>
              <w:t>51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_Toc46155150 \h </w:instrText>
            </w:r>
            <w:r w:rsidR="008D7E5B" w:rsidRPr="008D7E5B">
              <w:rPr>
                <w:noProof/>
                <w:webHidden/>
              </w:rPr>
            </w:r>
            <w:r w:rsidR="008D7E5B" w:rsidRPr="008D7E5B">
              <w:rPr>
                <w:noProof/>
                <w:webHidden/>
              </w:rPr>
              <w:fldChar w:fldCharType="separate"/>
            </w:r>
            <w:r w:rsidR="00EA7C5A">
              <w:rPr>
                <w:noProof/>
                <w:webHidden/>
              </w:rPr>
              <w:t>53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_Toc46155151 \h </w:instrText>
            </w:r>
            <w:r w:rsidR="008D7E5B" w:rsidRPr="008D7E5B">
              <w:rPr>
                <w:noProof/>
                <w:webHidden/>
              </w:rPr>
            </w:r>
            <w:r w:rsidR="008D7E5B" w:rsidRPr="008D7E5B">
              <w:rPr>
                <w:noProof/>
                <w:webHidden/>
              </w:rPr>
              <w:fldChar w:fldCharType="separate"/>
            </w:r>
            <w:r w:rsidR="00EA7C5A">
              <w:rPr>
                <w:noProof/>
                <w:webHidden/>
              </w:rPr>
              <w:t>53</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52" w:history="1">
            <w:r w:rsidR="008D7E5B" w:rsidRPr="008D7E5B">
              <w:rPr>
                <w:rStyle w:val="ac"/>
                <w:rFonts w:ascii="黑体" w:eastAsia="黑体" w:hAnsi="黑体"/>
                <w:noProof/>
              </w:rPr>
              <w:t>1.4</w:t>
            </w:r>
            <w:r w:rsidR="008D7E5B" w:rsidRPr="008D7E5B">
              <w:rPr>
                <w:rStyle w:val="ac"/>
                <w:rFonts w:ascii="黑体" w:eastAsia="黑体" w:hAnsi="黑体" w:hint="eastAsia"/>
                <w:noProof/>
              </w:rPr>
              <w:t>共性子系统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_Toc46155152 \h </w:instrText>
            </w:r>
            <w:r w:rsidR="008D7E5B" w:rsidRPr="008D7E5B">
              <w:rPr>
                <w:noProof/>
                <w:webHidden/>
              </w:rPr>
            </w:r>
            <w:r w:rsidR="008D7E5B" w:rsidRPr="008D7E5B">
              <w:rPr>
                <w:noProof/>
                <w:webHidden/>
              </w:rPr>
              <w:fldChar w:fldCharType="separate"/>
            </w:r>
            <w:r w:rsidR="00EA7C5A">
              <w:rPr>
                <w:noProof/>
                <w:webHidden/>
              </w:rPr>
              <w:t>54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53" w:history="1">
            <w:r w:rsidR="008D7E5B" w:rsidRPr="008D7E5B">
              <w:rPr>
                <w:rStyle w:val="ac"/>
                <w:rFonts w:ascii="楷体_GB2312" w:eastAsia="楷体_GB2312" w:hAnsi="楷体"/>
                <w:noProof/>
              </w:rPr>
              <w:t>1.4.1</w:t>
            </w:r>
            <w:r w:rsidR="008D7E5B" w:rsidRPr="008D7E5B">
              <w:rPr>
                <w:rStyle w:val="ac"/>
                <w:rFonts w:ascii="楷体_GB2312" w:eastAsia="楷体_GB2312" w:hAnsi="楷体" w:hint="eastAsia"/>
                <w:noProof/>
              </w:rPr>
              <w:t>扫描阀系统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_Toc46155153 \h </w:instrText>
            </w:r>
            <w:r w:rsidR="008D7E5B" w:rsidRPr="008D7E5B">
              <w:rPr>
                <w:noProof/>
                <w:webHidden/>
              </w:rPr>
            </w:r>
            <w:r w:rsidR="008D7E5B" w:rsidRPr="008D7E5B">
              <w:rPr>
                <w:noProof/>
                <w:webHidden/>
              </w:rPr>
              <w:fldChar w:fldCharType="separate"/>
            </w:r>
            <w:r w:rsidR="00EA7C5A">
              <w:rPr>
                <w:noProof/>
                <w:webHidden/>
              </w:rPr>
              <w:t>54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_Toc46155154 \h </w:instrText>
            </w:r>
            <w:r w:rsidR="008D7E5B" w:rsidRPr="008D7E5B">
              <w:rPr>
                <w:noProof/>
                <w:webHidden/>
              </w:rPr>
            </w:r>
            <w:r w:rsidR="008D7E5B" w:rsidRPr="008D7E5B">
              <w:rPr>
                <w:noProof/>
                <w:webHidden/>
              </w:rPr>
              <w:fldChar w:fldCharType="separate"/>
            </w:r>
            <w:r w:rsidR="00EA7C5A">
              <w:rPr>
                <w:noProof/>
                <w:webHidden/>
              </w:rPr>
              <w:t>54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_Toc46155155 \h </w:instrText>
            </w:r>
            <w:r w:rsidR="008D7E5B" w:rsidRPr="008D7E5B">
              <w:rPr>
                <w:noProof/>
                <w:webHidden/>
              </w:rPr>
            </w:r>
            <w:r w:rsidR="008D7E5B" w:rsidRPr="008D7E5B">
              <w:rPr>
                <w:noProof/>
                <w:webHidden/>
              </w:rPr>
              <w:fldChar w:fldCharType="separate"/>
            </w:r>
            <w:r w:rsidR="00EA7C5A">
              <w:rPr>
                <w:noProof/>
                <w:webHidden/>
              </w:rPr>
              <w:t>55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_Toc46155156 \h </w:instrText>
            </w:r>
            <w:r w:rsidR="008D7E5B" w:rsidRPr="008D7E5B">
              <w:rPr>
                <w:noProof/>
                <w:webHidden/>
              </w:rPr>
            </w:r>
            <w:r w:rsidR="008D7E5B" w:rsidRPr="008D7E5B">
              <w:rPr>
                <w:noProof/>
                <w:webHidden/>
              </w:rPr>
              <w:fldChar w:fldCharType="separate"/>
            </w:r>
            <w:r w:rsidR="00EA7C5A">
              <w:rPr>
                <w:noProof/>
                <w:webHidden/>
              </w:rPr>
              <w:t>55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57" w:history="1">
            <w:r w:rsidR="008D7E5B" w:rsidRPr="008D7E5B">
              <w:rPr>
                <w:rStyle w:val="ac"/>
                <w:rFonts w:ascii="楷体_GB2312" w:eastAsia="楷体_GB2312" w:hAnsi="楷体"/>
                <w:noProof/>
              </w:rPr>
              <w:t>1.4.2</w:t>
            </w:r>
            <w:r w:rsidR="008D7E5B" w:rsidRPr="008D7E5B">
              <w:rPr>
                <w:rStyle w:val="ac"/>
                <w:rFonts w:ascii="楷体_GB2312" w:eastAsia="楷体_GB2312" w:hAnsi="楷体" w:hint="eastAsia"/>
                <w:noProof/>
              </w:rPr>
              <w:t>天平系统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_Toc46155157 \h </w:instrText>
            </w:r>
            <w:r w:rsidR="008D7E5B" w:rsidRPr="008D7E5B">
              <w:rPr>
                <w:noProof/>
                <w:webHidden/>
              </w:rPr>
            </w:r>
            <w:r w:rsidR="008D7E5B" w:rsidRPr="008D7E5B">
              <w:rPr>
                <w:noProof/>
                <w:webHidden/>
              </w:rPr>
              <w:fldChar w:fldCharType="separate"/>
            </w:r>
            <w:r w:rsidR="00EA7C5A">
              <w:rPr>
                <w:noProof/>
                <w:webHidden/>
              </w:rPr>
              <w:t>57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_Toc46155158 \h </w:instrText>
            </w:r>
            <w:r w:rsidR="008D7E5B" w:rsidRPr="008D7E5B">
              <w:rPr>
                <w:noProof/>
                <w:webHidden/>
              </w:rPr>
            </w:r>
            <w:r w:rsidR="008D7E5B" w:rsidRPr="008D7E5B">
              <w:rPr>
                <w:noProof/>
                <w:webHidden/>
              </w:rPr>
              <w:fldChar w:fldCharType="separate"/>
            </w:r>
            <w:r w:rsidR="00EA7C5A">
              <w:rPr>
                <w:noProof/>
                <w:webHidden/>
              </w:rPr>
              <w:t>57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5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_Toc46155159 \h </w:instrText>
            </w:r>
            <w:r w:rsidR="008D7E5B" w:rsidRPr="008D7E5B">
              <w:rPr>
                <w:noProof/>
                <w:webHidden/>
              </w:rPr>
            </w:r>
            <w:r w:rsidR="008D7E5B" w:rsidRPr="008D7E5B">
              <w:rPr>
                <w:noProof/>
                <w:webHidden/>
              </w:rPr>
              <w:fldChar w:fldCharType="separate"/>
            </w:r>
            <w:r w:rsidR="00EA7C5A">
              <w:rPr>
                <w:noProof/>
                <w:webHidden/>
              </w:rPr>
              <w:t>57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_Toc46155160 \h </w:instrText>
            </w:r>
            <w:r w:rsidR="008D7E5B" w:rsidRPr="008D7E5B">
              <w:rPr>
                <w:noProof/>
                <w:webHidden/>
              </w:rPr>
            </w:r>
            <w:r w:rsidR="008D7E5B" w:rsidRPr="008D7E5B">
              <w:rPr>
                <w:noProof/>
                <w:webHidden/>
              </w:rPr>
              <w:fldChar w:fldCharType="separate"/>
            </w:r>
            <w:r w:rsidR="00EA7C5A">
              <w:rPr>
                <w:noProof/>
                <w:webHidden/>
              </w:rPr>
              <w:t>57</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61" w:history="1">
            <w:r w:rsidR="008D7E5B" w:rsidRPr="008D7E5B">
              <w:rPr>
                <w:rStyle w:val="ac"/>
                <w:rFonts w:ascii="方正小标宋简体" w:eastAsia="方正小标宋简体"/>
                <w:noProof/>
              </w:rPr>
              <w:t xml:space="preserve">2 </w:t>
            </w:r>
            <w:r w:rsidR="008D7E5B" w:rsidRPr="008D7E5B">
              <w:rPr>
                <w:rStyle w:val="ac"/>
                <w:rFonts w:ascii="方正小标宋简体" w:eastAsia="方正小标宋简体" w:hint="eastAsia"/>
                <w:noProof/>
              </w:rPr>
              <w:t>高超声速低密度风洞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_Toc46155161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62" w:history="1">
            <w:r w:rsidR="008D7E5B" w:rsidRPr="008D7E5B">
              <w:rPr>
                <w:rStyle w:val="ac"/>
                <w:rFonts w:ascii="黑体" w:eastAsia="黑体" w:hAnsi="黑体"/>
                <w:noProof/>
              </w:rPr>
              <w:t>2.1 Φ1</w:t>
            </w:r>
            <w:r w:rsidR="008D7E5B" w:rsidRPr="008D7E5B">
              <w:rPr>
                <w:rStyle w:val="ac"/>
                <w:rFonts w:ascii="黑体" w:eastAsia="黑体" w:hAnsi="黑体" w:hint="eastAsia"/>
                <w:noProof/>
              </w:rPr>
              <w:t>米高超声速低密度风洞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_Toc46155162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63" w:history="1">
            <w:r w:rsidR="008D7E5B" w:rsidRPr="008D7E5B">
              <w:rPr>
                <w:rStyle w:val="ac"/>
                <w:rFonts w:ascii="楷体_GB2312" w:eastAsia="楷体_GB2312" w:hAnsi="楷体"/>
                <w:noProof/>
              </w:rPr>
              <w:t>2.1.1</w:t>
            </w:r>
            <w:r w:rsidR="008D7E5B" w:rsidRPr="008D7E5B">
              <w:rPr>
                <w:rStyle w:val="ac"/>
                <w:rFonts w:ascii="楷体_GB2312" w:eastAsia="楷体_GB2312" w:hAnsi="楷体" w:hint="eastAsia"/>
                <w:noProof/>
              </w:rPr>
              <w:t>预抽真空泵系统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_Toc46155163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_Toc46155164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_Toc46155165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_Toc46155166 \h </w:instrText>
            </w:r>
            <w:r w:rsidR="008D7E5B" w:rsidRPr="008D7E5B">
              <w:rPr>
                <w:noProof/>
                <w:webHidden/>
              </w:rPr>
            </w:r>
            <w:r w:rsidR="008D7E5B" w:rsidRPr="008D7E5B">
              <w:rPr>
                <w:noProof/>
                <w:webHidden/>
              </w:rPr>
              <w:fldChar w:fldCharType="separate"/>
            </w:r>
            <w:r w:rsidR="00EA7C5A">
              <w:rPr>
                <w:noProof/>
                <w:webHidden/>
              </w:rPr>
              <w:t>59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67" w:history="1">
            <w:r w:rsidR="008D7E5B" w:rsidRPr="008D7E5B">
              <w:rPr>
                <w:rStyle w:val="ac"/>
                <w:rFonts w:ascii="楷体_GB2312" w:eastAsia="楷体_GB2312" w:hAnsi="楷体"/>
                <w:noProof/>
              </w:rPr>
              <w:t>2.1.2</w:t>
            </w:r>
            <w:r w:rsidR="008D7E5B" w:rsidRPr="008D7E5B">
              <w:rPr>
                <w:rStyle w:val="ac"/>
                <w:rFonts w:ascii="楷体_GB2312" w:eastAsia="楷体_GB2312" w:hAnsi="楷体" w:hint="eastAsia"/>
                <w:noProof/>
              </w:rPr>
              <w:t>真空闸板阀系统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_Toc46155167 \h </w:instrText>
            </w:r>
            <w:r w:rsidR="008D7E5B" w:rsidRPr="008D7E5B">
              <w:rPr>
                <w:noProof/>
                <w:webHidden/>
              </w:rPr>
            </w:r>
            <w:r w:rsidR="008D7E5B" w:rsidRPr="008D7E5B">
              <w:rPr>
                <w:noProof/>
                <w:webHidden/>
              </w:rPr>
              <w:fldChar w:fldCharType="separate"/>
            </w:r>
            <w:r w:rsidR="00EA7C5A">
              <w:rPr>
                <w:noProof/>
                <w:webHidden/>
              </w:rPr>
              <w:t>60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_Toc46155168 \h </w:instrText>
            </w:r>
            <w:r w:rsidR="008D7E5B" w:rsidRPr="008D7E5B">
              <w:rPr>
                <w:noProof/>
                <w:webHidden/>
              </w:rPr>
            </w:r>
            <w:r w:rsidR="008D7E5B" w:rsidRPr="008D7E5B">
              <w:rPr>
                <w:noProof/>
                <w:webHidden/>
              </w:rPr>
              <w:fldChar w:fldCharType="separate"/>
            </w:r>
            <w:r w:rsidR="00EA7C5A">
              <w:rPr>
                <w:noProof/>
                <w:webHidden/>
              </w:rPr>
              <w:t>60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6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_Toc46155169 \h </w:instrText>
            </w:r>
            <w:r w:rsidR="008D7E5B" w:rsidRPr="008D7E5B">
              <w:rPr>
                <w:noProof/>
                <w:webHidden/>
              </w:rPr>
            </w:r>
            <w:r w:rsidR="008D7E5B" w:rsidRPr="008D7E5B">
              <w:rPr>
                <w:noProof/>
                <w:webHidden/>
              </w:rPr>
              <w:fldChar w:fldCharType="separate"/>
            </w:r>
            <w:r w:rsidR="00EA7C5A">
              <w:rPr>
                <w:noProof/>
                <w:webHidden/>
              </w:rPr>
              <w:t>60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_Toc46155170 \h </w:instrText>
            </w:r>
            <w:r w:rsidR="008D7E5B" w:rsidRPr="008D7E5B">
              <w:rPr>
                <w:noProof/>
                <w:webHidden/>
              </w:rPr>
            </w:r>
            <w:r w:rsidR="008D7E5B" w:rsidRPr="008D7E5B">
              <w:rPr>
                <w:noProof/>
                <w:webHidden/>
              </w:rPr>
              <w:fldChar w:fldCharType="separate"/>
            </w:r>
            <w:r w:rsidR="00EA7C5A">
              <w:rPr>
                <w:noProof/>
                <w:webHidden/>
              </w:rPr>
              <w:t>60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71" w:history="1">
            <w:r w:rsidR="008D7E5B" w:rsidRPr="008D7E5B">
              <w:rPr>
                <w:rStyle w:val="ac"/>
                <w:rFonts w:ascii="楷体_GB2312" w:eastAsia="楷体_GB2312" w:hAnsi="楷体"/>
                <w:noProof/>
              </w:rPr>
              <w:t>2.1.3</w:t>
            </w:r>
            <w:r w:rsidR="008D7E5B" w:rsidRPr="008D7E5B">
              <w:rPr>
                <w:rStyle w:val="ac"/>
                <w:rFonts w:ascii="楷体_GB2312" w:eastAsia="楷体_GB2312" w:hAnsi="楷体" w:hint="eastAsia"/>
                <w:noProof/>
              </w:rPr>
              <w:t>喷管系统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_Toc46155171 \h </w:instrText>
            </w:r>
            <w:r w:rsidR="008D7E5B" w:rsidRPr="008D7E5B">
              <w:rPr>
                <w:noProof/>
                <w:webHidden/>
              </w:rPr>
            </w:r>
            <w:r w:rsidR="008D7E5B" w:rsidRPr="008D7E5B">
              <w:rPr>
                <w:noProof/>
                <w:webHidden/>
              </w:rPr>
              <w:fldChar w:fldCharType="separate"/>
            </w:r>
            <w:r w:rsidR="00EA7C5A">
              <w:rPr>
                <w:noProof/>
                <w:webHidden/>
              </w:rPr>
              <w:t>61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_Toc46155172 \h </w:instrText>
            </w:r>
            <w:r w:rsidR="008D7E5B" w:rsidRPr="008D7E5B">
              <w:rPr>
                <w:noProof/>
                <w:webHidden/>
              </w:rPr>
            </w:r>
            <w:r w:rsidR="008D7E5B" w:rsidRPr="008D7E5B">
              <w:rPr>
                <w:noProof/>
                <w:webHidden/>
              </w:rPr>
              <w:fldChar w:fldCharType="separate"/>
            </w:r>
            <w:r w:rsidR="00EA7C5A">
              <w:rPr>
                <w:noProof/>
                <w:webHidden/>
              </w:rPr>
              <w:t>61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_Toc46155173 \h </w:instrText>
            </w:r>
            <w:r w:rsidR="008D7E5B" w:rsidRPr="008D7E5B">
              <w:rPr>
                <w:noProof/>
                <w:webHidden/>
              </w:rPr>
            </w:r>
            <w:r w:rsidR="008D7E5B" w:rsidRPr="008D7E5B">
              <w:rPr>
                <w:noProof/>
                <w:webHidden/>
              </w:rPr>
              <w:fldChar w:fldCharType="separate"/>
            </w:r>
            <w:r w:rsidR="00EA7C5A">
              <w:rPr>
                <w:noProof/>
                <w:webHidden/>
              </w:rPr>
              <w:t>61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_Toc46155174 \h </w:instrText>
            </w:r>
            <w:r w:rsidR="008D7E5B" w:rsidRPr="008D7E5B">
              <w:rPr>
                <w:noProof/>
                <w:webHidden/>
              </w:rPr>
            </w:r>
            <w:r w:rsidR="008D7E5B" w:rsidRPr="008D7E5B">
              <w:rPr>
                <w:noProof/>
                <w:webHidden/>
              </w:rPr>
              <w:fldChar w:fldCharType="separate"/>
            </w:r>
            <w:r w:rsidR="00EA7C5A">
              <w:rPr>
                <w:noProof/>
                <w:webHidden/>
              </w:rPr>
              <w:t>61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75" w:history="1">
            <w:r w:rsidR="008D7E5B" w:rsidRPr="008D7E5B">
              <w:rPr>
                <w:rStyle w:val="ac"/>
                <w:rFonts w:ascii="楷体_GB2312" w:eastAsia="楷体_GB2312" w:hAnsi="楷体"/>
                <w:noProof/>
              </w:rPr>
              <w:t>2.1.4</w:t>
            </w:r>
            <w:r w:rsidR="008D7E5B" w:rsidRPr="008D7E5B">
              <w:rPr>
                <w:rStyle w:val="ac"/>
                <w:rFonts w:ascii="楷体_GB2312" w:eastAsia="楷体_GB2312" w:hAnsi="楷体" w:hint="eastAsia"/>
                <w:noProof/>
              </w:rPr>
              <w:t>电弧加热器系统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_Toc46155175 \h </w:instrText>
            </w:r>
            <w:r w:rsidR="008D7E5B" w:rsidRPr="008D7E5B">
              <w:rPr>
                <w:noProof/>
                <w:webHidden/>
              </w:rPr>
            </w:r>
            <w:r w:rsidR="008D7E5B" w:rsidRPr="008D7E5B">
              <w:rPr>
                <w:noProof/>
                <w:webHidden/>
              </w:rPr>
              <w:fldChar w:fldCharType="separate"/>
            </w:r>
            <w:r w:rsidR="00EA7C5A">
              <w:rPr>
                <w:noProof/>
                <w:webHidden/>
              </w:rPr>
              <w:t>63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_Toc46155176 \h </w:instrText>
            </w:r>
            <w:r w:rsidR="008D7E5B" w:rsidRPr="008D7E5B">
              <w:rPr>
                <w:noProof/>
                <w:webHidden/>
              </w:rPr>
            </w:r>
            <w:r w:rsidR="008D7E5B" w:rsidRPr="008D7E5B">
              <w:rPr>
                <w:noProof/>
                <w:webHidden/>
              </w:rPr>
              <w:fldChar w:fldCharType="separate"/>
            </w:r>
            <w:r w:rsidR="00EA7C5A">
              <w:rPr>
                <w:noProof/>
                <w:webHidden/>
              </w:rPr>
              <w:t>63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_Toc46155177 \h </w:instrText>
            </w:r>
            <w:r w:rsidR="008D7E5B" w:rsidRPr="008D7E5B">
              <w:rPr>
                <w:noProof/>
                <w:webHidden/>
              </w:rPr>
            </w:r>
            <w:r w:rsidR="008D7E5B" w:rsidRPr="008D7E5B">
              <w:rPr>
                <w:noProof/>
                <w:webHidden/>
              </w:rPr>
              <w:fldChar w:fldCharType="separate"/>
            </w:r>
            <w:r w:rsidR="00EA7C5A">
              <w:rPr>
                <w:noProof/>
                <w:webHidden/>
              </w:rPr>
              <w:t>63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7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_Toc46155178 \h </w:instrText>
            </w:r>
            <w:r w:rsidR="008D7E5B" w:rsidRPr="008D7E5B">
              <w:rPr>
                <w:noProof/>
                <w:webHidden/>
              </w:rPr>
            </w:r>
            <w:r w:rsidR="008D7E5B" w:rsidRPr="008D7E5B">
              <w:rPr>
                <w:noProof/>
                <w:webHidden/>
              </w:rPr>
              <w:fldChar w:fldCharType="separate"/>
            </w:r>
            <w:r w:rsidR="00EA7C5A">
              <w:rPr>
                <w:noProof/>
                <w:webHidden/>
              </w:rPr>
              <w:t>64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79" w:history="1">
            <w:r w:rsidR="008D7E5B" w:rsidRPr="008D7E5B">
              <w:rPr>
                <w:rStyle w:val="ac"/>
                <w:rFonts w:ascii="楷体_GB2312" w:eastAsia="楷体_GB2312" w:hAnsi="楷体"/>
                <w:noProof/>
              </w:rPr>
              <w:t>2.1.5</w:t>
            </w:r>
            <w:r w:rsidR="008D7E5B" w:rsidRPr="008D7E5B">
              <w:rPr>
                <w:rStyle w:val="ac"/>
                <w:rFonts w:ascii="楷体_GB2312" w:eastAsia="楷体_GB2312" w:hAnsi="楷体" w:hint="eastAsia"/>
                <w:noProof/>
              </w:rPr>
              <w:t>模型机构子系统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_Toc46155179 \h </w:instrText>
            </w:r>
            <w:r w:rsidR="008D7E5B" w:rsidRPr="008D7E5B">
              <w:rPr>
                <w:noProof/>
                <w:webHidden/>
              </w:rPr>
            </w:r>
            <w:r w:rsidR="008D7E5B" w:rsidRPr="008D7E5B">
              <w:rPr>
                <w:noProof/>
                <w:webHidden/>
              </w:rPr>
              <w:fldChar w:fldCharType="separate"/>
            </w:r>
            <w:r w:rsidR="00EA7C5A">
              <w:rPr>
                <w:noProof/>
                <w:webHidden/>
              </w:rPr>
              <w:t>68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_Toc46155180 \h </w:instrText>
            </w:r>
            <w:r w:rsidR="008D7E5B" w:rsidRPr="008D7E5B">
              <w:rPr>
                <w:noProof/>
                <w:webHidden/>
              </w:rPr>
            </w:r>
            <w:r w:rsidR="008D7E5B" w:rsidRPr="008D7E5B">
              <w:rPr>
                <w:noProof/>
                <w:webHidden/>
              </w:rPr>
              <w:fldChar w:fldCharType="separate"/>
            </w:r>
            <w:r w:rsidR="00EA7C5A">
              <w:rPr>
                <w:noProof/>
                <w:webHidden/>
              </w:rPr>
              <w:t>68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_Toc46155181 \h </w:instrText>
            </w:r>
            <w:r w:rsidR="008D7E5B" w:rsidRPr="008D7E5B">
              <w:rPr>
                <w:noProof/>
                <w:webHidden/>
              </w:rPr>
            </w:r>
            <w:r w:rsidR="008D7E5B" w:rsidRPr="008D7E5B">
              <w:rPr>
                <w:noProof/>
                <w:webHidden/>
              </w:rPr>
              <w:fldChar w:fldCharType="separate"/>
            </w:r>
            <w:r w:rsidR="00EA7C5A">
              <w:rPr>
                <w:noProof/>
                <w:webHidden/>
              </w:rPr>
              <w:t>68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_Toc46155182 \h </w:instrText>
            </w:r>
            <w:r w:rsidR="008D7E5B" w:rsidRPr="008D7E5B">
              <w:rPr>
                <w:noProof/>
                <w:webHidden/>
              </w:rPr>
            </w:r>
            <w:r w:rsidR="008D7E5B" w:rsidRPr="008D7E5B">
              <w:rPr>
                <w:noProof/>
                <w:webHidden/>
              </w:rPr>
              <w:fldChar w:fldCharType="separate"/>
            </w:r>
            <w:r w:rsidR="00EA7C5A">
              <w:rPr>
                <w:noProof/>
                <w:webHidden/>
              </w:rPr>
              <w:t>70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83" w:history="1">
            <w:r w:rsidR="008D7E5B" w:rsidRPr="008D7E5B">
              <w:rPr>
                <w:rStyle w:val="ac"/>
                <w:rFonts w:ascii="楷体_GB2312" w:eastAsia="楷体_GB2312" w:hAnsi="楷体"/>
                <w:noProof/>
              </w:rPr>
              <w:t>2.1.6</w:t>
            </w:r>
            <w:r w:rsidR="008D7E5B" w:rsidRPr="008D7E5B">
              <w:rPr>
                <w:rStyle w:val="ac"/>
                <w:rFonts w:ascii="楷体_GB2312" w:eastAsia="楷体_GB2312" w:hAnsi="楷体" w:hint="eastAsia"/>
                <w:noProof/>
              </w:rPr>
              <w:t>数采系统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_Toc46155183 \h </w:instrText>
            </w:r>
            <w:r w:rsidR="008D7E5B" w:rsidRPr="008D7E5B">
              <w:rPr>
                <w:noProof/>
                <w:webHidden/>
              </w:rPr>
            </w:r>
            <w:r w:rsidR="008D7E5B" w:rsidRPr="008D7E5B">
              <w:rPr>
                <w:noProof/>
                <w:webHidden/>
              </w:rPr>
              <w:fldChar w:fldCharType="separate"/>
            </w:r>
            <w:r w:rsidR="00EA7C5A">
              <w:rPr>
                <w:noProof/>
                <w:webHidden/>
              </w:rPr>
              <w:t>74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4" w:history="1">
            <w:r w:rsidR="008D7E5B" w:rsidRPr="008D7E5B">
              <w:rPr>
                <w:rStyle w:val="ac"/>
                <w:rFonts w:ascii="仿宋_GB2312" w:eastAsia="仿宋_GB2312" w:hint="eastAsia"/>
                <w:noProof/>
              </w:rPr>
              <w:t>组成及工作原理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_Toc46155184 \h </w:instrText>
            </w:r>
            <w:r w:rsidR="008D7E5B" w:rsidRPr="008D7E5B">
              <w:rPr>
                <w:noProof/>
                <w:webHidden/>
              </w:rPr>
            </w:r>
            <w:r w:rsidR="008D7E5B" w:rsidRPr="008D7E5B">
              <w:rPr>
                <w:noProof/>
                <w:webHidden/>
              </w:rPr>
              <w:fldChar w:fldCharType="separate"/>
            </w:r>
            <w:r w:rsidR="00EA7C5A">
              <w:rPr>
                <w:noProof/>
                <w:webHidden/>
              </w:rPr>
              <w:t>74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_Toc46155185 \h </w:instrText>
            </w:r>
            <w:r w:rsidR="008D7E5B" w:rsidRPr="008D7E5B">
              <w:rPr>
                <w:noProof/>
                <w:webHidden/>
              </w:rPr>
            </w:r>
            <w:r w:rsidR="008D7E5B" w:rsidRPr="008D7E5B">
              <w:rPr>
                <w:noProof/>
                <w:webHidden/>
              </w:rPr>
              <w:fldChar w:fldCharType="separate"/>
            </w:r>
            <w:r w:rsidR="00EA7C5A">
              <w:rPr>
                <w:noProof/>
                <w:webHidden/>
              </w:rPr>
              <w:t>78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86" w:history="1">
            <w:r w:rsidR="008D7E5B" w:rsidRPr="008D7E5B">
              <w:rPr>
                <w:rStyle w:val="ac"/>
                <w:rFonts w:ascii="楷体_GB2312" w:eastAsia="楷体_GB2312" w:hAnsi="楷体"/>
                <w:noProof/>
              </w:rPr>
              <w:t>2.1.7</w:t>
            </w:r>
            <w:r w:rsidR="008D7E5B" w:rsidRPr="008D7E5B">
              <w:rPr>
                <w:rStyle w:val="ac"/>
                <w:rFonts w:ascii="楷体_GB2312" w:eastAsia="楷体_GB2312" w:hAnsi="楷体" w:hint="eastAsia"/>
                <w:noProof/>
              </w:rPr>
              <w:t>红外热图测热系统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_Toc46155186 \h </w:instrText>
            </w:r>
            <w:r w:rsidR="008D7E5B" w:rsidRPr="008D7E5B">
              <w:rPr>
                <w:noProof/>
                <w:webHidden/>
              </w:rPr>
            </w:r>
            <w:r w:rsidR="008D7E5B" w:rsidRPr="008D7E5B">
              <w:rPr>
                <w:noProof/>
                <w:webHidden/>
              </w:rPr>
              <w:fldChar w:fldCharType="separate"/>
            </w:r>
            <w:r w:rsidR="00EA7C5A">
              <w:rPr>
                <w:noProof/>
                <w:webHidden/>
              </w:rPr>
              <w:t>80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7" w:history="1">
            <w:r w:rsidR="008D7E5B" w:rsidRPr="008D7E5B">
              <w:rPr>
                <w:rStyle w:val="ac"/>
                <w:rFonts w:ascii="仿宋_GB2312" w:eastAsia="仿宋_GB2312" w:hint="eastAsia"/>
                <w:noProof/>
              </w:rPr>
              <w:t>组成及工作原理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_Toc46155187 \h </w:instrText>
            </w:r>
            <w:r w:rsidR="008D7E5B" w:rsidRPr="008D7E5B">
              <w:rPr>
                <w:noProof/>
                <w:webHidden/>
              </w:rPr>
            </w:r>
            <w:r w:rsidR="008D7E5B" w:rsidRPr="008D7E5B">
              <w:rPr>
                <w:noProof/>
                <w:webHidden/>
              </w:rPr>
              <w:fldChar w:fldCharType="separate"/>
            </w:r>
            <w:r w:rsidR="00EA7C5A">
              <w:rPr>
                <w:noProof/>
                <w:webHidden/>
              </w:rPr>
              <w:t>80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8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_Toc46155188 \h </w:instrText>
            </w:r>
            <w:r w:rsidR="008D7E5B" w:rsidRPr="008D7E5B">
              <w:rPr>
                <w:noProof/>
                <w:webHidden/>
              </w:rPr>
            </w:r>
            <w:r w:rsidR="008D7E5B" w:rsidRPr="008D7E5B">
              <w:rPr>
                <w:noProof/>
                <w:webHidden/>
              </w:rPr>
              <w:fldChar w:fldCharType="separate"/>
            </w:r>
            <w:r w:rsidR="00EA7C5A">
              <w:rPr>
                <w:noProof/>
                <w:webHidden/>
              </w:rPr>
              <w:t>81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89" w:history="1">
            <w:r w:rsidR="008D7E5B" w:rsidRPr="008D7E5B">
              <w:rPr>
                <w:rStyle w:val="ac"/>
                <w:rFonts w:ascii="楷体_GB2312" w:eastAsia="楷体_GB2312" w:hAnsi="楷体"/>
                <w:noProof/>
              </w:rPr>
              <w:t>2.1.8</w:t>
            </w:r>
            <w:r w:rsidR="008D7E5B" w:rsidRPr="008D7E5B">
              <w:rPr>
                <w:rStyle w:val="ac"/>
                <w:rFonts w:ascii="楷体_GB2312" w:eastAsia="楷体_GB2312" w:hAnsi="楷体" w:hint="eastAsia"/>
                <w:noProof/>
              </w:rPr>
              <w:t>双光程纹影系统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_Toc46155189 \h </w:instrText>
            </w:r>
            <w:r w:rsidR="008D7E5B" w:rsidRPr="008D7E5B">
              <w:rPr>
                <w:noProof/>
                <w:webHidden/>
              </w:rPr>
            </w:r>
            <w:r w:rsidR="008D7E5B" w:rsidRPr="008D7E5B">
              <w:rPr>
                <w:noProof/>
                <w:webHidden/>
              </w:rPr>
              <w:fldChar w:fldCharType="separate"/>
            </w:r>
            <w:r w:rsidR="00EA7C5A">
              <w:rPr>
                <w:noProof/>
                <w:webHidden/>
              </w:rPr>
              <w:t>81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0" w:history="1">
            <w:r w:rsidR="008D7E5B" w:rsidRPr="008D7E5B">
              <w:rPr>
                <w:rStyle w:val="ac"/>
                <w:rFonts w:ascii="仿宋_GB2312" w:eastAsia="仿宋_GB2312" w:hint="eastAsia"/>
                <w:noProof/>
              </w:rPr>
              <w:t>组成及工作原理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_Toc46155190 \h </w:instrText>
            </w:r>
            <w:r w:rsidR="008D7E5B" w:rsidRPr="008D7E5B">
              <w:rPr>
                <w:noProof/>
                <w:webHidden/>
              </w:rPr>
            </w:r>
            <w:r w:rsidR="008D7E5B" w:rsidRPr="008D7E5B">
              <w:rPr>
                <w:noProof/>
                <w:webHidden/>
              </w:rPr>
              <w:fldChar w:fldCharType="separate"/>
            </w:r>
            <w:r w:rsidR="00EA7C5A">
              <w:rPr>
                <w:noProof/>
                <w:webHidden/>
              </w:rPr>
              <w:t>81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_Toc46155191 \h </w:instrText>
            </w:r>
            <w:r w:rsidR="008D7E5B" w:rsidRPr="008D7E5B">
              <w:rPr>
                <w:noProof/>
                <w:webHidden/>
              </w:rPr>
            </w:r>
            <w:r w:rsidR="008D7E5B" w:rsidRPr="008D7E5B">
              <w:rPr>
                <w:noProof/>
                <w:webHidden/>
              </w:rPr>
              <w:fldChar w:fldCharType="separate"/>
            </w:r>
            <w:r w:rsidR="00EA7C5A">
              <w:rPr>
                <w:noProof/>
                <w:webHidden/>
              </w:rPr>
              <w:t>82</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92" w:history="1">
            <w:r w:rsidR="008D7E5B" w:rsidRPr="008D7E5B">
              <w:rPr>
                <w:rStyle w:val="ac"/>
                <w:rFonts w:ascii="楷体_GB2312" w:eastAsia="楷体_GB2312" w:hAnsi="楷体"/>
                <w:noProof/>
              </w:rPr>
              <w:t xml:space="preserve">2.1.9 </w:t>
            </w:r>
            <w:r w:rsidR="008D7E5B" w:rsidRPr="008D7E5B">
              <w:rPr>
                <w:rStyle w:val="ac"/>
                <w:rFonts w:ascii="楷体_GB2312" w:eastAsia="楷体_GB2312" w:hAnsi="楷体" w:hint="eastAsia"/>
                <w:noProof/>
              </w:rPr>
              <w:t>六自由度校准架及采集控制设备</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_Toc46155192 \h </w:instrText>
            </w:r>
            <w:r w:rsidR="008D7E5B" w:rsidRPr="008D7E5B">
              <w:rPr>
                <w:noProof/>
                <w:webHidden/>
              </w:rPr>
            </w:r>
            <w:r w:rsidR="008D7E5B" w:rsidRPr="008D7E5B">
              <w:rPr>
                <w:noProof/>
                <w:webHidden/>
              </w:rPr>
              <w:fldChar w:fldCharType="separate"/>
            </w:r>
            <w:r w:rsidR="00EA7C5A">
              <w:rPr>
                <w:noProof/>
                <w:webHidden/>
              </w:rPr>
              <w:t>82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_Toc46155193 \h </w:instrText>
            </w:r>
            <w:r w:rsidR="008D7E5B" w:rsidRPr="008D7E5B">
              <w:rPr>
                <w:noProof/>
                <w:webHidden/>
              </w:rPr>
            </w:r>
            <w:r w:rsidR="008D7E5B" w:rsidRPr="008D7E5B">
              <w:rPr>
                <w:noProof/>
                <w:webHidden/>
              </w:rPr>
              <w:fldChar w:fldCharType="separate"/>
            </w:r>
            <w:r w:rsidR="00EA7C5A">
              <w:rPr>
                <w:noProof/>
                <w:webHidden/>
              </w:rPr>
              <w:t>82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_Toc46155194 \h </w:instrText>
            </w:r>
            <w:r w:rsidR="008D7E5B" w:rsidRPr="008D7E5B">
              <w:rPr>
                <w:noProof/>
                <w:webHidden/>
              </w:rPr>
            </w:r>
            <w:r w:rsidR="008D7E5B" w:rsidRPr="008D7E5B">
              <w:rPr>
                <w:noProof/>
                <w:webHidden/>
              </w:rPr>
              <w:fldChar w:fldCharType="separate"/>
            </w:r>
            <w:r w:rsidR="00EA7C5A">
              <w:rPr>
                <w:noProof/>
                <w:webHidden/>
              </w:rPr>
              <w:t>82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_Toc46155195 \h </w:instrText>
            </w:r>
            <w:r w:rsidR="008D7E5B" w:rsidRPr="008D7E5B">
              <w:rPr>
                <w:noProof/>
                <w:webHidden/>
              </w:rPr>
            </w:r>
            <w:r w:rsidR="008D7E5B" w:rsidRPr="008D7E5B">
              <w:rPr>
                <w:noProof/>
                <w:webHidden/>
              </w:rPr>
              <w:fldChar w:fldCharType="separate"/>
            </w:r>
            <w:r w:rsidR="00EA7C5A">
              <w:rPr>
                <w:noProof/>
                <w:webHidden/>
              </w:rPr>
              <w:t>83</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96" w:history="1">
            <w:r w:rsidR="008D7E5B" w:rsidRPr="008D7E5B">
              <w:rPr>
                <w:rStyle w:val="ac"/>
                <w:rFonts w:ascii="方正小标宋简体" w:eastAsia="方正小标宋简体"/>
                <w:noProof/>
              </w:rPr>
              <w:t>3</w:t>
            </w:r>
            <w:r w:rsidR="008D7E5B" w:rsidRPr="008D7E5B">
              <w:rPr>
                <w:rStyle w:val="ac"/>
                <w:rFonts w:ascii="方正小标宋简体" w:eastAsia="方正小标宋简体" w:hint="eastAsia"/>
                <w:noProof/>
              </w:rPr>
              <w:t>、激波风洞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_Toc46155196 \h </w:instrText>
            </w:r>
            <w:r w:rsidR="008D7E5B" w:rsidRPr="008D7E5B">
              <w:rPr>
                <w:noProof/>
                <w:webHidden/>
              </w:rPr>
            </w:r>
            <w:r w:rsidR="008D7E5B" w:rsidRPr="008D7E5B">
              <w:rPr>
                <w:noProof/>
                <w:webHidden/>
              </w:rPr>
              <w:fldChar w:fldCharType="separate"/>
            </w:r>
            <w:r w:rsidR="00EA7C5A">
              <w:rPr>
                <w:noProof/>
                <w:webHidden/>
              </w:rPr>
              <w:t>84</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197" w:history="1">
            <w:r w:rsidR="008D7E5B" w:rsidRPr="008D7E5B">
              <w:rPr>
                <w:rStyle w:val="ac"/>
                <w:rFonts w:ascii="黑体" w:eastAsia="黑体" w:hAnsi="黑体"/>
                <w:noProof/>
              </w:rPr>
              <w:t>3.1 0.6</w:t>
            </w:r>
            <w:r w:rsidR="008D7E5B" w:rsidRPr="008D7E5B">
              <w:rPr>
                <w:rStyle w:val="ac"/>
                <w:rFonts w:ascii="黑体" w:eastAsia="黑体" w:hAnsi="黑体" w:hint="eastAsia"/>
                <w:noProof/>
              </w:rPr>
              <w:t>米激波风洞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_Toc46155197 \h </w:instrText>
            </w:r>
            <w:r w:rsidR="008D7E5B" w:rsidRPr="008D7E5B">
              <w:rPr>
                <w:noProof/>
                <w:webHidden/>
              </w:rPr>
            </w:r>
            <w:r w:rsidR="008D7E5B" w:rsidRPr="008D7E5B">
              <w:rPr>
                <w:noProof/>
                <w:webHidden/>
              </w:rPr>
              <w:fldChar w:fldCharType="separate"/>
            </w:r>
            <w:r w:rsidR="00EA7C5A">
              <w:rPr>
                <w:noProof/>
                <w:webHidden/>
              </w:rPr>
              <w:t>84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198" w:history="1">
            <w:r w:rsidR="008D7E5B" w:rsidRPr="008D7E5B">
              <w:rPr>
                <w:rStyle w:val="ac"/>
                <w:rFonts w:ascii="楷体_GB2312" w:eastAsia="楷体_GB2312" w:hAnsi="楷体"/>
                <w:noProof/>
              </w:rPr>
              <w:t>3.1.1</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_Toc46155198 \h </w:instrText>
            </w:r>
            <w:r w:rsidR="008D7E5B" w:rsidRPr="008D7E5B">
              <w:rPr>
                <w:noProof/>
                <w:webHidden/>
              </w:rPr>
            </w:r>
            <w:r w:rsidR="008D7E5B" w:rsidRPr="008D7E5B">
              <w:rPr>
                <w:noProof/>
                <w:webHidden/>
              </w:rPr>
              <w:fldChar w:fldCharType="separate"/>
            </w:r>
            <w:r w:rsidR="00EA7C5A">
              <w:rPr>
                <w:noProof/>
                <w:webHidden/>
              </w:rPr>
              <w:t>84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19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_Toc46155199 \h </w:instrText>
            </w:r>
            <w:r w:rsidR="008D7E5B" w:rsidRPr="008D7E5B">
              <w:rPr>
                <w:noProof/>
                <w:webHidden/>
              </w:rPr>
            </w:r>
            <w:r w:rsidR="008D7E5B" w:rsidRPr="008D7E5B">
              <w:rPr>
                <w:noProof/>
                <w:webHidden/>
              </w:rPr>
              <w:fldChar w:fldCharType="separate"/>
            </w:r>
            <w:r w:rsidR="00EA7C5A">
              <w:rPr>
                <w:noProof/>
                <w:webHidden/>
              </w:rPr>
              <w:t>84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_Toc46155200 \h </w:instrText>
            </w:r>
            <w:r w:rsidR="008D7E5B" w:rsidRPr="008D7E5B">
              <w:rPr>
                <w:noProof/>
                <w:webHidden/>
              </w:rPr>
            </w:r>
            <w:r w:rsidR="008D7E5B" w:rsidRPr="008D7E5B">
              <w:rPr>
                <w:noProof/>
                <w:webHidden/>
              </w:rPr>
              <w:fldChar w:fldCharType="separate"/>
            </w:r>
            <w:r w:rsidR="00EA7C5A">
              <w:rPr>
                <w:noProof/>
                <w:webHidden/>
              </w:rPr>
              <w:t>84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_Toc46155201 \h </w:instrText>
            </w:r>
            <w:r w:rsidR="008D7E5B" w:rsidRPr="008D7E5B">
              <w:rPr>
                <w:noProof/>
                <w:webHidden/>
              </w:rPr>
            </w:r>
            <w:r w:rsidR="008D7E5B" w:rsidRPr="008D7E5B">
              <w:rPr>
                <w:noProof/>
                <w:webHidden/>
              </w:rPr>
              <w:fldChar w:fldCharType="separate"/>
            </w:r>
            <w:r w:rsidR="00EA7C5A">
              <w:rPr>
                <w:noProof/>
                <w:webHidden/>
              </w:rPr>
              <w:t>87</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02" w:history="1">
            <w:r w:rsidR="008D7E5B" w:rsidRPr="008D7E5B">
              <w:rPr>
                <w:rStyle w:val="ac"/>
                <w:rFonts w:ascii="黑体" w:eastAsia="黑体" w:hAnsi="黑体"/>
                <w:noProof/>
              </w:rPr>
              <w:t>3.2 2</w:t>
            </w:r>
            <w:r w:rsidR="008D7E5B" w:rsidRPr="008D7E5B">
              <w:rPr>
                <w:rStyle w:val="ac"/>
                <w:rFonts w:ascii="黑体" w:eastAsia="黑体" w:hAnsi="黑体" w:hint="eastAsia"/>
                <w:noProof/>
              </w:rPr>
              <w:t>米激波风洞</w:t>
            </w:r>
            <w:r w:rsidR="008D7E5B" w:rsidRPr="008D7E5B">
              <w:rPr>
                <w:rStyle w:val="ac"/>
                <w:rFonts w:ascii="黑体" w:eastAsia="黑体" w:hAnsi="黑体"/>
                <w:noProof/>
              </w:rPr>
              <w:t>A</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_Toc46155202 \h </w:instrText>
            </w:r>
            <w:r w:rsidR="008D7E5B" w:rsidRPr="008D7E5B">
              <w:rPr>
                <w:noProof/>
                <w:webHidden/>
              </w:rPr>
            </w:r>
            <w:r w:rsidR="008D7E5B" w:rsidRPr="008D7E5B">
              <w:rPr>
                <w:noProof/>
                <w:webHidden/>
              </w:rPr>
              <w:fldChar w:fldCharType="separate"/>
            </w:r>
            <w:r w:rsidR="00EA7C5A">
              <w:rPr>
                <w:noProof/>
                <w:webHidden/>
              </w:rPr>
              <w:t>88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03" w:history="1">
            <w:r w:rsidR="008D7E5B" w:rsidRPr="008D7E5B">
              <w:rPr>
                <w:rStyle w:val="ac"/>
                <w:rFonts w:ascii="楷体_GB2312" w:eastAsia="楷体_GB2312" w:hAnsi="楷体"/>
                <w:noProof/>
              </w:rPr>
              <w:t>3.2.1</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_Toc46155203 \h </w:instrText>
            </w:r>
            <w:r w:rsidR="008D7E5B" w:rsidRPr="008D7E5B">
              <w:rPr>
                <w:noProof/>
                <w:webHidden/>
              </w:rPr>
            </w:r>
            <w:r w:rsidR="008D7E5B" w:rsidRPr="008D7E5B">
              <w:rPr>
                <w:noProof/>
                <w:webHidden/>
              </w:rPr>
              <w:fldChar w:fldCharType="separate"/>
            </w:r>
            <w:r w:rsidR="00EA7C5A">
              <w:rPr>
                <w:noProof/>
                <w:webHidden/>
              </w:rPr>
              <w:t>88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_Toc46155204 \h </w:instrText>
            </w:r>
            <w:r w:rsidR="008D7E5B" w:rsidRPr="008D7E5B">
              <w:rPr>
                <w:noProof/>
                <w:webHidden/>
              </w:rPr>
            </w:r>
            <w:r w:rsidR="008D7E5B" w:rsidRPr="008D7E5B">
              <w:rPr>
                <w:noProof/>
                <w:webHidden/>
              </w:rPr>
              <w:fldChar w:fldCharType="separate"/>
            </w:r>
            <w:r w:rsidR="00EA7C5A">
              <w:rPr>
                <w:noProof/>
                <w:webHidden/>
              </w:rPr>
              <w:t>88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_Toc46155205 \h </w:instrText>
            </w:r>
            <w:r w:rsidR="008D7E5B" w:rsidRPr="008D7E5B">
              <w:rPr>
                <w:noProof/>
                <w:webHidden/>
              </w:rPr>
            </w:r>
            <w:r w:rsidR="008D7E5B" w:rsidRPr="008D7E5B">
              <w:rPr>
                <w:noProof/>
                <w:webHidden/>
              </w:rPr>
              <w:fldChar w:fldCharType="separate"/>
            </w:r>
            <w:r w:rsidR="00EA7C5A">
              <w:rPr>
                <w:noProof/>
                <w:webHidden/>
              </w:rPr>
              <w:t>88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_Toc46155206 \h </w:instrText>
            </w:r>
            <w:r w:rsidR="008D7E5B" w:rsidRPr="008D7E5B">
              <w:rPr>
                <w:noProof/>
                <w:webHidden/>
              </w:rPr>
            </w:r>
            <w:r w:rsidR="008D7E5B" w:rsidRPr="008D7E5B">
              <w:rPr>
                <w:noProof/>
                <w:webHidden/>
              </w:rPr>
              <w:fldChar w:fldCharType="separate"/>
            </w:r>
            <w:r w:rsidR="00EA7C5A">
              <w:rPr>
                <w:noProof/>
                <w:webHidden/>
              </w:rPr>
              <w:t>88</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07" w:history="1">
            <w:r w:rsidR="008D7E5B" w:rsidRPr="008D7E5B">
              <w:rPr>
                <w:rStyle w:val="ac"/>
                <w:rFonts w:ascii="黑体" w:eastAsia="黑体" w:hAnsi="黑体"/>
                <w:noProof/>
              </w:rPr>
              <w:t>3.3 2</w:t>
            </w:r>
            <w:r w:rsidR="008D7E5B" w:rsidRPr="008D7E5B">
              <w:rPr>
                <w:rStyle w:val="ac"/>
                <w:rFonts w:ascii="黑体" w:eastAsia="黑体" w:hAnsi="黑体" w:hint="eastAsia"/>
                <w:noProof/>
              </w:rPr>
              <w:t>米激波风洞</w:t>
            </w:r>
            <w:r w:rsidR="008D7E5B" w:rsidRPr="008D7E5B">
              <w:rPr>
                <w:rStyle w:val="ac"/>
                <w:rFonts w:ascii="黑体" w:eastAsia="黑体" w:hAnsi="黑体"/>
                <w:noProof/>
              </w:rPr>
              <w:t>B</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_Toc46155207 \h </w:instrText>
            </w:r>
            <w:r w:rsidR="008D7E5B" w:rsidRPr="008D7E5B">
              <w:rPr>
                <w:noProof/>
                <w:webHidden/>
              </w:rPr>
            </w:r>
            <w:r w:rsidR="008D7E5B" w:rsidRPr="008D7E5B">
              <w:rPr>
                <w:noProof/>
                <w:webHidden/>
              </w:rPr>
              <w:fldChar w:fldCharType="separate"/>
            </w:r>
            <w:r w:rsidR="00EA7C5A">
              <w:rPr>
                <w:noProof/>
                <w:webHidden/>
              </w:rPr>
              <w:t>91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08" w:history="1">
            <w:r w:rsidR="008D7E5B" w:rsidRPr="008D7E5B">
              <w:rPr>
                <w:rStyle w:val="ac"/>
                <w:rFonts w:ascii="楷体_GB2312" w:eastAsia="楷体_GB2312" w:hAnsi="楷体"/>
                <w:noProof/>
              </w:rPr>
              <w:t>3.3.1</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_Toc46155208 \h </w:instrText>
            </w:r>
            <w:r w:rsidR="008D7E5B" w:rsidRPr="008D7E5B">
              <w:rPr>
                <w:noProof/>
                <w:webHidden/>
              </w:rPr>
            </w:r>
            <w:r w:rsidR="008D7E5B" w:rsidRPr="008D7E5B">
              <w:rPr>
                <w:noProof/>
                <w:webHidden/>
              </w:rPr>
              <w:fldChar w:fldCharType="separate"/>
            </w:r>
            <w:r w:rsidR="00EA7C5A">
              <w:rPr>
                <w:noProof/>
                <w:webHidden/>
              </w:rPr>
              <w:t>91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0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_Toc46155209 \h </w:instrText>
            </w:r>
            <w:r w:rsidR="008D7E5B" w:rsidRPr="008D7E5B">
              <w:rPr>
                <w:noProof/>
                <w:webHidden/>
              </w:rPr>
            </w:r>
            <w:r w:rsidR="008D7E5B" w:rsidRPr="008D7E5B">
              <w:rPr>
                <w:noProof/>
                <w:webHidden/>
              </w:rPr>
              <w:fldChar w:fldCharType="separate"/>
            </w:r>
            <w:r w:rsidR="00EA7C5A">
              <w:rPr>
                <w:noProof/>
                <w:webHidden/>
              </w:rPr>
              <w:t>91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_Toc46155210 \h </w:instrText>
            </w:r>
            <w:r w:rsidR="008D7E5B" w:rsidRPr="008D7E5B">
              <w:rPr>
                <w:noProof/>
                <w:webHidden/>
              </w:rPr>
            </w:r>
            <w:r w:rsidR="008D7E5B" w:rsidRPr="008D7E5B">
              <w:rPr>
                <w:noProof/>
                <w:webHidden/>
              </w:rPr>
              <w:fldChar w:fldCharType="separate"/>
            </w:r>
            <w:r w:rsidR="00EA7C5A">
              <w:rPr>
                <w:noProof/>
                <w:webHidden/>
              </w:rPr>
              <w:t>91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_Toc46155211 \h </w:instrText>
            </w:r>
            <w:r w:rsidR="008D7E5B" w:rsidRPr="008D7E5B">
              <w:rPr>
                <w:noProof/>
                <w:webHidden/>
              </w:rPr>
            </w:r>
            <w:r w:rsidR="008D7E5B" w:rsidRPr="008D7E5B">
              <w:rPr>
                <w:noProof/>
                <w:webHidden/>
              </w:rPr>
              <w:fldChar w:fldCharType="separate"/>
            </w:r>
            <w:r w:rsidR="00EA7C5A">
              <w:rPr>
                <w:noProof/>
                <w:webHidden/>
              </w:rPr>
              <w:t>95</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12" w:history="1">
            <w:r w:rsidR="008D7E5B" w:rsidRPr="008D7E5B">
              <w:rPr>
                <w:rStyle w:val="ac"/>
                <w:rFonts w:ascii="黑体" w:eastAsia="黑体" w:hAnsi="黑体"/>
                <w:noProof/>
              </w:rPr>
              <w:t>3.4 1.2</w:t>
            </w:r>
            <w:r w:rsidR="008D7E5B" w:rsidRPr="008D7E5B">
              <w:rPr>
                <w:rStyle w:val="ac"/>
                <w:rFonts w:ascii="黑体" w:eastAsia="黑体" w:hAnsi="黑体" w:hint="eastAsia"/>
                <w:noProof/>
              </w:rPr>
              <w:t>米激波风洞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_Toc46155212 \h </w:instrText>
            </w:r>
            <w:r w:rsidR="008D7E5B" w:rsidRPr="008D7E5B">
              <w:rPr>
                <w:noProof/>
                <w:webHidden/>
              </w:rPr>
            </w:r>
            <w:r w:rsidR="008D7E5B" w:rsidRPr="008D7E5B">
              <w:rPr>
                <w:noProof/>
                <w:webHidden/>
              </w:rPr>
              <w:fldChar w:fldCharType="separate"/>
            </w:r>
            <w:r w:rsidR="00EA7C5A">
              <w:rPr>
                <w:noProof/>
                <w:webHidden/>
              </w:rPr>
              <w:t>96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13" w:history="1">
            <w:r w:rsidR="008D7E5B" w:rsidRPr="008D7E5B">
              <w:rPr>
                <w:rStyle w:val="ac"/>
                <w:rFonts w:ascii="楷体_GB2312" w:eastAsia="楷体_GB2312" w:hAnsi="楷体"/>
                <w:noProof/>
              </w:rPr>
              <w:t>3.4.1</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_Toc46155213 \h </w:instrText>
            </w:r>
            <w:r w:rsidR="008D7E5B" w:rsidRPr="008D7E5B">
              <w:rPr>
                <w:noProof/>
                <w:webHidden/>
              </w:rPr>
            </w:r>
            <w:r w:rsidR="008D7E5B" w:rsidRPr="008D7E5B">
              <w:rPr>
                <w:noProof/>
                <w:webHidden/>
              </w:rPr>
              <w:fldChar w:fldCharType="separate"/>
            </w:r>
            <w:r w:rsidR="00EA7C5A">
              <w:rPr>
                <w:noProof/>
                <w:webHidden/>
              </w:rPr>
              <w:t>96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_Toc46155214 \h </w:instrText>
            </w:r>
            <w:r w:rsidR="008D7E5B" w:rsidRPr="008D7E5B">
              <w:rPr>
                <w:noProof/>
                <w:webHidden/>
              </w:rPr>
            </w:r>
            <w:r w:rsidR="008D7E5B" w:rsidRPr="008D7E5B">
              <w:rPr>
                <w:noProof/>
                <w:webHidden/>
              </w:rPr>
              <w:fldChar w:fldCharType="separate"/>
            </w:r>
            <w:r w:rsidR="00EA7C5A">
              <w:rPr>
                <w:noProof/>
                <w:webHidden/>
              </w:rPr>
              <w:t>96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_Toc46155215 \h </w:instrText>
            </w:r>
            <w:r w:rsidR="008D7E5B" w:rsidRPr="008D7E5B">
              <w:rPr>
                <w:noProof/>
                <w:webHidden/>
              </w:rPr>
            </w:r>
            <w:r w:rsidR="008D7E5B" w:rsidRPr="008D7E5B">
              <w:rPr>
                <w:noProof/>
                <w:webHidden/>
              </w:rPr>
              <w:fldChar w:fldCharType="separate"/>
            </w:r>
            <w:r w:rsidR="00EA7C5A">
              <w:rPr>
                <w:noProof/>
                <w:webHidden/>
              </w:rPr>
              <w:t>97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_Toc46155216 \h </w:instrText>
            </w:r>
            <w:r w:rsidR="008D7E5B" w:rsidRPr="008D7E5B">
              <w:rPr>
                <w:noProof/>
                <w:webHidden/>
              </w:rPr>
            </w:r>
            <w:r w:rsidR="008D7E5B" w:rsidRPr="008D7E5B">
              <w:rPr>
                <w:noProof/>
                <w:webHidden/>
              </w:rPr>
              <w:fldChar w:fldCharType="separate"/>
            </w:r>
            <w:r w:rsidR="00EA7C5A">
              <w:rPr>
                <w:noProof/>
                <w:webHidden/>
              </w:rPr>
              <w:t>97</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17" w:history="1">
            <w:r w:rsidR="008D7E5B" w:rsidRPr="008D7E5B">
              <w:rPr>
                <w:rStyle w:val="ac"/>
                <w:rFonts w:ascii="黑体" w:eastAsia="黑体" w:hAnsi="黑体"/>
                <w:noProof/>
              </w:rPr>
              <w:t xml:space="preserve">3.5  </w:t>
            </w:r>
            <w:r w:rsidR="008D7E5B" w:rsidRPr="008D7E5B">
              <w:rPr>
                <w:rStyle w:val="ac"/>
                <w:rFonts w:ascii="黑体" w:eastAsia="黑体" w:hAnsi="黑体" w:hint="eastAsia"/>
                <w:noProof/>
              </w:rPr>
              <w:t>高焓膨胀管风洞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_Toc46155217 \h </w:instrText>
            </w:r>
            <w:r w:rsidR="008D7E5B" w:rsidRPr="008D7E5B">
              <w:rPr>
                <w:noProof/>
                <w:webHidden/>
              </w:rPr>
            </w:r>
            <w:r w:rsidR="008D7E5B" w:rsidRPr="008D7E5B">
              <w:rPr>
                <w:noProof/>
                <w:webHidden/>
              </w:rPr>
              <w:fldChar w:fldCharType="separate"/>
            </w:r>
            <w:r w:rsidR="00EA7C5A">
              <w:rPr>
                <w:noProof/>
                <w:webHidden/>
              </w:rPr>
              <w:t>97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18" w:history="1">
            <w:r w:rsidR="008D7E5B" w:rsidRPr="008D7E5B">
              <w:rPr>
                <w:rStyle w:val="ac"/>
                <w:rFonts w:ascii="楷体_GB2312" w:eastAsia="楷体_GB2312" w:hAnsi="楷体"/>
                <w:noProof/>
              </w:rPr>
              <w:t>3.5.1</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_Toc46155218 \h </w:instrText>
            </w:r>
            <w:r w:rsidR="008D7E5B" w:rsidRPr="008D7E5B">
              <w:rPr>
                <w:noProof/>
                <w:webHidden/>
              </w:rPr>
            </w:r>
            <w:r w:rsidR="008D7E5B" w:rsidRPr="008D7E5B">
              <w:rPr>
                <w:noProof/>
                <w:webHidden/>
              </w:rPr>
              <w:fldChar w:fldCharType="separate"/>
            </w:r>
            <w:r w:rsidR="00EA7C5A">
              <w:rPr>
                <w:noProof/>
                <w:webHidden/>
              </w:rPr>
              <w:t>97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1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_Toc46155219 \h </w:instrText>
            </w:r>
            <w:r w:rsidR="008D7E5B" w:rsidRPr="008D7E5B">
              <w:rPr>
                <w:noProof/>
                <w:webHidden/>
              </w:rPr>
            </w:r>
            <w:r w:rsidR="008D7E5B" w:rsidRPr="008D7E5B">
              <w:rPr>
                <w:noProof/>
                <w:webHidden/>
              </w:rPr>
              <w:fldChar w:fldCharType="separate"/>
            </w:r>
            <w:r w:rsidR="00EA7C5A">
              <w:rPr>
                <w:noProof/>
                <w:webHidden/>
              </w:rPr>
              <w:t>97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_Toc46155220 \h </w:instrText>
            </w:r>
            <w:r w:rsidR="008D7E5B" w:rsidRPr="008D7E5B">
              <w:rPr>
                <w:noProof/>
                <w:webHidden/>
              </w:rPr>
            </w:r>
            <w:r w:rsidR="008D7E5B" w:rsidRPr="008D7E5B">
              <w:rPr>
                <w:noProof/>
                <w:webHidden/>
              </w:rPr>
              <w:fldChar w:fldCharType="separate"/>
            </w:r>
            <w:r w:rsidR="00EA7C5A">
              <w:rPr>
                <w:noProof/>
                <w:webHidden/>
              </w:rPr>
              <w:t>98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_Toc46155221 \h </w:instrText>
            </w:r>
            <w:r w:rsidR="008D7E5B" w:rsidRPr="008D7E5B">
              <w:rPr>
                <w:noProof/>
                <w:webHidden/>
              </w:rPr>
            </w:r>
            <w:r w:rsidR="008D7E5B" w:rsidRPr="008D7E5B">
              <w:rPr>
                <w:noProof/>
                <w:webHidden/>
              </w:rPr>
              <w:fldChar w:fldCharType="separate"/>
            </w:r>
            <w:r w:rsidR="00EA7C5A">
              <w:rPr>
                <w:noProof/>
                <w:webHidden/>
              </w:rPr>
              <w:t>98</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22" w:history="1">
            <w:r w:rsidR="008D7E5B" w:rsidRPr="008D7E5B">
              <w:rPr>
                <w:rStyle w:val="ac"/>
                <w:rFonts w:ascii="黑体" w:eastAsia="黑体" w:hAnsi="黑体"/>
                <w:noProof/>
              </w:rPr>
              <w:t xml:space="preserve">3.6 </w:t>
            </w:r>
            <w:r w:rsidR="008D7E5B" w:rsidRPr="008D7E5B">
              <w:rPr>
                <w:rStyle w:val="ac"/>
                <w:rFonts w:ascii="黑体" w:eastAsia="黑体" w:hAnsi="黑体" w:hint="eastAsia"/>
                <w:noProof/>
              </w:rPr>
              <w:t>保障系统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_Toc46155222 \h </w:instrText>
            </w:r>
            <w:r w:rsidR="008D7E5B" w:rsidRPr="008D7E5B">
              <w:rPr>
                <w:noProof/>
                <w:webHidden/>
              </w:rPr>
            </w:r>
            <w:r w:rsidR="008D7E5B" w:rsidRPr="008D7E5B">
              <w:rPr>
                <w:noProof/>
                <w:webHidden/>
              </w:rPr>
              <w:fldChar w:fldCharType="separate"/>
            </w:r>
            <w:r w:rsidR="00EA7C5A">
              <w:rPr>
                <w:noProof/>
                <w:webHidden/>
              </w:rPr>
              <w:t>100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23" w:history="1">
            <w:r w:rsidR="008D7E5B" w:rsidRPr="008D7E5B">
              <w:rPr>
                <w:rStyle w:val="ac"/>
                <w:rFonts w:ascii="楷体_GB2312" w:eastAsia="楷体_GB2312" w:hAnsi="楷体"/>
                <w:noProof/>
              </w:rPr>
              <w:t>3.6.1</w:t>
            </w:r>
            <w:r w:rsidR="008D7E5B" w:rsidRPr="008D7E5B">
              <w:rPr>
                <w:rStyle w:val="ac"/>
                <w:rFonts w:ascii="楷体_GB2312" w:eastAsia="楷体_GB2312" w:hAnsi="楷体" w:hint="eastAsia"/>
                <w:noProof/>
              </w:rPr>
              <w:t>真空系统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_Toc46155223 \h </w:instrText>
            </w:r>
            <w:r w:rsidR="008D7E5B" w:rsidRPr="008D7E5B">
              <w:rPr>
                <w:noProof/>
                <w:webHidden/>
              </w:rPr>
            </w:r>
            <w:r w:rsidR="008D7E5B" w:rsidRPr="008D7E5B">
              <w:rPr>
                <w:noProof/>
                <w:webHidden/>
              </w:rPr>
              <w:fldChar w:fldCharType="separate"/>
            </w:r>
            <w:r w:rsidR="00EA7C5A">
              <w:rPr>
                <w:noProof/>
                <w:webHidden/>
              </w:rPr>
              <w:t>100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_Toc46155224 \h </w:instrText>
            </w:r>
            <w:r w:rsidR="008D7E5B" w:rsidRPr="008D7E5B">
              <w:rPr>
                <w:noProof/>
                <w:webHidden/>
              </w:rPr>
            </w:r>
            <w:r w:rsidR="008D7E5B" w:rsidRPr="008D7E5B">
              <w:rPr>
                <w:noProof/>
                <w:webHidden/>
              </w:rPr>
              <w:fldChar w:fldCharType="separate"/>
            </w:r>
            <w:r w:rsidR="00EA7C5A">
              <w:rPr>
                <w:noProof/>
                <w:webHidden/>
              </w:rPr>
              <w:t>100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_Toc46155225 \h </w:instrText>
            </w:r>
            <w:r w:rsidR="008D7E5B" w:rsidRPr="008D7E5B">
              <w:rPr>
                <w:noProof/>
                <w:webHidden/>
              </w:rPr>
            </w:r>
            <w:r w:rsidR="008D7E5B" w:rsidRPr="008D7E5B">
              <w:rPr>
                <w:noProof/>
                <w:webHidden/>
              </w:rPr>
              <w:fldChar w:fldCharType="separate"/>
            </w:r>
            <w:r w:rsidR="00EA7C5A">
              <w:rPr>
                <w:noProof/>
                <w:webHidden/>
              </w:rPr>
              <w:t>101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_Toc46155226 \h </w:instrText>
            </w:r>
            <w:r w:rsidR="008D7E5B" w:rsidRPr="008D7E5B">
              <w:rPr>
                <w:noProof/>
                <w:webHidden/>
              </w:rPr>
            </w:r>
            <w:r w:rsidR="008D7E5B" w:rsidRPr="008D7E5B">
              <w:rPr>
                <w:noProof/>
                <w:webHidden/>
              </w:rPr>
              <w:fldChar w:fldCharType="separate"/>
            </w:r>
            <w:r w:rsidR="00EA7C5A">
              <w:rPr>
                <w:noProof/>
                <w:webHidden/>
              </w:rPr>
              <w:t>101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27" w:history="1">
            <w:r w:rsidR="008D7E5B" w:rsidRPr="008D7E5B">
              <w:rPr>
                <w:rStyle w:val="ac"/>
                <w:rFonts w:ascii="楷体_GB2312" w:eastAsia="楷体_GB2312" w:hAnsi="楷体"/>
                <w:noProof/>
              </w:rPr>
              <w:t>3.6.2</w:t>
            </w:r>
            <w:r w:rsidR="008D7E5B" w:rsidRPr="008D7E5B">
              <w:rPr>
                <w:rStyle w:val="ac"/>
                <w:rFonts w:ascii="楷体_GB2312" w:eastAsia="楷体_GB2312" w:hAnsi="楷体" w:hint="eastAsia"/>
                <w:noProof/>
              </w:rPr>
              <w:t>液压系统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_Toc46155227 \h </w:instrText>
            </w:r>
            <w:r w:rsidR="008D7E5B" w:rsidRPr="008D7E5B">
              <w:rPr>
                <w:noProof/>
                <w:webHidden/>
              </w:rPr>
            </w:r>
            <w:r w:rsidR="008D7E5B" w:rsidRPr="008D7E5B">
              <w:rPr>
                <w:noProof/>
                <w:webHidden/>
              </w:rPr>
              <w:fldChar w:fldCharType="separate"/>
            </w:r>
            <w:r w:rsidR="00EA7C5A">
              <w:rPr>
                <w:noProof/>
                <w:webHidden/>
              </w:rPr>
              <w:t>103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_Toc46155228 \h </w:instrText>
            </w:r>
            <w:r w:rsidR="008D7E5B" w:rsidRPr="008D7E5B">
              <w:rPr>
                <w:noProof/>
                <w:webHidden/>
              </w:rPr>
            </w:r>
            <w:r w:rsidR="008D7E5B" w:rsidRPr="008D7E5B">
              <w:rPr>
                <w:noProof/>
                <w:webHidden/>
              </w:rPr>
              <w:fldChar w:fldCharType="separate"/>
            </w:r>
            <w:r w:rsidR="00EA7C5A">
              <w:rPr>
                <w:noProof/>
                <w:webHidden/>
              </w:rPr>
              <w:t>103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2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_Toc46155229 \h </w:instrText>
            </w:r>
            <w:r w:rsidR="008D7E5B" w:rsidRPr="008D7E5B">
              <w:rPr>
                <w:noProof/>
                <w:webHidden/>
              </w:rPr>
            </w:r>
            <w:r w:rsidR="008D7E5B" w:rsidRPr="008D7E5B">
              <w:rPr>
                <w:noProof/>
                <w:webHidden/>
              </w:rPr>
              <w:fldChar w:fldCharType="separate"/>
            </w:r>
            <w:r w:rsidR="00EA7C5A">
              <w:rPr>
                <w:noProof/>
                <w:webHidden/>
              </w:rPr>
              <w:t>104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_Toc46155230 \h </w:instrText>
            </w:r>
            <w:r w:rsidR="008D7E5B" w:rsidRPr="008D7E5B">
              <w:rPr>
                <w:noProof/>
                <w:webHidden/>
              </w:rPr>
            </w:r>
            <w:r w:rsidR="008D7E5B" w:rsidRPr="008D7E5B">
              <w:rPr>
                <w:noProof/>
                <w:webHidden/>
              </w:rPr>
              <w:fldChar w:fldCharType="separate"/>
            </w:r>
            <w:r w:rsidR="00EA7C5A">
              <w:rPr>
                <w:noProof/>
                <w:webHidden/>
              </w:rPr>
              <w:t>104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31" w:history="1">
            <w:r w:rsidR="008D7E5B" w:rsidRPr="008D7E5B">
              <w:rPr>
                <w:rStyle w:val="ac"/>
                <w:rFonts w:ascii="楷体_GB2312" w:eastAsia="楷体_GB2312" w:hAnsi="楷体"/>
                <w:noProof/>
              </w:rPr>
              <w:t xml:space="preserve">3.6.3 </w:t>
            </w:r>
            <w:r w:rsidR="008D7E5B" w:rsidRPr="008D7E5B">
              <w:rPr>
                <w:rStyle w:val="ac"/>
                <w:rFonts w:ascii="楷体_GB2312" w:eastAsia="楷体_GB2312" w:hAnsi="楷体" w:hint="eastAsia"/>
                <w:noProof/>
              </w:rPr>
              <w:t>供气系统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_Toc46155231 \h </w:instrText>
            </w:r>
            <w:r w:rsidR="008D7E5B" w:rsidRPr="008D7E5B">
              <w:rPr>
                <w:noProof/>
                <w:webHidden/>
              </w:rPr>
            </w:r>
            <w:r w:rsidR="008D7E5B" w:rsidRPr="008D7E5B">
              <w:rPr>
                <w:noProof/>
                <w:webHidden/>
              </w:rPr>
              <w:fldChar w:fldCharType="separate"/>
            </w:r>
            <w:r w:rsidR="00EA7C5A">
              <w:rPr>
                <w:noProof/>
                <w:webHidden/>
              </w:rPr>
              <w:t>104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_Toc46155232 \h </w:instrText>
            </w:r>
            <w:r w:rsidR="008D7E5B" w:rsidRPr="008D7E5B">
              <w:rPr>
                <w:noProof/>
                <w:webHidden/>
              </w:rPr>
            </w:r>
            <w:r w:rsidR="008D7E5B" w:rsidRPr="008D7E5B">
              <w:rPr>
                <w:noProof/>
                <w:webHidden/>
              </w:rPr>
              <w:fldChar w:fldCharType="separate"/>
            </w:r>
            <w:r w:rsidR="00EA7C5A">
              <w:rPr>
                <w:noProof/>
                <w:webHidden/>
              </w:rPr>
              <w:t>104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_Toc46155233 \h </w:instrText>
            </w:r>
            <w:r w:rsidR="008D7E5B" w:rsidRPr="008D7E5B">
              <w:rPr>
                <w:noProof/>
                <w:webHidden/>
              </w:rPr>
            </w:r>
            <w:r w:rsidR="008D7E5B" w:rsidRPr="008D7E5B">
              <w:rPr>
                <w:noProof/>
                <w:webHidden/>
              </w:rPr>
              <w:fldChar w:fldCharType="separate"/>
            </w:r>
            <w:r w:rsidR="00EA7C5A">
              <w:rPr>
                <w:noProof/>
                <w:webHidden/>
              </w:rPr>
              <w:t>105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_Toc46155234 \h </w:instrText>
            </w:r>
            <w:r w:rsidR="008D7E5B" w:rsidRPr="008D7E5B">
              <w:rPr>
                <w:noProof/>
                <w:webHidden/>
              </w:rPr>
            </w:r>
            <w:r w:rsidR="008D7E5B" w:rsidRPr="008D7E5B">
              <w:rPr>
                <w:noProof/>
                <w:webHidden/>
              </w:rPr>
              <w:fldChar w:fldCharType="separate"/>
            </w:r>
            <w:r w:rsidR="00EA7C5A">
              <w:rPr>
                <w:noProof/>
                <w:webHidden/>
              </w:rPr>
              <w:t>106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35" w:history="1">
            <w:r w:rsidR="008D7E5B" w:rsidRPr="008D7E5B">
              <w:rPr>
                <w:rStyle w:val="ac"/>
                <w:rFonts w:ascii="楷体_GB2312" w:eastAsia="楷体_GB2312" w:hAnsi="楷体"/>
                <w:noProof/>
              </w:rPr>
              <w:t>3.6.4</w:t>
            </w:r>
            <w:r w:rsidR="008D7E5B" w:rsidRPr="008D7E5B">
              <w:rPr>
                <w:rStyle w:val="ac"/>
                <w:rFonts w:ascii="楷体_GB2312" w:eastAsia="楷体_GB2312" w:hAnsi="楷体" w:hint="eastAsia"/>
                <w:noProof/>
              </w:rPr>
              <w:t>循环水系统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_Toc46155235 \h </w:instrText>
            </w:r>
            <w:r w:rsidR="008D7E5B" w:rsidRPr="008D7E5B">
              <w:rPr>
                <w:noProof/>
                <w:webHidden/>
              </w:rPr>
            </w:r>
            <w:r w:rsidR="008D7E5B" w:rsidRPr="008D7E5B">
              <w:rPr>
                <w:noProof/>
                <w:webHidden/>
              </w:rPr>
              <w:fldChar w:fldCharType="separate"/>
            </w:r>
            <w:r w:rsidR="00EA7C5A">
              <w:rPr>
                <w:noProof/>
                <w:webHidden/>
              </w:rPr>
              <w:t>108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_Toc46155236 \h </w:instrText>
            </w:r>
            <w:r w:rsidR="008D7E5B" w:rsidRPr="008D7E5B">
              <w:rPr>
                <w:noProof/>
                <w:webHidden/>
              </w:rPr>
            </w:r>
            <w:r w:rsidR="008D7E5B" w:rsidRPr="008D7E5B">
              <w:rPr>
                <w:noProof/>
                <w:webHidden/>
              </w:rPr>
              <w:fldChar w:fldCharType="separate"/>
            </w:r>
            <w:r w:rsidR="00EA7C5A">
              <w:rPr>
                <w:noProof/>
                <w:webHidden/>
              </w:rPr>
              <w:t>108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_Toc46155237 \h </w:instrText>
            </w:r>
            <w:r w:rsidR="008D7E5B" w:rsidRPr="008D7E5B">
              <w:rPr>
                <w:noProof/>
                <w:webHidden/>
              </w:rPr>
            </w:r>
            <w:r w:rsidR="008D7E5B" w:rsidRPr="008D7E5B">
              <w:rPr>
                <w:noProof/>
                <w:webHidden/>
              </w:rPr>
              <w:fldChar w:fldCharType="separate"/>
            </w:r>
            <w:r w:rsidR="00EA7C5A">
              <w:rPr>
                <w:noProof/>
                <w:webHidden/>
              </w:rPr>
              <w:t>108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3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_Toc46155238 \h </w:instrText>
            </w:r>
            <w:r w:rsidR="008D7E5B" w:rsidRPr="008D7E5B">
              <w:rPr>
                <w:noProof/>
                <w:webHidden/>
              </w:rPr>
            </w:r>
            <w:r w:rsidR="008D7E5B" w:rsidRPr="008D7E5B">
              <w:rPr>
                <w:noProof/>
                <w:webHidden/>
              </w:rPr>
              <w:fldChar w:fldCharType="separate"/>
            </w:r>
            <w:r w:rsidR="00EA7C5A">
              <w:rPr>
                <w:noProof/>
                <w:webHidden/>
              </w:rPr>
              <w:t>108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39" w:history="1">
            <w:r w:rsidR="008D7E5B" w:rsidRPr="008D7E5B">
              <w:rPr>
                <w:rStyle w:val="ac"/>
                <w:rFonts w:ascii="楷体_GB2312" w:eastAsia="楷体_GB2312" w:hAnsi="楷体"/>
                <w:noProof/>
              </w:rPr>
              <w:t>3.6.5</w:t>
            </w:r>
            <w:r w:rsidR="008D7E5B" w:rsidRPr="008D7E5B">
              <w:rPr>
                <w:rStyle w:val="ac"/>
                <w:rFonts w:ascii="楷体_GB2312" w:eastAsia="楷体_GB2312" w:hAnsi="楷体" w:hint="eastAsia"/>
                <w:noProof/>
              </w:rPr>
              <w:t>氦气回收系统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_Toc46155239 \h </w:instrText>
            </w:r>
            <w:r w:rsidR="008D7E5B" w:rsidRPr="008D7E5B">
              <w:rPr>
                <w:noProof/>
                <w:webHidden/>
              </w:rPr>
            </w:r>
            <w:r w:rsidR="008D7E5B" w:rsidRPr="008D7E5B">
              <w:rPr>
                <w:noProof/>
                <w:webHidden/>
              </w:rPr>
              <w:fldChar w:fldCharType="separate"/>
            </w:r>
            <w:r w:rsidR="00EA7C5A">
              <w:rPr>
                <w:noProof/>
                <w:webHidden/>
              </w:rPr>
              <w:t>109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_Toc46155240 \h </w:instrText>
            </w:r>
            <w:r w:rsidR="008D7E5B" w:rsidRPr="008D7E5B">
              <w:rPr>
                <w:noProof/>
                <w:webHidden/>
              </w:rPr>
            </w:r>
            <w:r w:rsidR="008D7E5B" w:rsidRPr="008D7E5B">
              <w:rPr>
                <w:noProof/>
                <w:webHidden/>
              </w:rPr>
              <w:fldChar w:fldCharType="separate"/>
            </w:r>
            <w:r w:rsidR="00EA7C5A">
              <w:rPr>
                <w:noProof/>
                <w:webHidden/>
              </w:rPr>
              <w:t>109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_Toc46155241 \h </w:instrText>
            </w:r>
            <w:r w:rsidR="008D7E5B" w:rsidRPr="008D7E5B">
              <w:rPr>
                <w:noProof/>
                <w:webHidden/>
              </w:rPr>
            </w:r>
            <w:r w:rsidR="008D7E5B" w:rsidRPr="008D7E5B">
              <w:rPr>
                <w:noProof/>
                <w:webHidden/>
              </w:rPr>
              <w:fldChar w:fldCharType="separate"/>
            </w:r>
            <w:r w:rsidR="00EA7C5A">
              <w:rPr>
                <w:noProof/>
                <w:webHidden/>
              </w:rPr>
              <w:t>109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_Toc46155242 \h </w:instrText>
            </w:r>
            <w:r w:rsidR="008D7E5B" w:rsidRPr="008D7E5B">
              <w:rPr>
                <w:noProof/>
                <w:webHidden/>
              </w:rPr>
            </w:r>
            <w:r w:rsidR="008D7E5B" w:rsidRPr="008D7E5B">
              <w:rPr>
                <w:noProof/>
                <w:webHidden/>
              </w:rPr>
              <w:fldChar w:fldCharType="separate"/>
            </w:r>
            <w:r w:rsidR="00EA7C5A">
              <w:rPr>
                <w:noProof/>
                <w:webHidden/>
              </w:rPr>
              <w:t>109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43" w:history="1">
            <w:r w:rsidR="008D7E5B" w:rsidRPr="008D7E5B">
              <w:rPr>
                <w:rStyle w:val="ac"/>
                <w:rFonts w:ascii="黑体" w:eastAsia="黑体" w:hAnsi="黑体"/>
                <w:noProof/>
              </w:rPr>
              <w:t>3.7</w:t>
            </w:r>
            <w:r w:rsidR="008D7E5B" w:rsidRPr="008D7E5B">
              <w:rPr>
                <w:rStyle w:val="ac"/>
                <w:rFonts w:ascii="黑体" w:eastAsia="黑体" w:hAnsi="黑体" w:hint="eastAsia"/>
                <w:noProof/>
              </w:rPr>
              <w:t>共性子系统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_Toc46155243 \h </w:instrText>
            </w:r>
            <w:r w:rsidR="008D7E5B" w:rsidRPr="008D7E5B">
              <w:rPr>
                <w:noProof/>
                <w:webHidden/>
              </w:rPr>
            </w:r>
            <w:r w:rsidR="008D7E5B" w:rsidRPr="008D7E5B">
              <w:rPr>
                <w:noProof/>
                <w:webHidden/>
              </w:rPr>
              <w:fldChar w:fldCharType="separate"/>
            </w:r>
            <w:r w:rsidR="00EA7C5A">
              <w:rPr>
                <w:noProof/>
                <w:webHidden/>
              </w:rPr>
              <w:t>110</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44" w:history="1">
            <w:r w:rsidR="008D7E5B" w:rsidRPr="008D7E5B">
              <w:rPr>
                <w:rStyle w:val="ac"/>
                <w:rFonts w:ascii="楷体_GB2312" w:eastAsia="楷体_GB2312" w:hAnsi="楷体"/>
                <w:noProof/>
              </w:rPr>
              <w:t>3.7.1</w:t>
            </w:r>
            <w:r w:rsidR="008D7E5B" w:rsidRPr="008D7E5B">
              <w:rPr>
                <w:rStyle w:val="ac"/>
                <w:rFonts w:ascii="楷体_GB2312" w:eastAsia="楷体_GB2312" w:hAnsi="楷体" w:hint="eastAsia"/>
                <w:noProof/>
              </w:rPr>
              <w:t>数采系统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_Toc46155244 \h </w:instrText>
            </w:r>
            <w:r w:rsidR="008D7E5B" w:rsidRPr="008D7E5B">
              <w:rPr>
                <w:noProof/>
                <w:webHidden/>
              </w:rPr>
            </w:r>
            <w:r w:rsidR="008D7E5B" w:rsidRPr="008D7E5B">
              <w:rPr>
                <w:noProof/>
                <w:webHidden/>
              </w:rPr>
              <w:fldChar w:fldCharType="separate"/>
            </w:r>
            <w:r w:rsidR="00EA7C5A">
              <w:rPr>
                <w:noProof/>
                <w:webHidden/>
              </w:rPr>
              <w:t>110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_Toc46155245 \h </w:instrText>
            </w:r>
            <w:r w:rsidR="008D7E5B" w:rsidRPr="008D7E5B">
              <w:rPr>
                <w:noProof/>
                <w:webHidden/>
              </w:rPr>
            </w:r>
            <w:r w:rsidR="008D7E5B" w:rsidRPr="008D7E5B">
              <w:rPr>
                <w:noProof/>
                <w:webHidden/>
              </w:rPr>
              <w:fldChar w:fldCharType="separate"/>
            </w:r>
            <w:r w:rsidR="00EA7C5A">
              <w:rPr>
                <w:noProof/>
                <w:webHidden/>
              </w:rPr>
              <w:t>110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6"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_Toc46155246 \h </w:instrText>
            </w:r>
            <w:r w:rsidR="008D7E5B" w:rsidRPr="008D7E5B">
              <w:rPr>
                <w:noProof/>
                <w:webHidden/>
              </w:rPr>
            </w:r>
            <w:r w:rsidR="008D7E5B" w:rsidRPr="008D7E5B">
              <w:rPr>
                <w:noProof/>
                <w:webHidden/>
              </w:rPr>
              <w:fldChar w:fldCharType="separate"/>
            </w:r>
            <w:r w:rsidR="00EA7C5A">
              <w:rPr>
                <w:noProof/>
                <w:webHidden/>
              </w:rPr>
              <w:t>110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7"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_Toc46155247 \h </w:instrText>
            </w:r>
            <w:r w:rsidR="008D7E5B" w:rsidRPr="008D7E5B">
              <w:rPr>
                <w:noProof/>
                <w:webHidden/>
              </w:rPr>
            </w:r>
            <w:r w:rsidR="008D7E5B" w:rsidRPr="008D7E5B">
              <w:rPr>
                <w:noProof/>
                <w:webHidden/>
              </w:rPr>
              <w:fldChar w:fldCharType="separate"/>
            </w:r>
            <w:r w:rsidR="00EA7C5A">
              <w:rPr>
                <w:noProof/>
                <w:webHidden/>
              </w:rPr>
              <w:t>111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48" w:history="1">
            <w:r w:rsidR="008D7E5B" w:rsidRPr="008D7E5B">
              <w:rPr>
                <w:rStyle w:val="ac"/>
                <w:rFonts w:ascii="楷体_GB2312" w:eastAsia="楷体_GB2312" w:hAnsi="楷体"/>
                <w:noProof/>
              </w:rPr>
              <w:t xml:space="preserve">3.7.2 </w:t>
            </w:r>
            <w:r w:rsidR="008D7E5B" w:rsidRPr="008D7E5B">
              <w:rPr>
                <w:rStyle w:val="ac"/>
                <w:rFonts w:ascii="楷体_GB2312" w:eastAsia="楷体_GB2312" w:hAnsi="楷体" w:hint="eastAsia"/>
                <w:noProof/>
              </w:rPr>
              <w:t>流场显示系统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_Toc46155248 \h </w:instrText>
            </w:r>
            <w:r w:rsidR="008D7E5B" w:rsidRPr="008D7E5B">
              <w:rPr>
                <w:noProof/>
                <w:webHidden/>
              </w:rPr>
            </w:r>
            <w:r w:rsidR="008D7E5B" w:rsidRPr="008D7E5B">
              <w:rPr>
                <w:noProof/>
                <w:webHidden/>
              </w:rPr>
              <w:fldChar w:fldCharType="separate"/>
            </w:r>
            <w:r w:rsidR="00EA7C5A">
              <w:rPr>
                <w:noProof/>
                <w:webHidden/>
              </w:rPr>
              <w:t>116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4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_Toc46155249 \h </w:instrText>
            </w:r>
            <w:r w:rsidR="008D7E5B" w:rsidRPr="008D7E5B">
              <w:rPr>
                <w:noProof/>
                <w:webHidden/>
              </w:rPr>
            </w:r>
            <w:r w:rsidR="008D7E5B" w:rsidRPr="008D7E5B">
              <w:rPr>
                <w:noProof/>
                <w:webHidden/>
              </w:rPr>
              <w:fldChar w:fldCharType="separate"/>
            </w:r>
            <w:r w:rsidR="00EA7C5A">
              <w:rPr>
                <w:noProof/>
                <w:webHidden/>
              </w:rPr>
              <w:t>116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_Toc46155250 \h </w:instrText>
            </w:r>
            <w:r w:rsidR="008D7E5B" w:rsidRPr="008D7E5B">
              <w:rPr>
                <w:noProof/>
                <w:webHidden/>
              </w:rPr>
            </w:r>
            <w:r w:rsidR="008D7E5B" w:rsidRPr="008D7E5B">
              <w:rPr>
                <w:noProof/>
                <w:webHidden/>
              </w:rPr>
              <w:fldChar w:fldCharType="separate"/>
            </w:r>
            <w:r w:rsidR="00EA7C5A">
              <w:rPr>
                <w:noProof/>
                <w:webHidden/>
              </w:rPr>
              <w:t>117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_Toc46155251 \h </w:instrText>
            </w:r>
            <w:r w:rsidR="008D7E5B" w:rsidRPr="008D7E5B">
              <w:rPr>
                <w:noProof/>
                <w:webHidden/>
              </w:rPr>
            </w:r>
            <w:r w:rsidR="008D7E5B" w:rsidRPr="008D7E5B">
              <w:rPr>
                <w:noProof/>
                <w:webHidden/>
              </w:rPr>
              <w:fldChar w:fldCharType="separate"/>
            </w:r>
            <w:r w:rsidR="00EA7C5A">
              <w:rPr>
                <w:noProof/>
                <w:webHidden/>
              </w:rPr>
              <w:t>117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52" w:history="1">
            <w:r w:rsidR="008D7E5B" w:rsidRPr="008D7E5B">
              <w:rPr>
                <w:rStyle w:val="ac"/>
                <w:rFonts w:ascii="楷体_GB2312" w:eastAsia="楷体_GB2312" w:hAnsi="楷体"/>
                <w:noProof/>
              </w:rPr>
              <w:t xml:space="preserve">3.7.3 </w:t>
            </w:r>
            <w:r w:rsidR="008D7E5B" w:rsidRPr="008D7E5B">
              <w:rPr>
                <w:rStyle w:val="ac"/>
                <w:rFonts w:ascii="楷体_GB2312" w:eastAsia="楷体_GB2312" w:hAnsi="楷体" w:hint="eastAsia"/>
                <w:noProof/>
              </w:rPr>
              <w:t>压力传感器制作与标定系统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_Toc46155252 \h </w:instrText>
            </w:r>
            <w:r w:rsidR="008D7E5B" w:rsidRPr="008D7E5B">
              <w:rPr>
                <w:noProof/>
                <w:webHidden/>
              </w:rPr>
            </w:r>
            <w:r w:rsidR="008D7E5B" w:rsidRPr="008D7E5B">
              <w:rPr>
                <w:noProof/>
                <w:webHidden/>
              </w:rPr>
              <w:fldChar w:fldCharType="separate"/>
            </w:r>
            <w:r w:rsidR="00EA7C5A">
              <w:rPr>
                <w:noProof/>
                <w:webHidden/>
              </w:rPr>
              <w:t>118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_Toc46155253 \h </w:instrText>
            </w:r>
            <w:r w:rsidR="008D7E5B" w:rsidRPr="008D7E5B">
              <w:rPr>
                <w:noProof/>
                <w:webHidden/>
              </w:rPr>
            </w:r>
            <w:r w:rsidR="008D7E5B" w:rsidRPr="008D7E5B">
              <w:rPr>
                <w:noProof/>
                <w:webHidden/>
              </w:rPr>
              <w:fldChar w:fldCharType="separate"/>
            </w:r>
            <w:r w:rsidR="00EA7C5A">
              <w:rPr>
                <w:noProof/>
                <w:webHidden/>
              </w:rPr>
              <w:t>118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_Toc46155254 \h </w:instrText>
            </w:r>
            <w:r w:rsidR="008D7E5B" w:rsidRPr="008D7E5B">
              <w:rPr>
                <w:noProof/>
                <w:webHidden/>
              </w:rPr>
            </w:r>
            <w:r w:rsidR="008D7E5B" w:rsidRPr="008D7E5B">
              <w:rPr>
                <w:noProof/>
                <w:webHidden/>
              </w:rPr>
              <w:fldChar w:fldCharType="separate"/>
            </w:r>
            <w:r w:rsidR="00EA7C5A">
              <w:rPr>
                <w:noProof/>
                <w:webHidden/>
              </w:rPr>
              <w:t>118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_Toc46155255 \h </w:instrText>
            </w:r>
            <w:r w:rsidR="008D7E5B" w:rsidRPr="008D7E5B">
              <w:rPr>
                <w:noProof/>
                <w:webHidden/>
              </w:rPr>
            </w:r>
            <w:r w:rsidR="008D7E5B" w:rsidRPr="008D7E5B">
              <w:rPr>
                <w:noProof/>
                <w:webHidden/>
              </w:rPr>
              <w:fldChar w:fldCharType="separate"/>
            </w:r>
            <w:r w:rsidR="00EA7C5A">
              <w:rPr>
                <w:noProof/>
                <w:webHidden/>
              </w:rPr>
              <w:t>121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56" w:history="1">
            <w:r w:rsidR="008D7E5B" w:rsidRPr="008D7E5B">
              <w:rPr>
                <w:rStyle w:val="ac"/>
                <w:rFonts w:ascii="楷体_GB2312" w:eastAsia="楷体_GB2312" w:hAnsi="楷体"/>
                <w:noProof/>
              </w:rPr>
              <w:t xml:space="preserve">3.7.4 </w:t>
            </w:r>
            <w:r w:rsidR="008D7E5B" w:rsidRPr="008D7E5B">
              <w:rPr>
                <w:rStyle w:val="ac"/>
                <w:rFonts w:ascii="楷体_GB2312" w:eastAsia="楷体_GB2312" w:hAnsi="楷体" w:hint="eastAsia"/>
                <w:noProof/>
              </w:rPr>
              <w:t>热流传感器制作与标定系统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_Toc46155256 \h </w:instrText>
            </w:r>
            <w:r w:rsidR="008D7E5B" w:rsidRPr="008D7E5B">
              <w:rPr>
                <w:noProof/>
                <w:webHidden/>
              </w:rPr>
            </w:r>
            <w:r w:rsidR="008D7E5B" w:rsidRPr="008D7E5B">
              <w:rPr>
                <w:noProof/>
                <w:webHidden/>
              </w:rPr>
              <w:fldChar w:fldCharType="separate"/>
            </w:r>
            <w:r w:rsidR="00EA7C5A">
              <w:rPr>
                <w:noProof/>
                <w:webHidden/>
              </w:rPr>
              <w:t>122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_Toc46155257 \h </w:instrText>
            </w:r>
            <w:r w:rsidR="008D7E5B" w:rsidRPr="008D7E5B">
              <w:rPr>
                <w:noProof/>
                <w:webHidden/>
              </w:rPr>
            </w:r>
            <w:r w:rsidR="008D7E5B" w:rsidRPr="008D7E5B">
              <w:rPr>
                <w:noProof/>
                <w:webHidden/>
              </w:rPr>
              <w:fldChar w:fldCharType="separate"/>
            </w:r>
            <w:r w:rsidR="00EA7C5A">
              <w:rPr>
                <w:noProof/>
                <w:webHidden/>
              </w:rPr>
              <w:t>122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_Toc46155258 \h </w:instrText>
            </w:r>
            <w:r w:rsidR="008D7E5B" w:rsidRPr="008D7E5B">
              <w:rPr>
                <w:noProof/>
                <w:webHidden/>
              </w:rPr>
            </w:r>
            <w:r w:rsidR="008D7E5B" w:rsidRPr="008D7E5B">
              <w:rPr>
                <w:noProof/>
                <w:webHidden/>
              </w:rPr>
              <w:fldChar w:fldCharType="separate"/>
            </w:r>
            <w:r w:rsidR="00EA7C5A">
              <w:rPr>
                <w:noProof/>
                <w:webHidden/>
              </w:rPr>
              <w:t>123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59"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_Toc46155259 \h </w:instrText>
            </w:r>
            <w:r w:rsidR="008D7E5B" w:rsidRPr="008D7E5B">
              <w:rPr>
                <w:noProof/>
                <w:webHidden/>
              </w:rPr>
            </w:r>
            <w:r w:rsidR="008D7E5B" w:rsidRPr="008D7E5B">
              <w:rPr>
                <w:noProof/>
                <w:webHidden/>
              </w:rPr>
              <w:fldChar w:fldCharType="separate"/>
            </w:r>
            <w:r w:rsidR="00EA7C5A">
              <w:rPr>
                <w:noProof/>
                <w:webHidden/>
              </w:rPr>
              <w:t>124</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60" w:history="1">
            <w:r w:rsidR="008D7E5B" w:rsidRPr="008D7E5B">
              <w:rPr>
                <w:rStyle w:val="ac"/>
                <w:rFonts w:ascii="方正小标宋简体" w:eastAsia="方正小标宋简体"/>
                <w:noProof/>
              </w:rPr>
              <w:t>4</w:t>
            </w:r>
            <w:r w:rsidR="008D7E5B" w:rsidRPr="008D7E5B">
              <w:rPr>
                <w:rStyle w:val="ac"/>
                <w:rFonts w:ascii="方正小标宋简体" w:eastAsia="方正小标宋简体" w:hint="eastAsia"/>
                <w:noProof/>
              </w:rPr>
              <w:t>、电弧风洞、电加设备</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_Toc46155260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61" w:history="1">
            <w:r w:rsidR="008D7E5B" w:rsidRPr="008D7E5B">
              <w:rPr>
                <w:rStyle w:val="ac"/>
                <w:rFonts w:ascii="黑体" w:eastAsia="黑体" w:hAnsi="黑体"/>
                <w:noProof/>
              </w:rPr>
              <w:t>4.1</w:t>
            </w:r>
            <w:r w:rsidR="008D7E5B" w:rsidRPr="008D7E5B">
              <w:rPr>
                <w:rStyle w:val="ac"/>
                <w:rFonts w:ascii="黑体" w:eastAsia="黑体" w:hAnsi="黑体" w:hint="eastAsia"/>
                <w:noProof/>
              </w:rPr>
              <w:t>电弧风洞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_Toc46155261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62" w:history="1">
            <w:r w:rsidR="008D7E5B" w:rsidRPr="008D7E5B">
              <w:rPr>
                <w:rStyle w:val="ac"/>
                <w:rFonts w:ascii="楷体_GB2312" w:eastAsia="楷体_GB2312" w:hAnsi="楷体"/>
                <w:noProof/>
              </w:rPr>
              <w:t xml:space="preserve">4.1.1 </w:t>
            </w:r>
            <w:r w:rsidR="008D7E5B" w:rsidRPr="008D7E5B">
              <w:rPr>
                <w:rStyle w:val="ac"/>
                <w:rFonts w:ascii="楷体_GB2312" w:eastAsia="楷体_GB2312" w:hAnsi="楷体" w:hint="eastAsia"/>
                <w:noProof/>
              </w:rPr>
              <w:t>加热器本体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_Toc46155262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_Toc46155263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_Toc46155264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_Toc46155265 \h </w:instrText>
            </w:r>
            <w:r w:rsidR="008D7E5B" w:rsidRPr="008D7E5B">
              <w:rPr>
                <w:noProof/>
                <w:webHidden/>
              </w:rPr>
            </w:r>
            <w:r w:rsidR="008D7E5B" w:rsidRPr="008D7E5B">
              <w:rPr>
                <w:noProof/>
                <w:webHidden/>
              </w:rPr>
              <w:fldChar w:fldCharType="separate"/>
            </w:r>
            <w:r w:rsidR="00EA7C5A">
              <w:rPr>
                <w:noProof/>
                <w:webHidden/>
              </w:rPr>
              <w:t>129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66" w:history="1">
            <w:r w:rsidR="008D7E5B" w:rsidRPr="008D7E5B">
              <w:rPr>
                <w:rStyle w:val="ac"/>
                <w:rFonts w:ascii="楷体_GB2312" w:eastAsia="楷体_GB2312" w:hAnsi="楷体"/>
                <w:noProof/>
              </w:rPr>
              <w:t>4.1.2</w:t>
            </w:r>
            <w:r w:rsidR="008D7E5B" w:rsidRPr="008D7E5B">
              <w:rPr>
                <w:rStyle w:val="ac"/>
                <w:rFonts w:ascii="楷体_GB2312" w:eastAsia="楷体_GB2312" w:hAnsi="楷体" w:hint="eastAsia"/>
                <w:noProof/>
              </w:rPr>
              <w:t>加热器送进系统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_Toc46155266 \h </w:instrText>
            </w:r>
            <w:r w:rsidR="008D7E5B" w:rsidRPr="008D7E5B">
              <w:rPr>
                <w:noProof/>
                <w:webHidden/>
              </w:rPr>
            </w:r>
            <w:r w:rsidR="008D7E5B" w:rsidRPr="008D7E5B">
              <w:rPr>
                <w:noProof/>
                <w:webHidden/>
              </w:rPr>
              <w:fldChar w:fldCharType="separate"/>
            </w:r>
            <w:r w:rsidR="00EA7C5A">
              <w:rPr>
                <w:noProof/>
                <w:webHidden/>
              </w:rPr>
              <w:t>131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_Toc46155267 \h </w:instrText>
            </w:r>
            <w:r w:rsidR="008D7E5B" w:rsidRPr="008D7E5B">
              <w:rPr>
                <w:noProof/>
                <w:webHidden/>
              </w:rPr>
            </w:r>
            <w:r w:rsidR="008D7E5B" w:rsidRPr="008D7E5B">
              <w:rPr>
                <w:noProof/>
                <w:webHidden/>
              </w:rPr>
              <w:fldChar w:fldCharType="separate"/>
            </w:r>
            <w:r w:rsidR="00EA7C5A">
              <w:rPr>
                <w:noProof/>
                <w:webHidden/>
              </w:rPr>
              <w:t>131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_Toc46155268 \h </w:instrText>
            </w:r>
            <w:r w:rsidR="008D7E5B" w:rsidRPr="008D7E5B">
              <w:rPr>
                <w:noProof/>
                <w:webHidden/>
              </w:rPr>
            </w:r>
            <w:r w:rsidR="008D7E5B" w:rsidRPr="008D7E5B">
              <w:rPr>
                <w:noProof/>
                <w:webHidden/>
              </w:rPr>
              <w:fldChar w:fldCharType="separate"/>
            </w:r>
            <w:r w:rsidR="00EA7C5A">
              <w:rPr>
                <w:noProof/>
                <w:webHidden/>
              </w:rPr>
              <w:t>131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69"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_Toc46155269 \h </w:instrText>
            </w:r>
            <w:r w:rsidR="008D7E5B" w:rsidRPr="008D7E5B">
              <w:rPr>
                <w:noProof/>
                <w:webHidden/>
              </w:rPr>
            </w:r>
            <w:r w:rsidR="008D7E5B" w:rsidRPr="008D7E5B">
              <w:rPr>
                <w:noProof/>
                <w:webHidden/>
              </w:rPr>
              <w:fldChar w:fldCharType="separate"/>
            </w:r>
            <w:r w:rsidR="00EA7C5A">
              <w:rPr>
                <w:noProof/>
                <w:webHidden/>
              </w:rPr>
              <w:t>132</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270" w:history="1">
            <w:r w:rsidR="008D7E5B" w:rsidRPr="008D7E5B">
              <w:rPr>
                <w:rStyle w:val="ac"/>
                <w:rFonts w:ascii="黑体" w:eastAsia="黑体" w:hAnsi="黑体"/>
                <w:noProof/>
              </w:rPr>
              <w:t>4.2</w:t>
            </w:r>
            <w:r w:rsidR="008D7E5B" w:rsidRPr="008D7E5B">
              <w:rPr>
                <w:rStyle w:val="ac"/>
                <w:rFonts w:ascii="黑体" w:eastAsia="黑体" w:hAnsi="黑体" w:hint="eastAsia"/>
                <w:noProof/>
              </w:rPr>
              <w:t>高频等离子体风洞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_Toc46155270 \h </w:instrText>
            </w:r>
            <w:r w:rsidR="008D7E5B" w:rsidRPr="008D7E5B">
              <w:rPr>
                <w:noProof/>
                <w:webHidden/>
              </w:rPr>
            </w:r>
            <w:r w:rsidR="008D7E5B" w:rsidRPr="008D7E5B">
              <w:rPr>
                <w:noProof/>
                <w:webHidden/>
              </w:rPr>
              <w:fldChar w:fldCharType="separate"/>
            </w:r>
            <w:r w:rsidR="00EA7C5A">
              <w:rPr>
                <w:noProof/>
                <w:webHidden/>
              </w:rPr>
              <w:t>135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71" w:history="1">
            <w:r w:rsidR="008D7E5B" w:rsidRPr="008D7E5B">
              <w:rPr>
                <w:rStyle w:val="ac"/>
                <w:rFonts w:ascii="楷体_GB2312" w:eastAsia="楷体_GB2312" w:hAnsi="楷体"/>
                <w:noProof/>
              </w:rPr>
              <w:t xml:space="preserve">4.2.1 </w:t>
            </w:r>
            <w:r w:rsidR="008D7E5B" w:rsidRPr="008D7E5B">
              <w:rPr>
                <w:rStyle w:val="ac"/>
                <w:rFonts w:ascii="楷体_GB2312" w:eastAsia="楷体_GB2312" w:hAnsi="楷体" w:hint="eastAsia"/>
                <w:noProof/>
              </w:rPr>
              <w:t>高频电源系统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_Toc46155271 \h </w:instrText>
            </w:r>
            <w:r w:rsidR="008D7E5B" w:rsidRPr="008D7E5B">
              <w:rPr>
                <w:noProof/>
                <w:webHidden/>
              </w:rPr>
            </w:r>
            <w:r w:rsidR="008D7E5B" w:rsidRPr="008D7E5B">
              <w:rPr>
                <w:noProof/>
                <w:webHidden/>
              </w:rPr>
              <w:fldChar w:fldCharType="separate"/>
            </w:r>
            <w:r w:rsidR="00EA7C5A">
              <w:rPr>
                <w:noProof/>
                <w:webHidden/>
              </w:rPr>
              <w:t>135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_Toc46155272 \h </w:instrText>
            </w:r>
            <w:r w:rsidR="008D7E5B" w:rsidRPr="008D7E5B">
              <w:rPr>
                <w:noProof/>
                <w:webHidden/>
              </w:rPr>
            </w:r>
            <w:r w:rsidR="008D7E5B" w:rsidRPr="008D7E5B">
              <w:rPr>
                <w:noProof/>
                <w:webHidden/>
              </w:rPr>
              <w:fldChar w:fldCharType="separate"/>
            </w:r>
            <w:r w:rsidR="00EA7C5A">
              <w:rPr>
                <w:noProof/>
                <w:webHidden/>
              </w:rPr>
              <w:t>135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_Toc46155273 \h </w:instrText>
            </w:r>
            <w:r w:rsidR="008D7E5B" w:rsidRPr="008D7E5B">
              <w:rPr>
                <w:noProof/>
                <w:webHidden/>
              </w:rPr>
            </w:r>
            <w:r w:rsidR="008D7E5B" w:rsidRPr="008D7E5B">
              <w:rPr>
                <w:noProof/>
                <w:webHidden/>
              </w:rPr>
              <w:fldChar w:fldCharType="separate"/>
            </w:r>
            <w:r w:rsidR="00EA7C5A">
              <w:rPr>
                <w:noProof/>
                <w:webHidden/>
              </w:rPr>
              <w:t>135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_Toc46155274 \h </w:instrText>
            </w:r>
            <w:r w:rsidR="008D7E5B" w:rsidRPr="008D7E5B">
              <w:rPr>
                <w:noProof/>
                <w:webHidden/>
              </w:rPr>
            </w:r>
            <w:r w:rsidR="008D7E5B" w:rsidRPr="008D7E5B">
              <w:rPr>
                <w:noProof/>
                <w:webHidden/>
              </w:rPr>
              <w:fldChar w:fldCharType="separate"/>
            </w:r>
            <w:r w:rsidR="00EA7C5A">
              <w:rPr>
                <w:noProof/>
                <w:webHidden/>
              </w:rPr>
              <w:t>135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75" w:history="1">
            <w:r w:rsidR="008D7E5B" w:rsidRPr="008D7E5B">
              <w:rPr>
                <w:rStyle w:val="ac"/>
                <w:rFonts w:ascii="楷体_GB2312" w:eastAsia="楷体_GB2312" w:hAnsi="楷体"/>
                <w:noProof/>
              </w:rPr>
              <w:t>4.2.2</w:t>
            </w:r>
            <w:r w:rsidR="008D7E5B" w:rsidRPr="008D7E5B">
              <w:rPr>
                <w:rStyle w:val="ac"/>
                <w:rFonts w:ascii="楷体_GB2312" w:eastAsia="楷体_GB2312" w:hAnsi="楷体" w:hint="eastAsia"/>
                <w:noProof/>
              </w:rPr>
              <w:t>等离子体发生器</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_Toc46155275 \h </w:instrText>
            </w:r>
            <w:r w:rsidR="008D7E5B" w:rsidRPr="008D7E5B">
              <w:rPr>
                <w:noProof/>
                <w:webHidden/>
              </w:rPr>
            </w:r>
            <w:r w:rsidR="008D7E5B" w:rsidRPr="008D7E5B">
              <w:rPr>
                <w:noProof/>
                <w:webHidden/>
              </w:rPr>
              <w:fldChar w:fldCharType="separate"/>
            </w:r>
            <w:r w:rsidR="00EA7C5A">
              <w:rPr>
                <w:noProof/>
                <w:webHidden/>
              </w:rPr>
              <w:t>136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_Toc46155276 \h </w:instrText>
            </w:r>
            <w:r w:rsidR="008D7E5B" w:rsidRPr="008D7E5B">
              <w:rPr>
                <w:noProof/>
                <w:webHidden/>
              </w:rPr>
            </w:r>
            <w:r w:rsidR="008D7E5B" w:rsidRPr="008D7E5B">
              <w:rPr>
                <w:noProof/>
                <w:webHidden/>
              </w:rPr>
              <w:fldChar w:fldCharType="separate"/>
            </w:r>
            <w:r w:rsidR="00EA7C5A">
              <w:rPr>
                <w:noProof/>
                <w:webHidden/>
              </w:rPr>
              <w:t>136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_Toc46155277 \h </w:instrText>
            </w:r>
            <w:r w:rsidR="008D7E5B" w:rsidRPr="008D7E5B">
              <w:rPr>
                <w:noProof/>
                <w:webHidden/>
              </w:rPr>
            </w:r>
            <w:r w:rsidR="008D7E5B" w:rsidRPr="008D7E5B">
              <w:rPr>
                <w:noProof/>
                <w:webHidden/>
              </w:rPr>
              <w:fldChar w:fldCharType="separate"/>
            </w:r>
            <w:r w:rsidR="00EA7C5A">
              <w:rPr>
                <w:noProof/>
                <w:webHidden/>
              </w:rPr>
              <w:t>137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7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_Toc46155278 \h </w:instrText>
            </w:r>
            <w:r w:rsidR="008D7E5B" w:rsidRPr="008D7E5B">
              <w:rPr>
                <w:noProof/>
                <w:webHidden/>
              </w:rPr>
            </w:r>
            <w:r w:rsidR="008D7E5B" w:rsidRPr="008D7E5B">
              <w:rPr>
                <w:noProof/>
                <w:webHidden/>
              </w:rPr>
              <w:fldChar w:fldCharType="separate"/>
            </w:r>
            <w:r w:rsidR="00EA7C5A">
              <w:rPr>
                <w:noProof/>
                <w:webHidden/>
              </w:rPr>
              <w:t>137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79" w:history="1">
            <w:r w:rsidR="008D7E5B" w:rsidRPr="008D7E5B">
              <w:rPr>
                <w:rStyle w:val="ac"/>
                <w:rFonts w:ascii="楷体_GB2312" w:eastAsia="楷体_GB2312" w:hAnsi="楷体"/>
                <w:noProof/>
              </w:rPr>
              <w:t xml:space="preserve">4.2.3 </w:t>
            </w:r>
            <w:r w:rsidR="008D7E5B" w:rsidRPr="008D7E5B">
              <w:rPr>
                <w:rStyle w:val="ac"/>
                <w:rFonts w:ascii="楷体_GB2312" w:eastAsia="楷体_GB2312" w:hAnsi="楷体" w:hint="eastAsia"/>
                <w:noProof/>
              </w:rPr>
              <w:t>本体系统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_Toc46155279 \h </w:instrText>
            </w:r>
            <w:r w:rsidR="008D7E5B" w:rsidRPr="008D7E5B">
              <w:rPr>
                <w:noProof/>
                <w:webHidden/>
              </w:rPr>
            </w:r>
            <w:r w:rsidR="008D7E5B" w:rsidRPr="008D7E5B">
              <w:rPr>
                <w:noProof/>
                <w:webHidden/>
              </w:rPr>
              <w:fldChar w:fldCharType="separate"/>
            </w:r>
            <w:r w:rsidR="00EA7C5A">
              <w:rPr>
                <w:noProof/>
                <w:webHidden/>
              </w:rPr>
              <w:t>137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_Toc46155280 \h </w:instrText>
            </w:r>
            <w:r w:rsidR="008D7E5B" w:rsidRPr="008D7E5B">
              <w:rPr>
                <w:noProof/>
                <w:webHidden/>
              </w:rPr>
            </w:r>
            <w:r w:rsidR="008D7E5B" w:rsidRPr="008D7E5B">
              <w:rPr>
                <w:noProof/>
                <w:webHidden/>
              </w:rPr>
              <w:fldChar w:fldCharType="separate"/>
            </w:r>
            <w:r w:rsidR="00EA7C5A">
              <w:rPr>
                <w:noProof/>
                <w:webHidden/>
              </w:rPr>
              <w:t>137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_Toc46155281 \h </w:instrText>
            </w:r>
            <w:r w:rsidR="008D7E5B" w:rsidRPr="008D7E5B">
              <w:rPr>
                <w:noProof/>
                <w:webHidden/>
              </w:rPr>
            </w:r>
            <w:r w:rsidR="008D7E5B" w:rsidRPr="008D7E5B">
              <w:rPr>
                <w:noProof/>
                <w:webHidden/>
              </w:rPr>
              <w:fldChar w:fldCharType="separate"/>
            </w:r>
            <w:r w:rsidR="00EA7C5A">
              <w:rPr>
                <w:noProof/>
                <w:webHidden/>
              </w:rPr>
              <w:t>137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_Toc46155282 \h </w:instrText>
            </w:r>
            <w:r w:rsidR="008D7E5B" w:rsidRPr="008D7E5B">
              <w:rPr>
                <w:noProof/>
                <w:webHidden/>
              </w:rPr>
            </w:r>
            <w:r w:rsidR="008D7E5B" w:rsidRPr="008D7E5B">
              <w:rPr>
                <w:noProof/>
                <w:webHidden/>
              </w:rPr>
              <w:fldChar w:fldCharType="separate"/>
            </w:r>
            <w:r w:rsidR="00EA7C5A">
              <w:rPr>
                <w:noProof/>
                <w:webHidden/>
              </w:rPr>
              <w:t>138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83" w:history="1">
            <w:r w:rsidR="008D7E5B" w:rsidRPr="008D7E5B">
              <w:rPr>
                <w:rStyle w:val="ac"/>
                <w:rFonts w:ascii="楷体_GB2312" w:eastAsia="楷体_GB2312" w:hAnsi="楷体"/>
                <w:noProof/>
              </w:rPr>
              <w:t>4.2.4</w:t>
            </w:r>
            <w:r w:rsidR="008D7E5B" w:rsidRPr="008D7E5B">
              <w:rPr>
                <w:rStyle w:val="ac"/>
                <w:rFonts w:ascii="楷体_GB2312" w:eastAsia="楷体_GB2312" w:hAnsi="楷体" w:hint="eastAsia"/>
                <w:noProof/>
              </w:rPr>
              <w:t>真空系统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_Toc46155283 \h </w:instrText>
            </w:r>
            <w:r w:rsidR="008D7E5B" w:rsidRPr="008D7E5B">
              <w:rPr>
                <w:noProof/>
                <w:webHidden/>
              </w:rPr>
            </w:r>
            <w:r w:rsidR="008D7E5B" w:rsidRPr="008D7E5B">
              <w:rPr>
                <w:noProof/>
                <w:webHidden/>
              </w:rPr>
              <w:fldChar w:fldCharType="separate"/>
            </w:r>
            <w:r w:rsidR="00EA7C5A">
              <w:rPr>
                <w:noProof/>
                <w:webHidden/>
              </w:rPr>
              <w:t>139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_Toc46155284 \h </w:instrText>
            </w:r>
            <w:r w:rsidR="008D7E5B" w:rsidRPr="008D7E5B">
              <w:rPr>
                <w:noProof/>
                <w:webHidden/>
              </w:rPr>
            </w:r>
            <w:r w:rsidR="008D7E5B" w:rsidRPr="008D7E5B">
              <w:rPr>
                <w:noProof/>
                <w:webHidden/>
              </w:rPr>
              <w:fldChar w:fldCharType="separate"/>
            </w:r>
            <w:r w:rsidR="00EA7C5A">
              <w:rPr>
                <w:noProof/>
                <w:webHidden/>
              </w:rPr>
              <w:t>139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_Toc46155285 \h </w:instrText>
            </w:r>
            <w:r w:rsidR="008D7E5B" w:rsidRPr="008D7E5B">
              <w:rPr>
                <w:noProof/>
                <w:webHidden/>
              </w:rPr>
            </w:r>
            <w:r w:rsidR="008D7E5B" w:rsidRPr="008D7E5B">
              <w:rPr>
                <w:noProof/>
                <w:webHidden/>
              </w:rPr>
              <w:fldChar w:fldCharType="separate"/>
            </w:r>
            <w:r w:rsidR="00EA7C5A">
              <w:rPr>
                <w:noProof/>
                <w:webHidden/>
              </w:rPr>
              <w:t>139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_Toc46155286 \h </w:instrText>
            </w:r>
            <w:r w:rsidR="008D7E5B" w:rsidRPr="008D7E5B">
              <w:rPr>
                <w:noProof/>
                <w:webHidden/>
              </w:rPr>
            </w:r>
            <w:r w:rsidR="008D7E5B" w:rsidRPr="008D7E5B">
              <w:rPr>
                <w:noProof/>
                <w:webHidden/>
              </w:rPr>
              <w:fldChar w:fldCharType="separate"/>
            </w:r>
            <w:r w:rsidR="00EA7C5A">
              <w:rPr>
                <w:noProof/>
                <w:webHidden/>
              </w:rPr>
              <w:t>139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87" w:history="1">
            <w:r w:rsidR="008D7E5B" w:rsidRPr="008D7E5B">
              <w:rPr>
                <w:rStyle w:val="ac"/>
                <w:rFonts w:ascii="楷体_GB2312" w:eastAsia="楷体_GB2312" w:hAnsi="楷体"/>
                <w:noProof/>
              </w:rPr>
              <w:t xml:space="preserve">4.2.5 </w:t>
            </w:r>
            <w:r w:rsidR="008D7E5B" w:rsidRPr="008D7E5B">
              <w:rPr>
                <w:rStyle w:val="ac"/>
                <w:rFonts w:ascii="楷体_GB2312" w:eastAsia="楷体_GB2312" w:hAnsi="楷体" w:hint="eastAsia"/>
                <w:noProof/>
              </w:rPr>
              <w:t>送进系统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_Toc46155287 \h </w:instrText>
            </w:r>
            <w:r w:rsidR="008D7E5B" w:rsidRPr="008D7E5B">
              <w:rPr>
                <w:noProof/>
                <w:webHidden/>
              </w:rPr>
            </w:r>
            <w:r w:rsidR="008D7E5B" w:rsidRPr="008D7E5B">
              <w:rPr>
                <w:noProof/>
                <w:webHidden/>
              </w:rPr>
              <w:fldChar w:fldCharType="separate"/>
            </w:r>
            <w:r w:rsidR="00EA7C5A">
              <w:rPr>
                <w:noProof/>
                <w:webHidden/>
              </w:rPr>
              <w:t>140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_Toc46155288 \h </w:instrText>
            </w:r>
            <w:r w:rsidR="008D7E5B" w:rsidRPr="008D7E5B">
              <w:rPr>
                <w:noProof/>
                <w:webHidden/>
              </w:rPr>
            </w:r>
            <w:r w:rsidR="008D7E5B" w:rsidRPr="008D7E5B">
              <w:rPr>
                <w:noProof/>
                <w:webHidden/>
              </w:rPr>
              <w:fldChar w:fldCharType="separate"/>
            </w:r>
            <w:r w:rsidR="00EA7C5A">
              <w:rPr>
                <w:noProof/>
                <w:webHidden/>
              </w:rPr>
              <w:t>140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8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_Toc46155289 \h </w:instrText>
            </w:r>
            <w:r w:rsidR="008D7E5B" w:rsidRPr="008D7E5B">
              <w:rPr>
                <w:noProof/>
                <w:webHidden/>
              </w:rPr>
            </w:r>
            <w:r w:rsidR="008D7E5B" w:rsidRPr="008D7E5B">
              <w:rPr>
                <w:noProof/>
                <w:webHidden/>
              </w:rPr>
              <w:fldChar w:fldCharType="separate"/>
            </w:r>
            <w:r w:rsidR="00EA7C5A">
              <w:rPr>
                <w:noProof/>
                <w:webHidden/>
              </w:rPr>
              <w:t>140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_Toc46155290 \h </w:instrText>
            </w:r>
            <w:r w:rsidR="008D7E5B" w:rsidRPr="008D7E5B">
              <w:rPr>
                <w:noProof/>
                <w:webHidden/>
              </w:rPr>
            </w:r>
            <w:r w:rsidR="008D7E5B" w:rsidRPr="008D7E5B">
              <w:rPr>
                <w:noProof/>
                <w:webHidden/>
              </w:rPr>
              <w:fldChar w:fldCharType="separate"/>
            </w:r>
            <w:r w:rsidR="00EA7C5A">
              <w:rPr>
                <w:noProof/>
                <w:webHidden/>
              </w:rPr>
              <w:t>141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91" w:history="1">
            <w:r w:rsidR="008D7E5B" w:rsidRPr="008D7E5B">
              <w:rPr>
                <w:rStyle w:val="ac"/>
                <w:rFonts w:ascii="楷体_GB2312" w:eastAsia="楷体_GB2312" w:hAnsi="楷体"/>
                <w:noProof/>
              </w:rPr>
              <w:t xml:space="preserve">4.2.6 </w:t>
            </w:r>
            <w:r w:rsidR="008D7E5B" w:rsidRPr="008D7E5B">
              <w:rPr>
                <w:rStyle w:val="ac"/>
                <w:rFonts w:ascii="楷体_GB2312" w:eastAsia="楷体_GB2312" w:hAnsi="楷体" w:hint="eastAsia"/>
                <w:noProof/>
              </w:rPr>
              <w:t>供气系统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_Toc46155291 \h </w:instrText>
            </w:r>
            <w:r w:rsidR="008D7E5B" w:rsidRPr="008D7E5B">
              <w:rPr>
                <w:noProof/>
                <w:webHidden/>
              </w:rPr>
            </w:r>
            <w:r w:rsidR="008D7E5B" w:rsidRPr="008D7E5B">
              <w:rPr>
                <w:noProof/>
                <w:webHidden/>
              </w:rPr>
              <w:fldChar w:fldCharType="separate"/>
            </w:r>
            <w:r w:rsidR="00EA7C5A">
              <w:rPr>
                <w:noProof/>
                <w:webHidden/>
              </w:rPr>
              <w:t>141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_Toc46155292 \h </w:instrText>
            </w:r>
            <w:r w:rsidR="008D7E5B" w:rsidRPr="008D7E5B">
              <w:rPr>
                <w:noProof/>
                <w:webHidden/>
              </w:rPr>
            </w:r>
            <w:r w:rsidR="008D7E5B" w:rsidRPr="008D7E5B">
              <w:rPr>
                <w:noProof/>
                <w:webHidden/>
              </w:rPr>
              <w:fldChar w:fldCharType="separate"/>
            </w:r>
            <w:r w:rsidR="00EA7C5A">
              <w:rPr>
                <w:noProof/>
                <w:webHidden/>
              </w:rPr>
              <w:t>141</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_Toc46155293 \h </w:instrText>
            </w:r>
            <w:r w:rsidR="008D7E5B" w:rsidRPr="008D7E5B">
              <w:rPr>
                <w:noProof/>
                <w:webHidden/>
              </w:rPr>
            </w:r>
            <w:r w:rsidR="008D7E5B" w:rsidRPr="008D7E5B">
              <w:rPr>
                <w:noProof/>
                <w:webHidden/>
              </w:rPr>
              <w:fldChar w:fldCharType="separate"/>
            </w:r>
            <w:r w:rsidR="00EA7C5A">
              <w:rPr>
                <w:noProof/>
                <w:webHidden/>
              </w:rPr>
              <w:t>142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_Toc46155294 \h </w:instrText>
            </w:r>
            <w:r w:rsidR="008D7E5B" w:rsidRPr="008D7E5B">
              <w:rPr>
                <w:noProof/>
                <w:webHidden/>
              </w:rPr>
            </w:r>
            <w:r w:rsidR="008D7E5B" w:rsidRPr="008D7E5B">
              <w:rPr>
                <w:noProof/>
                <w:webHidden/>
              </w:rPr>
              <w:fldChar w:fldCharType="separate"/>
            </w:r>
            <w:r w:rsidR="00EA7C5A">
              <w:rPr>
                <w:noProof/>
                <w:webHidden/>
              </w:rPr>
              <w:t>142</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95" w:history="1">
            <w:r w:rsidR="008D7E5B" w:rsidRPr="008D7E5B">
              <w:rPr>
                <w:rStyle w:val="ac"/>
                <w:rFonts w:ascii="楷体_GB2312" w:eastAsia="楷体_GB2312" w:hAnsi="楷体"/>
                <w:noProof/>
              </w:rPr>
              <w:t xml:space="preserve">4.2.7 </w:t>
            </w:r>
            <w:r w:rsidR="008D7E5B" w:rsidRPr="008D7E5B">
              <w:rPr>
                <w:rStyle w:val="ac"/>
                <w:rFonts w:ascii="楷体_GB2312" w:eastAsia="楷体_GB2312" w:hAnsi="楷体" w:hint="eastAsia"/>
                <w:noProof/>
              </w:rPr>
              <w:t>供水系统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_Toc46155295 \h </w:instrText>
            </w:r>
            <w:r w:rsidR="008D7E5B" w:rsidRPr="008D7E5B">
              <w:rPr>
                <w:noProof/>
                <w:webHidden/>
              </w:rPr>
            </w:r>
            <w:r w:rsidR="008D7E5B" w:rsidRPr="008D7E5B">
              <w:rPr>
                <w:noProof/>
                <w:webHidden/>
              </w:rPr>
              <w:fldChar w:fldCharType="separate"/>
            </w:r>
            <w:r w:rsidR="00EA7C5A">
              <w:rPr>
                <w:noProof/>
                <w:webHidden/>
              </w:rPr>
              <w:t>142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_Toc46155296 \h </w:instrText>
            </w:r>
            <w:r w:rsidR="008D7E5B" w:rsidRPr="008D7E5B">
              <w:rPr>
                <w:noProof/>
                <w:webHidden/>
              </w:rPr>
            </w:r>
            <w:r w:rsidR="008D7E5B" w:rsidRPr="008D7E5B">
              <w:rPr>
                <w:noProof/>
                <w:webHidden/>
              </w:rPr>
              <w:fldChar w:fldCharType="separate"/>
            </w:r>
            <w:r w:rsidR="00EA7C5A">
              <w:rPr>
                <w:noProof/>
                <w:webHidden/>
              </w:rPr>
              <w:t>142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_Toc46155297 \h </w:instrText>
            </w:r>
            <w:r w:rsidR="008D7E5B" w:rsidRPr="008D7E5B">
              <w:rPr>
                <w:noProof/>
                <w:webHidden/>
              </w:rPr>
            </w:r>
            <w:r w:rsidR="008D7E5B" w:rsidRPr="008D7E5B">
              <w:rPr>
                <w:noProof/>
                <w:webHidden/>
              </w:rPr>
              <w:fldChar w:fldCharType="separate"/>
            </w:r>
            <w:r w:rsidR="00EA7C5A">
              <w:rPr>
                <w:noProof/>
                <w:webHidden/>
              </w:rPr>
              <w:t>142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29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_Toc46155298 \h </w:instrText>
            </w:r>
            <w:r w:rsidR="008D7E5B" w:rsidRPr="008D7E5B">
              <w:rPr>
                <w:noProof/>
                <w:webHidden/>
              </w:rPr>
            </w:r>
            <w:r w:rsidR="008D7E5B" w:rsidRPr="008D7E5B">
              <w:rPr>
                <w:noProof/>
                <w:webHidden/>
              </w:rPr>
              <w:fldChar w:fldCharType="separate"/>
            </w:r>
            <w:r w:rsidR="00EA7C5A">
              <w:rPr>
                <w:noProof/>
                <w:webHidden/>
              </w:rPr>
              <w:t>143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299" w:history="1">
            <w:r w:rsidR="008D7E5B" w:rsidRPr="008D7E5B">
              <w:rPr>
                <w:rStyle w:val="ac"/>
                <w:rFonts w:ascii="楷体_GB2312" w:eastAsia="楷体_GB2312" w:hAnsi="楷体"/>
                <w:noProof/>
              </w:rPr>
              <w:t xml:space="preserve">4.2.8 </w:t>
            </w:r>
            <w:r w:rsidR="008D7E5B" w:rsidRPr="008D7E5B">
              <w:rPr>
                <w:rStyle w:val="ac"/>
                <w:rFonts w:ascii="楷体_GB2312" w:eastAsia="楷体_GB2312" w:hAnsi="楷体" w:hint="eastAsia"/>
                <w:noProof/>
              </w:rPr>
              <w:t>监控系统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_Toc46155299 \h </w:instrText>
            </w:r>
            <w:r w:rsidR="008D7E5B" w:rsidRPr="008D7E5B">
              <w:rPr>
                <w:noProof/>
                <w:webHidden/>
              </w:rPr>
            </w:r>
            <w:r w:rsidR="008D7E5B" w:rsidRPr="008D7E5B">
              <w:rPr>
                <w:noProof/>
                <w:webHidden/>
              </w:rPr>
              <w:fldChar w:fldCharType="separate"/>
            </w:r>
            <w:r w:rsidR="00EA7C5A">
              <w:rPr>
                <w:noProof/>
                <w:webHidden/>
              </w:rPr>
              <w:t>143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_Toc46155300 \h </w:instrText>
            </w:r>
            <w:r w:rsidR="008D7E5B" w:rsidRPr="008D7E5B">
              <w:rPr>
                <w:noProof/>
                <w:webHidden/>
              </w:rPr>
            </w:r>
            <w:r w:rsidR="008D7E5B" w:rsidRPr="008D7E5B">
              <w:rPr>
                <w:noProof/>
                <w:webHidden/>
              </w:rPr>
              <w:fldChar w:fldCharType="separate"/>
            </w:r>
            <w:r w:rsidR="00EA7C5A">
              <w:rPr>
                <w:noProof/>
                <w:webHidden/>
              </w:rPr>
              <w:t>143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_Toc46155301 \h </w:instrText>
            </w:r>
            <w:r w:rsidR="008D7E5B" w:rsidRPr="008D7E5B">
              <w:rPr>
                <w:noProof/>
                <w:webHidden/>
              </w:rPr>
            </w:r>
            <w:r w:rsidR="008D7E5B" w:rsidRPr="008D7E5B">
              <w:rPr>
                <w:noProof/>
                <w:webHidden/>
              </w:rPr>
              <w:fldChar w:fldCharType="separate"/>
            </w:r>
            <w:r w:rsidR="00EA7C5A">
              <w:rPr>
                <w:noProof/>
                <w:webHidden/>
              </w:rPr>
              <w:t>143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_Toc46155302 \h </w:instrText>
            </w:r>
            <w:r w:rsidR="008D7E5B" w:rsidRPr="008D7E5B">
              <w:rPr>
                <w:noProof/>
                <w:webHidden/>
              </w:rPr>
            </w:r>
            <w:r w:rsidR="008D7E5B" w:rsidRPr="008D7E5B">
              <w:rPr>
                <w:noProof/>
                <w:webHidden/>
              </w:rPr>
              <w:fldChar w:fldCharType="separate"/>
            </w:r>
            <w:r w:rsidR="00EA7C5A">
              <w:rPr>
                <w:noProof/>
                <w:webHidden/>
              </w:rPr>
              <w:t>143</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03" w:history="1">
            <w:r w:rsidR="008D7E5B" w:rsidRPr="008D7E5B">
              <w:rPr>
                <w:rStyle w:val="ac"/>
                <w:rFonts w:ascii="黑体" w:eastAsia="黑体" w:hAnsi="黑体"/>
                <w:noProof/>
              </w:rPr>
              <w:t>4.3</w:t>
            </w:r>
            <w:r w:rsidR="008D7E5B" w:rsidRPr="008D7E5B">
              <w:rPr>
                <w:rStyle w:val="ac"/>
                <w:rFonts w:ascii="黑体" w:eastAsia="黑体" w:hAnsi="黑体" w:hint="eastAsia"/>
                <w:noProof/>
              </w:rPr>
              <w:t>电弧加热器</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_Toc46155303 \h </w:instrText>
            </w:r>
            <w:r w:rsidR="008D7E5B" w:rsidRPr="008D7E5B">
              <w:rPr>
                <w:noProof/>
                <w:webHidden/>
              </w:rPr>
            </w:r>
            <w:r w:rsidR="008D7E5B" w:rsidRPr="008D7E5B">
              <w:rPr>
                <w:noProof/>
                <w:webHidden/>
              </w:rPr>
              <w:fldChar w:fldCharType="separate"/>
            </w:r>
            <w:r w:rsidR="00EA7C5A">
              <w:rPr>
                <w:noProof/>
                <w:webHidden/>
              </w:rPr>
              <w:t>144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04" w:history="1">
            <w:r w:rsidR="008D7E5B" w:rsidRPr="008D7E5B">
              <w:rPr>
                <w:rStyle w:val="ac"/>
                <w:rFonts w:ascii="楷体_GB2312" w:eastAsia="楷体_GB2312" w:hAnsi="楷体"/>
                <w:noProof/>
              </w:rPr>
              <w:t xml:space="preserve">4.3.1 </w:t>
            </w:r>
            <w:r w:rsidR="008D7E5B" w:rsidRPr="008D7E5B">
              <w:rPr>
                <w:rStyle w:val="ac"/>
                <w:rFonts w:ascii="楷体_GB2312" w:eastAsia="楷体_GB2312" w:hAnsi="楷体" w:hint="eastAsia"/>
                <w:noProof/>
              </w:rPr>
              <w:t>加热器本体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_Toc46155304 \h </w:instrText>
            </w:r>
            <w:r w:rsidR="008D7E5B" w:rsidRPr="008D7E5B">
              <w:rPr>
                <w:noProof/>
                <w:webHidden/>
              </w:rPr>
            </w:r>
            <w:r w:rsidR="008D7E5B" w:rsidRPr="008D7E5B">
              <w:rPr>
                <w:noProof/>
                <w:webHidden/>
              </w:rPr>
              <w:fldChar w:fldCharType="separate"/>
            </w:r>
            <w:r w:rsidR="00EA7C5A">
              <w:rPr>
                <w:noProof/>
                <w:webHidden/>
              </w:rPr>
              <w:t>144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_Toc46155305 \h </w:instrText>
            </w:r>
            <w:r w:rsidR="008D7E5B" w:rsidRPr="008D7E5B">
              <w:rPr>
                <w:noProof/>
                <w:webHidden/>
              </w:rPr>
            </w:r>
            <w:r w:rsidR="008D7E5B" w:rsidRPr="008D7E5B">
              <w:rPr>
                <w:noProof/>
                <w:webHidden/>
              </w:rPr>
              <w:fldChar w:fldCharType="separate"/>
            </w:r>
            <w:r w:rsidR="00EA7C5A">
              <w:rPr>
                <w:noProof/>
                <w:webHidden/>
              </w:rPr>
              <w:t>144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6"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_Toc46155306 \h </w:instrText>
            </w:r>
            <w:r w:rsidR="008D7E5B" w:rsidRPr="008D7E5B">
              <w:rPr>
                <w:noProof/>
                <w:webHidden/>
              </w:rPr>
            </w:r>
            <w:r w:rsidR="008D7E5B" w:rsidRPr="008D7E5B">
              <w:rPr>
                <w:noProof/>
                <w:webHidden/>
              </w:rPr>
              <w:fldChar w:fldCharType="separate"/>
            </w:r>
            <w:r w:rsidR="00EA7C5A">
              <w:rPr>
                <w:noProof/>
                <w:webHidden/>
              </w:rPr>
              <w:t>144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7"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_Toc46155307 \h </w:instrText>
            </w:r>
            <w:r w:rsidR="008D7E5B" w:rsidRPr="008D7E5B">
              <w:rPr>
                <w:noProof/>
                <w:webHidden/>
              </w:rPr>
            </w:r>
            <w:r w:rsidR="008D7E5B" w:rsidRPr="008D7E5B">
              <w:rPr>
                <w:noProof/>
                <w:webHidden/>
              </w:rPr>
              <w:fldChar w:fldCharType="separate"/>
            </w:r>
            <w:r w:rsidR="00EA7C5A">
              <w:rPr>
                <w:noProof/>
                <w:webHidden/>
              </w:rPr>
              <w:t>144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08" w:history="1">
            <w:r w:rsidR="008D7E5B" w:rsidRPr="008D7E5B">
              <w:rPr>
                <w:rStyle w:val="ac"/>
                <w:rFonts w:ascii="楷体_GB2312" w:eastAsia="楷体_GB2312" w:hAnsi="楷体"/>
                <w:noProof/>
              </w:rPr>
              <w:t>4.3.2</w:t>
            </w:r>
            <w:r w:rsidR="008D7E5B" w:rsidRPr="008D7E5B">
              <w:rPr>
                <w:rStyle w:val="ac"/>
                <w:rFonts w:ascii="楷体_GB2312" w:eastAsia="楷体_GB2312" w:hAnsi="楷体" w:hint="eastAsia"/>
                <w:noProof/>
              </w:rPr>
              <w:t>加热器供气系统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_Toc46155308 \h </w:instrText>
            </w:r>
            <w:r w:rsidR="008D7E5B" w:rsidRPr="008D7E5B">
              <w:rPr>
                <w:noProof/>
                <w:webHidden/>
              </w:rPr>
            </w:r>
            <w:r w:rsidR="008D7E5B" w:rsidRPr="008D7E5B">
              <w:rPr>
                <w:noProof/>
                <w:webHidden/>
              </w:rPr>
              <w:fldChar w:fldCharType="separate"/>
            </w:r>
            <w:r w:rsidR="00EA7C5A">
              <w:rPr>
                <w:noProof/>
                <w:webHidden/>
              </w:rPr>
              <w:t>147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0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_Toc46155309 \h </w:instrText>
            </w:r>
            <w:r w:rsidR="008D7E5B" w:rsidRPr="008D7E5B">
              <w:rPr>
                <w:noProof/>
                <w:webHidden/>
              </w:rPr>
            </w:r>
            <w:r w:rsidR="008D7E5B" w:rsidRPr="008D7E5B">
              <w:rPr>
                <w:noProof/>
                <w:webHidden/>
              </w:rPr>
              <w:fldChar w:fldCharType="separate"/>
            </w:r>
            <w:r w:rsidR="00EA7C5A">
              <w:rPr>
                <w:noProof/>
                <w:webHidden/>
              </w:rPr>
              <w:t>147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_Toc46155310 \h </w:instrText>
            </w:r>
            <w:r w:rsidR="008D7E5B" w:rsidRPr="008D7E5B">
              <w:rPr>
                <w:noProof/>
                <w:webHidden/>
              </w:rPr>
            </w:r>
            <w:r w:rsidR="008D7E5B" w:rsidRPr="008D7E5B">
              <w:rPr>
                <w:noProof/>
                <w:webHidden/>
              </w:rPr>
              <w:fldChar w:fldCharType="separate"/>
            </w:r>
            <w:r w:rsidR="00EA7C5A">
              <w:rPr>
                <w:noProof/>
                <w:webHidden/>
              </w:rPr>
              <w:t>148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_Toc46155311 \h </w:instrText>
            </w:r>
            <w:r w:rsidR="008D7E5B" w:rsidRPr="008D7E5B">
              <w:rPr>
                <w:noProof/>
                <w:webHidden/>
              </w:rPr>
            </w:r>
            <w:r w:rsidR="008D7E5B" w:rsidRPr="008D7E5B">
              <w:rPr>
                <w:noProof/>
                <w:webHidden/>
              </w:rPr>
              <w:fldChar w:fldCharType="separate"/>
            </w:r>
            <w:r w:rsidR="00EA7C5A">
              <w:rPr>
                <w:noProof/>
                <w:webHidden/>
              </w:rPr>
              <w:t>148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12" w:history="1">
            <w:r w:rsidR="008D7E5B" w:rsidRPr="008D7E5B">
              <w:rPr>
                <w:rStyle w:val="ac"/>
                <w:rFonts w:ascii="楷体_GB2312" w:eastAsia="楷体_GB2312" w:hAnsi="楷体"/>
                <w:noProof/>
              </w:rPr>
              <w:t xml:space="preserve">4.3.3 </w:t>
            </w:r>
            <w:r w:rsidR="008D7E5B" w:rsidRPr="008D7E5B">
              <w:rPr>
                <w:rStyle w:val="ac"/>
                <w:rFonts w:ascii="楷体_GB2312" w:eastAsia="楷体_GB2312" w:hAnsi="楷体" w:hint="eastAsia"/>
                <w:noProof/>
              </w:rPr>
              <w:t>加热器数据采集系统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_Toc46155312 \h </w:instrText>
            </w:r>
            <w:r w:rsidR="008D7E5B" w:rsidRPr="008D7E5B">
              <w:rPr>
                <w:noProof/>
                <w:webHidden/>
              </w:rPr>
            </w:r>
            <w:r w:rsidR="008D7E5B" w:rsidRPr="008D7E5B">
              <w:rPr>
                <w:noProof/>
                <w:webHidden/>
              </w:rPr>
              <w:fldChar w:fldCharType="separate"/>
            </w:r>
            <w:r w:rsidR="00EA7C5A">
              <w:rPr>
                <w:noProof/>
                <w:webHidden/>
              </w:rPr>
              <w:t>153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_Toc46155313 \h </w:instrText>
            </w:r>
            <w:r w:rsidR="008D7E5B" w:rsidRPr="008D7E5B">
              <w:rPr>
                <w:noProof/>
                <w:webHidden/>
              </w:rPr>
            </w:r>
            <w:r w:rsidR="008D7E5B" w:rsidRPr="008D7E5B">
              <w:rPr>
                <w:noProof/>
                <w:webHidden/>
              </w:rPr>
              <w:fldChar w:fldCharType="separate"/>
            </w:r>
            <w:r w:rsidR="00EA7C5A">
              <w:rPr>
                <w:noProof/>
                <w:webHidden/>
              </w:rPr>
              <w:t>153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_Toc46155314 \h </w:instrText>
            </w:r>
            <w:r w:rsidR="008D7E5B" w:rsidRPr="008D7E5B">
              <w:rPr>
                <w:noProof/>
                <w:webHidden/>
              </w:rPr>
            </w:r>
            <w:r w:rsidR="008D7E5B" w:rsidRPr="008D7E5B">
              <w:rPr>
                <w:noProof/>
                <w:webHidden/>
              </w:rPr>
              <w:fldChar w:fldCharType="separate"/>
            </w:r>
            <w:r w:rsidR="00EA7C5A">
              <w:rPr>
                <w:noProof/>
                <w:webHidden/>
              </w:rPr>
              <w:t>153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_Toc46155315 \h </w:instrText>
            </w:r>
            <w:r w:rsidR="008D7E5B" w:rsidRPr="008D7E5B">
              <w:rPr>
                <w:noProof/>
                <w:webHidden/>
              </w:rPr>
            </w:r>
            <w:r w:rsidR="008D7E5B" w:rsidRPr="008D7E5B">
              <w:rPr>
                <w:noProof/>
                <w:webHidden/>
              </w:rPr>
              <w:fldChar w:fldCharType="separate"/>
            </w:r>
            <w:r w:rsidR="00EA7C5A">
              <w:rPr>
                <w:noProof/>
                <w:webHidden/>
              </w:rPr>
              <w:t>154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16" w:history="1">
            <w:r w:rsidR="008D7E5B" w:rsidRPr="008D7E5B">
              <w:rPr>
                <w:rStyle w:val="ac"/>
                <w:rFonts w:ascii="楷体_GB2312" w:eastAsia="楷体_GB2312" w:hAnsi="楷体"/>
                <w:noProof/>
              </w:rPr>
              <w:t xml:space="preserve">4.3.4 </w:t>
            </w:r>
            <w:r w:rsidR="008D7E5B" w:rsidRPr="008D7E5B">
              <w:rPr>
                <w:rStyle w:val="ac"/>
                <w:rFonts w:ascii="楷体_GB2312" w:eastAsia="楷体_GB2312" w:hAnsi="楷体" w:hint="eastAsia"/>
                <w:noProof/>
              </w:rPr>
              <w:t>加热器送进系统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_Toc46155316 \h </w:instrText>
            </w:r>
            <w:r w:rsidR="008D7E5B" w:rsidRPr="008D7E5B">
              <w:rPr>
                <w:noProof/>
                <w:webHidden/>
              </w:rPr>
            </w:r>
            <w:r w:rsidR="008D7E5B" w:rsidRPr="008D7E5B">
              <w:rPr>
                <w:noProof/>
                <w:webHidden/>
              </w:rPr>
              <w:fldChar w:fldCharType="separate"/>
            </w:r>
            <w:r w:rsidR="00EA7C5A">
              <w:rPr>
                <w:noProof/>
                <w:webHidden/>
              </w:rPr>
              <w:t>159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7"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_Toc46155317 \h </w:instrText>
            </w:r>
            <w:r w:rsidR="008D7E5B" w:rsidRPr="008D7E5B">
              <w:rPr>
                <w:noProof/>
                <w:webHidden/>
              </w:rPr>
            </w:r>
            <w:r w:rsidR="008D7E5B" w:rsidRPr="008D7E5B">
              <w:rPr>
                <w:noProof/>
                <w:webHidden/>
              </w:rPr>
              <w:fldChar w:fldCharType="separate"/>
            </w:r>
            <w:r w:rsidR="00EA7C5A">
              <w:rPr>
                <w:noProof/>
                <w:webHidden/>
              </w:rPr>
              <w:t>159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8"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_Toc46155318 \h </w:instrText>
            </w:r>
            <w:r w:rsidR="008D7E5B" w:rsidRPr="008D7E5B">
              <w:rPr>
                <w:noProof/>
                <w:webHidden/>
              </w:rPr>
            </w:r>
            <w:r w:rsidR="008D7E5B" w:rsidRPr="008D7E5B">
              <w:rPr>
                <w:noProof/>
                <w:webHidden/>
              </w:rPr>
              <w:fldChar w:fldCharType="separate"/>
            </w:r>
            <w:r w:rsidR="00EA7C5A">
              <w:rPr>
                <w:noProof/>
                <w:webHidden/>
              </w:rPr>
              <w:t>160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19"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_Toc46155319 \h </w:instrText>
            </w:r>
            <w:r w:rsidR="008D7E5B" w:rsidRPr="008D7E5B">
              <w:rPr>
                <w:noProof/>
                <w:webHidden/>
              </w:rPr>
            </w:r>
            <w:r w:rsidR="008D7E5B" w:rsidRPr="008D7E5B">
              <w:rPr>
                <w:noProof/>
                <w:webHidden/>
              </w:rPr>
              <w:fldChar w:fldCharType="separate"/>
            </w:r>
            <w:r w:rsidR="00EA7C5A">
              <w:rPr>
                <w:noProof/>
                <w:webHidden/>
              </w:rPr>
              <w:t>160</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20" w:history="1">
            <w:r w:rsidR="008D7E5B" w:rsidRPr="008D7E5B">
              <w:rPr>
                <w:rStyle w:val="ac"/>
                <w:rFonts w:ascii="黑体" w:eastAsia="黑体" w:hAnsi="黑体"/>
                <w:noProof/>
              </w:rPr>
              <w:t xml:space="preserve">4.4 </w:t>
            </w:r>
            <w:r w:rsidR="008D7E5B" w:rsidRPr="008D7E5B">
              <w:rPr>
                <w:rStyle w:val="ac"/>
                <w:rFonts w:ascii="黑体" w:eastAsia="黑体" w:hAnsi="黑体" w:hint="eastAsia"/>
                <w:noProof/>
              </w:rPr>
              <w:t>共性子系统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_Toc46155320 \h </w:instrText>
            </w:r>
            <w:r w:rsidR="008D7E5B" w:rsidRPr="008D7E5B">
              <w:rPr>
                <w:noProof/>
                <w:webHidden/>
              </w:rPr>
            </w:r>
            <w:r w:rsidR="008D7E5B" w:rsidRPr="008D7E5B">
              <w:rPr>
                <w:noProof/>
                <w:webHidden/>
              </w:rPr>
              <w:fldChar w:fldCharType="separate"/>
            </w:r>
            <w:r w:rsidR="00EA7C5A">
              <w:rPr>
                <w:noProof/>
                <w:webHidden/>
              </w:rPr>
              <w:t>165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21" w:history="1">
            <w:r w:rsidR="008D7E5B" w:rsidRPr="008D7E5B">
              <w:rPr>
                <w:rStyle w:val="ac"/>
                <w:rFonts w:ascii="楷体_GB2312" w:eastAsia="楷体_GB2312" w:hAnsi="楷体"/>
                <w:noProof/>
              </w:rPr>
              <w:t xml:space="preserve">4.4.1 </w:t>
            </w:r>
            <w:r w:rsidR="008D7E5B" w:rsidRPr="008D7E5B">
              <w:rPr>
                <w:rStyle w:val="ac"/>
                <w:rFonts w:ascii="楷体_GB2312" w:eastAsia="楷体_GB2312" w:hAnsi="楷体" w:hint="eastAsia"/>
                <w:noProof/>
              </w:rPr>
              <w:t>高压供水系统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_Toc46155321 \h </w:instrText>
            </w:r>
            <w:r w:rsidR="008D7E5B" w:rsidRPr="008D7E5B">
              <w:rPr>
                <w:noProof/>
                <w:webHidden/>
              </w:rPr>
            </w:r>
            <w:r w:rsidR="008D7E5B" w:rsidRPr="008D7E5B">
              <w:rPr>
                <w:noProof/>
                <w:webHidden/>
              </w:rPr>
              <w:fldChar w:fldCharType="separate"/>
            </w:r>
            <w:r w:rsidR="00EA7C5A">
              <w:rPr>
                <w:noProof/>
                <w:webHidden/>
              </w:rPr>
              <w:t>165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22" w:history="1">
            <w:r w:rsidR="008D7E5B" w:rsidRPr="008D7E5B">
              <w:rPr>
                <w:rStyle w:val="ac"/>
                <w:rFonts w:ascii="仿宋_GB2312" w:eastAsia="仿宋_GB2312" w:hint="eastAsia"/>
                <w:noProof/>
              </w:rPr>
              <w:t>设备简介</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_Toc46155322 \h </w:instrText>
            </w:r>
            <w:r w:rsidR="008D7E5B" w:rsidRPr="008D7E5B">
              <w:rPr>
                <w:noProof/>
                <w:webHidden/>
              </w:rPr>
            </w:r>
            <w:r w:rsidR="008D7E5B" w:rsidRPr="008D7E5B">
              <w:rPr>
                <w:noProof/>
                <w:webHidden/>
              </w:rPr>
              <w:fldChar w:fldCharType="separate"/>
            </w:r>
            <w:r w:rsidR="00EA7C5A">
              <w:rPr>
                <w:noProof/>
                <w:webHidden/>
              </w:rPr>
              <w:t>165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23"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_Toc46155323 \h </w:instrText>
            </w:r>
            <w:r w:rsidR="008D7E5B" w:rsidRPr="008D7E5B">
              <w:rPr>
                <w:noProof/>
                <w:webHidden/>
              </w:rPr>
            </w:r>
            <w:r w:rsidR="008D7E5B" w:rsidRPr="008D7E5B">
              <w:rPr>
                <w:noProof/>
                <w:webHidden/>
              </w:rPr>
              <w:fldChar w:fldCharType="separate"/>
            </w:r>
            <w:r w:rsidR="00EA7C5A">
              <w:rPr>
                <w:noProof/>
                <w:webHidden/>
              </w:rPr>
              <w:t>165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24" w:history="1">
            <w:r w:rsidR="008D7E5B" w:rsidRPr="008D7E5B">
              <w:rPr>
                <w:rStyle w:val="ac"/>
                <w:rFonts w:ascii="楷体_GB2312" w:eastAsia="楷体_GB2312" w:hAnsi="楷体"/>
                <w:noProof/>
              </w:rPr>
              <w:t>4.4.2</w:t>
            </w:r>
            <w:r w:rsidR="008D7E5B" w:rsidRPr="008D7E5B">
              <w:rPr>
                <w:rStyle w:val="ac"/>
                <w:rFonts w:ascii="楷体_GB2312" w:eastAsia="楷体_GB2312" w:hAnsi="楷体" w:hint="eastAsia"/>
                <w:noProof/>
              </w:rPr>
              <w:t>大功率可控硅整流电源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_Toc46155324 \h </w:instrText>
            </w:r>
            <w:r w:rsidR="008D7E5B" w:rsidRPr="008D7E5B">
              <w:rPr>
                <w:noProof/>
                <w:webHidden/>
              </w:rPr>
            </w:r>
            <w:r w:rsidR="008D7E5B" w:rsidRPr="008D7E5B">
              <w:rPr>
                <w:noProof/>
                <w:webHidden/>
              </w:rPr>
              <w:fldChar w:fldCharType="separate"/>
            </w:r>
            <w:r w:rsidR="00EA7C5A">
              <w:rPr>
                <w:noProof/>
                <w:webHidden/>
              </w:rPr>
              <w:t>172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2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_Toc46155325 \h </w:instrText>
            </w:r>
            <w:r w:rsidR="008D7E5B" w:rsidRPr="008D7E5B">
              <w:rPr>
                <w:noProof/>
                <w:webHidden/>
              </w:rPr>
            </w:r>
            <w:r w:rsidR="008D7E5B" w:rsidRPr="008D7E5B">
              <w:rPr>
                <w:noProof/>
                <w:webHidden/>
              </w:rPr>
              <w:fldChar w:fldCharType="separate"/>
            </w:r>
            <w:r w:rsidR="00EA7C5A">
              <w:rPr>
                <w:noProof/>
                <w:webHidden/>
              </w:rPr>
              <w:t>172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2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_Toc46155326 \h </w:instrText>
            </w:r>
            <w:r w:rsidR="008D7E5B" w:rsidRPr="008D7E5B">
              <w:rPr>
                <w:noProof/>
                <w:webHidden/>
              </w:rPr>
            </w:r>
            <w:r w:rsidR="008D7E5B" w:rsidRPr="008D7E5B">
              <w:rPr>
                <w:noProof/>
                <w:webHidden/>
              </w:rPr>
              <w:fldChar w:fldCharType="separate"/>
            </w:r>
            <w:r w:rsidR="00EA7C5A">
              <w:rPr>
                <w:noProof/>
                <w:webHidden/>
              </w:rPr>
              <w:t>173</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27" w:history="1">
            <w:r w:rsidR="008D7E5B" w:rsidRPr="008D7E5B">
              <w:rPr>
                <w:rStyle w:val="ac"/>
                <w:noProof/>
              </w:rPr>
              <w:t>5</w:t>
            </w:r>
            <w:r w:rsidR="008D7E5B" w:rsidRPr="008D7E5B">
              <w:rPr>
                <w:rStyle w:val="ac"/>
                <w:rFonts w:hint="eastAsia"/>
                <w:noProof/>
              </w:rPr>
              <w:t>、弹道靶风洞</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_Toc46155327 \h </w:instrText>
            </w:r>
            <w:r w:rsidR="008D7E5B" w:rsidRPr="008D7E5B">
              <w:rPr>
                <w:noProof/>
                <w:webHidden/>
              </w:rPr>
            </w:r>
            <w:r w:rsidR="008D7E5B" w:rsidRPr="008D7E5B">
              <w:rPr>
                <w:noProof/>
                <w:webHidden/>
              </w:rPr>
              <w:fldChar w:fldCharType="separate"/>
            </w:r>
            <w:r w:rsidR="00EA7C5A">
              <w:rPr>
                <w:noProof/>
                <w:webHidden/>
              </w:rPr>
              <w:t>204</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28" w:history="1">
            <w:r w:rsidR="008D7E5B" w:rsidRPr="008D7E5B">
              <w:rPr>
                <w:rStyle w:val="ac"/>
                <w:rFonts w:ascii="黑体" w:eastAsia="黑体" w:hAnsi="黑体"/>
                <w:noProof/>
              </w:rPr>
              <w:t>5.1 200</w:t>
            </w:r>
            <w:r w:rsidR="008D7E5B" w:rsidRPr="008D7E5B">
              <w:rPr>
                <w:rStyle w:val="ac"/>
                <w:rFonts w:ascii="黑体" w:eastAsia="黑体" w:hAnsi="黑体" w:hint="eastAsia"/>
                <w:noProof/>
              </w:rPr>
              <w:t>米自由飞弹道靶</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_Toc46155328 \h </w:instrText>
            </w:r>
            <w:r w:rsidR="008D7E5B" w:rsidRPr="008D7E5B">
              <w:rPr>
                <w:noProof/>
                <w:webHidden/>
              </w:rPr>
            </w:r>
            <w:r w:rsidR="008D7E5B" w:rsidRPr="008D7E5B">
              <w:rPr>
                <w:noProof/>
                <w:webHidden/>
              </w:rPr>
              <w:fldChar w:fldCharType="separate"/>
            </w:r>
            <w:r w:rsidR="00EA7C5A">
              <w:rPr>
                <w:noProof/>
                <w:webHidden/>
              </w:rPr>
              <w:t>204</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29" w:history="1">
            <w:r w:rsidR="008D7E5B" w:rsidRPr="008D7E5B">
              <w:rPr>
                <w:rStyle w:val="ac"/>
                <w:rFonts w:ascii="楷体_GB2312" w:eastAsia="楷体_GB2312" w:hAnsi="楷体"/>
                <w:noProof/>
              </w:rPr>
              <w:t xml:space="preserve">5.1.1 </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_Toc46155329 \h </w:instrText>
            </w:r>
            <w:r w:rsidR="008D7E5B" w:rsidRPr="008D7E5B">
              <w:rPr>
                <w:noProof/>
                <w:webHidden/>
              </w:rPr>
            </w:r>
            <w:r w:rsidR="008D7E5B" w:rsidRPr="008D7E5B">
              <w:rPr>
                <w:noProof/>
                <w:webHidden/>
              </w:rPr>
              <w:fldChar w:fldCharType="separate"/>
            </w:r>
            <w:r w:rsidR="00EA7C5A">
              <w:rPr>
                <w:noProof/>
                <w:webHidden/>
              </w:rPr>
              <w:t>204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_Toc46155330 \h </w:instrText>
            </w:r>
            <w:r w:rsidR="008D7E5B" w:rsidRPr="008D7E5B">
              <w:rPr>
                <w:noProof/>
                <w:webHidden/>
              </w:rPr>
            </w:r>
            <w:r w:rsidR="008D7E5B" w:rsidRPr="008D7E5B">
              <w:rPr>
                <w:noProof/>
                <w:webHidden/>
              </w:rPr>
              <w:fldChar w:fldCharType="separate"/>
            </w:r>
            <w:r w:rsidR="00EA7C5A">
              <w:rPr>
                <w:noProof/>
                <w:webHidden/>
              </w:rPr>
              <w:t>204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_Toc46155331 \h </w:instrText>
            </w:r>
            <w:r w:rsidR="008D7E5B" w:rsidRPr="008D7E5B">
              <w:rPr>
                <w:noProof/>
                <w:webHidden/>
              </w:rPr>
            </w:r>
            <w:r w:rsidR="008D7E5B" w:rsidRPr="008D7E5B">
              <w:rPr>
                <w:noProof/>
                <w:webHidden/>
              </w:rPr>
              <w:fldChar w:fldCharType="separate"/>
            </w:r>
            <w:r w:rsidR="00EA7C5A">
              <w:rPr>
                <w:noProof/>
                <w:webHidden/>
              </w:rPr>
              <w:t>205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_Toc46155332 \h </w:instrText>
            </w:r>
            <w:r w:rsidR="008D7E5B" w:rsidRPr="008D7E5B">
              <w:rPr>
                <w:noProof/>
                <w:webHidden/>
              </w:rPr>
            </w:r>
            <w:r w:rsidR="008D7E5B" w:rsidRPr="008D7E5B">
              <w:rPr>
                <w:noProof/>
                <w:webHidden/>
              </w:rPr>
              <w:fldChar w:fldCharType="separate"/>
            </w:r>
            <w:r w:rsidR="00EA7C5A">
              <w:rPr>
                <w:noProof/>
                <w:webHidden/>
              </w:rPr>
              <w:t>205</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33" w:history="1">
            <w:r w:rsidR="008D7E5B" w:rsidRPr="008D7E5B">
              <w:rPr>
                <w:rStyle w:val="ac"/>
                <w:rFonts w:ascii="黑体" w:eastAsia="黑体" w:hAnsi="黑体"/>
                <w:noProof/>
              </w:rPr>
              <w:t xml:space="preserve">5.2 </w:t>
            </w:r>
            <w:r w:rsidR="008D7E5B" w:rsidRPr="008D7E5B">
              <w:rPr>
                <w:rStyle w:val="ac"/>
                <w:rFonts w:ascii="黑体" w:eastAsia="黑体" w:hAnsi="黑体" w:hint="eastAsia"/>
                <w:noProof/>
              </w:rPr>
              <w:t>气动物理靶</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_Toc46155333 \h </w:instrText>
            </w:r>
            <w:r w:rsidR="008D7E5B" w:rsidRPr="008D7E5B">
              <w:rPr>
                <w:noProof/>
                <w:webHidden/>
              </w:rPr>
            </w:r>
            <w:r w:rsidR="008D7E5B" w:rsidRPr="008D7E5B">
              <w:rPr>
                <w:noProof/>
                <w:webHidden/>
              </w:rPr>
              <w:fldChar w:fldCharType="separate"/>
            </w:r>
            <w:r w:rsidR="00EA7C5A">
              <w:rPr>
                <w:noProof/>
                <w:webHidden/>
              </w:rPr>
              <w:t>208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34" w:history="1">
            <w:r w:rsidR="008D7E5B" w:rsidRPr="008D7E5B">
              <w:rPr>
                <w:rStyle w:val="ac"/>
                <w:rFonts w:ascii="楷体_GB2312" w:eastAsia="楷体_GB2312" w:hAnsi="楷体"/>
                <w:noProof/>
              </w:rPr>
              <w:t xml:space="preserve">5.2.1 </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_Toc46155334 \h </w:instrText>
            </w:r>
            <w:r w:rsidR="008D7E5B" w:rsidRPr="008D7E5B">
              <w:rPr>
                <w:noProof/>
                <w:webHidden/>
              </w:rPr>
            </w:r>
            <w:r w:rsidR="008D7E5B" w:rsidRPr="008D7E5B">
              <w:rPr>
                <w:noProof/>
                <w:webHidden/>
              </w:rPr>
              <w:fldChar w:fldCharType="separate"/>
            </w:r>
            <w:r w:rsidR="00EA7C5A">
              <w:rPr>
                <w:noProof/>
                <w:webHidden/>
              </w:rPr>
              <w:t>208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_Toc46155335 \h </w:instrText>
            </w:r>
            <w:r w:rsidR="008D7E5B" w:rsidRPr="008D7E5B">
              <w:rPr>
                <w:noProof/>
                <w:webHidden/>
              </w:rPr>
            </w:r>
            <w:r w:rsidR="008D7E5B" w:rsidRPr="008D7E5B">
              <w:rPr>
                <w:noProof/>
                <w:webHidden/>
              </w:rPr>
              <w:fldChar w:fldCharType="separate"/>
            </w:r>
            <w:r w:rsidR="00EA7C5A">
              <w:rPr>
                <w:noProof/>
                <w:webHidden/>
              </w:rPr>
              <w:t>208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6" w:history="1">
            <w:r w:rsidR="008D7E5B" w:rsidRPr="008D7E5B">
              <w:rPr>
                <w:rStyle w:val="ac"/>
                <w:rFonts w:ascii="仿宋_GB2312" w:eastAsia="仿宋_GB2312" w:hint="eastAsia"/>
                <w:noProof/>
              </w:rPr>
              <w:t>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_Toc46155336 \h </w:instrText>
            </w:r>
            <w:r w:rsidR="008D7E5B" w:rsidRPr="008D7E5B">
              <w:rPr>
                <w:noProof/>
                <w:webHidden/>
              </w:rPr>
            </w:r>
            <w:r w:rsidR="008D7E5B" w:rsidRPr="008D7E5B">
              <w:rPr>
                <w:noProof/>
                <w:webHidden/>
              </w:rPr>
              <w:fldChar w:fldCharType="separate"/>
            </w:r>
            <w:r w:rsidR="00EA7C5A">
              <w:rPr>
                <w:noProof/>
                <w:webHidden/>
              </w:rPr>
              <w:t>209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37"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_Toc46155337 \h </w:instrText>
            </w:r>
            <w:r w:rsidR="008D7E5B" w:rsidRPr="008D7E5B">
              <w:rPr>
                <w:noProof/>
                <w:webHidden/>
              </w:rPr>
            </w:r>
            <w:r w:rsidR="008D7E5B" w:rsidRPr="008D7E5B">
              <w:rPr>
                <w:noProof/>
                <w:webHidden/>
              </w:rPr>
              <w:fldChar w:fldCharType="separate"/>
            </w:r>
            <w:r w:rsidR="00EA7C5A">
              <w:rPr>
                <w:noProof/>
                <w:webHidden/>
              </w:rPr>
              <w:t>209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38" w:history="1">
            <w:r w:rsidR="008D7E5B" w:rsidRPr="008D7E5B">
              <w:rPr>
                <w:rStyle w:val="ac"/>
                <w:rFonts w:ascii="黑体" w:eastAsia="黑体" w:hAnsi="黑体"/>
                <w:noProof/>
              </w:rPr>
              <w:t>5.3</w:t>
            </w:r>
            <w:r w:rsidR="008D7E5B" w:rsidRPr="008D7E5B">
              <w:rPr>
                <w:rStyle w:val="ac"/>
                <w:rFonts w:hint="eastAsia"/>
                <w:noProof/>
              </w:rPr>
              <w:t>超高速碰撞靶</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_Toc46155338 \h </w:instrText>
            </w:r>
            <w:r w:rsidR="008D7E5B" w:rsidRPr="008D7E5B">
              <w:rPr>
                <w:noProof/>
                <w:webHidden/>
              </w:rPr>
            </w:r>
            <w:r w:rsidR="008D7E5B" w:rsidRPr="008D7E5B">
              <w:rPr>
                <w:noProof/>
                <w:webHidden/>
              </w:rPr>
              <w:fldChar w:fldCharType="separate"/>
            </w:r>
            <w:r w:rsidR="00EA7C5A">
              <w:rPr>
                <w:noProof/>
                <w:webHidden/>
              </w:rPr>
              <w:t>209</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39" w:history="1">
            <w:r w:rsidR="008D7E5B" w:rsidRPr="008D7E5B">
              <w:rPr>
                <w:rStyle w:val="ac"/>
                <w:rFonts w:ascii="楷体_GB2312" w:eastAsia="楷体_GB2312" w:hAnsi="楷体"/>
                <w:noProof/>
              </w:rPr>
              <w:t xml:space="preserve">5.3.1 </w:t>
            </w:r>
            <w:r w:rsidR="008D7E5B" w:rsidRPr="008D7E5B">
              <w:rPr>
                <w:rStyle w:val="ac"/>
                <w:rFonts w:ascii="楷体_GB2312" w:eastAsia="楷体_GB2312" w:hAnsi="楷体" w:hint="eastAsia"/>
                <w:noProof/>
              </w:rPr>
              <w:t>风洞本体</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_Toc46155339 \h </w:instrText>
            </w:r>
            <w:r w:rsidR="008D7E5B" w:rsidRPr="008D7E5B">
              <w:rPr>
                <w:noProof/>
                <w:webHidden/>
              </w:rPr>
            </w:r>
            <w:r w:rsidR="008D7E5B" w:rsidRPr="008D7E5B">
              <w:rPr>
                <w:noProof/>
                <w:webHidden/>
              </w:rPr>
              <w:fldChar w:fldCharType="separate"/>
            </w:r>
            <w:r w:rsidR="00EA7C5A">
              <w:rPr>
                <w:noProof/>
                <w:webHidden/>
              </w:rPr>
              <w:t>209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_Toc46155340 \h </w:instrText>
            </w:r>
            <w:r w:rsidR="008D7E5B" w:rsidRPr="008D7E5B">
              <w:rPr>
                <w:noProof/>
                <w:webHidden/>
              </w:rPr>
            </w:r>
            <w:r w:rsidR="008D7E5B" w:rsidRPr="008D7E5B">
              <w:rPr>
                <w:noProof/>
                <w:webHidden/>
              </w:rPr>
              <w:fldChar w:fldCharType="separate"/>
            </w:r>
            <w:r w:rsidR="00EA7C5A">
              <w:rPr>
                <w:noProof/>
                <w:webHidden/>
              </w:rPr>
              <w:t>209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1" w:history="1">
            <w:r w:rsidR="008D7E5B" w:rsidRPr="008D7E5B">
              <w:rPr>
                <w:rStyle w:val="ac"/>
                <w:rFonts w:ascii="仿宋_GB2312" w:eastAsia="仿宋_GB2312" w:hint="eastAsia"/>
                <w:noProof/>
              </w:rPr>
              <w:t>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_Toc46155341 \h </w:instrText>
            </w:r>
            <w:r w:rsidR="008D7E5B" w:rsidRPr="008D7E5B">
              <w:rPr>
                <w:noProof/>
                <w:webHidden/>
              </w:rPr>
            </w:r>
            <w:r w:rsidR="008D7E5B" w:rsidRPr="008D7E5B">
              <w:rPr>
                <w:noProof/>
                <w:webHidden/>
              </w:rPr>
              <w:fldChar w:fldCharType="separate"/>
            </w:r>
            <w:r w:rsidR="00EA7C5A">
              <w:rPr>
                <w:noProof/>
                <w:webHidden/>
              </w:rPr>
              <w:t>210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_Toc46155342 \h </w:instrText>
            </w:r>
            <w:r w:rsidR="008D7E5B" w:rsidRPr="008D7E5B">
              <w:rPr>
                <w:noProof/>
                <w:webHidden/>
              </w:rPr>
            </w:r>
            <w:r w:rsidR="008D7E5B" w:rsidRPr="008D7E5B">
              <w:rPr>
                <w:noProof/>
                <w:webHidden/>
              </w:rPr>
              <w:fldChar w:fldCharType="separate"/>
            </w:r>
            <w:r w:rsidR="00EA7C5A">
              <w:rPr>
                <w:noProof/>
                <w:webHidden/>
              </w:rPr>
              <w:t>210</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43" w:history="1">
            <w:r w:rsidR="008D7E5B" w:rsidRPr="008D7E5B">
              <w:rPr>
                <w:rStyle w:val="ac"/>
                <w:rFonts w:ascii="黑体" w:eastAsia="黑体" w:hAnsi="黑体"/>
                <w:noProof/>
              </w:rPr>
              <w:t xml:space="preserve">5.4 </w:t>
            </w:r>
            <w:r w:rsidR="008D7E5B" w:rsidRPr="008D7E5B">
              <w:rPr>
                <w:rStyle w:val="ac"/>
                <w:rFonts w:ascii="黑体" w:eastAsia="黑体" w:hAnsi="黑体" w:hint="eastAsia"/>
                <w:noProof/>
              </w:rPr>
              <w:t>保障系统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_Toc46155343 \h </w:instrText>
            </w:r>
            <w:r w:rsidR="008D7E5B" w:rsidRPr="008D7E5B">
              <w:rPr>
                <w:noProof/>
                <w:webHidden/>
              </w:rPr>
            </w:r>
            <w:r w:rsidR="008D7E5B" w:rsidRPr="008D7E5B">
              <w:rPr>
                <w:noProof/>
                <w:webHidden/>
              </w:rPr>
              <w:fldChar w:fldCharType="separate"/>
            </w:r>
            <w:r w:rsidR="00EA7C5A">
              <w:rPr>
                <w:noProof/>
                <w:webHidden/>
              </w:rPr>
              <w:t>212</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44" w:history="1">
            <w:r w:rsidR="008D7E5B" w:rsidRPr="008D7E5B">
              <w:rPr>
                <w:rStyle w:val="ac"/>
                <w:rFonts w:ascii="楷体_GB2312" w:eastAsia="楷体_GB2312" w:hAnsi="楷体"/>
                <w:noProof/>
              </w:rPr>
              <w:t xml:space="preserve">5.4.1 </w:t>
            </w:r>
            <w:r w:rsidR="008D7E5B" w:rsidRPr="008D7E5B">
              <w:rPr>
                <w:rStyle w:val="ac"/>
                <w:rFonts w:ascii="楷体_GB2312" w:eastAsia="楷体_GB2312" w:hAnsi="楷体" w:hint="eastAsia"/>
                <w:noProof/>
              </w:rPr>
              <w:t>液压系统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_Toc46155344 \h </w:instrText>
            </w:r>
            <w:r w:rsidR="008D7E5B" w:rsidRPr="008D7E5B">
              <w:rPr>
                <w:noProof/>
                <w:webHidden/>
              </w:rPr>
            </w:r>
            <w:r w:rsidR="008D7E5B" w:rsidRPr="008D7E5B">
              <w:rPr>
                <w:noProof/>
                <w:webHidden/>
              </w:rPr>
              <w:fldChar w:fldCharType="separate"/>
            </w:r>
            <w:r w:rsidR="00EA7C5A">
              <w:rPr>
                <w:noProof/>
                <w:webHidden/>
              </w:rPr>
              <w:t>212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5"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_Toc46155345 \h </w:instrText>
            </w:r>
            <w:r w:rsidR="008D7E5B" w:rsidRPr="008D7E5B">
              <w:rPr>
                <w:noProof/>
                <w:webHidden/>
              </w:rPr>
            </w:r>
            <w:r w:rsidR="008D7E5B" w:rsidRPr="008D7E5B">
              <w:rPr>
                <w:noProof/>
                <w:webHidden/>
              </w:rPr>
              <w:fldChar w:fldCharType="separate"/>
            </w:r>
            <w:r w:rsidR="00EA7C5A">
              <w:rPr>
                <w:noProof/>
                <w:webHidden/>
              </w:rPr>
              <w:t>212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6"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_Toc46155346 \h </w:instrText>
            </w:r>
            <w:r w:rsidR="008D7E5B" w:rsidRPr="008D7E5B">
              <w:rPr>
                <w:noProof/>
                <w:webHidden/>
              </w:rPr>
            </w:r>
            <w:r w:rsidR="008D7E5B" w:rsidRPr="008D7E5B">
              <w:rPr>
                <w:noProof/>
                <w:webHidden/>
              </w:rPr>
              <w:fldChar w:fldCharType="separate"/>
            </w:r>
            <w:r w:rsidR="00EA7C5A">
              <w:rPr>
                <w:noProof/>
                <w:webHidden/>
              </w:rPr>
              <w:t>212</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7"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_Toc46155347 \h </w:instrText>
            </w:r>
            <w:r w:rsidR="008D7E5B" w:rsidRPr="008D7E5B">
              <w:rPr>
                <w:noProof/>
                <w:webHidden/>
              </w:rPr>
            </w:r>
            <w:r w:rsidR="008D7E5B" w:rsidRPr="008D7E5B">
              <w:rPr>
                <w:noProof/>
                <w:webHidden/>
              </w:rPr>
              <w:fldChar w:fldCharType="separate"/>
            </w:r>
            <w:r w:rsidR="00EA7C5A">
              <w:rPr>
                <w:noProof/>
                <w:webHidden/>
              </w:rPr>
              <w:t>213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48" w:history="1">
            <w:r w:rsidR="008D7E5B" w:rsidRPr="008D7E5B">
              <w:rPr>
                <w:rStyle w:val="ac"/>
                <w:rFonts w:ascii="楷体_GB2312" w:eastAsia="楷体_GB2312" w:hAnsi="楷体"/>
                <w:noProof/>
              </w:rPr>
              <w:t xml:space="preserve">5.4.2  </w:t>
            </w:r>
            <w:r w:rsidR="008D7E5B" w:rsidRPr="008D7E5B">
              <w:rPr>
                <w:rStyle w:val="ac"/>
                <w:rFonts w:ascii="楷体_GB2312" w:eastAsia="楷体_GB2312" w:hAnsi="楷体" w:hint="eastAsia"/>
                <w:noProof/>
              </w:rPr>
              <w:t>发射器管体擦拭系统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_Toc46155348 \h </w:instrText>
            </w:r>
            <w:r w:rsidR="008D7E5B" w:rsidRPr="008D7E5B">
              <w:rPr>
                <w:noProof/>
                <w:webHidden/>
              </w:rPr>
            </w:r>
            <w:r w:rsidR="008D7E5B" w:rsidRPr="008D7E5B">
              <w:rPr>
                <w:noProof/>
                <w:webHidden/>
              </w:rPr>
              <w:fldChar w:fldCharType="separate"/>
            </w:r>
            <w:r w:rsidR="00EA7C5A">
              <w:rPr>
                <w:noProof/>
                <w:webHidden/>
              </w:rPr>
              <w:t>215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49"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_Toc46155349 \h </w:instrText>
            </w:r>
            <w:r w:rsidR="008D7E5B" w:rsidRPr="008D7E5B">
              <w:rPr>
                <w:noProof/>
                <w:webHidden/>
              </w:rPr>
            </w:r>
            <w:r w:rsidR="008D7E5B" w:rsidRPr="008D7E5B">
              <w:rPr>
                <w:noProof/>
                <w:webHidden/>
              </w:rPr>
              <w:fldChar w:fldCharType="separate"/>
            </w:r>
            <w:r w:rsidR="00EA7C5A">
              <w:rPr>
                <w:noProof/>
                <w:webHidden/>
              </w:rPr>
              <w:t>215</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0"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_Toc46155350 \h </w:instrText>
            </w:r>
            <w:r w:rsidR="008D7E5B" w:rsidRPr="008D7E5B">
              <w:rPr>
                <w:noProof/>
                <w:webHidden/>
              </w:rPr>
            </w:r>
            <w:r w:rsidR="008D7E5B" w:rsidRPr="008D7E5B">
              <w:rPr>
                <w:noProof/>
                <w:webHidden/>
              </w:rPr>
              <w:fldChar w:fldCharType="separate"/>
            </w:r>
            <w:r w:rsidR="00EA7C5A">
              <w:rPr>
                <w:noProof/>
                <w:webHidden/>
              </w:rPr>
              <w:t>216</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1"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_Toc46155351 \h </w:instrText>
            </w:r>
            <w:r w:rsidR="008D7E5B" w:rsidRPr="008D7E5B">
              <w:rPr>
                <w:noProof/>
                <w:webHidden/>
              </w:rPr>
            </w:r>
            <w:r w:rsidR="008D7E5B" w:rsidRPr="008D7E5B">
              <w:rPr>
                <w:noProof/>
                <w:webHidden/>
              </w:rPr>
              <w:fldChar w:fldCharType="separate"/>
            </w:r>
            <w:r w:rsidR="00EA7C5A">
              <w:rPr>
                <w:noProof/>
                <w:webHidden/>
              </w:rPr>
              <w:t>216</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52" w:history="1">
            <w:r w:rsidR="008D7E5B" w:rsidRPr="008D7E5B">
              <w:rPr>
                <w:rStyle w:val="ac"/>
                <w:rFonts w:ascii="楷体_GB2312" w:eastAsia="楷体_GB2312" w:hAnsi="楷体"/>
                <w:noProof/>
              </w:rPr>
              <w:t xml:space="preserve">5.4.3 </w:t>
            </w:r>
            <w:r w:rsidR="008D7E5B" w:rsidRPr="008D7E5B">
              <w:rPr>
                <w:rStyle w:val="ac"/>
                <w:rFonts w:ascii="楷体_GB2312" w:eastAsia="楷体_GB2312" w:hAnsi="楷体" w:hint="eastAsia"/>
                <w:noProof/>
              </w:rPr>
              <w:t>真空系统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_Toc46155352 \h </w:instrText>
            </w:r>
            <w:r w:rsidR="008D7E5B" w:rsidRPr="008D7E5B">
              <w:rPr>
                <w:noProof/>
                <w:webHidden/>
              </w:rPr>
            </w:r>
            <w:r w:rsidR="008D7E5B" w:rsidRPr="008D7E5B">
              <w:rPr>
                <w:noProof/>
                <w:webHidden/>
              </w:rPr>
              <w:fldChar w:fldCharType="separate"/>
            </w:r>
            <w:r w:rsidR="00EA7C5A">
              <w:rPr>
                <w:noProof/>
                <w:webHidden/>
              </w:rPr>
              <w:t>218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3"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_Toc46155353 \h </w:instrText>
            </w:r>
            <w:r w:rsidR="008D7E5B" w:rsidRPr="008D7E5B">
              <w:rPr>
                <w:noProof/>
                <w:webHidden/>
              </w:rPr>
            </w:r>
            <w:r w:rsidR="008D7E5B" w:rsidRPr="008D7E5B">
              <w:rPr>
                <w:noProof/>
                <w:webHidden/>
              </w:rPr>
              <w:fldChar w:fldCharType="separate"/>
            </w:r>
            <w:r w:rsidR="00EA7C5A">
              <w:rPr>
                <w:noProof/>
                <w:webHidden/>
              </w:rPr>
              <w:t>218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4"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_Toc46155354 \h </w:instrText>
            </w:r>
            <w:r w:rsidR="008D7E5B" w:rsidRPr="008D7E5B">
              <w:rPr>
                <w:noProof/>
                <w:webHidden/>
              </w:rPr>
            </w:r>
            <w:r w:rsidR="008D7E5B" w:rsidRPr="008D7E5B">
              <w:rPr>
                <w:noProof/>
                <w:webHidden/>
              </w:rPr>
              <w:fldChar w:fldCharType="separate"/>
            </w:r>
            <w:r w:rsidR="00EA7C5A">
              <w:rPr>
                <w:noProof/>
                <w:webHidden/>
              </w:rPr>
              <w:t>219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5"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_Toc46155355 \h </w:instrText>
            </w:r>
            <w:r w:rsidR="008D7E5B" w:rsidRPr="008D7E5B">
              <w:rPr>
                <w:noProof/>
                <w:webHidden/>
              </w:rPr>
            </w:r>
            <w:r w:rsidR="008D7E5B" w:rsidRPr="008D7E5B">
              <w:rPr>
                <w:noProof/>
                <w:webHidden/>
              </w:rPr>
              <w:fldChar w:fldCharType="separate"/>
            </w:r>
            <w:r w:rsidR="00EA7C5A">
              <w:rPr>
                <w:noProof/>
                <w:webHidden/>
              </w:rPr>
              <w:t>219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56" w:history="1">
            <w:r w:rsidR="008D7E5B" w:rsidRPr="008D7E5B">
              <w:rPr>
                <w:rStyle w:val="ac"/>
                <w:rFonts w:ascii="黑体" w:eastAsia="黑体" w:hAnsi="黑体"/>
                <w:noProof/>
              </w:rPr>
              <w:t xml:space="preserve">5.5 </w:t>
            </w:r>
            <w:r w:rsidR="008D7E5B" w:rsidRPr="008D7E5B">
              <w:rPr>
                <w:rStyle w:val="ac"/>
                <w:rFonts w:ascii="黑体" w:eastAsia="黑体" w:hAnsi="黑体" w:hint="eastAsia"/>
                <w:noProof/>
              </w:rPr>
              <w:t>共性子系统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_Toc46155356 \h </w:instrText>
            </w:r>
            <w:r w:rsidR="008D7E5B" w:rsidRPr="008D7E5B">
              <w:rPr>
                <w:noProof/>
                <w:webHidden/>
              </w:rPr>
            </w:r>
            <w:r w:rsidR="008D7E5B" w:rsidRPr="008D7E5B">
              <w:rPr>
                <w:noProof/>
                <w:webHidden/>
              </w:rPr>
              <w:fldChar w:fldCharType="separate"/>
            </w:r>
            <w:r w:rsidR="00EA7C5A">
              <w:rPr>
                <w:noProof/>
                <w:webHidden/>
              </w:rPr>
              <w:t>223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57" w:history="1">
            <w:r w:rsidR="008D7E5B" w:rsidRPr="008D7E5B">
              <w:rPr>
                <w:rStyle w:val="ac"/>
                <w:rFonts w:ascii="楷体_GB2312" w:eastAsia="楷体_GB2312" w:hAnsi="楷体"/>
                <w:noProof/>
              </w:rPr>
              <w:t xml:space="preserve">5.5.1 </w:t>
            </w:r>
            <w:r w:rsidR="008D7E5B" w:rsidRPr="008D7E5B">
              <w:rPr>
                <w:rStyle w:val="ac"/>
                <w:rFonts w:ascii="楷体_GB2312" w:eastAsia="楷体_GB2312" w:hAnsi="楷体" w:hint="eastAsia"/>
                <w:noProof/>
              </w:rPr>
              <w:t>测速控制系统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_Toc46155357 \h </w:instrText>
            </w:r>
            <w:r w:rsidR="008D7E5B" w:rsidRPr="008D7E5B">
              <w:rPr>
                <w:noProof/>
                <w:webHidden/>
              </w:rPr>
            </w:r>
            <w:r w:rsidR="008D7E5B" w:rsidRPr="008D7E5B">
              <w:rPr>
                <w:noProof/>
                <w:webHidden/>
              </w:rPr>
              <w:fldChar w:fldCharType="separate"/>
            </w:r>
            <w:r w:rsidR="00EA7C5A">
              <w:rPr>
                <w:noProof/>
                <w:webHidden/>
              </w:rPr>
              <w:t>223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_Toc46155358 \h </w:instrText>
            </w:r>
            <w:r w:rsidR="008D7E5B" w:rsidRPr="008D7E5B">
              <w:rPr>
                <w:noProof/>
                <w:webHidden/>
              </w:rPr>
            </w:r>
            <w:r w:rsidR="008D7E5B" w:rsidRPr="008D7E5B">
              <w:rPr>
                <w:noProof/>
                <w:webHidden/>
              </w:rPr>
              <w:fldChar w:fldCharType="separate"/>
            </w:r>
            <w:r w:rsidR="00EA7C5A">
              <w:rPr>
                <w:noProof/>
                <w:webHidden/>
              </w:rPr>
              <w:t>223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59"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_Toc46155359 \h </w:instrText>
            </w:r>
            <w:r w:rsidR="008D7E5B" w:rsidRPr="008D7E5B">
              <w:rPr>
                <w:noProof/>
                <w:webHidden/>
              </w:rPr>
            </w:r>
            <w:r w:rsidR="008D7E5B" w:rsidRPr="008D7E5B">
              <w:rPr>
                <w:noProof/>
                <w:webHidden/>
              </w:rPr>
              <w:fldChar w:fldCharType="separate"/>
            </w:r>
            <w:r w:rsidR="00EA7C5A">
              <w:rPr>
                <w:noProof/>
                <w:webHidden/>
              </w:rPr>
              <w:t>223</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_Toc46155360 \h </w:instrText>
            </w:r>
            <w:r w:rsidR="008D7E5B" w:rsidRPr="008D7E5B">
              <w:rPr>
                <w:noProof/>
                <w:webHidden/>
              </w:rPr>
            </w:r>
            <w:r w:rsidR="008D7E5B" w:rsidRPr="008D7E5B">
              <w:rPr>
                <w:noProof/>
                <w:webHidden/>
              </w:rPr>
              <w:fldChar w:fldCharType="separate"/>
            </w:r>
            <w:r w:rsidR="00EA7C5A">
              <w:rPr>
                <w:noProof/>
                <w:webHidden/>
              </w:rPr>
              <w:t>223</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61" w:history="1">
            <w:r w:rsidR="008D7E5B" w:rsidRPr="008D7E5B">
              <w:rPr>
                <w:rStyle w:val="ac"/>
                <w:rFonts w:ascii="楷体_GB2312" w:eastAsia="楷体_GB2312" w:hAnsi="楷体"/>
                <w:noProof/>
              </w:rPr>
              <w:t xml:space="preserve">5.5.2 </w:t>
            </w:r>
            <w:r w:rsidR="008D7E5B" w:rsidRPr="008D7E5B">
              <w:rPr>
                <w:rStyle w:val="ac"/>
                <w:rFonts w:ascii="楷体_GB2312" w:eastAsia="楷体_GB2312" w:hAnsi="楷体" w:hint="eastAsia"/>
                <w:noProof/>
              </w:rPr>
              <w:t>阴影照相系统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_Toc46155361 \h </w:instrText>
            </w:r>
            <w:r w:rsidR="008D7E5B" w:rsidRPr="008D7E5B">
              <w:rPr>
                <w:noProof/>
                <w:webHidden/>
              </w:rPr>
            </w:r>
            <w:r w:rsidR="008D7E5B" w:rsidRPr="008D7E5B">
              <w:rPr>
                <w:noProof/>
                <w:webHidden/>
              </w:rPr>
              <w:fldChar w:fldCharType="separate"/>
            </w:r>
            <w:r w:rsidR="00EA7C5A">
              <w:rPr>
                <w:noProof/>
                <w:webHidden/>
              </w:rPr>
              <w:t>227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2"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_Toc46155362 \h </w:instrText>
            </w:r>
            <w:r w:rsidR="008D7E5B" w:rsidRPr="008D7E5B">
              <w:rPr>
                <w:noProof/>
                <w:webHidden/>
              </w:rPr>
            </w:r>
            <w:r w:rsidR="008D7E5B" w:rsidRPr="008D7E5B">
              <w:rPr>
                <w:noProof/>
                <w:webHidden/>
              </w:rPr>
              <w:fldChar w:fldCharType="separate"/>
            </w:r>
            <w:r w:rsidR="00EA7C5A">
              <w:rPr>
                <w:noProof/>
                <w:webHidden/>
              </w:rPr>
              <w:t>227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3"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_Toc46155363 \h </w:instrText>
            </w:r>
            <w:r w:rsidR="008D7E5B" w:rsidRPr="008D7E5B">
              <w:rPr>
                <w:noProof/>
                <w:webHidden/>
              </w:rPr>
            </w:r>
            <w:r w:rsidR="008D7E5B" w:rsidRPr="008D7E5B">
              <w:rPr>
                <w:noProof/>
                <w:webHidden/>
              </w:rPr>
              <w:fldChar w:fldCharType="separate"/>
            </w:r>
            <w:r w:rsidR="00EA7C5A">
              <w:rPr>
                <w:noProof/>
                <w:webHidden/>
              </w:rPr>
              <w:t>228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4"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_Toc46155364 \h </w:instrText>
            </w:r>
            <w:r w:rsidR="008D7E5B" w:rsidRPr="008D7E5B">
              <w:rPr>
                <w:noProof/>
                <w:webHidden/>
              </w:rPr>
            </w:r>
            <w:r w:rsidR="008D7E5B" w:rsidRPr="008D7E5B">
              <w:rPr>
                <w:noProof/>
                <w:webHidden/>
              </w:rPr>
              <w:fldChar w:fldCharType="separate"/>
            </w:r>
            <w:r w:rsidR="00EA7C5A">
              <w:rPr>
                <w:noProof/>
                <w:webHidden/>
              </w:rPr>
              <w:t>228</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65" w:history="1">
            <w:r w:rsidR="008D7E5B" w:rsidRPr="008D7E5B">
              <w:rPr>
                <w:rStyle w:val="ac"/>
                <w:rFonts w:ascii="楷体_GB2312" w:eastAsia="楷体_GB2312" w:hAnsi="楷体"/>
                <w:noProof/>
              </w:rPr>
              <w:t xml:space="preserve">5.5.3 </w:t>
            </w:r>
            <w:r w:rsidR="008D7E5B" w:rsidRPr="008D7E5B">
              <w:rPr>
                <w:rStyle w:val="ac"/>
                <w:rFonts w:ascii="楷体_GB2312" w:eastAsia="楷体_GB2312" w:hAnsi="楷体" w:hint="eastAsia"/>
                <w:noProof/>
              </w:rPr>
              <w:t>视觉位姿测量系统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_Toc46155365 \h </w:instrText>
            </w:r>
            <w:r w:rsidR="008D7E5B" w:rsidRPr="008D7E5B">
              <w:rPr>
                <w:noProof/>
                <w:webHidden/>
              </w:rPr>
            </w:r>
            <w:r w:rsidR="008D7E5B" w:rsidRPr="008D7E5B">
              <w:rPr>
                <w:noProof/>
                <w:webHidden/>
              </w:rPr>
              <w:fldChar w:fldCharType="separate"/>
            </w:r>
            <w:r w:rsidR="00EA7C5A">
              <w:rPr>
                <w:noProof/>
                <w:webHidden/>
              </w:rPr>
              <w:t>230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6"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_Toc46155366 \h </w:instrText>
            </w:r>
            <w:r w:rsidR="008D7E5B" w:rsidRPr="008D7E5B">
              <w:rPr>
                <w:noProof/>
                <w:webHidden/>
              </w:rPr>
            </w:r>
            <w:r w:rsidR="008D7E5B" w:rsidRPr="008D7E5B">
              <w:rPr>
                <w:noProof/>
                <w:webHidden/>
              </w:rPr>
              <w:fldChar w:fldCharType="separate"/>
            </w:r>
            <w:r w:rsidR="00EA7C5A">
              <w:rPr>
                <w:noProof/>
                <w:webHidden/>
              </w:rPr>
              <w:t>230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7"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_Toc46155367 \h </w:instrText>
            </w:r>
            <w:r w:rsidR="008D7E5B" w:rsidRPr="008D7E5B">
              <w:rPr>
                <w:noProof/>
                <w:webHidden/>
              </w:rPr>
            </w:r>
            <w:r w:rsidR="008D7E5B" w:rsidRPr="008D7E5B">
              <w:rPr>
                <w:noProof/>
                <w:webHidden/>
              </w:rPr>
              <w:fldChar w:fldCharType="separate"/>
            </w:r>
            <w:r w:rsidR="00EA7C5A">
              <w:rPr>
                <w:noProof/>
                <w:webHidden/>
              </w:rPr>
              <w:t>230</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68"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_Toc46155368 \h </w:instrText>
            </w:r>
            <w:r w:rsidR="008D7E5B" w:rsidRPr="008D7E5B">
              <w:rPr>
                <w:noProof/>
                <w:webHidden/>
              </w:rPr>
            </w:r>
            <w:r w:rsidR="008D7E5B" w:rsidRPr="008D7E5B">
              <w:rPr>
                <w:noProof/>
                <w:webHidden/>
              </w:rPr>
              <w:fldChar w:fldCharType="separate"/>
            </w:r>
            <w:r w:rsidR="00EA7C5A">
              <w:rPr>
                <w:noProof/>
                <w:webHidden/>
              </w:rPr>
              <w:t>231</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69" w:history="1">
            <w:r w:rsidR="008D7E5B" w:rsidRPr="008D7E5B">
              <w:rPr>
                <w:rStyle w:val="ac"/>
                <w:rFonts w:ascii="楷体_GB2312" w:eastAsia="楷体_GB2312" w:hAnsi="楷体"/>
                <w:noProof/>
              </w:rPr>
              <w:t xml:space="preserve">5.5.4 </w:t>
            </w:r>
            <w:r w:rsidR="008D7E5B" w:rsidRPr="008D7E5B">
              <w:rPr>
                <w:rStyle w:val="ac"/>
                <w:rFonts w:ascii="楷体_GB2312" w:eastAsia="楷体_GB2312" w:hAnsi="楷体" w:hint="eastAsia"/>
                <w:noProof/>
              </w:rPr>
              <w:t>高速摄影系统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_Toc46155369 \h </w:instrText>
            </w:r>
            <w:r w:rsidR="008D7E5B" w:rsidRPr="008D7E5B">
              <w:rPr>
                <w:noProof/>
                <w:webHidden/>
              </w:rPr>
            </w:r>
            <w:r w:rsidR="008D7E5B" w:rsidRPr="008D7E5B">
              <w:rPr>
                <w:noProof/>
                <w:webHidden/>
              </w:rPr>
              <w:fldChar w:fldCharType="separate"/>
            </w:r>
            <w:r w:rsidR="00EA7C5A">
              <w:rPr>
                <w:noProof/>
                <w:webHidden/>
              </w:rPr>
              <w:t>234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0"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_Toc46155370 \h </w:instrText>
            </w:r>
            <w:r w:rsidR="008D7E5B" w:rsidRPr="008D7E5B">
              <w:rPr>
                <w:noProof/>
                <w:webHidden/>
              </w:rPr>
            </w:r>
            <w:r w:rsidR="008D7E5B" w:rsidRPr="008D7E5B">
              <w:rPr>
                <w:noProof/>
                <w:webHidden/>
              </w:rPr>
              <w:fldChar w:fldCharType="separate"/>
            </w:r>
            <w:r w:rsidR="00EA7C5A">
              <w:rPr>
                <w:noProof/>
                <w:webHidden/>
              </w:rPr>
              <w:t>234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1"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_Toc46155371 \h </w:instrText>
            </w:r>
            <w:r w:rsidR="008D7E5B" w:rsidRPr="008D7E5B">
              <w:rPr>
                <w:noProof/>
                <w:webHidden/>
              </w:rPr>
            </w:r>
            <w:r w:rsidR="008D7E5B" w:rsidRPr="008D7E5B">
              <w:rPr>
                <w:noProof/>
                <w:webHidden/>
              </w:rPr>
              <w:fldChar w:fldCharType="separate"/>
            </w:r>
            <w:r w:rsidR="00EA7C5A">
              <w:rPr>
                <w:noProof/>
                <w:webHidden/>
              </w:rPr>
              <w:t>234</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2"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_Toc46155372 \h </w:instrText>
            </w:r>
            <w:r w:rsidR="008D7E5B" w:rsidRPr="008D7E5B">
              <w:rPr>
                <w:noProof/>
                <w:webHidden/>
              </w:rPr>
            </w:r>
            <w:r w:rsidR="008D7E5B" w:rsidRPr="008D7E5B">
              <w:rPr>
                <w:noProof/>
                <w:webHidden/>
              </w:rPr>
              <w:fldChar w:fldCharType="separate"/>
            </w:r>
            <w:r w:rsidR="00EA7C5A">
              <w:rPr>
                <w:noProof/>
                <w:webHidden/>
              </w:rPr>
              <w:t>235</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73" w:history="1">
            <w:r w:rsidR="008D7E5B" w:rsidRPr="008D7E5B">
              <w:rPr>
                <w:rStyle w:val="ac"/>
                <w:rFonts w:ascii="楷体_GB2312" w:eastAsia="楷体_GB2312" w:hAnsi="楷体"/>
                <w:noProof/>
              </w:rPr>
              <w:t xml:space="preserve">5.5.5 </w:t>
            </w:r>
            <w:r w:rsidR="008D7E5B" w:rsidRPr="008D7E5B">
              <w:rPr>
                <w:rStyle w:val="ac"/>
                <w:rFonts w:ascii="楷体_GB2312" w:eastAsia="楷体_GB2312" w:hAnsi="楷体" w:hint="eastAsia"/>
                <w:noProof/>
              </w:rPr>
              <w:t>光辐射测量系统</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_Toc46155373 \h </w:instrText>
            </w:r>
            <w:r w:rsidR="008D7E5B" w:rsidRPr="008D7E5B">
              <w:rPr>
                <w:noProof/>
                <w:webHidden/>
              </w:rPr>
            </w:r>
            <w:r w:rsidR="008D7E5B" w:rsidRPr="008D7E5B">
              <w:rPr>
                <w:noProof/>
                <w:webHidden/>
              </w:rPr>
              <w:fldChar w:fldCharType="separate"/>
            </w:r>
            <w:r w:rsidR="00EA7C5A">
              <w:rPr>
                <w:noProof/>
                <w:webHidden/>
              </w:rPr>
              <w:t>237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4"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_Toc46155374 \h </w:instrText>
            </w:r>
            <w:r w:rsidR="008D7E5B" w:rsidRPr="008D7E5B">
              <w:rPr>
                <w:noProof/>
                <w:webHidden/>
              </w:rPr>
            </w:r>
            <w:r w:rsidR="008D7E5B" w:rsidRPr="008D7E5B">
              <w:rPr>
                <w:noProof/>
                <w:webHidden/>
              </w:rPr>
              <w:fldChar w:fldCharType="separate"/>
            </w:r>
            <w:r w:rsidR="00EA7C5A">
              <w:rPr>
                <w:noProof/>
                <w:webHidden/>
              </w:rPr>
              <w:t>237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5" w:history="1">
            <w:r w:rsidR="008D7E5B" w:rsidRPr="008D7E5B">
              <w:rPr>
                <w:rStyle w:val="ac"/>
                <w:rFonts w:ascii="仿宋_GB2312" w:eastAsia="仿宋_GB2312" w:hint="eastAsia"/>
                <w:noProof/>
              </w:rPr>
              <w:t>工作原理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_Toc46155375 \h </w:instrText>
            </w:r>
            <w:r w:rsidR="008D7E5B" w:rsidRPr="008D7E5B">
              <w:rPr>
                <w:noProof/>
                <w:webHidden/>
              </w:rPr>
            </w:r>
            <w:r w:rsidR="008D7E5B" w:rsidRPr="008D7E5B">
              <w:rPr>
                <w:noProof/>
                <w:webHidden/>
              </w:rPr>
              <w:fldChar w:fldCharType="separate"/>
            </w:r>
            <w:r w:rsidR="00EA7C5A">
              <w:rPr>
                <w:noProof/>
                <w:webHidden/>
              </w:rPr>
              <w:t>237</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6"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_Toc46155376 \h </w:instrText>
            </w:r>
            <w:r w:rsidR="008D7E5B" w:rsidRPr="008D7E5B">
              <w:rPr>
                <w:noProof/>
                <w:webHidden/>
              </w:rPr>
            </w:r>
            <w:r w:rsidR="008D7E5B" w:rsidRPr="008D7E5B">
              <w:rPr>
                <w:noProof/>
                <w:webHidden/>
              </w:rPr>
              <w:fldChar w:fldCharType="separate"/>
            </w:r>
            <w:r w:rsidR="00EA7C5A">
              <w:rPr>
                <w:noProof/>
                <w:webHidden/>
              </w:rPr>
              <w:t>237</w:t>
            </w:r>
            <w:r w:rsidR="008D7E5B" w:rsidRPr="008D7E5B">
              <w:rPr>
                <w:noProof/>
                <w:webHidden/>
              </w:rPr>
              <w:fldChar w:fldCharType="end"/>
            </w:r>
          </w:hyperlink>
        </w:p>
        <w:p w:rsidR="008D7E5B" w:rsidRPr="008D7E5B" w:rsidRDefault="00513EEC">
          <w:pPr>
            <w:pStyle w:val="20"/>
            <w:tabs>
              <w:tab w:val="right" w:leader="dot" w:pos="8296"/>
            </w:tabs>
            <w:rPr>
              <w:rFonts w:asciiTheme="minorHAnsi" w:eastAsiaTheme="minorEastAsia" w:hAnsiTheme="minorHAnsi" w:cstheme="minorBidi"/>
              <w:noProof/>
              <w:szCs w:val="22"/>
            </w:rPr>
          </w:pPr>
          <w:hyperlink w:anchor="_Toc46155377" w:history="1">
            <w:r w:rsidR="008D7E5B" w:rsidRPr="008D7E5B">
              <w:rPr>
                <w:rStyle w:val="ac"/>
                <w:rFonts w:ascii="楷体_GB2312" w:eastAsia="楷体_GB2312" w:hAnsi="楷体"/>
                <w:noProof/>
              </w:rPr>
              <w:t>5.5.6 10ns</w:t>
            </w:r>
            <w:r w:rsidR="008D7E5B" w:rsidRPr="008D7E5B">
              <w:rPr>
                <w:rStyle w:val="ac"/>
                <w:rFonts w:ascii="楷体_GB2312" w:eastAsia="楷体_GB2312" w:hAnsi="楷体" w:hint="eastAsia"/>
                <w:noProof/>
              </w:rPr>
              <w:t>级超高速序列激光阴影成像仪</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_Toc46155377 \h </w:instrText>
            </w:r>
            <w:r w:rsidR="008D7E5B" w:rsidRPr="008D7E5B">
              <w:rPr>
                <w:noProof/>
                <w:webHidden/>
              </w:rPr>
            </w:r>
            <w:r w:rsidR="008D7E5B" w:rsidRPr="008D7E5B">
              <w:rPr>
                <w:noProof/>
                <w:webHidden/>
              </w:rPr>
              <w:fldChar w:fldCharType="separate"/>
            </w:r>
            <w:r w:rsidR="00EA7C5A">
              <w:rPr>
                <w:noProof/>
                <w:webHidden/>
              </w:rPr>
              <w:t>238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8" w:history="1">
            <w:r w:rsidR="008D7E5B" w:rsidRPr="008D7E5B">
              <w:rPr>
                <w:rStyle w:val="ac"/>
                <w:rFonts w:ascii="仿宋_GB2312" w:eastAsia="仿宋_GB2312" w:hint="eastAsia"/>
                <w:noProof/>
              </w:rPr>
              <w:t>组成</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_Toc46155378 \h </w:instrText>
            </w:r>
            <w:r w:rsidR="008D7E5B" w:rsidRPr="008D7E5B">
              <w:rPr>
                <w:noProof/>
                <w:webHidden/>
              </w:rPr>
            </w:r>
            <w:r w:rsidR="008D7E5B" w:rsidRPr="008D7E5B">
              <w:rPr>
                <w:noProof/>
                <w:webHidden/>
              </w:rPr>
              <w:fldChar w:fldCharType="separate"/>
            </w:r>
            <w:r w:rsidR="00EA7C5A">
              <w:rPr>
                <w:noProof/>
                <w:webHidden/>
              </w:rPr>
              <w:t>238</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79" w:history="1">
            <w:r w:rsidR="008D7E5B" w:rsidRPr="008D7E5B">
              <w:rPr>
                <w:rStyle w:val="ac"/>
                <w:rFonts w:ascii="仿宋_GB2312" w:eastAsia="仿宋_GB2312" w:hint="eastAsia"/>
                <w:noProof/>
              </w:rPr>
              <w:t>原理</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_Toc46155379 \h </w:instrText>
            </w:r>
            <w:r w:rsidR="008D7E5B" w:rsidRPr="008D7E5B">
              <w:rPr>
                <w:noProof/>
                <w:webHidden/>
              </w:rPr>
            </w:r>
            <w:r w:rsidR="008D7E5B" w:rsidRPr="008D7E5B">
              <w:rPr>
                <w:noProof/>
                <w:webHidden/>
              </w:rPr>
              <w:fldChar w:fldCharType="separate"/>
            </w:r>
            <w:r w:rsidR="00EA7C5A">
              <w:rPr>
                <w:noProof/>
                <w:webHidden/>
              </w:rPr>
              <w:t>239</w:t>
            </w:r>
            <w:r w:rsidR="008D7E5B" w:rsidRPr="008D7E5B">
              <w:rPr>
                <w:noProof/>
                <w:webHidden/>
              </w:rPr>
              <w:fldChar w:fldCharType="end"/>
            </w:r>
          </w:hyperlink>
        </w:p>
        <w:p w:rsidR="008D7E5B" w:rsidRPr="008D7E5B" w:rsidRDefault="00513EEC">
          <w:pPr>
            <w:pStyle w:val="30"/>
            <w:tabs>
              <w:tab w:val="right" w:leader="dot" w:pos="8296"/>
            </w:tabs>
            <w:rPr>
              <w:rFonts w:asciiTheme="minorHAnsi" w:eastAsiaTheme="minorEastAsia" w:hAnsiTheme="minorHAnsi" w:cstheme="minorBidi"/>
              <w:noProof/>
              <w:szCs w:val="22"/>
            </w:rPr>
          </w:pPr>
          <w:hyperlink w:anchor="_Toc46155380" w:history="1">
            <w:r w:rsidR="008D7E5B" w:rsidRPr="008D7E5B">
              <w:rPr>
                <w:rStyle w:val="ac"/>
                <w:rFonts w:ascii="仿宋_GB2312" w:eastAsia="仿宋_GB2312" w:hint="eastAsia"/>
                <w:noProof/>
              </w:rPr>
              <w:t>故障</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_Toc46155380 \h </w:instrText>
            </w:r>
            <w:r w:rsidR="008D7E5B" w:rsidRPr="008D7E5B">
              <w:rPr>
                <w:noProof/>
                <w:webHidden/>
              </w:rPr>
            </w:r>
            <w:r w:rsidR="008D7E5B" w:rsidRPr="008D7E5B">
              <w:rPr>
                <w:noProof/>
                <w:webHidden/>
              </w:rPr>
              <w:fldChar w:fldCharType="separate"/>
            </w:r>
            <w:r w:rsidR="00EA7C5A">
              <w:rPr>
                <w:noProof/>
                <w:webHidden/>
              </w:rPr>
              <w:t>239</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81" w:history="1">
            <w:r w:rsidR="008D7E5B" w:rsidRPr="008D7E5B">
              <w:rPr>
                <w:rStyle w:val="ac"/>
                <w:rFonts w:hint="eastAsia"/>
                <w:noProof/>
              </w:rPr>
              <w:t>后记</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_Toc46155381 \h </w:instrText>
            </w:r>
            <w:r w:rsidR="008D7E5B" w:rsidRPr="008D7E5B">
              <w:rPr>
                <w:noProof/>
                <w:webHidden/>
              </w:rPr>
            </w:r>
            <w:r w:rsidR="008D7E5B" w:rsidRPr="008D7E5B">
              <w:rPr>
                <w:noProof/>
                <w:webHidden/>
              </w:rPr>
              <w:fldChar w:fldCharType="separate"/>
            </w:r>
            <w:r w:rsidR="00EA7C5A">
              <w:rPr>
                <w:noProof/>
                <w:webHidden/>
              </w:rPr>
              <w:t>244</w:t>
            </w:r>
            <w:r w:rsidR="008D7E5B" w:rsidRPr="008D7E5B">
              <w:rPr>
                <w:noProof/>
                <w:webHidden/>
              </w:rPr>
              <w:fldChar w:fldCharType="end"/>
            </w:r>
          </w:hyperlink>
        </w:p>
        <w:p w:rsidR="008D7E5B" w:rsidRPr="008D7E5B" w:rsidRDefault="00513EEC">
          <w:pPr>
            <w:pStyle w:val="10"/>
            <w:tabs>
              <w:tab w:val="right" w:leader="dot" w:pos="8296"/>
            </w:tabs>
            <w:rPr>
              <w:rFonts w:asciiTheme="minorHAnsi" w:eastAsiaTheme="minorEastAsia" w:hAnsiTheme="minorHAnsi" w:cstheme="minorBidi"/>
              <w:noProof/>
              <w:szCs w:val="22"/>
            </w:rPr>
          </w:pPr>
          <w:hyperlink w:anchor="_Toc46155382" w:history="1">
            <w:r w:rsidR="008D7E5B" w:rsidRPr="008D7E5B">
              <w:rPr>
                <w:rStyle w:val="ac"/>
                <w:rFonts w:hint="eastAsia"/>
                <w:noProof/>
              </w:rPr>
              <w:t>附录</w:t>
            </w:r>
            <w:r w:rsidR="008D7E5B" w:rsidRPr="008D7E5B">
              <w:rPr>
                <w:rStyle w:val="ac"/>
                <w:noProof/>
              </w:rPr>
              <w:t>1</w:t>
            </w:r>
            <w:r w:rsidR="00EE4B6A">
              <w:rPr>
                <w:rStyle w:val="ac"/>
                <w:rFonts w:hint="eastAsia"/>
                <w:noProof/>
              </w:rPr>
              <w:t xml:space="preserve">  </w:t>
            </w:r>
            <w:r w:rsidR="008D7E5B" w:rsidRPr="008D7E5B">
              <w:rPr>
                <w:rStyle w:val="ac"/>
                <w:rFonts w:hint="eastAsia"/>
                <w:noProof/>
              </w:rPr>
              <w:t>故障编号规则</w:t>
            </w:r>
            <w:r w:rsidR="008D7E5B" w:rsidRPr="008D7E5B">
              <w:rPr>
                <w:noProof/>
                <w:webHidden/>
              </w:rPr>
              <w:tab/>
            </w:r>
            <w:r w:rsidR="008D7E5B" w:rsidRPr="008D7E5B">
              <w:rPr>
                <w:noProof/>
                <w:webHidden/>
              </w:rPr>
              <w:fldChar w:fldCharType="begin"/>
            </w:r>
            <w:r w:rsidR="008D7E5B" w:rsidRPr="008D7E5B">
              <w:rPr>
                <w:noProof/>
                <w:webHidden/>
              </w:rPr>
              <w:instrText xml:space="preserve"> PAGEREF _Toc46155382 \h </w:instrText>
            </w:r>
            <w:r w:rsidR="008D7E5B" w:rsidRPr="008D7E5B">
              <w:rPr>
                <w:noProof/>
                <w:webHidden/>
              </w:rPr>
            </w:r>
            <w:r w:rsidR="008D7E5B" w:rsidRPr="008D7E5B">
              <w:rPr>
                <w:noProof/>
                <w:webHidden/>
              </w:rPr>
              <w:fldChar w:fldCharType="separate"/>
            </w:r>
            <w:r w:rsidR="00EA7C5A">
              <w:rPr>
                <w:noProof/>
                <w:webHidden/>
              </w:rPr>
              <w:t>245</w:t>
            </w:r>
            <w:r w:rsidR="008D7E5B" w:rsidRPr="008D7E5B">
              <w:rPr>
                <w:noProof/>
                <w:webHidden/>
              </w:rPr>
              <w:fldChar w:fldCharType="end"/>
            </w:r>
          </w:hyperlink>
        </w:p>
        <w:p w:rsidR="008D7E5B" w:rsidRPr="008D7E5B" w:rsidRDefault="00513EEC">
          <w:pPr>
            <w:pStyle w:val="10"/>
            <w:tabs>
              <w:tab w:val="right" w:leader="dot" w:pos="8296"/>
            </w:tabs>
            <w:rPr>
              <w:rStyle w:val="ac"/>
              <w:noProof/>
            </w:rPr>
          </w:pPr>
          <w:hyperlink w:anchor="_Toc46155384" w:history="1">
            <w:r w:rsidR="008D7E5B" w:rsidRPr="008D7E5B">
              <w:rPr>
                <w:rStyle w:val="ac"/>
                <w:rFonts w:hint="eastAsia"/>
                <w:noProof/>
              </w:rPr>
              <w:t>附录</w:t>
            </w:r>
            <w:r w:rsidR="008D7E5B" w:rsidRPr="008D7E5B">
              <w:rPr>
                <w:rStyle w:val="ac"/>
                <w:noProof/>
              </w:rPr>
              <w:t>2</w:t>
            </w:r>
            <w:r w:rsidR="008D7E5B" w:rsidRPr="008D7E5B">
              <w:rPr>
                <w:rStyle w:val="ac"/>
                <w:rFonts w:hint="eastAsia"/>
                <w:noProof/>
              </w:rPr>
              <w:t xml:space="preserve">  </w:t>
            </w:r>
          </w:hyperlink>
          <w:hyperlink w:anchor="_Toc46155385" w:history="1">
            <w:r w:rsidR="008D7E5B" w:rsidRPr="008D7E5B">
              <w:rPr>
                <w:rStyle w:val="ac"/>
                <w:rFonts w:hint="eastAsia"/>
                <w:noProof/>
              </w:rPr>
              <w:t>故障名称汇总表</w:t>
            </w:r>
            <w:r w:rsidR="008D7E5B" w:rsidRPr="008D7E5B">
              <w:rPr>
                <w:rStyle w:val="ac"/>
                <w:noProof/>
                <w:webHidden/>
              </w:rPr>
              <w:tab/>
            </w:r>
            <w:r w:rsidR="008D7E5B" w:rsidRPr="008D7E5B">
              <w:rPr>
                <w:rStyle w:val="ac"/>
                <w:noProof/>
                <w:webHidden/>
              </w:rPr>
              <w:fldChar w:fldCharType="begin"/>
            </w:r>
            <w:r w:rsidR="008D7E5B" w:rsidRPr="008D7E5B">
              <w:rPr>
                <w:rStyle w:val="ac"/>
                <w:noProof/>
                <w:webHidden/>
              </w:rPr>
              <w:instrText xml:space="preserve"> PAGEREF _Toc46155385 \h </w:instrText>
            </w:r>
            <w:r w:rsidR="008D7E5B" w:rsidRPr="008D7E5B">
              <w:rPr>
                <w:rStyle w:val="ac"/>
                <w:noProof/>
                <w:webHidden/>
              </w:rPr>
            </w:r>
            <w:r w:rsidR="008D7E5B" w:rsidRPr="008D7E5B">
              <w:rPr>
                <w:rStyle w:val="ac"/>
                <w:noProof/>
                <w:webHidden/>
              </w:rPr>
              <w:fldChar w:fldCharType="separate"/>
            </w:r>
            <w:r w:rsidR="00EA7C5A">
              <w:rPr>
                <w:rStyle w:val="ac"/>
                <w:noProof/>
                <w:webHidden/>
              </w:rPr>
              <w:t>250</w:t>
            </w:r>
            <w:r w:rsidR="008D7E5B" w:rsidRPr="008D7E5B">
              <w:rPr>
                <w:rStyle w:val="ac"/>
                <w:noProof/>
                <w:webHidden/>
              </w:rPr>
              <w:fldChar w:fldCharType="end"/>
            </w:r>
          </w:hyperlink>
        </w:p>
        <w:p w:rsidR="00870C72" w:rsidRDefault="00870C72">
          <w:r w:rsidRPr="008D7E5B">
            <w:fldChar w:fldCharType="end"/>
          </w:r>
        </w:p>
      </w:sdtContent>
    </w:sdt>
    <w:p w:rsidR="00C82F71" w:rsidRDefault="00C82F71" w:rsidP="009220E2">
      <w:pPr>
        <w:sectPr w:rsidR="00C82F71">
          <w:footerReference w:type="default" r:id="rId13"/>
          <w:pgSz w:w="11906" w:h="16838"/>
          <w:pgMar w:top="1440" w:right="1800" w:bottom="1440" w:left="1800" w:header="851" w:footer="992" w:gutter="0"/>
          <w:cols w:space="425"/>
          <w:docGrid w:type="lines" w:linePitch="312"/>
        </w:sectPr>
      </w:pPr>
    </w:p>
    <w:p w:rsidR="00072CEC" w:rsidRPr="00FE7C3D" w:rsidRDefault="00016A68" w:rsidP="00072CEC">
      <w:pPr>
        <w:pStyle w:val="1"/>
        <w:spacing w:before="200" w:after="0" w:line="240" w:lineRule="auto"/>
        <w:jc w:val="center"/>
        <w:rPr>
          <w:rFonts w:ascii="方正小标宋简体" w:eastAsia="方正小标宋简体"/>
          <w:b w:val="0"/>
          <w:bCs w:val="0"/>
          <w:kern w:val="2"/>
          <w:szCs w:val="24"/>
        </w:rPr>
      </w:pPr>
      <w:bookmarkStart w:id="1" w:name="_Toc46155059"/>
      <w:bookmarkStart w:id="2" w:name="_Toc40714421"/>
      <w:r>
        <w:rPr>
          <w:rFonts w:ascii="方正小标宋简体" w:eastAsia="方正小标宋简体" w:hint="eastAsia"/>
          <w:b w:val="0"/>
          <w:bCs w:val="0"/>
          <w:kern w:val="2"/>
          <w:szCs w:val="24"/>
        </w:rPr>
        <w:lastRenderedPageBreak/>
        <w:t>1</w:t>
      </w:r>
      <w:r w:rsidR="00072CEC" w:rsidRPr="00FE7C3D">
        <w:rPr>
          <w:rFonts w:ascii="方正小标宋简体" w:eastAsia="方正小标宋简体" w:hint="eastAsia"/>
          <w:b w:val="0"/>
          <w:bCs w:val="0"/>
          <w:kern w:val="2"/>
          <w:szCs w:val="24"/>
        </w:rPr>
        <w:t>、常规高超声速风洞</w:t>
      </w:r>
      <w:bookmarkEnd w:id="1"/>
    </w:p>
    <w:p w:rsidR="00072CEC" w:rsidRPr="00003B77" w:rsidRDefault="00072CEC" w:rsidP="00281C55">
      <w:pPr>
        <w:pStyle w:val="1"/>
        <w:spacing w:before="200" w:after="0" w:line="360" w:lineRule="auto"/>
        <w:rPr>
          <w:rFonts w:ascii="黑体" w:eastAsia="黑体" w:hAnsi="黑体"/>
          <w:b w:val="0"/>
        </w:rPr>
      </w:pPr>
      <w:bookmarkStart w:id="3" w:name="_Toc38354148"/>
      <w:bookmarkStart w:id="4" w:name="_Toc46155060"/>
      <w:r>
        <w:rPr>
          <w:rFonts w:ascii="黑体" w:eastAsia="黑体" w:hAnsi="黑体" w:hint="eastAsia"/>
          <w:b w:val="0"/>
        </w:rPr>
        <w:t>1</w:t>
      </w:r>
      <w:r w:rsidR="00016A68">
        <w:rPr>
          <w:rFonts w:ascii="黑体" w:eastAsia="黑体" w:hAnsi="黑体" w:hint="eastAsia"/>
          <w:b w:val="0"/>
        </w:rPr>
        <w:t xml:space="preserve">.1 </w:t>
      </w:r>
      <w:r w:rsidRPr="00003B77">
        <w:rPr>
          <w:rFonts w:ascii="黑体" w:eastAsia="黑体" w:hAnsi="黑体" w:hint="eastAsia"/>
          <w:b w:val="0"/>
        </w:rPr>
        <w:t>Φ</w:t>
      </w:r>
      <w:r w:rsidRPr="00003B77">
        <w:rPr>
          <w:rFonts w:ascii="黑体" w:eastAsia="黑体" w:hAnsi="黑体"/>
          <w:b w:val="0"/>
        </w:rPr>
        <w:t>1</w:t>
      </w:r>
      <w:r w:rsidRPr="00003B77">
        <w:rPr>
          <w:rFonts w:ascii="黑体" w:eastAsia="黑体" w:hAnsi="黑体" w:hint="eastAsia"/>
          <w:b w:val="0"/>
        </w:rPr>
        <w:t>米高超声速风洞</w:t>
      </w:r>
      <w:bookmarkEnd w:id="3"/>
      <w:bookmarkEnd w:id="4"/>
    </w:p>
    <w:p w:rsidR="00072CEC" w:rsidRPr="00CA1EA0" w:rsidRDefault="00016A68" w:rsidP="00281C55">
      <w:pPr>
        <w:pStyle w:val="2"/>
        <w:spacing w:line="360" w:lineRule="auto"/>
        <w:rPr>
          <w:rFonts w:ascii="楷体_GB2312" w:eastAsia="楷体_GB2312" w:hAnsi="楷体"/>
        </w:rPr>
      </w:pPr>
      <w:bookmarkStart w:id="5" w:name="_Toc38354149"/>
      <w:bookmarkStart w:id="6" w:name="_Toc46155061"/>
      <w:r>
        <w:rPr>
          <w:rFonts w:ascii="楷体_GB2312" w:eastAsia="楷体_GB2312" w:hAnsi="楷体" w:hint="eastAsia"/>
        </w:rPr>
        <w:t xml:space="preserve">1.1.1 </w:t>
      </w:r>
      <w:r w:rsidR="00072CEC" w:rsidRPr="00CA1EA0">
        <w:rPr>
          <w:rFonts w:ascii="楷体_GB2312" w:eastAsia="楷体_GB2312" w:hAnsi="楷体" w:hint="eastAsia"/>
        </w:rPr>
        <w:t>风洞本体</w:t>
      </w:r>
      <w:bookmarkEnd w:id="5"/>
      <w:bookmarkEnd w:id="6"/>
    </w:p>
    <w:p w:rsidR="00072CEC" w:rsidRPr="00E06643" w:rsidRDefault="00072CEC" w:rsidP="00281C55">
      <w:pPr>
        <w:pStyle w:val="3"/>
        <w:spacing w:line="360" w:lineRule="auto"/>
        <w:rPr>
          <w:rFonts w:ascii="仿宋_GB2312" w:eastAsia="仿宋_GB2312"/>
          <w:b/>
          <w:sz w:val="28"/>
          <w:szCs w:val="28"/>
        </w:rPr>
      </w:pPr>
      <w:bookmarkStart w:id="7" w:name="_Toc38354150"/>
      <w:bookmarkStart w:id="8" w:name="_Toc46155062"/>
      <w:r w:rsidRPr="00E06643">
        <w:rPr>
          <w:rFonts w:ascii="仿宋_GB2312" w:eastAsia="仿宋_GB2312" w:hint="eastAsia"/>
          <w:b/>
          <w:sz w:val="28"/>
          <w:szCs w:val="28"/>
        </w:rPr>
        <w:t>组成</w:t>
      </w:r>
      <w:bookmarkEnd w:id="7"/>
      <w:bookmarkEnd w:id="8"/>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Φ</w:t>
      </w:r>
      <w:smartTag w:uri="urn:schemas-microsoft-com:office:smarttags" w:element="chmetcnv">
        <w:smartTagPr>
          <w:attr w:name="TCSC" w:val="0"/>
          <w:attr w:name="NumberType" w:val="1"/>
          <w:attr w:name="Negative" w:val="False"/>
          <w:attr w:name="HasSpace" w:val="False"/>
          <w:attr w:name="SourceValue" w:val="1"/>
          <w:attr w:name="UnitName" w:val="米"/>
        </w:smartTagPr>
        <w:r w:rsidRPr="001B4391">
          <w:rPr>
            <w:rFonts w:ascii="仿宋_GB2312" w:eastAsia="仿宋_GB2312" w:hAnsi="宋体" w:hint="eastAsia"/>
            <w:bCs/>
            <w:sz w:val="28"/>
            <w:szCs w:val="28"/>
          </w:rPr>
          <w:t>1米</w:t>
        </w:r>
      </w:smartTag>
      <w:r w:rsidRPr="001B4391">
        <w:rPr>
          <w:rFonts w:ascii="仿宋_GB2312" w:eastAsia="仿宋_GB2312" w:hAnsi="宋体" w:hint="eastAsia"/>
          <w:bCs/>
          <w:sz w:val="28"/>
          <w:szCs w:val="28"/>
        </w:rPr>
        <w:t>高超声度风洞M4-8支路本体包括：高压管道与阀门系统、DN300热阀、过渡段、稳定段、喷管、充气密封装置、试验段、扩压器、冷却器、真空管道与阀门系统等。</w:t>
      </w:r>
    </w:p>
    <w:p w:rsidR="00072CEC" w:rsidRPr="00396D9B" w:rsidRDefault="00072CEC" w:rsidP="00072CEC">
      <w:pPr>
        <w:pStyle w:val="ZW"/>
      </w:pPr>
      <w:r>
        <w:rPr>
          <w:noProof/>
        </w:rPr>
        <w:drawing>
          <wp:inline distT="0" distB="0" distL="0" distR="0" wp14:anchorId="3C704848" wp14:editId="3A91C8A0">
            <wp:extent cx="5600700" cy="3162300"/>
            <wp:effectExtent l="19050" t="0" r="0" b="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l="12117" t="26799" r="16649" b="12459"/>
                    <a:stretch>
                      <a:fillRect/>
                    </a:stretch>
                  </pic:blipFill>
                  <pic:spPr bwMode="auto">
                    <a:xfrm>
                      <a:off x="0" y="0"/>
                      <a:ext cx="5600700" cy="3162300"/>
                    </a:xfrm>
                    <a:prstGeom prst="rect">
                      <a:avLst/>
                    </a:prstGeom>
                    <a:noFill/>
                    <a:ln w="9525">
                      <a:noFill/>
                      <a:miter lim="800000"/>
                      <a:headEnd/>
                      <a:tailEnd/>
                    </a:ln>
                  </pic:spPr>
                </pic:pic>
              </a:graphicData>
            </a:graphic>
          </wp:inline>
        </w:drawing>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压管道与阀门系统包括：DN250电动球阀、DN250电动节流阀、DN250快速球阀、DN200调压阀、DN150调压阀、DN100电动节流阀、DN50调压阀、DN25快速球阀、DN25电动截止阀、DN25电动节流阀、DN25气动快速球阀、DN25手动节流阀、DN50放空阀等以及高压管道、仪器仪表组成；</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DN300热阀包括：阀门本体、驱动液压缸、液压站、电控系统；</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过渡段：包括M4以下过渡段、M5-7过渡段、颗粒分离装置与排气系统；</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lastRenderedPageBreak/>
        <w:t>稳定段：包括M4以下稳定段、M4.5-6稳定段、M7/8稳定段、M4整流装置、M4.5-6整流装置；</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喷管：M3、M3.5、M4、M4.5、M5、M5.5、M6、M6.5、M7、M8；</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充气密封装置：充气密封带、密封转接段、小型无油压缩机、充气管路与阀门；</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试验段：上箱体、主箱体、矩形波纹管、下箱体；</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扩压器：</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900扩压器、</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1200扩压器、</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1200波纹管；</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冷却器：冷却器本体、进出水管路等；</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真空系统：</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1200真空闸板阀、真空管道、</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2000真空闸板阀、波纹管等组成。</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Φ</w:t>
      </w:r>
      <w:smartTag w:uri="urn:schemas-microsoft-com:office:smarttags" w:element="chmetcnv">
        <w:smartTagPr>
          <w:attr w:name="UnitName" w:val="米"/>
          <w:attr w:name="SourceValue" w:val="1"/>
          <w:attr w:name="HasSpace" w:val="False"/>
          <w:attr w:name="Negative" w:val="False"/>
          <w:attr w:name="NumberType" w:val="1"/>
          <w:attr w:name="TCSC" w:val="0"/>
        </w:smartTagPr>
        <w:r w:rsidRPr="001B4391">
          <w:rPr>
            <w:rFonts w:ascii="仿宋_GB2312" w:eastAsia="仿宋_GB2312" w:hAnsi="宋体" w:hint="eastAsia"/>
            <w:bCs/>
            <w:sz w:val="28"/>
            <w:szCs w:val="28"/>
          </w:rPr>
          <w:t>1米</w:t>
        </w:r>
      </w:smartTag>
      <w:r w:rsidRPr="001B4391">
        <w:rPr>
          <w:rFonts w:ascii="仿宋_GB2312" w:eastAsia="仿宋_GB2312" w:hAnsi="宋体" w:hint="eastAsia"/>
          <w:bCs/>
          <w:sz w:val="28"/>
          <w:szCs w:val="28"/>
        </w:rPr>
        <w:t>高超声度风洞M9/10支路本体包括：高压管道与阀门系统、DN150热阀、过渡段、稳定段、喷管、试验段、扩压器、冷却器、真空管道与阀门系统等。</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高压管道与阀门系统包括：DN100电动截止阀、DN100液动快速阀、 DN100电动截止阀、3寸电液调压阀、DN</w:t>
      </w:r>
      <w:smartTag w:uri="urn:schemas-microsoft-com:office:smarttags" w:element="chmetcnv">
        <w:smartTagPr>
          <w:attr w:name="UnitName" w:val="mm"/>
          <w:attr w:name="SourceValue" w:val="40"/>
          <w:attr w:name="HasSpace" w:val="False"/>
          <w:attr w:name="Negative" w:val="False"/>
          <w:attr w:name="NumberType" w:val="1"/>
          <w:attr w:name="TCSC" w:val="0"/>
        </w:smartTagPr>
        <w:r w:rsidRPr="001B4391">
          <w:rPr>
            <w:rFonts w:ascii="仿宋_GB2312" w:eastAsia="仿宋_GB2312" w:hAnsi="宋体" w:hint="eastAsia"/>
            <w:bCs/>
            <w:sz w:val="28"/>
            <w:szCs w:val="28"/>
          </w:rPr>
          <w:t>40mm</w:t>
        </w:r>
      </w:smartTag>
      <w:r w:rsidRPr="001B4391">
        <w:rPr>
          <w:rFonts w:ascii="仿宋_GB2312" w:eastAsia="仿宋_GB2312" w:hAnsi="宋体" w:hint="eastAsia"/>
          <w:bCs/>
          <w:sz w:val="28"/>
          <w:szCs w:val="28"/>
        </w:rPr>
        <w:t>电动截止阀、 DN40电动节流阀、 DN25电动截止阀、DN25电动节流阀、DN15电动截止阀、DN15气动快速阀、DN15手动节流阀、高压管道以及仪器仪表组成；</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DN150热阀包括：阀门本体、驱动液压缸、液压站、电控系统；</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过渡段：M9/10过渡段、颗粒分离装置与排气系统；</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稳定段：M9/10稳定段；</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喷管：M9喉道段、M10喷管、DN1600波纹管；</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试验段：上箱体、主箱体、下箱体；</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扩压器：</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1200扩压器、</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2000波纹管；</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冷却器：冷却器本体、进出水管路等；</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lastRenderedPageBreak/>
        <w:t>真空系统：真空管道、</w:t>
      </w:r>
      <w:r w:rsidRPr="001B4391">
        <w:rPr>
          <w:rFonts w:ascii="仿宋_GB2312" w:eastAsia="仿宋_GB2312" w:hAnsi="宋体"/>
          <w:bCs/>
          <w:sz w:val="28"/>
          <w:szCs w:val="28"/>
        </w:rPr>
        <w:sym w:font="Symbol" w:char="0046"/>
      </w:r>
      <w:r w:rsidRPr="001B4391">
        <w:rPr>
          <w:rFonts w:ascii="仿宋_GB2312" w:eastAsia="仿宋_GB2312" w:hAnsi="宋体" w:hint="eastAsia"/>
          <w:bCs/>
          <w:sz w:val="28"/>
          <w:szCs w:val="28"/>
        </w:rPr>
        <w:t>2000真空闸板阀、波纹管等组成。</w:t>
      </w:r>
    </w:p>
    <w:p w:rsidR="00072CEC" w:rsidRPr="00E06643" w:rsidRDefault="00072CEC" w:rsidP="00281C55">
      <w:pPr>
        <w:pStyle w:val="3"/>
        <w:spacing w:line="360" w:lineRule="auto"/>
        <w:rPr>
          <w:rFonts w:ascii="仿宋_GB2312" w:eastAsia="仿宋_GB2312"/>
          <w:b/>
          <w:sz w:val="28"/>
          <w:szCs w:val="28"/>
        </w:rPr>
      </w:pPr>
      <w:bookmarkStart w:id="9" w:name="_Toc38354151"/>
      <w:bookmarkStart w:id="10" w:name="_Toc46155063"/>
      <w:r w:rsidRPr="00E06643">
        <w:rPr>
          <w:rFonts w:ascii="仿宋_GB2312" w:eastAsia="仿宋_GB2312" w:hint="eastAsia"/>
          <w:b/>
          <w:sz w:val="28"/>
          <w:szCs w:val="28"/>
        </w:rPr>
        <w:t>工作原理</w:t>
      </w:r>
      <w:bookmarkEnd w:id="9"/>
      <w:bookmarkEnd w:id="10"/>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技术勤务站提供最高可达22MPa的高压空气和几百帕甚至更低的真空，当上下游的压力达到一定比值时，阀门打开，风洞启动，高压气流经过加热器预热后进入喷管稳定段，经过稳定段均流和收缩段的加速之后，在喷管喉道处达到音速。通过喉道之后，气流在喷管中持续扩张、加速，在喷管出口（试验段内）处达到试验要求的马赫数，流场建立，试验开始，试验气流经过扩压器减速增压后进入冷却器，通过冷却器对气流进行降温后进入真空系统，在真空球罐内压力上升到能够导致流场发生堵塞之前完成试验。</w:t>
      </w:r>
    </w:p>
    <w:p w:rsidR="00072CEC" w:rsidRPr="00E06643" w:rsidRDefault="00072CEC" w:rsidP="00281C55">
      <w:pPr>
        <w:pStyle w:val="3"/>
        <w:spacing w:line="360" w:lineRule="auto"/>
        <w:rPr>
          <w:rFonts w:ascii="仿宋_GB2312" w:eastAsia="仿宋_GB2312"/>
          <w:b/>
          <w:sz w:val="28"/>
          <w:szCs w:val="28"/>
        </w:rPr>
      </w:pPr>
      <w:bookmarkStart w:id="11" w:name="_Toc38354152"/>
      <w:bookmarkStart w:id="12" w:name="_Toc46155064"/>
      <w:r w:rsidRPr="00E06643">
        <w:rPr>
          <w:rFonts w:ascii="仿宋_GB2312" w:eastAsia="仿宋_GB2312" w:hint="eastAsia"/>
          <w:b/>
          <w:sz w:val="28"/>
          <w:szCs w:val="28"/>
        </w:rPr>
        <w:t>故障</w:t>
      </w:r>
      <w:bookmarkEnd w:id="11"/>
      <w:bookmarkEnd w:id="12"/>
    </w:p>
    <w:p w:rsidR="00072CEC" w:rsidRPr="001B4391" w:rsidRDefault="00016A68"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1.1.1.1</w:t>
      </w:r>
      <w:r w:rsidR="00E06643" w:rsidRPr="00E06643">
        <w:rPr>
          <w:rFonts w:ascii="仿宋_GB2312" w:eastAsia="仿宋_GB2312" w:hAnsi="宋体" w:hint="eastAsia"/>
          <w:b/>
          <w:bCs/>
          <w:sz w:val="28"/>
          <w:szCs w:val="28"/>
        </w:rPr>
        <w:t>故障一</w:t>
      </w:r>
      <w:r w:rsidR="00072CEC" w:rsidRPr="001B4391">
        <w:rPr>
          <w:rFonts w:ascii="仿宋_GB2312" w:eastAsia="仿宋_GB2312" w:hAnsi="宋体" w:hint="eastAsia"/>
          <w:bCs/>
          <w:sz w:val="28"/>
          <w:szCs w:val="28"/>
        </w:rPr>
        <w:t>：气动快速阀故障（DN250）</w:t>
      </w:r>
    </w:p>
    <w:p w:rsidR="003A20B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：2011年01月25日，</w:t>
      </w:r>
    </w:p>
    <w:p w:rsidR="00072CEC" w:rsidRPr="001B4391" w:rsidRDefault="00AC76FD" w:rsidP="003A20B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：李杰</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：阀门不能打开。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：现场检查。</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：气动快速阀长期使用，阀座与轴套磨损严重，阀门前后压差较大时（&gt;10MPa），快速阀不能打开。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：1.将快速阀前与总阀后的管道压力放空；2.拆卸阀门控制气源、气缸执行器、对阀门阀座进行维修更换；3.空载与负载试运行阀门开关位置、气密性。</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：及时对阀门进行检修保养。</w:t>
      </w:r>
    </w:p>
    <w:p w:rsidR="00072CEC" w:rsidRPr="001B4391" w:rsidRDefault="00016A68"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1.1.1.2</w:t>
      </w:r>
      <w:r w:rsidR="00E06643" w:rsidRPr="00E06643">
        <w:rPr>
          <w:rFonts w:ascii="仿宋_GB2312" w:eastAsia="仿宋_GB2312" w:hAnsi="宋体" w:hint="eastAsia"/>
          <w:b/>
          <w:bCs/>
          <w:sz w:val="28"/>
          <w:szCs w:val="28"/>
        </w:rPr>
        <w:t>故障二</w:t>
      </w:r>
      <w:r w:rsidR="00072CEC" w:rsidRPr="001B4391">
        <w:rPr>
          <w:rFonts w:ascii="仿宋_GB2312" w:eastAsia="仿宋_GB2312" w:hAnsi="宋体" w:hint="eastAsia"/>
          <w:bCs/>
          <w:sz w:val="28"/>
          <w:szCs w:val="28"/>
        </w:rPr>
        <w:t>：闸板阀（Φ1.2m）脱落</w:t>
      </w:r>
    </w:p>
    <w:p w:rsidR="003A20B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：2011年03月10日，</w:t>
      </w:r>
    </w:p>
    <w:p w:rsidR="00072CEC" w:rsidRPr="001B4391" w:rsidRDefault="00AC76FD" w:rsidP="003A20B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：李杰</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072CEC" w:rsidRPr="001B4391">
        <w:rPr>
          <w:rFonts w:ascii="仿宋_GB2312" w:eastAsia="仿宋_GB2312" w:hAnsi="宋体" w:hint="eastAsia"/>
          <w:bCs/>
          <w:sz w:val="28"/>
          <w:szCs w:val="28"/>
        </w:rPr>
        <w:t>：闸板阀阀板由于重力作用自行坠落。</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：现场检查。</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：阀门丝杠与阀板连接的铜螺母由于长期频繁开关使用，螺母磨损严重导致滑丝（螺母材质为铜），阀板由于重力作用自行坠落。</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1.将闸板阀前端试验段与后端真空球罐（5000m3）放空至大气状态；2.拆卸闸板阀上部电机，对闸板阀阀杆、阀板、轴承等拆卸清洗，更换密封圈、填料、丝杠螺母；3.对闸板阀进行手动盘车，调整上下限位后进行试车。</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：为防止螺母磨损严重后，造成阀板脱落，将真空与高压管道非人为切断，酿成严重事故。根据试验运行次数，应定期拆卸闸板阀检查磨损情况并更换丝杠螺母。</w:t>
      </w:r>
    </w:p>
    <w:p w:rsidR="00072CEC" w:rsidRPr="001B4391" w:rsidRDefault="00016A68" w:rsidP="003A20BA">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1.1.1.3</w:t>
      </w:r>
      <w:r w:rsidR="00E06643" w:rsidRPr="00E06643">
        <w:rPr>
          <w:rFonts w:ascii="仿宋_GB2312" w:eastAsia="仿宋_GB2312" w:hAnsi="宋体" w:hint="eastAsia"/>
          <w:b/>
          <w:bCs/>
          <w:sz w:val="28"/>
          <w:szCs w:val="28"/>
        </w:rPr>
        <w:t>故障三</w:t>
      </w:r>
      <w:r w:rsidR="00072CEC" w:rsidRPr="001B4391">
        <w:rPr>
          <w:rFonts w:ascii="仿宋_GB2312" w:eastAsia="仿宋_GB2312" w:hAnsi="宋体" w:hint="eastAsia"/>
          <w:bCs/>
          <w:sz w:val="28"/>
          <w:szCs w:val="28"/>
        </w:rPr>
        <w:t>：预充气快速阀（AQK1）开启异常</w:t>
      </w:r>
    </w:p>
    <w:p w:rsidR="003A20B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：2014年04月29日，</w:t>
      </w:r>
    </w:p>
    <w:p w:rsidR="00072CEC" w:rsidRPr="001B4391" w:rsidRDefault="00AC76FD" w:rsidP="003A20B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：预充气快速阀（AQK1）不能自动开启，将前后压差调整到10MPa能够正常打开。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：现场查看分析。</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：拆卸发现阀门阀杆与阀盖连接垫磨损严重，阀座有明显磨损。</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：1.将阀门前后压力放空，阀门整体拆卸后将执行器与阀体分离，对更换阀座、连接垫片、石墨填料；2.将阀门执行器与阀体安装后调试开关位置、检查气密性、空载与负载试运行。</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：根据阀门使用工况，定期更换检修易损件。</w:t>
      </w:r>
    </w:p>
    <w:p w:rsidR="00072CEC" w:rsidRPr="001B4391" w:rsidRDefault="00016A68"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1.1.1.4</w:t>
      </w:r>
      <w:r w:rsidR="00E06643" w:rsidRPr="00E06643">
        <w:rPr>
          <w:rFonts w:ascii="仿宋_GB2312" w:eastAsia="仿宋_GB2312" w:hAnsi="宋体" w:hint="eastAsia"/>
          <w:b/>
          <w:bCs/>
          <w:sz w:val="28"/>
          <w:szCs w:val="28"/>
        </w:rPr>
        <w:t>故障四</w:t>
      </w:r>
      <w:r w:rsidR="00072CEC" w:rsidRPr="001B4391">
        <w:rPr>
          <w:rFonts w:ascii="仿宋_GB2312" w:eastAsia="仿宋_GB2312" w:hAnsi="宋体" w:hint="eastAsia"/>
          <w:bCs/>
          <w:sz w:val="28"/>
          <w:szCs w:val="28"/>
        </w:rPr>
        <w:t>：M4-8支路热阀故障</w:t>
      </w:r>
    </w:p>
    <w:p w:rsidR="003A20B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1B4391">
        <w:rPr>
          <w:rFonts w:ascii="仿宋_GB2312" w:eastAsia="仿宋_GB2312" w:hAnsi="宋体" w:hint="eastAsia"/>
          <w:bCs/>
          <w:sz w:val="28"/>
          <w:szCs w:val="28"/>
        </w:rPr>
        <w:t>：2014年06月09日，</w:t>
      </w:r>
    </w:p>
    <w:p w:rsidR="00072CEC" w:rsidRPr="001B4391" w:rsidRDefault="00AC76FD" w:rsidP="003A20B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：热阀液压站在试验过时，油压升不到工作压力，液压站工作时异响。</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：1.检查液压站油位、油质、蓄能器压力均正常；2.清洗液压油过滤网故障依然存在；3.拆卸液压站齿轮泵，发现齿轮泵内部密封垫已损坏；</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：液压站齿轮泵损坏</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：更换新齿轮泵，油站空载试运行热阀。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：1.定期更换易损坏橡胶密封圈2.定期紧固检查油路管道、齿轮泵、换向阀等关键部件状态。</w:t>
      </w:r>
    </w:p>
    <w:p w:rsidR="00072CEC" w:rsidRPr="001B4391" w:rsidRDefault="00016A68"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1.1.1.5</w:t>
      </w:r>
      <w:r w:rsidR="00E06643" w:rsidRPr="00E06643">
        <w:rPr>
          <w:rFonts w:ascii="仿宋_GB2312" w:eastAsia="仿宋_GB2312" w:hAnsi="宋体" w:hint="eastAsia"/>
          <w:b/>
          <w:bCs/>
          <w:sz w:val="28"/>
          <w:szCs w:val="28"/>
        </w:rPr>
        <w:t>故障五</w:t>
      </w:r>
      <w:r w:rsidR="00072CEC" w:rsidRPr="001B4391">
        <w:rPr>
          <w:rFonts w:ascii="仿宋_GB2312" w:eastAsia="仿宋_GB2312" w:hAnsi="宋体" w:hint="eastAsia"/>
          <w:bCs/>
          <w:sz w:val="28"/>
          <w:szCs w:val="28"/>
        </w:rPr>
        <w:t>：喷流预充气快速阀（PDC）密封不严</w:t>
      </w:r>
    </w:p>
    <w:p w:rsidR="003A20B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：2015年05月08日，</w:t>
      </w:r>
    </w:p>
    <w:p w:rsidR="00072CEC" w:rsidRPr="001B4391" w:rsidRDefault="00AC76FD" w:rsidP="003A20B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：喷流预充气快速阀（PDC）为电磁型快速开关阀门，在试验预充气过程中发现阀门关闭后，后段压力依然上升。</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：1.检查发现阀门开关信号、位置均正常；2.对阀门前后管道放空，拆卸阀门发现内部有杂质导致阀门密封不严</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：阀门内部有杂质</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：对阀门各部件进行清洗后，空载与负载试运行阀门气密性。</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：对使用率低的阀门，加大维护保养力度。</w:t>
      </w:r>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1.1.1.6</w:t>
      </w:r>
      <w:r w:rsidR="00E06643" w:rsidRPr="00E06643">
        <w:rPr>
          <w:rFonts w:ascii="仿宋_GB2312" w:eastAsia="仿宋_GB2312" w:hAnsi="宋体" w:hint="eastAsia"/>
          <w:b/>
          <w:bCs/>
          <w:sz w:val="28"/>
          <w:szCs w:val="28"/>
        </w:rPr>
        <w:t>故障六</w:t>
      </w:r>
      <w:r w:rsidR="00072CEC" w:rsidRPr="001B4391">
        <w:rPr>
          <w:rFonts w:ascii="仿宋_GB2312" w:eastAsia="仿宋_GB2312" w:hAnsi="宋体" w:hint="eastAsia"/>
          <w:bCs/>
          <w:sz w:val="28"/>
          <w:szCs w:val="28"/>
        </w:rPr>
        <w:t>：DN250快速球阀关闭延迟故障</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：2016年08月05日，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：快速阀在负载与空载关闭时出现滞后现象。</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072CEC" w:rsidRPr="001B4391">
        <w:rPr>
          <w:rFonts w:ascii="仿宋_GB2312" w:eastAsia="仿宋_GB2312" w:hAnsi="宋体" w:hint="eastAsia"/>
          <w:bCs/>
          <w:sz w:val="28"/>
          <w:szCs w:val="28"/>
        </w:rPr>
        <w:t>：检查信号、电磁阀、控制气源压力均正常，最终发现因阀门使用</w:t>
      </w:r>
      <w:r w:rsidR="00E06643" w:rsidRPr="00A234F6">
        <w:rPr>
          <w:rFonts w:ascii="仿宋_GB2312" w:eastAsia="仿宋_GB2312" w:hAnsi="宋体" w:hint="eastAsia"/>
          <w:bCs/>
          <w:sz w:val="28"/>
          <w:szCs w:val="28"/>
        </w:rPr>
        <w:t>时间</w:t>
      </w:r>
      <w:r w:rsidR="00072CEC" w:rsidRPr="001B4391">
        <w:rPr>
          <w:rFonts w:ascii="仿宋_GB2312" w:eastAsia="仿宋_GB2312" w:hAnsi="宋体" w:hint="eastAsia"/>
          <w:bCs/>
          <w:sz w:val="28"/>
          <w:szCs w:val="28"/>
        </w:rPr>
        <w:t>过长，导致关向快开阀磨损开启变慢，无法正常进行切换。</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：阀门关向气动快开阀磨损，阀门使用</w:t>
      </w:r>
      <w:r w:rsidR="00E06643" w:rsidRPr="006620A9">
        <w:rPr>
          <w:rFonts w:ascii="仿宋_GB2312" w:eastAsia="仿宋_GB2312" w:hAnsi="宋体" w:hint="eastAsia"/>
          <w:bCs/>
          <w:sz w:val="28"/>
          <w:szCs w:val="28"/>
        </w:rPr>
        <w:t>时间</w:t>
      </w:r>
      <w:r w:rsidR="00072CEC" w:rsidRPr="001B4391">
        <w:rPr>
          <w:rFonts w:ascii="仿宋_GB2312" w:eastAsia="仿宋_GB2312" w:hAnsi="宋体" w:hint="eastAsia"/>
          <w:bCs/>
          <w:sz w:val="28"/>
          <w:szCs w:val="28"/>
        </w:rPr>
        <w:t>过长，导致关向快开阀磨损开启变慢，无法正常进行切换。</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：确定开关向快开阀接口及型号，对其进行更换并调整减压阀压力。</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：对高负荷使用的阀门易损件定期进行检查保养。</w:t>
      </w:r>
    </w:p>
    <w:p w:rsidR="00072CEC" w:rsidRPr="00CA1EA0" w:rsidRDefault="00072CEC" w:rsidP="00281C55">
      <w:pPr>
        <w:pStyle w:val="2"/>
        <w:spacing w:line="360" w:lineRule="auto"/>
        <w:rPr>
          <w:rFonts w:ascii="楷体_GB2312" w:eastAsia="楷体_GB2312" w:hAnsi="楷体"/>
        </w:rPr>
      </w:pPr>
      <w:bookmarkStart w:id="13" w:name="_Toc38354153"/>
      <w:bookmarkStart w:id="14" w:name="_Toc46155065"/>
      <w:r w:rsidRPr="00CA1EA0">
        <w:rPr>
          <w:rFonts w:ascii="楷体_GB2312" w:eastAsia="楷体_GB2312" w:hAnsi="楷体" w:hint="eastAsia"/>
        </w:rPr>
        <w:t>1.</w:t>
      </w:r>
      <w:r w:rsidR="0000404A">
        <w:rPr>
          <w:rFonts w:ascii="楷体_GB2312" w:eastAsia="楷体_GB2312" w:hAnsi="楷体" w:hint="eastAsia"/>
        </w:rPr>
        <w:t>1.</w:t>
      </w:r>
      <w:r w:rsidRPr="00CA1EA0">
        <w:rPr>
          <w:rFonts w:ascii="楷体_GB2312" w:eastAsia="楷体_GB2312" w:hAnsi="楷体" w:hint="eastAsia"/>
        </w:rPr>
        <w:t>2运行控制系统</w:t>
      </w:r>
      <w:bookmarkEnd w:id="13"/>
      <w:bookmarkEnd w:id="14"/>
    </w:p>
    <w:p w:rsidR="00072CEC" w:rsidRPr="00E06643" w:rsidRDefault="00072CEC" w:rsidP="00281C55">
      <w:pPr>
        <w:pStyle w:val="3"/>
        <w:spacing w:line="360" w:lineRule="auto"/>
        <w:rPr>
          <w:rFonts w:ascii="仿宋_GB2312" w:eastAsia="仿宋_GB2312"/>
          <w:b/>
          <w:sz w:val="28"/>
          <w:szCs w:val="28"/>
        </w:rPr>
      </w:pPr>
      <w:bookmarkStart w:id="15" w:name="_Toc38354154"/>
      <w:bookmarkStart w:id="16" w:name="_Toc46155066"/>
      <w:r w:rsidRPr="00E06643">
        <w:rPr>
          <w:rFonts w:ascii="仿宋_GB2312" w:eastAsia="仿宋_GB2312" w:hint="eastAsia"/>
          <w:b/>
          <w:sz w:val="28"/>
          <w:szCs w:val="28"/>
        </w:rPr>
        <w:t>组成</w:t>
      </w:r>
      <w:bookmarkEnd w:id="15"/>
      <w:bookmarkEnd w:id="16"/>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运行控制系统主要包括现场PLC控制机柜（含主站、M4-8从站，M9-10从站，喷流从站），操作台从站和上位控制计算机及程序。</w:t>
      </w:r>
    </w:p>
    <w:bookmarkStart w:id="17" w:name="OLE_LINK4"/>
    <w:bookmarkStart w:id="18" w:name="OLE_LINK3"/>
    <w:p w:rsidR="00072CEC" w:rsidRPr="00396D9B" w:rsidRDefault="00072CEC" w:rsidP="00072CEC">
      <w:pPr>
        <w:ind w:firstLineChars="200" w:firstLine="420"/>
        <w:rPr>
          <w:rFonts w:ascii="仿宋_GB2312" w:eastAsia="仿宋_GB2312" w:hAnsi="宋体"/>
          <w:bCs/>
          <w:sz w:val="32"/>
          <w:szCs w:val="32"/>
        </w:rPr>
      </w:pPr>
      <w:r w:rsidRPr="0025746D">
        <w:rPr>
          <w:kern w:val="0"/>
        </w:rPr>
        <w:object w:dxaOrig="6293" w:dyaOrig="7521">
          <v:shape id="_x0000_i1026" type="#_x0000_t75" style="width:398.25pt;height:359.25pt" o:ole="">
            <v:imagedata r:id="rId15" o:title=""/>
          </v:shape>
          <o:OLEObject Type="Embed" ProgID="Visio.Drawing.15" ShapeID="_x0000_i1026" DrawAspect="Content" ObjectID="_1662872817" r:id="rId16"/>
        </w:object>
      </w:r>
      <w:bookmarkEnd w:id="17"/>
      <w:bookmarkEnd w:id="18"/>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PLC主站：采用西门子S300 PLC CPU，包括DI、DO、AI、AO模块，以及为电机供电的回路（包含热磁断路器和接触器）。</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从站：采用西门子EP200通信模块，包括DI、DO、AI、AO模块，以及为电机供电的回路（包含热磁断路器和接触器）。</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操作台从站：包含通信模块和操作台的各种按钮指示灯。</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上位机及软件：通用计算机，运行组态王软件。</w:t>
      </w:r>
    </w:p>
    <w:p w:rsidR="00072CEC" w:rsidRPr="00E06643" w:rsidRDefault="00072CEC" w:rsidP="00281C55">
      <w:pPr>
        <w:pStyle w:val="3"/>
        <w:spacing w:line="360" w:lineRule="auto"/>
        <w:rPr>
          <w:rFonts w:ascii="仿宋_GB2312" w:eastAsia="仿宋_GB2312"/>
          <w:b/>
          <w:sz w:val="28"/>
          <w:szCs w:val="28"/>
        </w:rPr>
      </w:pPr>
      <w:bookmarkStart w:id="19" w:name="_Toc38354155"/>
      <w:bookmarkStart w:id="20" w:name="_Toc46155067"/>
      <w:r w:rsidRPr="00E06643">
        <w:rPr>
          <w:rFonts w:ascii="仿宋_GB2312" w:eastAsia="仿宋_GB2312" w:hint="eastAsia"/>
          <w:b/>
          <w:sz w:val="28"/>
          <w:szCs w:val="28"/>
        </w:rPr>
        <w:t>工作原理</w:t>
      </w:r>
      <w:bookmarkEnd w:id="19"/>
      <w:bookmarkEnd w:id="20"/>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运行控制系统中，各PLC主从站组成环网，行程现成控制网络，各阀门通过机柜供电。PLC只做数据采集与输出，以及阀门的急停，控制在上位机完成。上位控制软件获取现场的数据，执行控制逻辑，输出控制信号到PLC输出，控制阀门。</w:t>
      </w:r>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试验过程，首先抽真空，达到预定真空度后，开启总截止阀，打开中间阀门，预置调压阀和调温阀开度，给加热器充气，然后打开热阀与气动快速阀，开始吹风，上位机基于稳定段总温、总压传感器控制温度、压力到设定总温、总压。吹风结束后关闭热阀和快速阀，放空加热器高压和试验段真空，结束试验。</w:t>
      </w:r>
    </w:p>
    <w:p w:rsidR="00072CEC" w:rsidRPr="00E06643" w:rsidRDefault="00072CEC" w:rsidP="00281C55">
      <w:pPr>
        <w:pStyle w:val="3"/>
        <w:spacing w:line="360" w:lineRule="auto"/>
        <w:rPr>
          <w:rFonts w:ascii="仿宋_GB2312" w:eastAsia="仿宋_GB2312"/>
          <w:b/>
          <w:sz w:val="28"/>
          <w:szCs w:val="28"/>
        </w:rPr>
      </w:pPr>
      <w:bookmarkStart w:id="21" w:name="_Toc38354156"/>
      <w:bookmarkStart w:id="22" w:name="_Toc46155068"/>
      <w:r w:rsidRPr="00E06643">
        <w:rPr>
          <w:rFonts w:ascii="仿宋_GB2312" w:eastAsia="仿宋_GB2312" w:hint="eastAsia"/>
          <w:b/>
          <w:sz w:val="28"/>
          <w:szCs w:val="28"/>
        </w:rPr>
        <w:t>故障</w:t>
      </w:r>
      <w:bookmarkEnd w:id="21"/>
      <w:bookmarkEnd w:id="22"/>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1.1.2.1</w:t>
      </w:r>
      <w:r w:rsidR="00E06643" w:rsidRPr="00E06643">
        <w:rPr>
          <w:rFonts w:ascii="仿宋_GB2312" w:eastAsia="仿宋_GB2312" w:hAnsi="宋体" w:hint="eastAsia"/>
          <w:b/>
          <w:bCs/>
          <w:sz w:val="28"/>
          <w:szCs w:val="28"/>
        </w:rPr>
        <w:t>故障一</w:t>
      </w:r>
      <w:r w:rsidR="00072CEC" w:rsidRPr="001B4391">
        <w:rPr>
          <w:rFonts w:ascii="仿宋_GB2312" w:eastAsia="仿宋_GB2312" w:hAnsi="宋体" w:hint="eastAsia"/>
          <w:bCs/>
          <w:sz w:val="28"/>
          <w:szCs w:val="28"/>
        </w:rPr>
        <w:t>：调温阀故障（M4-8支路）</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：2015年08月28日，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：调温阀在试验过程中，命开度与实际开度不符</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：试验后检查发现阀门卡住无法动作，执行器报警。1.对执行器的动力电、输入信号、反馈信号检测均正常；2.联系厂家对阀门现场故障码排除，仍无效。</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：执行器过载</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：更换换新电液缸执行器并进行参数调试。</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072CEC" w:rsidRPr="001B4391">
        <w:rPr>
          <w:rFonts w:ascii="仿宋_GB2312" w:eastAsia="仿宋_GB2312" w:hAnsi="宋体" w:hint="eastAsia"/>
          <w:bCs/>
          <w:sz w:val="28"/>
          <w:szCs w:val="28"/>
        </w:rPr>
        <w:t>：调温阀试用频率高、流量大、温度高、阀体易磨损，普通执行器无法满足使用工况，因此需更换功率较大的电液缸执行器。</w:t>
      </w:r>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1.1.2.2</w:t>
      </w:r>
      <w:r w:rsidR="00E06643" w:rsidRPr="00E06643">
        <w:rPr>
          <w:rFonts w:ascii="仿宋_GB2312" w:eastAsia="仿宋_GB2312" w:hAnsi="宋体" w:hint="eastAsia"/>
          <w:b/>
          <w:bCs/>
          <w:sz w:val="28"/>
          <w:szCs w:val="28"/>
        </w:rPr>
        <w:t>故障二</w:t>
      </w:r>
      <w:r w:rsidR="00072CEC" w:rsidRPr="001B4391">
        <w:rPr>
          <w:rFonts w:ascii="仿宋_GB2312" w:eastAsia="仿宋_GB2312" w:hAnsi="宋体" w:hint="eastAsia"/>
          <w:bCs/>
          <w:sz w:val="28"/>
          <w:szCs w:val="28"/>
        </w:rPr>
        <w:t>：闸板阀（Φ1.2m）无法关闭</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：2015年11月16日，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：吕超</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：闸板阀关行程</w:t>
      </w:r>
      <w:r w:rsidR="00E06643" w:rsidRPr="006620A9">
        <w:rPr>
          <w:rFonts w:ascii="仿宋_GB2312" w:eastAsia="仿宋_GB2312" w:hAnsi="宋体" w:hint="eastAsia"/>
          <w:bCs/>
          <w:sz w:val="28"/>
          <w:szCs w:val="28"/>
        </w:rPr>
        <w:t>时间</w:t>
      </w:r>
      <w:r w:rsidR="00072CEC" w:rsidRPr="001B4391">
        <w:rPr>
          <w:rFonts w:ascii="仿宋_GB2312" w:eastAsia="仿宋_GB2312" w:hAnsi="宋体" w:hint="eastAsia"/>
          <w:bCs/>
          <w:sz w:val="28"/>
          <w:szCs w:val="28"/>
        </w:rPr>
        <w:t>过长，一直无法触发到位信号，控制柜热断路保护器跳闸，电机烧坏缺相。</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：现场检查。</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：下限为行程开关螺杆松动位移，电机持续不停动作，导致电机过载。</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：1.对下限为行程开关的螺杆进行调整更换，增加弹簧垫片；2.更换备用电机并调试电机正反转；3.调整配电柜保护器保护电流与电机额定功率匹配；4.空载与负载试运行闸板阀工作状态。</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：定期检查紧固闸板阀上下限位开关。</w:t>
      </w:r>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1.1.2.3</w:t>
      </w:r>
      <w:r w:rsidR="00E06643" w:rsidRPr="00E06643">
        <w:rPr>
          <w:rFonts w:ascii="仿宋_GB2312" w:eastAsia="仿宋_GB2312" w:hAnsi="宋体" w:hint="eastAsia"/>
          <w:b/>
          <w:bCs/>
          <w:sz w:val="28"/>
          <w:szCs w:val="28"/>
        </w:rPr>
        <w:t>故障三</w:t>
      </w:r>
      <w:r w:rsidR="00072CEC" w:rsidRPr="001B4391">
        <w:rPr>
          <w:rFonts w:ascii="仿宋_GB2312" w:eastAsia="仿宋_GB2312" w:hAnsi="宋体" w:hint="eastAsia"/>
          <w:bCs/>
          <w:sz w:val="28"/>
          <w:szCs w:val="28"/>
        </w:rPr>
        <w:t>：试验过程总压一直升高</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：2019年10月16日，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：崔炜栋</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：试验过程中，总压一直升高，直到停车。</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：查看过程记录数据，总压反馈为0，现场查看，断线。</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：总压传感器线断开。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：重新焊接断开点，上位软件增加断开自动检测功能。</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：开车前注意检查相关信号状态、设备状况。</w:t>
      </w:r>
    </w:p>
    <w:p w:rsidR="00072CEC" w:rsidRPr="00BB0D36" w:rsidRDefault="00072CEC" w:rsidP="00281C55">
      <w:pPr>
        <w:pStyle w:val="2"/>
        <w:spacing w:line="360" w:lineRule="auto"/>
        <w:rPr>
          <w:rFonts w:ascii="楷体_GB2312" w:eastAsia="楷体_GB2312" w:hAnsi="楷体"/>
        </w:rPr>
      </w:pPr>
      <w:bookmarkStart w:id="23" w:name="_Toc38354157"/>
      <w:bookmarkStart w:id="24" w:name="_Toc46155069"/>
      <w:r w:rsidRPr="00BB0D36">
        <w:rPr>
          <w:rFonts w:ascii="楷体_GB2312" w:eastAsia="楷体_GB2312" w:hAnsi="楷体" w:hint="eastAsia"/>
        </w:rPr>
        <w:t>1.</w:t>
      </w:r>
      <w:r w:rsidR="0000404A">
        <w:rPr>
          <w:rFonts w:ascii="楷体_GB2312" w:eastAsia="楷体_GB2312" w:hAnsi="楷体" w:hint="eastAsia"/>
        </w:rPr>
        <w:t>1.</w:t>
      </w:r>
      <w:r w:rsidRPr="00BB0D36">
        <w:rPr>
          <w:rFonts w:ascii="楷体_GB2312" w:eastAsia="楷体_GB2312" w:hAnsi="楷体" w:hint="eastAsia"/>
        </w:rPr>
        <w:t>3加热器系统</w:t>
      </w:r>
      <w:bookmarkEnd w:id="23"/>
      <w:bookmarkEnd w:id="24"/>
    </w:p>
    <w:p w:rsidR="00072CEC" w:rsidRPr="00E06643" w:rsidRDefault="00072CEC" w:rsidP="00281C55">
      <w:pPr>
        <w:pStyle w:val="3"/>
        <w:spacing w:line="360" w:lineRule="auto"/>
        <w:rPr>
          <w:rFonts w:ascii="仿宋_GB2312" w:eastAsia="仿宋_GB2312"/>
          <w:b/>
          <w:sz w:val="28"/>
          <w:szCs w:val="28"/>
        </w:rPr>
      </w:pPr>
      <w:bookmarkStart w:id="25" w:name="_Toc38354158"/>
      <w:bookmarkStart w:id="26" w:name="_Toc46155070"/>
      <w:r w:rsidRPr="00E06643">
        <w:rPr>
          <w:rFonts w:ascii="仿宋_GB2312" w:eastAsia="仿宋_GB2312" w:hint="eastAsia"/>
          <w:b/>
          <w:sz w:val="28"/>
          <w:szCs w:val="28"/>
        </w:rPr>
        <w:t>组成</w:t>
      </w:r>
      <w:bookmarkEnd w:id="25"/>
      <w:bookmarkEnd w:id="26"/>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加热器系统主要由承压壳体、隔热层、蓄热元件、预热元件、引电连接和温控系统组成。</w:t>
      </w:r>
    </w:p>
    <w:p w:rsidR="00072CEC" w:rsidRPr="00E06643" w:rsidRDefault="00072CEC" w:rsidP="00281C55">
      <w:pPr>
        <w:pStyle w:val="3"/>
        <w:spacing w:line="360" w:lineRule="auto"/>
        <w:rPr>
          <w:rFonts w:ascii="仿宋_GB2312" w:eastAsia="仿宋_GB2312"/>
          <w:b/>
          <w:sz w:val="28"/>
          <w:szCs w:val="28"/>
        </w:rPr>
      </w:pPr>
      <w:bookmarkStart w:id="27" w:name="_Toc38354159"/>
      <w:bookmarkStart w:id="28" w:name="_Toc46155071"/>
      <w:r w:rsidRPr="00E06643">
        <w:rPr>
          <w:rFonts w:ascii="仿宋_GB2312" w:eastAsia="仿宋_GB2312" w:hint="eastAsia"/>
          <w:b/>
          <w:sz w:val="28"/>
          <w:szCs w:val="28"/>
        </w:rPr>
        <w:lastRenderedPageBreak/>
        <w:t>工作原理</w:t>
      </w:r>
      <w:bookmarkEnd w:id="27"/>
      <w:bookmarkEnd w:id="28"/>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加热器的工作原理是利用预热元件加热蓄热元件到要求温度，断电；然后通入高压空气，高压空气在通过加热器时与蓄热元件进行强迫对流换热使高压空气迅速加热到要求的温度。加热器结构示意图见下图。</w:t>
      </w:r>
    </w:p>
    <w:p w:rsidR="00072CEC" w:rsidRPr="00396D9B" w:rsidRDefault="00072CEC" w:rsidP="00072CEC">
      <w:pPr>
        <w:ind w:firstLineChars="200" w:firstLine="420"/>
        <w:jc w:val="center"/>
        <w:rPr>
          <w:rFonts w:ascii="仿宋_GB2312" w:eastAsia="仿宋_GB2312" w:hAnsi="宋体"/>
          <w:bCs/>
          <w:sz w:val="32"/>
          <w:szCs w:val="32"/>
        </w:rPr>
      </w:pPr>
      <w:r>
        <w:rPr>
          <w:noProof/>
          <w:kern w:val="0"/>
        </w:rPr>
        <w:drawing>
          <wp:inline distT="0" distB="0" distL="0" distR="0" wp14:anchorId="05CA6D22" wp14:editId="41C95E02">
            <wp:extent cx="1543050" cy="2714625"/>
            <wp:effectExtent l="19050" t="0" r="0" b="0"/>
            <wp:docPr id="449"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17"/>
                    <a:srcRect l="14011"/>
                    <a:stretch>
                      <a:fillRect/>
                    </a:stretch>
                  </pic:blipFill>
                  <pic:spPr bwMode="auto">
                    <a:xfrm>
                      <a:off x="0" y="0"/>
                      <a:ext cx="1543050" cy="2714625"/>
                    </a:xfrm>
                    <a:prstGeom prst="rect">
                      <a:avLst/>
                    </a:prstGeom>
                    <a:noFill/>
                    <a:ln w="9525">
                      <a:noFill/>
                      <a:miter lim="800000"/>
                      <a:headEnd/>
                      <a:tailEnd/>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29" w:name="_Toc38354160"/>
      <w:bookmarkStart w:id="30" w:name="_Toc46155072"/>
      <w:r w:rsidRPr="00E06643">
        <w:rPr>
          <w:rFonts w:ascii="仿宋_GB2312" w:eastAsia="仿宋_GB2312" w:hint="eastAsia"/>
          <w:b/>
          <w:sz w:val="28"/>
          <w:szCs w:val="28"/>
        </w:rPr>
        <w:t>故障</w:t>
      </w:r>
      <w:bookmarkEnd w:id="29"/>
      <w:bookmarkEnd w:id="30"/>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1.1.3.1</w:t>
      </w:r>
      <w:r w:rsidR="00E06643" w:rsidRPr="00E06643">
        <w:rPr>
          <w:rFonts w:ascii="仿宋_GB2312" w:eastAsia="仿宋_GB2312" w:hAnsi="宋体" w:hint="eastAsia"/>
          <w:b/>
          <w:bCs/>
          <w:sz w:val="28"/>
          <w:szCs w:val="28"/>
        </w:rPr>
        <w:t>故障一</w:t>
      </w:r>
      <w:r w:rsidR="00072CEC" w:rsidRPr="001B4391">
        <w:rPr>
          <w:rFonts w:ascii="仿宋_GB2312" w:eastAsia="仿宋_GB2312" w:hAnsi="宋体" w:hint="eastAsia"/>
          <w:bCs/>
          <w:sz w:val="28"/>
          <w:szCs w:val="28"/>
        </w:rPr>
        <w:t>：加热器无绝缘</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：2018年11月10日，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：陈久芬</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：试验结束后，试验当班人员发现加热器部分加热元件对地绝缘为零，无法送电。</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：拆除热法，对加热器进行检查。检查发现：引电连接处绝缘陶瓷破碎，导致引电装置与内衬搭接短路，无法送电。</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：1、加热器冷热交替工作，陶瓷强度有所下降。2、气流流量大，对上封头陶瓷冲击大，导致绝缘陶瓷破碎。</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：由预热元件研制厂家对破碎的陶瓷件进行更换，加热器各组绝缘恢复正常，可正常送电，故障排除。</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：应定期检查绝缘陶瓷，如有破碎及时更换。</w:t>
      </w:r>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1.1.3.2</w:t>
      </w:r>
      <w:r w:rsidR="00E06643" w:rsidRPr="00E06643">
        <w:rPr>
          <w:rFonts w:ascii="仿宋_GB2312" w:eastAsia="仿宋_GB2312" w:hAnsi="宋体" w:hint="eastAsia"/>
          <w:b/>
          <w:bCs/>
          <w:sz w:val="28"/>
          <w:szCs w:val="28"/>
        </w:rPr>
        <w:t>故障二</w:t>
      </w:r>
      <w:r w:rsidR="00072CEC" w:rsidRPr="001B4391">
        <w:rPr>
          <w:rFonts w:ascii="仿宋_GB2312" w:eastAsia="仿宋_GB2312" w:hAnsi="宋体" w:hint="eastAsia"/>
          <w:bCs/>
          <w:sz w:val="28"/>
          <w:szCs w:val="28"/>
        </w:rPr>
        <w:t>：加热器无绝缘</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1B4391">
        <w:rPr>
          <w:rFonts w:ascii="仿宋_GB2312" w:eastAsia="仿宋_GB2312" w:hAnsi="宋体" w:hint="eastAsia"/>
          <w:bCs/>
          <w:sz w:val="28"/>
          <w:szCs w:val="28"/>
        </w:rPr>
        <w:t>：2019年8月10日，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：陈久芬</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：试验结束后，试验当班人员发现加热器部分加热元件对地绝缘为零，无法送电。</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：拆除热法，对加热器进行检查。检查发现：引电导杆脱落后搭接到蓄热元件或者内衬上，导致加热器短路，无法送电。</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：1、预热元件及引电导杆热膨胀量大，应力集中导致导电杆脱落。2、气流流量大，对导电杆冲击、震动大。</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：由预热元件研制厂家对脱落的引电导杆进行更换或者重新焊接，加热器各组绝缘恢复正常，可正常送电，故障排除。</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：1、加热器每次运行前检查绝缘电阻和内阻，发现异常开盖检修；2、对脱落导电杆重新焊接，确保焊接牢固。</w:t>
      </w:r>
    </w:p>
    <w:p w:rsidR="00072CEC" w:rsidRPr="00BB0D36" w:rsidRDefault="00072CEC" w:rsidP="00281C55">
      <w:pPr>
        <w:pStyle w:val="2"/>
        <w:spacing w:line="360" w:lineRule="auto"/>
        <w:rPr>
          <w:rFonts w:ascii="楷体_GB2312" w:eastAsia="楷体_GB2312" w:hAnsi="楷体"/>
        </w:rPr>
      </w:pPr>
      <w:bookmarkStart w:id="31" w:name="_Toc38354161"/>
      <w:bookmarkStart w:id="32" w:name="_Toc46155073"/>
      <w:r w:rsidRPr="00BB0D36">
        <w:rPr>
          <w:rFonts w:ascii="楷体_GB2312" w:eastAsia="楷体_GB2312" w:hAnsi="楷体" w:hint="eastAsia"/>
        </w:rPr>
        <w:t>1.</w:t>
      </w:r>
      <w:r w:rsidR="0000404A">
        <w:rPr>
          <w:rFonts w:ascii="楷体_GB2312" w:eastAsia="楷体_GB2312" w:hAnsi="楷体" w:hint="eastAsia"/>
        </w:rPr>
        <w:t>1.</w:t>
      </w:r>
      <w:r w:rsidRPr="00BB0D36">
        <w:rPr>
          <w:rFonts w:ascii="楷体_GB2312" w:eastAsia="楷体_GB2312" w:hAnsi="楷体" w:hint="eastAsia"/>
        </w:rPr>
        <w:t>4冷却水系统</w:t>
      </w:r>
      <w:bookmarkEnd w:id="31"/>
      <w:bookmarkEnd w:id="32"/>
    </w:p>
    <w:p w:rsidR="00072CEC" w:rsidRPr="00E06643" w:rsidRDefault="00072CEC" w:rsidP="00281C55">
      <w:pPr>
        <w:pStyle w:val="3"/>
        <w:spacing w:line="360" w:lineRule="auto"/>
        <w:rPr>
          <w:rFonts w:ascii="仿宋_GB2312" w:eastAsia="仿宋_GB2312"/>
          <w:b/>
          <w:sz w:val="28"/>
          <w:szCs w:val="28"/>
        </w:rPr>
      </w:pPr>
      <w:bookmarkStart w:id="33" w:name="_Toc38354162"/>
      <w:bookmarkStart w:id="34" w:name="_Toc46155074"/>
      <w:r w:rsidRPr="00E06643">
        <w:rPr>
          <w:rFonts w:ascii="仿宋_GB2312" w:eastAsia="仿宋_GB2312" w:hint="eastAsia"/>
          <w:b/>
          <w:sz w:val="28"/>
          <w:szCs w:val="28"/>
        </w:rPr>
        <w:t>组成</w:t>
      </w:r>
      <w:bookmarkEnd w:id="33"/>
      <w:bookmarkEnd w:id="34"/>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冷却水系统由水泵、阀门、管道、仪表、蓄水池、冷却塔组成。</w:t>
      </w:r>
    </w:p>
    <w:p w:rsidR="00072CEC" w:rsidRPr="00E06643" w:rsidRDefault="00072CEC" w:rsidP="00281C55">
      <w:pPr>
        <w:pStyle w:val="3"/>
        <w:spacing w:line="360" w:lineRule="auto"/>
        <w:rPr>
          <w:rFonts w:ascii="仿宋_GB2312" w:eastAsia="仿宋_GB2312"/>
          <w:b/>
          <w:sz w:val="28"/>
          <w:szCs w:val="28"/>
        </w:rPr>
      </w:pPr>
      <w:bookmarkStart w:id="35" w:name="_Toc38354163"/>
      <w:bookmarkStart w:id="36" w:name="_Toc46155075"/>
      <w:r w:rsidRPr="00E06643">
        <w:rPr>
          <w:rFonts w:ascii="仿宋_GB2312" w:eastAsia="仿宋_GB2312" w:hint="eastAsia"/>
          <w:b/>
          <w:sz w:val="28"/>
          <w:szCs w:val="28"/>
        </w:rPr>
        <w:t>工作原理</w:t>
      </w:r>
      <w:bookmarkEnd w:id="35"/>
      <w:bookmarkEnd w:id="36"/>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蓄水池中自来水经水泵加压后，通过阀门进行方向控制和流量调节，然后经管道输送到加热器、热阀、扩压器、冷却器等部件，最后流经冷却塔，经降温后，流回蓄水池。</w:t>
      </w:r>
    </w:p>
    <w:p w:rsidR="00072CEC" w:rsidRPr="00E06643" w:rsidRDefault="00072CEC" w:rsidP="00281C55">
      <w:pPr>
        <w:pStyle w:val="3"/>
        <w:spacing w:line="360" w:lineRule="auto"/>
        <w:rPr>
          <w:rFonts w:ascii="仿宋_GB2312" w:eastAsia="仿宋_GB2312"/>
          <w:b/>
          <w:sz w:val="28"/>
          <w:szCs w:val="28"/>
        </w:rPr>
      </w:pPr>
      <w:bookmarkStart w:id="37" w:name="_Toc38354164"/>
      <w:bookmarkStart w:id="38" w:name="_Toc46155076"/>
      <w:r w:rsidRPr="00E06643">
        <w:rPr>
          <w:rFonts w:ascii="仿宋_GB2312" w:eastAsia="仿宋_GB2312" w:hint="eastAsia"/>
          <w:b/>
          <w:sz w:val="28"/>
          <w:szCs w:val="28"/>
        </w:rPr>
        <w:t>故障</w:t>
      </w:r>
      <w:bookmarkEnd w:id="37"/>
      <w:bookmarkEnd w:id="38"/>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1.1.4.1</w:t>
      </w:r>
      <w:r w:rsidR="00E06643" w:rsidRPr="00E06643">
        <w:rPr>
          <w:rFonts w:ascii="仿宋_GB2312" w:eastAsia="仿宋_GB2312" w:hAnsi="宋体" w:hint="eastAsia"/>
          <w:b/>
          <w:bCs/>
          <w:sz w:val="28"/>
          <w:szCs w:val="28"/>
        </w:rPr>
        <w:t>故障一</w:t>
      </w:r>
      <w:r w:rsidR="00072CEC" w:rsidRPr="001B4391">
        <w:rPr>
          <w:rFonts w:ascii="仿宋_GB2312" w:eastAsia="仿宋_GB2312" w:hAnsi="宋体" w:hint="eastAsia"/>
          <w:bCs/>
          <w:sz w:val="28"/>
          <w:szCs w:val="28"/>
        </w:rPr>
        <w:t>：水泵运转不上水</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：2019年6月14日，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：杨方奎</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：试验运行前，打开为热阀供水水泵，水泵运转起来，水泵出口压力不上升。</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：拆解水泵底阀，发现底阀密封面有沙粒，底阀密封不严。</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072CEC" w:rsidRPr="001B4391">
        <w:rPr>
          <w:rFonts w:ascii="仿宋_GB2312" w:eastAsia="仿宋_GB2312" w:hAnsi="宋体" w:hint="eastAsia"/>
          <w:bCs/>
          <w:sz w:val="28"/>
          <w:szCs w:val="28"/>
        </w:rPr>
        <w:t>：水泵长期使用，水质变差，水中杂质寄存于底阀密封面，造成底阀无法密封，水泵抽吸为抽空状态，导致无法上水。</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：更换水体、清除阀门杂质。</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：定期进行维护检查，及时更换水体，检查底阀情况。</w:t>
      </w:r>
    </w:p>
    <w:p w:rsidR="00072CEC" w:rsidRPr="001B4391"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1.1.4.2</w:t>
      </w:r>
      <w:r w:rsidR="00E06643" w:rsidRPr="00E06643">
        <w:rPr>
          <w:rFonts w:ascii="仿宋_GB2312" w:eastAsia="仿宋_GB2312" w:hAnsi="宋体" w:hint="eastAsia"/>
          <w:b/>
          <w:bCs/>
          <w:sz w:val="28"/>
          <w:szCs w:val="28"/>
        </w:rPr>
        <w:t>故障二</w:t>
      </w:r>
      <w:r w:rsidR="00072CEC" w:rsidRPr="001B4391">
        <w:rPr>
          <w:rFonts w:ascii="仿宋_GB2312" w:eastAsia="仿宋_GB2312" w:hAnsi="宋体" w:hint="eastAsia"/>
          <w:bCs/>
          <w:sz w:val="28"/>
          <w:szCs w:val="28"/>
        </w:rPr>
        <w:t>：水泵不运转</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：2019年6月17日，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：杨方奎</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：试验运行前，打开为热阀供水水泵，水泵不运转，无法进行抽水增压操作。</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：拆解水泵，发现水泵垫片和挡块损坏，联轴器卡死。</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：水泵长期使用，部分零部件损坏，将联轴器卡死，造成水泵无法运转。</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：更换水泵垫片和挡块。</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：定期进行维护检查，及时更换。</w:t>
      </w:r>
    </w:p>
    <w:p w:rsidR="00072CEC" w:rsidRPr="00BB0D36" w:rsidRDefault="00072CEC" w:rsidP="00281C55">
      <w:pPr>
        <w:pStyle w:val="2"/>
        <w:spacing w:line="360" w:lineRule="auto"/>
        <w:rPr>
          <w:rFonts w:ascii="楷体_GB2312" w:eastAsia="楷体_GB2312" w:hAnsi="楷体"/>
        </w:rPr>
      </w:pPr>
      <w:bookmarkStart w:id="39" w:name="_Toc38354165"/>
      <w:bookmarkStart w:id="40" w:name="_Toc46155077"/>
      <w:r w:rsidRPr="00BB0D36">
        <w:rPr>
          <w:rFonts w:ascii="楷体_GB2312" w:eastAsia="楷体_GB2312" w:hAnsi="楷体" w:hint="eastAsia"/>
        </w:rPr>
        <w:t>1.</w:t>
      </w:r>
      <w:r w:rsidR="0000404A">
        <w:rPr>
          <w:rFonts w:ascii="楷体_GB2312" w:eastAsia="楷体_GB2312" w:hAnsi="楷体" w:hint="eastAsia"/>
        </w:rPr>
        <w:t>1.</w:t>
      </w:r>
      <w:r w:rsidRPr="00BB0D36">
        <w:rPr>
          <w:rFonts w:ascii="楷体_GB2312" w:eastAsia="楷体_GB2312" w:hAnsi="楷体" w:hint="eastAsia"/>
        </w:rPr>
        <w:t>5攻角机构</w:t>
      </w:r>
      <w:bookmarkEnd w:id="39"/>
      <w:bookmarkEnd w:id="40"/>
    </w:p>
    <w:p w:rsidR="00072CEC" w:rsidRPr="00E06643" w:rsidRDefault="00072CEC" w:rsidP="00281C55">
      <w:pPr>
        <w:pStyle w:val="3"/>
        <w:spacing w:line="360" w:lineRule="auto"/>
        <w:rPr>
          <w:rFonts w:ascii="仿宋_GB2312" w:eastAsia="仿宋_GB2312"/>
          <w:b/>
          <w:sz w:val="28"/>
          <w:szCs w:val="28"/>
        </w:rPr>
      </w:pPr>
      <w:bookmarkStart w:id="41" w:name="_Toc38354166"/>
      <w:bookmarkStart w:id="42" w:name="_Toc46155078"/>
      <w:r w:rsidRPr="00E06643">
        <w:rPr>
          <w:rFonts w:ascii="仿宋_GB2312" w:eastAsia="仿宋_GB2312" w:hint="eastAsia"/>
          <w:b/>
          <w:sz w:val="28"/>
          <w:szCs w:val="28"/>
        </w:rPr>
        <w:t>组成</w:t>
      </w:r>
      <w:bookmarkEnd w:id="41"/>
      <w:bookmarkEnd w:id="42"/>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由机械胎体、运动机构、角度和位置测量系统、控制和驱动系统三部分组成，具有俯仰角</w:t>
      </w:r>
      <w:r w:rsidRPr="001B4391">
        <w:rPr>
          <w:rFonts w:ascii="仿宋_GB2312" w:eastAsia="仿宋_GB2312" w:hAnsi="宋体"/>
          <w:bCs/>
          <w:sz w:val="28"/>
          <w:szCs w:val="28"/>
        </w:rPr>
        <w:sym w:font="Symbol" w:char="0061"/>
      </w:r>
      <w:r w:rsidRPr="001B4391">
        <w:rPr>
          <w:rFonts w:ascii="仿宋_GB2312" w:eastAsia="仿宋_GB2312" w:hAnsi="宋体" w:hint="eastAsia"/>
          <w:bCs/>
          <w:sz w:val="28"/>
          <w:szCs w:val="28"/>
        </w:rPr>
        <w:t>、偏航角</w:t>
      </w:r>
      <w:r w:rsidRPr="001B4391">
        <w:rPr>
          <w:rFonts w:ascii="仿宋_GB2312" w:eastAsia="仿宋_GB2312" w:hAnsi="宋体"/>
          <w:bCs/>
          <w:sz w:val="28"/>
          <w:szCs w:val="28"/>
        </w:rPr>
        <w:sym w:font="Symbol" w:char="0062"/>
      </w:r>
      <w:r w:rsidRPr="001B4391">
        <w:rPr>
          <w:rFonts w:ascii="仿宋_GB2312" w:eastAsia="仿宋_GB2312" w:hAnsi="宋体" w:hint="eastAsia"/>
          <w:bCs/>
          <w:sz w:val="28"/>
          <w:szCs w:val="28"/>
        </w:rPr>
        <w:t>、滚转角</w:t>
      </w:r>
      <w:r w:rsidRPr="001B4391">
        <w:rPr>
          <w:rFonts w:ascii="仿宋_GB2312" w:eastAsia="仿宋_GB2312" w:hAnsi="宋体"/>
          <w:bCs/>
          <w:sz w:val="28"/>
          <w:szCs w:val="28"/>
        </w:rPr>
        <w:sym w:font="Symbol" w:char="0067"/>
      </w:r>
      <w:r w:rsidRPr="001B4391">
        <w:rPr>
          <w:rFonts w:ascii="仿宋_GB2312" w:eastAsia="仿宋_GB2312" w:hAnsi="宋体" w:hint="eastAsia"/>
          <w:bCs/>
          <w:sz w:val="28"/>
          <w:szCs w:val="28"/>
        </w:rPr>
        <w:t>、轴向x和法向y五个自由度的自动运动功能。</w:t>
      </w:r>
    </w:p>
    <w:p w:rsidR="00072CEC" w:rsidRPr="00E06643" w:rsidRDefault="00072CEC" w:rsidP="00281C55">
      <w:pPr>
        <w:pStyle w:val="3"/>
        <w:spacing w:line="360" w:lineRule="auto"/>
        <w:rPr>
          <w:rFonts w:ascii="仿宋_GB2312" w:eastAsia="仿宋_GB2312"/>
          <w:b/>
          <w:sz w:val="28"/>
          <w:szCs w:val="28"/>
        </w:rPr>
      </w:pPr>
      <w:bookmarkStart w:id="43" w:name="_Toc38354167"/>
      <w:bookmarkStart w:id="44" w:name="_Toc46155079"/>
      <w:r w:rsidRPr="00E06643">
        <w:rPr>
          <w:rFonts w:ascii="仿宋_GB2312" w:eastAsia="仿宋_GB2312" w:hint="eastAsia"/>
          <w:b/>
          <w:sz w:val="28"/>
          <w:szCs w:val="28"/>
        </w:rPr>
        <w:t>工作原理</w:t>
      </w:r>
      <w:bookmarkEnd w:id="43"/>
      <w:bookmarkEnd w:id="44"/>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攻角机构主要由交流伺服电机通过传动装置驱动相应的自由度运动，4-8机构的Y向自由度由液压缸直接驱动Y自由度沿导轨做升降运动。</w:t>
      </w:r>
    </w:p>
    <w:p w:rsidR="00072CEC" w:rsidRPr="0036782F" w:rsidRDefault="00072CEC" w:rsidP="00072CEC">
      <w:pPr>
        <w:ind w:firstLineChars="200" w:firstLine="420"/>
        <w:rPr>
          <w:rFonts w:ascii="仿宋_GB2312" w:eastAsia="仿宋_GB2312" w:hAnsi="宋体"/>
          <w:bCs/>
          <w:sz w:val="32"/>
          <w:szCs w:val="32"/>
        </w:rPr>
      </w:pPr>
      <w:r>
        <w:rPr>
          <w:rFonts w:ascii="宋体"/>
          <w:noProof/>
          <w:kern w:val="0"/>
        </w:rPr>
        <w:lastRenderedPageBreak/>
        <mc:AlternateContent>
          <mc:Choice Requires="wpg">
            <w:drawing>
              <wp:inline distT="0" distB="0" distL="0" distR="0" wp14:anchorId="65285674" wp14:editId="57899747">
                <wp:extent cx="3087370" cy="2260600"/>
                <wp:effectExtent l="0" t="0" r="17780" b="6350"/>
                <wp:docPr id="460" name="组合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7370" cy="2260600"/>
                          <a:chOff x="4140" y="1440"/>
                          <a:chExt cx="4862" cy="3560"/>
                        </a:xfrm>
                      </wpg:grpSpPr>
                      <wps:wsp>
                        <wps:cNvPr id="461" name="Text Box 4021"/>
                        <wps:cNvSpPr txBox="1">
                          <a:spLocks noChangeArrowheads="1"/>
                        </wps:cNvSpPr>
                        <wps:spPr bwMode="auto">
                          <a:xfrm>
                            <a:off x="7920" y="1505"/>
                            <a:ext cx="722" cy="210"/>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rFonts w:hint="eastAsia"/>
                                  <w:sz w:val="15"/>
                                  <w:szCs w:val="15"/>
                                </w:rPr>
                                <w:t>偏航机构</w:t>
                              </w:r>
                            </w:p>
                          </w:txbxContent>
                        </wps:txbx>
                        <wps:bodyPr rot="0" vert="horz" wrap="square" lIns="36000" tIns="0" rIns="0" bIns="0" anchor="t" anchorCtr="0" upright="1">
                          <a:spAutoFit/>
                        </wps:bodyPr>
                      </wps:wsp>
                      <wps:wsp>
                        <wps:cNvPr id="462" name="Text Box 4022"/>
                        <wps:cNvSpPr txBox="1">
                          <a:spLocks noChangeArrowheads="1"/>
                        </wps:cNvSpPr>
                        <wps:spPr bwMode="auto">
                          <a:xfrm>
                            <a:off x="7920" y="1973"/>
                            <a:ext cx="722" cy="210"/>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rFonts w:hint="eastAsia"/>
                                  <w:sz w:val="15"/>
                                  <w:szCs w:val="15"/>
                                </w:rPr>
                                <w:t>滚转机构</w:t>
                              </w:r>
                            </w:p>
                          </w:txbxContent>
                        </wps:txbx>
                        <wps:bodyPr rot="0" vert="horz" wrap="square" lIns="36000" tIns="0" rIns="0" bIns="0" anchor="t" anchorCtr="0" upright="1">
                          <a:spAutoFit/>
                        </wps:bodyPr>
                      </wps:wsp>
                      <wps:wsp>
                        <wps:cNvPr id="463" name="Text Box 4023"/>
                        <wps:cNvSpPr txBox="1">
                          <a:spLocks noChangeArrowheads="1"/>
                        </wps:cNvSpPr>
                        <wps:spPr bwMode="auto">
                          <a:xfrm>
                            <a:off x="7920" y="2376"/>
                            <a:ext cx="722" cy="210"/>
                          </a:xfrm>
                          <a:prstGeom prst="rect">
                            <a:avLst/>
                          </a:prstGeom>
                          <a:solidFill>
                            <a:srgbClr val="FFFFFF"/>
                          </a:solidFill>
                          <a:ln w="9525">
                            <a:solidFill>
                              <a:srgbClr val="FFFFFF"/>
                            </a:solidFill>
                            <a:miter lim="800000"/>
                            <a:headEnd/>
                            <a:tailEnd/>
                          </a:ln>
                        </wps:spPr>
                        <wps:txbx>
                          <w:txbxContent>
                            <w:p w:rsidR="00814FA6" w:rsidRDefault="00814FA6" w:rsidP="00072CEC">
                              <w:pPr>
                                <w:jc w:val="center"/>
                                <w:rPr>
                                  <w:sz w:val="15"/>
                                  <w:szCs w:val="15"/>
                                </w:rPr>
                              </w:pPr>
                              <w:r>
                                <w:rPr>
                                  <w:rFonts w:hint="eastAsia"/>
                                  <w:sz w:val="15"/>
                                  <w:szCs w:val="15"/>
                                </w:rPr>
                                <w:t>天平模型</w:t>
                              </w:r>
                            </w:p>
                          </w:txbxContent>
                        </wps:txbx>
                        <wps:bodyPr rot="0" vert="horz" wrap="square" lIns="36000" tIns="0" rIns="0" bIns="0" anchor="t" anchorCtr="0" upright="1">
                          <a:spAutoFit/>
                        </wps:bodyPr>
                      </wps:wsp>
                      <wps:wsp>
                        <wps:cNvPr id="464" name="Text Box 4024"/>
                        <wps:cNvSpPr txBox="1">
                          <a:spLocks noChangeArrowheads="1"/>
                        </wps:cNvSpPr>
                        <wps:spPr bwMode="auto">
                          <a:xfrm>
                            <a:off x="7920" y="4404"/>
                            <a:ext cx="1082" cy="404"/>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sz w:val="15"/>
                                  <w:szCs w:val="15"/>
                                </w:rPr>
                                <w:t>X</w:t>
                              </w:r>
                              <w:r>
                                <w:rPr>
                                  <w:rFonts w:hint="eastAsia"/>
                                  <w:sz w:val="15"/>
                                  <w:szCs w:val="15"/>
                                </w:rPr>
                                <w:t>向线位移机构</w:t>
                              </w:r>
                            </w:p>
                          </w:txbxContent>
                        </wps:txbx>
                        <wps:bodyPr rot="0" vert="horz" wrap="square" lIns="36000" tIns="0" rIns="0" bIns="0" anchor="t" anchorCtr="0" upright="1">
                          <a:spAutoFit/>
                        </wps:bodyPr>
                      </wps:wsp>
                      <wps:wsp>
                        <wps:cNvPr id="465" name="Text Box 4025"/>
                        <wps:cNvSpPr txBox="1">
                          <a:spLocks noChangeArrowheads="1"/>
                        </wps:cNvSpPr>
                        <wps:spPr bwMode="auto">
                          <a:xfrm>
                            <a:off x="7920" y="2909"/>
                            <a:ext cx="722" cy="210"/>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rFonts w:hint="eastAsia"/>
                                  <w:sz w:val="15"/>
                                  <w:szCs w:val="15"/>
                                </w:rPr>
                                <w:t>主支板</w:t>
                              </w:r>
                            </w:p>
                          </w:txbxContent>
                        </wps:txbx>
                        <wps:bodyPr rot="0" vert="horz" wrap="square" lIns="36000" tIns="0" rIns="0" bIns="0" anchor="t" anchorCtr="0" upright="1">
                          <a:spAutoFit/>
                        </wps:bodyPr>
                      </wps:wsp>
                      <wps:wsp>
                        <wps:cNvPr id="466" name="Text Box 4026"/>
                        <wps:cNvSpPr txBox="1">
                          <a:spLocks noChangeArrowheads="1"/>
                        </wps:cNvSpPr>
                        <wps:spPr bwMode="auto">
                          <a:xfrm>
                            <a:off x="7920" y="3845"/>
                            <a:ext cx="722" cy="210"/>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rFonts w:hint="eastAsia"/>
                                  <w:sz w:val="15"/>
                                  <w:szCs w:val="15"/>
                                </w:rPr>
                                <w:t>俯仰机构</w:t>
                              </w:r>
                            </w:p>
                          </w:txbxContent>
                        </wps:txbx>
                        <wps:bodyPr rot="0" vert="horz" wrap="square" lIns="36000" tIns="0" rIns="0" bIns="0" anchor="t" anchorCtr="0" upright="1">
                          <a:spAutoFit/>
                        </wps:bodyPr>
                      </wps:wsp>
                      <wps:wsp>
                        <wps:cNvPr id="467" name="Text Box 4027"/>
                        <wps:cNvSpPr txBox="1">
                          <a:spLocks noChangeArrowheads="1"/>
                        </wps:cNvSpPr>
                        <wps:spPr bwMode="auto">
                          <a:xfrm>
                            <a:off x="7920" y="3377"/>
                            <a:ext cx="1082" cy="404"/>
                          </a:xfrm>
                          <a:prstGeom prst="rect">
                            <a:avLst/>
                          </a:prstGeom>
                          <a:solidFill>
                            <a:srgbClr val="FFFFFF"/>
                          </a:solidFill>
                          <a:ln w="9525">
                            <a:solidFill>
                              <a:srgbClr val="FFFFFF"/>
                            </a:solidFill>
                            <a:miter lim="800000"/>
                            <a:headEnd/>
                            <a:tailEnd/>
                          </a:ln>
                        </wps:spPr>
                        <wps:txbx>
                          <w:txbxContent>
                            <w:p w:rsidR="00814FA6" w:rsidRDefault="00814FA6" w:rsidP="00072CEC">
                              <w:pPr>
                                <w:rPr>
                                  <w:sz w:val="15"/>
                                  <w:szCs w:val="15"/>
                                </w:rPr>
                              </w:pPr>
                              <w:r>
                                <w:rPr>
                                  <w:sz w:val="15"/>
                                  <w:szCs w:val="15"/>
                                </w:rPr>
                                <w:t>Y</w:t>
                              </w:r>
                              <w:r>
                                <w:rPr>
                                  <w:rFonts w:hint="eastAsia"/>
                                  <w:sz w:val="15"/>
                                  <w:szCs w:val="15"/>
                                </w:rPr>
                                <w:t>向线位移机构</w:t>
                              </w:r>
                            </w:p>
                          </w:txbxContent>
                        </wps:txbx>
                        <wps:bodyPr rot="0" vert="horz" wrap="square" lIns="36000" tIns="0" rIns="0" bIns="0" anchor="t" anchorCtr="0" upright="1">
                          <a:spAutoFit/>
                        </wps:bodyPr>
                      </wps:wsp>
                      <pic:pic xmlns:pic="http://schemas.openxmlformats.org/drawingml/2006/picture">
                        <pic:nvPicPr>
                          <pic:cNvPr id="468" name="图片 245"/>
                          <pic:cNvPicPr>
                            <a:picLocks noChangeAspect="1" noChangeArrowheads="1"/>
                          </pic:cNvPicPr>
                        </pic:nvPicPr>
                        <pic:blipFill>
                          <a:blip r:embed="rId18">
                            <a:extLst>
                              <a:ext uri="{28A0092B-C50C-407E-A947-70E740481C1C}">
                                <a14:useLocalDpi xmlns:a14="http://schemas.microsoft.com/office/drawing/2010/main" val="0"/>
                              </a:ext>
                            </a:extLst>
                          </a:blip>
                          <a:srcRect t="5908" r="41046"/>
                          <a:stretch>
                            <a:fillRect/>
                          </a:stretch>
                        </pic:blipFill>
                        <pic:spPr bwMode="auto">
                          <a:xfrm>
                            <a:off x="4140" y="1440"/>
                            <a:ext cx="3780" cy="35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460" o:spid="_x0000_s1026" style="width:243.1pt;height:178pt;mso-position-horizontal-relative:char;mso-position-vertical-relative:line" coordorigin="4140,1440" coordsize="4862,3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">
                <v:shapetype id="_x0000_t202" coordsize="21600,21600" o:spt="202" path="m,l,21600r21600,l21600,xe">
                  <v:stroke joinstyle="miter"/>
                  <v:path gradientshapeok="t" o:connecttype="rect"/>
                </v:shapetype>
                <v:shape id="Text Box 4021" o:spid="_x0000_s1027" type="#_x0000_t202" style="position:absolute;left:7920;top:1505;width:722;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k/cQA&#10;AADcAAAADwAAAGRycy9kb3ducmV2LnhtbESPQWvCQBSE70L/w/IKvekmGiRNXUUESW7F6MHjI/ua&#10;BLNv0+xq0n/fLRQ8DjPzDbPZTaYTDxpca1lBvIhAEFdWt1wruJyP8xSE88gaO8uk4Icc7LYvsw1m&#10;2o58okfpaxEg7DJU0HjfZ1K6qiGDbmF74uB92cGgD3KopR5wDHDTyWUUraXBlsNCgz0dGqpu5d0o&#10;4DZe5Z/J+/dxOlxvmNpcF1Wu1NvrtP8A4Wnyz/B/u9AKknUMf2fC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75P3EAAAA3AAAAA8AAAAAAAAAAAAAAAAAmAIAAGRycy9k&#10;b3ducmV2LnhtbFBLBQYAAAAABAAEAPUAAACJAwAAAAA=&#10;" strokecolor="white">
                  <v:textbox style="mso-fit-shape-to-text:t" inset="1mm,0,0,0">
                    <w:txbxContent>
                      <w:p w:rsidR="00814FA6" w:rsidRDefault="00814FA6" w:rsidP="00072CEC">
                        <w:pPr>
                          <w:rPr>
                            <w:sz w:val="15"/>
                            <w:szCs w:val="15"/>
                          </w:rPr>
                        </w:pPr>
                        <w:r>
                          <w:rPr>
                            <w:rFonts w:hint="eastAsia"/>
                            <w:sz w:val="15"/>
                            <w:szCs w:val="15"/>
                          </w:rPr>
                          <w:t>偏航机构</w:t>
                        </w:r>
                      </w:p>
                    </w:txbxContent>
                  </v:textbox>
                </v:shape>
                <v:shape id="Text Box 4022" o:spid="_x0000_s1028" type="#_x0000_t202" style="position:absolute;left:7920;top:1973;width:722;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6isAA&#10;AADcAAAADwAAAGRycy9kb3ducmV2LnhtbESPSwvCMBCE74L/IazgTVMfiFajiCD1Jj4OHpdmbYvN&#10;pjZR6783guBxmJlvmMWqMaV4Uu0KywoG/QgEcWp1wZmC82nbm4JwHlljaZkUvMnBatluLTDW9sUH&#10;eh59JgKEXYwKcu+rWEqX5mTQ9W1FHLyrrQ36IOtM6hpfAW5KOYyiiTRYcFjIsaJNTunt+DAKuBiM&#10;kv14dt82m8sNpzbRuzRRqttp1nMQnhr/D//aO61gPBnC90w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l6isAAAADcAAAADwAAAAAAAAAAAAAAAACYAgAAZHJzL2Rvd25y&#10;ZXYueG1sUEsFBgAAAAAEAAQA9QAAAIUDAAAAAA==&#10;" strokecolor="white">
                  <v:textbox style="mso-fit-shape-to-text:t" inset="1mm,0,0,0">
                    <w:txbxContent>
                      <w:p w:rsidR="00814FA6" w:rsidRDefault="00814FA6" w:rsidP="00072CEC">
                        <w:pPr>
                          <w:rPr>
                            <w:sz w:val="15"/>
                            <w:szCs w:val="15"/>
                          </w:rPr>
                        </w:pPr>
                        <w:r>
                          <w:rPr>
                            <w:rFonts w:hint="eastAsia"/>
                            <w:sz w:val="15"/>
                            <w:szCs w:val="15"/>
                          </w:rPr>
                          <w:t>滚转机构</w:t>
                        </w:r>
                      </w:p>
                    </w:txbxContent>
                  </v:textbox>
                </v:shape>
                <v:shape id="Text Box 4023" o:spid="_x0000_s1029" type="#_x0000_t202" style="position:absolute;left:7920;top:2376;width:722;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XfEcAA&#10;AADcAAAADwAAAGRycy9kb3ducmV2LnhtbESPSwvCMBCE74L/IazgTVMfiFajiCD1Jj4OHpdmbYvN&#10;pjZR6783guBxmJlvmMWqMaV4Uu0KywoG/QgEcWp1wZmC82nbm4JwHlljaZkUvMnBatluLTDW9sUH&#10;eh59JgKEXYwKcu+rWEqX5mTQ9W1FHLyrrQ36IOtM6hpfAW5KOYyiiTRYcFjIsaJNTunt+DAKuBiM&#10;kv14dt82m8sNpzbRuzRRqttp1nMQnhr/D//aO61gPBnB90w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XfEcAAAADcAAAADwAAAAAAAAAAAAAAAACYAgAAZHJzL2Rvd25y&#10;ZXYueG1sUEsFBgAAAAAEAAQA9QAAAIUDAAAAAA==&#10;" strokecolor="white">
                  <v:textbox style="mso-fit-shape-to-text:t" inset="1mm,0,0,0">
                    <w:txbxContent>
                      <w:p w:rsidR="00814FA6" w:rsidRDefault="00814FA6" w:rsidP="00072CEC">
                        <w:pPr>
                          <w:jc w:val="center"/>
                          <w:rPr>
                            <w:sz w:val="15"/>
                            <w:szCs w:val="15"/>
                          </w:rPr>
                        </w:pPr>
                        <w:r>
                          <w:rPr>
                            <w:rFonts w:hint="eastAsia"/>
                            <w:sz w:val="15"/>
                            <w:szCs w:val="15"/>
                          </w:rPr>
                          <w:t>天平模型</w:t>
                        </w:r>
                      </w:p>
                    </w:txbxContent>
                  </v:textbox>
                </v:shape>
                <v:shape id="Text Box 4024" o:spid="_x0000_s1030" type="#_x0000_t202" style="position:absolute;left:7920;top:4404;width:1082;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HZcQA&#10;AADcAAAADwAAAGRycy9kb3ducmV2LnhtbESPQWvCQBSE70L/w/KE3sxGGySNWUUCId6k6sHjI/ua&#10;BLNv0+xW03/vFgo9DjPzDZPvJtOLO42us6xgGcUgiGurO24UXM7lIgXhPLLG3jIp+CEHu+3LLMdM&#10;2wd/0P3kGxEg7DJU0Ho/ZFK6uiWDLrIDcfA+7WjQBzk2Uo/4CHDTy1Ucr6XBjsNCiwMVLdW307dR&#10;wN3yrTom71/lVFxvmNpKH+pKqdf5tN+A8DT5//Bf+6AVJOsEfs+EI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MR2XEAAAA3AAAAA8AAAAAAAAAAAAAAAAAmAIAAGRycy9k&#10;b3ducmV2LnhtbFBLBQYAAAAABAAEAPUAAACJAwAAAAA=&#10;" strokecolor="white">
                  <v:textbox style="mso-fit-shape-to-text:t" inset="1mm,0,0,0">
                    <w:txbxContent>
                      <w:p w:rsidR="00814FA6" w:rsidRDefault="00814FA6" w:rsidP="00072CEC">
                        <w:pPr>
                          <w:rPr>
                            <w:sz w:val="15"/>
                            <w:szCs w:val="15"/>
                          </w:rPr>
                        </w:pPr>
                        <w:r>
                          <w:rPr>
                            <w:sz w:val="15"/>
                            <w:szCs w:val="15"/>
                          </w:rPr>
                          <w:t>X</w:t>
                        </w:r>
                        <w:r>
                          <w:rPr>
                            <w:rFonts w:hint="eastAsia"/>
                            <w:sz w:val="15"/>
                            <w:szCs w:val="15"/>
                          </w:rPr>
                          <w:t>向线位移机构</w:t>
                        </w:r>
                      </w:p>
                    </w:txbxContent>
                  </v:textbox>
                </v:shape>
                <v:shape id="Text Box 4025" o:spid="_x0000_s1031" type="#_x0000_t202" style="position:absolute;left:7920;top:2909;width:722;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i/sQA&#10;AADcAAAADwAAAGRycy9kb3ducmV2LnhtbESPQWvCQBSE70L/w/IKvenGNoqNriKCJLdi9NDjI/tM&#10;gtm3MbtN0n/fLQgeh5n5htnsRtOInjpXW1Ywn0UgiAuray4VXM7H6QqE88gaG8uk4Jcc7LYvkw0m&#10;2g58oj73pQgQdgkqqLxvEyldUZFBN7MtcfCutjPog+xKqTscAtw08j2KltJgzWGhwpYOFRW3/Mco&#10;4Hr+kX7Fn/fjePi+4cqmOitSpd5ex/0ahKfRP8OPdqYVxMsF/J8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A4v7EAAAA3AAAAA8AAAAAAAAAAAAAAAAAmAIAAGRycy9k&#10;b3ducmV2LnhtbFBLBQYAAAAABAAEAPUAAACJAwAAAAA=&#10;" strokecolor="white">
                  <v:textbox style="mso-fit-shape-to-text:t" inset="1mm,0,0,0">
                    <w:txbxContent>
                      <w:p w:rsidR="00814FA6" w:rsidRDefault="00814FA6" w:rsidP="00072CEC">
                        <w:pPr>
                          <w:rPr>
                            <w:sz w:val="15"/>
                            <w:szCs w:val="15"/>
                          </w:rPr>
                        </w:pPr>
                        <w:r>
                          <w:rPr>
                            <w:rFonts w:hint="eastAsia"/>
                            <w:sz w:val="15"/>
                            <w:szCs w:val="15"/>
                          </w:rPr>
                          <w:t>主支板</w:t>
                        </w:r>
                      </w:p>
                    </w:txbxContent>
                  </v:textbox>
                </v:shape>
                <v:shape id="Text Box 4026" o:spid="_x0000_s1032" type="#_x0000_t202" style="position:absolute;left:7920;top:3845;width:722;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J8icQA&#10;AADcAAAADwAAAGRycy9kb3ducmV2LnhtbESPQWvCQBSE70L/w/IEb2aTVkIas4YiSLxJ1YPHR/Y1&#10;CWbfptmtxn/vFgo9DjPzDVOUk+nFjUbXWVaQRDEI4trqjhsF59NumYFwHlljb5kUPMhBuXmZFZhr&#10;e+dPuh19IwKEXY4KWu+HXEpXt2TQRXYgDt6XHQ36IMdG6hHvAW56+RrHqTTYcVhocaBtS/X1+GMU&#10;cJe8VYfV+/du2l6umNlK7+tKqcV8+liD8DT5//Bfe68VrNIUfs+EI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fInEAAAA3AAAAA8AAAAAAAAAAAAAAAAAmAIAAGRycy9k&#10;b3ducmV2LnhtbFBLBQYAAAAABAAEAPUAAACJAwAAAAA=&#10;" strokecolor="white">
                  <v:textbox style="mso-fit-shape-to-text:t" inset="1mm,0,0,0">
                    <w:txbxContent>
                      <w:p w:rsidR="00814FA6" w:rsidRDefault="00814FA6" w:rsidP="00072CEC">
                        <w:pPr>
                          <w:rPr>
                            <w:sz w:val="15"/>
                            <w:szCs w:val="15"/>
                          </w:rPr>
                        </w:pPr>
                        <w:r>
                          <w:rPr>
                            <w:rFonts w:hint="eastAsia"/>
                            <w:sz w:val="15"/>
                            <w:szCs w:val="15"/>
                          </w:rPr>
                          <w:t>俯仰机构</w:t>
                        </w:r>
                      </w:p>
                    </w:txbxContent>
                  </v:textbox>
                </v:shape>
                <v:shape id="Text Box 4027" o:spid="_x0000_s1033" type="#_x0000_t202" style="position:absolute;left:7920;top:3377;width:1082;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ZEsMA&#10;AADcAAAADwAAAGRycy9kb3ducmV2LnhtbESPQYvCMBSE7wv+h/AEb2vqKq7WRlkEqTex68Hjo3m2&#10;pc1LbaLWf79ZEDwOM/MNk2x604g7da6yrGAyjkAQ51ZXXCg4/e4+FyCcR9bYWCYFT3KwWQ8+Eoy1&#10;ffCR7pkvRICwi1FB6X0bS+nykgy6sW2Jg3exnUEfZFdI3eEjwE0jv6JoLg1WHBZKbGlbUl5nN6OA&#10;q8k0PcyW112/Pde4sKne56lSo2H/swLhqffv8Ku91wpm82/4Px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7ZEsMAAADcAAAADwAAAAAAAAAAAAAAAACYAgAAZHJzL2Rv&#10;d25yZXYueG1sUEsFBgAAAAAEAAQA9QAAAIgDAAAAAA==&#10;" strokecolor="white">
                  <v:textbox style="mso-fit-shape-to-text:t" inset="1mm,0,0,0">
                    <w:txbxContent>
                      <w:p w:rsidR="00814FA6" w:rsidRDefault="00814FA6" w:rsidP="00072CEC">
                        <w:pPr>
                          <w:rPr>
                            <w:sz w:val="15"/>
                            <w:szCs w:val="15"/>
                          </w:rPr>
                        </w:pPr>
                        <w:r>
                          <w:rPr>
                            <w:sz w:val="15"/>
                            <w:szCs w:val="15"/>
                          </w:rPr>
                          <w:t>Y</w:t>
                        </w:r>
                        <w:r>
                          <w:rPr>
                            <w:rFonts w:hint="eastAsia"/>
                            <w:sz w:val="15"/>
                            <w:szCs w:val="15"/>
                          </w:rPr>
                          <w:t>向线位移机构</w:t>
                        </w:r>
                      </w:p>
                    </w:txbxContent>
                  </v:textbox>
                </v:shape>
                <v:shape id="图片 245" o:spid="_x0000_s1034" type="#_x0000_t75" style="position:absolute;left:4140;top:1440;width:3780;height:3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ji/CAAAA3AAAAA8AAABkcnMvZG93bnJldi54bWxEj8FqAjEQhu+FvkOYgpdSs7UisjVKEQSv&#10;rorXYTNulm4myyZ149s7B6HH4Z//m/lWm+w7daMhtoENfE4LUMR1sC03Bk7H3ccSVEzIFrvAZOBO&#10;ETbr15cVljaMfKBblRolEI4lGnAp9aXWsXbkMU5DTyzZNQwek4xDo+2Ao8B9p2dFsdAeW5YLDnva&#10;Oqp/qz8vlK/qeh/37/kyO/st5qXTHJwxk7f88w0qUU7/y8/23hqYL+RbkRER0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6Y4vwgAAANwAAAAPAAAAAAAAAAAAAAAAAJ8C&#10;AABkcnMvZG93bnJldi54bWxQSwUGAAAAAAQABAD3AAAAjgMAAAAA&#10;">
                  <v:imagedata r:id="rId19" o:title="" croptop="3872f" cropright="26900f"/>
                </v:shape>
                <w10:anchorlock/>
              </v:group>
            </w:pict>
          </mc:Fallback>
        </mc:AlternateContent>
      </w:r>
    </w:p>
    <w:p w:rsidR="00072CEC" w:rsidRPr="00E06643" w:rsidRDefault="00072CEC" w:rsidP="00281C55">
      <w:pPr>
        <w:pStyle w:val="3"/>
        <w:spacing w:line="360" w:lineRule="auto"/>
        <w:rPr>
          <w:rFonts w:ascii="仿宋_GB2312" w:eastAsia="仿宋_GB2312"/>
          <w:b/>
          <w:sz w:val="28"/>
          <w:szCs w:val="28"/>
        </w:rPr>
      </w:pPr>
      <w:bookmarkStart w:id="45" w:name="_Toc38354168"/>
      <w:bookmarkStart w:id="46" w:name="_Toc46155080"/>
      <w:r w:rsidRPr="00E06643">
        <w:rPr>
          <w:rFonts w:ascii="仿宋_GB2312" w:eastAsia="仿宋_GB2312" w:hint="eastAsia"/>
          <w:b/>
          <w:sz w:val="28"/>
          <w:szCs w:val="28"/>
        </w:rPr>
        <w:t>故障</w:t>
      </w:r>
      <w:bookmarkEnd w:id="45"/>
      <w:bookmarkEnd w:id="46"/>
    </w:p>
    <w:p w:rsidR="00072CEC" w:rsidRPr="001B4391" w:rsidRDefault="0000404A" w:rsidP="0000404A">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.1</w:t>
      </w:r>
      <w:r w:rsidR="00E06643" w:rsidRPr="00E06643">
        <w:rPr>
          <w:rFonts w:ascii="仿宋_GB2312" w:eastAsia="仿宋_GB2312" w:hAnsi="宋体" w:hint="eastAsia"/>
          <w:b/>
          <w:bCs/>
          <w:sz w:val="28"/>
          <w:szCs w:val="28"/>
        </w:rPr>
        <w:t>故障一</w:t>
      </w:r>
      <w:r w:rsidR="00072CEC" w:rsidRPr="001B4391">
        <w:rPr>
          <w:rFonts w:ascii="仿宋_GB2312" w:eastAsia="仿宋_GB2312" w:hAnsi="宋体" w:hint="eastAsia"/>
          <w:bCs/>
          <w:sz w:val="28"/>
          <w:szCs w:val="28"/>
        </w:rPr>
        <w:t>：α机构减速机损坏</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：2016年01月26日，</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：张德炜、吴友生、唐友霖</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：减速机内部传动蜗杆齿面损坏，导致运动抖动和异响；攻角机构α自由度在运动时存在很大的周期性异响和抖动，α伺服电机由于过载而报错。</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：拆卸α机构后，手动旋转减速机输入轴，发现每圈到同一位置存在明显的运动卡顿和阻力增大，判断减速机出现故障。请专业公司（非减速机原厂公司）拆卸减速机后发现齿面损坏。</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减速机内部传动蜗杆齿面损坏原因不明。机构运动状态未超过减速机性能极限，理论上不应出现减速机齿面损坏问题；更换同型号减速机后机构运动正常，至今未发生损坏现象。只能将该故障归为个例，可能是故障减速机本身品质不好，但我部也不具备检验减速机品质的能力。</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：通过打磨减速机损坏齿面的方法使减速机能够勉强使用，后购买更换新减速机解决故障。</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w:t>
      </w:r>
    </w:p>
    <w:p w:rsidR="00072CEC" w:rsidRPr="001B4391"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.2</w:t>
      </w:r>
      <w:r w:rsidR="00E06643" w:rsidRPr="00E06643">
        <w:rPr>
          <w:rFonts w:ascii="仿宋_GB2312" w:eastAsia="仿宋_GB2312" w:hAnsi="宋体" w:hint="eastAsia"/>
          <w:b/>
          <w:bCs/>
          <w:sz w:val="28"/>
          <w:szCs w:val="28"/>
        </w:rPr>
        <w:t>故障二</w:t>
      </w:r>
      <w:r w:rsidR="00072CEC" w:rsidRPr="001B4391">
        <w:rPr>
          <w:rFonts w:ascii="仿宋_GB2312" w:eastAsia="仿宋_GB2312" w:hAnsi="宋体" w:hint="eastAsia"/>
          <w:bCs/>
          <w:sz w:val="28"/>
          <w:szCs w:val="28"/>
        </w:rPr>
        <w:t>：γ机构插头接触不良</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1B4391">
        <w:rPr>
          <w:rFonts w:ascii="仿宋_GB2312" w:eastAsia="仿宋_GB2312" w:hAnsi="宋体" w:hint="eastAsia"/>
          <w:bCs/>
          <w:sz w:val="28"/>
          <w:szCs w:val="28"/>
        </w:rPr>
        <w:t>：2015年3月，</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：唐友霖、吴友生</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：攻角机构运动控制软件的位置显示为乱码，无法上电和运动。</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：通过依次屏蔽各自由度电机的方法确定故障出现在γ电机，检查γ电机控制线缆，发现编码器线缆的接头处脱焊、松动。</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：γ机构由于经常拆卸，电机的接线插头处线缆松动、接触不良。</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：重新焊接γ电机线缆后恢复正常。</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：由于试验需要，γ机构拆装比较频繁，而伺服电机的插头一般不支持频繁插拔，故在焊点处出现了脱焊等情况，导致故障出现。后根据试验情况，增加了高质量的中继接插件，问题得以解决。</w:t>
      </w:r>
    </w:p>
    <w:p w:rsidR="00072CEC" w:rsidRPr="001B4391"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.3</w:t>
      </w:r>
      <w:r w:rsidR="00E06643" w:rsidRPr="00E06643">
        <w:rPr>
          <w:rFonts w:ascii="仿宋_GB2312" w:eastAsia="仿宋_GB2312" w:hAnsi="宋体" w:hint="eastAsia"/>
          <w:b/>
          <w:bCs/>
          <w:sz w:val="28"/>
          <w:szCs w:val="28"/>
        </w:rPr>
        <w:t>故障三</w:t>
      </w:r>
      <w:r w:rsidR="00072CEC" w:rsidRPr="001B4391">
        <w:rPr>
          <w:rFonts w:ascii="仿宋_GB2312" w:eastAsia="仿宋_GB2312" w:hAnsi="宋体" w:hint="eastAsia"/>
          <w:bCs/>
          <w:sz w:val="28"/>
          <w:szCs w:val="28"/>
        </w:rPr>
        <w:t>：攻角机构通讯故障</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：2020年3月，</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：唐友霖、吴友生</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：α电机使能不成功，报错代码18000，其他轴都能使能上电；或上位机软件显示机构位置与实际角度不符。</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：检查后发现，因更换扩压器将网线转接头踩坏。</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：攻角机构和CTS机构网络连接断开。</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：重新更换网线转接头后正常。</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：下机构的电控改造进行了一半，存在布线随意、缺乏保护、固定不牢的情况；应予以纠正。</w:t>
      </w:r>
    </w:p>
    <w:p w:rsidR="00072CEC" w:rsidRPr="001B4391"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.4</w:t>
      </w:r>
      <w:r w:rsidR="00E06643" w:rsidRPr="00E06643">
        <w:rPr>
          <w:rFonts w:ascii="仿宋_GB2312" w:eastAsia="仿宋_GB2312" w:hAnsi="宋体" w:hint="eastAsia"/>
          <w:b/>
          <w:bCs/>
          <w:sz w:val="28"/>
          <w:szCs w:val="28"/>
        </w:rPr>
        <w:t>故障四</w:t>
      </w:r>
      <w:r w:rsidR="00072CEC" w:rsidRPr="001B4391">
        <w:rPr>
          <w:rFonts w:ascii="仿宋_GB2312" w:eastAsia="仿宋_GB2312" w:hAnsi="宋体" w:hint="eastAsia"/>
          <w:bCs/>
          <w:sz w:val="28"/>
          <w:szCs w:val="28"/>
        </w:rPr>
        <w:t>：α机构运动异响和抖动</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：2017年9月，</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：吴友生、唐友霖</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：α机构运动异响和抖动</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：通过数采的天平信号发现机构运动时振动显著变大，现场观察α自由度在运动时声音不顺畅、有拖动声，较快速度运动会</w:t>
      </w:r>
      <w:r w:rsidR="00072CEC" w:rsidRPr="001B4391">
        <w:rPr>
          <w:rFonts w:ascii="仿宋_GB2312" w:eastAsia="仿宋_GB2312" w:hAnsi="宋体" w:hint="eastAsia"/>
          <w:bCs/>
          <w:sz w:val="28"/>
          <w:szCs w:val="28"/>
        </w:rPr>
        <w:lastRenderedPageBreak/>
        <w:t>激发较大的异响和抖动，有时会出现α伺服电机过载报错的现象。长</w:t>
      </w:r>
      <w:r w:rsidR="00E06643" w:rsidRPr="00A234F6">
        <w:rPr>
          <w:rFonts w:ascii="仿宋_GB2312" w:eastAsia="仿宋_GB2312" w:hAnsi="宋体" w:hint="eastAsia"/>
          <w:bCs/>
          <w:sz w:val="28"/>
          <w:szCs w:val="28"/>
        </w:rPr>
        <w:t>时间</w:t>
      </w:r>
      <w:r w:rsidR="00072CEC" w:rsidRPr="001B4391">
        <w:rPr>
          <w:rFonts w:ascii="仿宋_GB2312" w:eastAsia="仿宋_GB2312" w:hAnsi="宋体" w:hint="eastAsia"/>
          <w:bCs/>
          <w:sz w:val="28"/>
          <w:szCs w:val="28"/>
        </w:rPr>
        <w:t>进行连续变攻角试验后较容易出现该现象。</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：α自由度蜗轮蜗杆间隙变化。</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：调整蜗轮蜗杆间隙后现象消除。</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：目前该问题呈周期性出现趋势，无法彻底解决。自2017年后，约半年到一年会出现该故障。建议采用每半年维护保养α机构并调整间隙的方法避免故障出现。考虑加工α自由度蜗杆和蜗杆箱。</w:t>
      </w:r>
    </w:p>
    <w:p w:rsidR="00072CEC" w:rsidRPr="001B4391"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.5</w:t>
      </w:r>
      <w:r w:rsidR="00E06643" w:rsidRPr="00E06643">
        <w:rPr>
          <w:rFonts w:ascii="仿宋_GB2312" w:eastAsia="仿宋_GB2312" w:hAnsi="宋体" w:hint="eastAsia"/>
          <w:b/>
          <w:bCs/>
          <w:sz w:val="28"/>
          <w:szCs w:val="28"/>
        </w:rPr>
        <w:t>故障五</w:t>
      </w:r>
      <w:r w:rsidR="00072CEC" w:rsidRPr="001B4391">
        <w:rPr>
          <w:rFonts w:ascii="仿宋_GB2312" w:eastAsia="仿宋_GB2312" w:hAnsi="宋体" w:hint="eastAsia"/>
          <w:bCs/>
          <w:sz w:val="28"/>
          <w:szCs w:val="28"/>
        </w:rPr>
        <w:t>：控制系统I/O电源模块故障</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：2019年11月，</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：李佳鑫、唐友霖</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：起初，机构控制柜偶有无法正常上电现象，反复通断电后故障消除；后该现象愈发频繁，直到始终不能正常上电。</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：推断是某个控制模块出现故障，采用依次拆卸控制模块的方法排除故障，发现控制模块均正常，但当控制模块全部安装后，最后1-2个模块无法启动。故判断出是电源模块供电不足。</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：控制系统I/O电源模块长期使用后性能下降。</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：更换新的电源模块后问题解决。</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：电器设备存在使用寿命，应按寿命周期对电器设备进行检测和更换。要细化维护保养手册，提出更具体的三级维护保养措施。</w:t>
      </w:r>
    </w:p>
    <w:p w:rsidR="00072CEC" w:rsidRPr="001B4391"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1.1.5</w:t>
      </w:r>
      <w:r>
        <w:rPr>
          <w:rFonts w:ascii="仿宋_GB2312" w:eastAsia="仿宋_GB2312" w:hAnsi="宋体" w:hint="eastAsia"/>
          <w:b/>
          <w:bCs/>
          <w:sz w:val="28"/>
          <w:szCs w:val="28"/>
        </w:rPr>
        <w:t>.6</w:t>
      </w:r>
      <w:r w:rsidR="00E06643" w:rsidRPr="00E06643">
        <w:rPr>
          <w:rFonts w:ascii="仿宋_GB2312" w:eastAsia="仿宋_GB2312" w:hAnsi="宋体" w:hint="eastAsia"/>
          <w:b/>
          <w:bCs/>
          <w:sz w:val="28"/>
          <w:szCs w:val="28"/>
        </w:rPr>
        <w:t>故障六</w:t>
      </w:r>
      <w:r w:rsidR="00072CEC" w:rsidRPr="001B4391">
        <w:rPr>
          <w:rFonts w:ascii="仿宋_GB2312" w:eastAsia="仿宋_GB2312" w:hAnsi="宋体" w:hint="eastAsia"/>
          <w:bCs/>
          <w:sz w:val="28"/>
          <w:szCs w:val="28"/>
        </w:rPr>
        <w:t>：α机构伺服电机损坏</w:t>
      </w:r>
    </w:p>
    <w:p w:rsidR="00072CEC"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1B4391">
        <w:rPr>
          <w:rFonts w:ascii="仿宋_GB2312" w:eastAsia="仿宋_GB2312" w:hAnsi="宋体" w:hint="eastAsia"/>
          <w:bCs/>
          <w:sz w:val="28"/>
          <w:szCs w:val="28"/>
        </w:rPr>
        <w:t>：2020年1月，</w:t>
      </w:r>
      <w:r w:rsidR="00AC76FD" w:rsidRPr="00AC76FD">
        <w:rPr>
          <w:rFonts w:ascii="仿宋_GB2312" w:eastAsia="仿宋_GB2312" w:hAnsi="宋体" w:hint="eastAsia"/>
          <w:b/>
          <w:bCs/>
          <w:sz w:val="28"/>
          <w:szCs w:val="28"/>
        </w:rPr>
        <w:t>故障发现人</w:t>
      </w:r>
      <w:r w:rsidR="00072CEC" w:rsidRPr="001B4391">
        <w:rPr>
          <w:rFonts w:ascii="仿宋_GB2312" w:eastAsia="仿宋_GB2312" w:hAnsi="宋体" w:hint="eastAsia"/>
          <w:bCs/>
          <w:sz w:val="28"/>
          <w:szCs w:val="28"/>
        </w:rPr>
        <w:t>：张德炜、唐友霖、吴友生</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1B4391">
        <w:rPr>
          <w:rFonts w:ascii="仿宋_GB2312" w:eastAsia="仿宋_GB2312" w:hAnsi="宋体" w:hint="eastAsia"/>
          <w:bCs/>
          <w:sz w:val="28"/>
          <w:szCs w:val="28"/>
        </w:rPr>
        <w:t>：通过数采发现机构的方波信号出现波动，现场观察α自由度运动时异响、抖动，伺服电机过载报警。故障现象与蜗轮蜗杆间隙变化表现相似，但不同在于本故障在机构低速低负载、未</w:t>
      </w:r>
      <w:r w:rsidR="00072CEC" w:rsidRPr="001B4391">
        <w:rPr>
          <w:rFonts w:ascii="仿宋_GB2312" w:eastAsia="仿宋_GB2312" w:hAnsi="宋体" w:hint="eastAsia"/>
          <w:bCs/>
          <w:sz w:val="28"/>
          <w:szCs w:val="28"/>
        </w:rPr>
        <w:lastRenderedPageBreak/>
        <w:t>发生抖动时电机也会报警。</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1B4391">
        <w:rPr>
          <w:rFonts w:ascii="仿宋_GB2312" w:eastAsia="仿宋_GB2312" w:hAnsi="宋体" w:hint="eastAsia"/>
          <w:bCs/>
          <w:sz w:val="28"/>
          <w:szCs w:val="28"/>
        </w:rPr>
        <w:t>：调整蜗轮蜗杆间隙后慢速运动α自由度，伺服电机在低负载情况下仍然报警，故判断为电机故障，返厂检修中。</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1B4391">
        <w:rPr>
          <w:rFonts w:ascii="仿宋_GB2312" w:eastAsia="仿宋_GB2312" w:hAnsi="宋体" w:hint="eastAsia"/>
          <w:bCs/>
          <w:sz w:val="28"/>
          <w:szCs w:val="28"/>
        </w:rPr>
        <w:t>：初步推测α伺服电机在真空下使用导致性能下降，等待电机返厂检测结果。</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1B4391">
        <w:rPr>
          <w:rFonts w:ascii="仿宋_GB2312" w:eastAsia="仿宋_GB2312" w:hAnsi="宋体" w:hint="eastAsia"/>
          <w:bCs/>
          <w:sz w:val="28"/>
          <w:szCs w:val="28"/>
        </w:rPr>
        <w:t>：更换α电机（及配套减速机）后问题解决。</w:t>
      </w:r>
    </w:p>
    <w:p w:rsidR="00072CEC"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1B4391">
        <w:rPr>
          <w:rFonts w:ascii="仿宋_GB2312" w:eastAsia="仿宋_GB2312" w:hAnsi="宋体" w:hint="eastAsia"/>
          <w:bCs/>
          <w:sz w:val="28"/>
          <w:szCs w:val="28"/>
        </w:rPr>
        <w:t>：等待电机返厂检测结果再做判断。</w:t>
      </w:r>
    </w:p>
    <w:p w:rsidR="00072CEC" w:rsidRPr="007953C9" w:rsidRDefault="00072CEC" w:rsidP="00281C55">
      <w:pPr>
        <w:pStyle w:val="2"/>
        <w:spacing w:line="360" w:lineRule="auto"/>
        <w:rPr>
          <w:rFonts w:ascii="楷体_GB2312" w:eastAsia="楷体_GB2312" w:hAnsi="楷体"/>
        </w:rPr>
      </w:pPr>
      <w:bookmarkStart w:id="47" w:name="_Toc38354169"/>
      <w:bookmarkStart w:id="48" w:name="_Toc46155081"/>
      <w:r w:rsidRPr="007953C9">
        <w:rPr>
          <w:rFonts w:ascii="楷体_GB2312" w:eastAsia="楷体_GB2312" w:hAnsi="楷体" w:hint="eastAsia"/>
        </w:rPr>
        <w:t>1.</w:t>
      </w:r>
      <w:r w:rsidR="0000404A">
        <w:rPr>
          <w:rFonts w:ascii="楷体_GB2312" w:eastAsia="楷体_GB2312" w:hAnsi="楷体" w:hint="eastAsia"/>
        </w:rPr>
        <w:t>1.</w:t>
      </w:r>
      <w:r w:rsidRPr="007953C9">
        <w:rPr>
          <w:rFonts w:ascii="楷体_GB2312" w:eastAsia="楷体_GB2312" w:hAnsi="楷体" w:hint="eastAsia"/>
        </w:rPr>
        <w:t>6纹影系统</w:t>
      </w:r>
      <w:bookmarkEnd w:id="47"/>
      <w:bookmarkEnd w:id="48"/>
    </w:p>
    <w:p w:rsidR="00072CEC" w:rsidRPr="00E06643" w:rsidRDefault="00072CEC" w:rsidP="00281C55">
      <w:pPr>
        <w:pStyle w:val="3"/>
        <w:spacing w:line="360" w:lineRule="auto"/>
        <w:rPr>
          <w:rFonts w:ascii="仿宋_GB2312" w:eastAsia="仿宋_GB2312"/>
          <w:b/>
          <w:sz w:val="28"/>
          <w:szCs w:val="28"/>
        </w:rPr>
      </w:pPr>
      <w:bookmarkStart w:id="49" w:name="_Toc38354170"/>
      <w:bookmarkStart w:id="50" w:name="_Toc46155082"/>
      <w:r w:rsidRPr="00E06643">
        <w:rPr>
          <w:rFonts w:ascii="仿宋_GB2312" w:eastAsia="仿宋_GB2312" w:hint="eastAsia"/>
          <w:b/>
          <w:sz w:val="28"/>
          <w:szCs w:val="28"/>
        </w:rPr>
        <w:t>组成</w:t>
      </w:r>
      <w:bookmarkEnd w:id="49"/>
      <w:bookmarkEnd w:id="50"/>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纹影系统主要由光源、准直主镜、窗口玻璃、纹影主镜、刀口、支撑架和图像采集系统等部分组成，如下图所示。其中Φ1米高超声速风洞M4-8支路纹影系统的有效通光口径为Φ800mm，M9、10支路纹影系统的有效通光口径为Φ500mm。</w:t>
      </w:r>
    </w:p>
    <w:p w:rsidR="00072CEC" w:rsidRPr="00396D9B" w:rsidRDefault="00072CEC" w:rsidP="00281C55">
      <w:pPr>
        <w:spacing w:line="360" w:lineRule="auto"/>
        <w:ind w:firstLineChars="200" w:firstLine="640"/>
        <w:rPr>
          <w:rFonts w:ascii="仿宋_GB2312" w:eastAsia="仿宋_GB2312" w:hAnsi="宋体"/>
          <w:bCs/>
          <w:sz w:val="32"/>
          <w:szCs w:val="32"/>
        </w:rPr>
      </w:pPr>
      <w:r w:rsidRPr="00BF409A">
        <w:rPr>
          <w:rFonts w:ascii="仿宋_GB2312" w:eastAsia="仿宋_GB2312" w:hAnsi="宋体"/>
          <w:bCs/>
          <w:noProof/>
          <w:sz w:val="32"/>
          <w:szCs w:val="32"/>
        </w:rPr>
        <w:drawing>
          <wp:inline distT="0" distB="0" distL="0" distR="0" wp14:anchorId="547D514A" wp14:editId="66A45D32">
            <wp:extent cx="5486400" cy="2941320"/>
            <wp:effectExtent l="19050" t="0" r="0" b="0"/>
            <wp:docPr id="450" name="图片 1" descr="H:\设备建设\2米高超声速风洞（秘密）\协作单位交流情况\招标后工作\20151012起投文章\传统纹影系统.JPG"/>
            <wp:cNvGraphicFramePr/>
            <a:graphic xmlns:a="http://schemas.openxmlformats.org/drawingml/2006/main">
              <a:graphicData uri="http://schemas.openxmlformats.org/drawingml/2006/picture">
                <pic:pic xmlns:pic="http://schemas.openxmlformats.org/drawingml/2006/picture">
                  <pic:nvPicPr>
                    <pic:cNvPr id="0" name="Picture 22" descr="H:\设备建设\2米高超声速风洞（秘密）\协作单位交流情况\招标后工作\20151012起投文章\传统纹影系统.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41320"/>
                    </a:xfrm>
                    <a:prstGeom prst="rect">
                      <a:avLst/>
                    </a:prstGeom>
                    <a:noFill/>
                    <a:ln>
                      <a:noFill/>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51" w:name="_Toc38354171"/>
      <w:bookmarkStart w:id="52" w:name="_Toc46155083"/>
      <w:r w:rsidRPr="00E06643">
        <w:rPr>
          <w:rFonts w:ascii="仿宋_GB2312" w:eastAsia="仿宋_GB2312" w:hint="eastAsia"/>
          <w:b/>
          <w:sz w:val="28"/>
          <w:szCs w:val="28"/>
        </w:rPr>
        <w:t>工作原理</w:t>
      </w:r>
      <w:bookmarkEnd w:id="51"/>
      <w:bookmarkEnd w:id="52"/>
    </w:p>
    <w:p w:rsidR="00072CEC" w:rsidRPr="001B4391" w:rsidRDefault="00072CEC"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纹影的本质是平行光通过不均匀介质时发生了偏折，用刀口切割引起光线在观察屏上对应特定点的照度变化，在纹影图像中可以观察</w:t>
      </w:r>
      <w:r w:rsidRPr="001B4391">
        <w:rPr>
          <w:rFonts w:ascii="仿宋_GB2312" w:eastAsia="仿宋_GB2312" w:hAnsi="宋体" w:hint="eastAsia"/>
          <w:bCs/>
          <w:sz w:val="28"/>
          <w:szCs w:val="28"/>
        </w:rPr>
        <w:lastRenderedPageBreak/>
        <w:t>到照度变化的明暗条纹或区域。纹影系统原理图如下图所示，光源S位于透镜L1焦点处，光线经过L1后形成平行光通过试验段测试区，再经过L2透镜汇聚到L2焦点处，此时在L2焦点处布置刀口，用于对光源像进行切割，相对于无刀口，光线被刀口切割后观察屏幕上的图像会变暗。当光线受到测试段A处干扰产生</w:t>
      </w:r>
      <w:r w:rsidRPr="001B4391">
        <w:rPr>
          <w:rFonts w:ascii="仿宋_GB2312" w:eastAsia="仿宋_GB2312" w:hAnsi="宋体"/>
          <w:bCs/>
          <w:sz w:val="28"/>
          <w:szCs w:val="28"/>
        </w:rPr>
        <w:t>α</w:t>
      </w:r>
      <w:r w:rsidRPr="001B4391">
        <w:rPr>
          <w:rFonts w:ascii="仿宋_GB2312" w:eastAsia="仿宋_GB2312" w:hAnsi="宋体" w:hint="eastAsia"/>
          <w:bCs/>
          <w:sz w:val="28"/>
          <w:szCs w:val="28"/>
        </w:rPr>
        <w:t>偏转角后，由几何光学可知光线经过透镜L2后同样会发生偏转，即远离刀口（对应图像某区域出现亮点）或靠近刀口（对应图像某区域出现暗点）。风洞试验中纹影系统的实质是把光线受试验段测试区流场的扰动变为记录像面上的光强分布，即试验时纹影图像中某区域的明暗程度可表征出该区域流场气流密度（激波）变化的强弱。</w:t>
      </w:r>
    </w:p>
    <w:p w:rsidR="00072CEC" w:rsidRPr="00396D9B" w:rsidRDefault="00072CEC" w:rsidP="00281C55">
      <w:pPr>
        <w:spacing w:line="360" w:lineRule="auto"/>
        <w:ind w:firstLineChars="200" w:firstLine="420"/>
        <w:rPr>
          <w:rFonts w:ascii="仿宋_GB2312" w:eastAsia="仿宋_GB2312" w:hAnsi="宋体"/>
          <w:bCs/>
          <w:sz w:val="32"/>
          <w:szCs w:val="32"/>
        </w:rPr>
      </w:pPr>
      <w:r w:rsidRPr="00396D9B">
        <w:rPr>
          <w:rFonts w:ascii="宋体" w:hAnsi="宋体" w:cs="宋体"/>
          <w:noProof/>
          <w:szCs w:val="21"/>
        </w:rPr>
        <w:drawing>
          <wp:inline distT="0" distB="0" distL="0" distR="0" wp14:anchorId="4A9834C9" wp14:editId="4C2DD2E5">
            <wp:extent cx="4867275" cy="2009775"/>
            <wp:effectExtent l="19050" t="0" r="9525" b="0"/>
            <wp:docPr id="45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1">
                      <a:lum bright="-18000" contrast="48000"/>
                    </a:blip>
                    <a:srcRect/>
                    <a:stretch>
                      <a:fillRect/>
                    </a:stretch>
                  </pic:blipFill>
                  <pic:spPr bwMode="auto">
                    <a:xfrm>
                      <a:off x="0" y="0"/>
                      <a:ext cx="4867275" cy="2009775"/>
                    </a:xfrm>
                    <a:prstGeom prst="rect">
                      <a:avLst/>
                    </a:prstGeom>
                    <a:noFill/>
                    <a:ln w="9525">
                      <a:noFill/>
                      <a:miter lim="800000"/>
                      <a:headEnd/>
                      <a:tailEnd/>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53" w:name="_Toc38354172"/>
      <w:bookmarkStart w:id="54" w:name="_Toc46155084"/>
      <w:r w:rsidRPr="00E06643">
        <w:rPr>
          <w:rFonts w:ascii="仿宋_GB2312" w:eastAsia="仿宋_GB2312" w:hint="eastAsia"/>
          <w:b/>
          <w:sz w:val="28"/>
          <w:szCs w:val="28"/>
        </w:rPr>
        <w:t>故障</w:t>
      </w:r>
      <w:bookmarkEnd w:id="53"/>
      <w:bookmarkEnd w:id="54"/>
    </w:p>
    <w:p w:rsidR="00072CEC" w:rsidRPr="00D1496F" w:rsidRDefault="0000404A" w:rsidP="0000404A">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1.1.6</w:t>
      </w:r>
      <w:r>
        <w:rPr>
          <w:rFonts w:ascii="仿宋_GB2312" w:eastAsia="仿宋_GB2312" w:hAnsi="宋体" w:hint="eastAsia"/>
          <w:b/>
          <w:bCs/>
          <w:sz w:val="28"/>
          <w:szCs w:val="28"/>
        </w:rPr>
        <w:t>.1</w:t>
      </w:r>
      <w:r w:rsidR="00E06643" w:rsidRPr="00E06643">
        <w:rPr>
          <w:rFonts w:ascii="仿宋_GB2312" w:eastAsia="仿宋_GB2312" w:hAnsi="宋体" w:hint="eastAsia"/>
          <w:b/>
          <w:bCs/>
          <w:sz w:val="28"/>
          <w:szCs w:val="28"/>
        </w:rPr>
        <w:t>故障一</w:t>
      </w:r>
      <w:r w:rsidR="00072CEC" w:rsidRPr="00D1496F">
        <w:rPr>
          <w:rFonts w:ascii="仿宋_GB2312" w:eastAsia="仿宋_GB2312" w:hAnsi="宋体" w:hint="eastAsia"/>
          <w:bCs/>
          <w:sz w:val="28"/>
          <w:szCs w:val="28"/>
        </w:rPr>
        <w:t>：图像采集相机无法正常工作</w:t>
      </w:r>
    </w:p>
    <w:p w:rsidR="00072CEC" w:rsidRPr="00D1496F"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D1496F">
        <w:rPr>
          <w:rFonts w:ascii="仿宋_GB2312" w:eastAsia="仿宋_GB2312" w:hAnsi="宋体" w:hint="eastAsia"/>
          <w:bCs/>
          <w:sz w:val="28"/>
          <w:szCs w:val="28"/>
        </w:rPr>
        <w:t>：2016年8月24日，</w:t>
      </w:r>
      <w:r w:rsidR="00AC76FD" w:rsidRPr="00AC76FD">
        <w:rPr>
          <w:rFonts w:ascii="仿宋_GB2312" w:eastAsia="仿宋_GB2312" w:hAnsi="宋体" w:hint="eastAsia"/>
          <w:b/>
          <w:bCs/>
          <w:sz w:val="28"/>
          <w:szCs w:val="28"/>
        </w:rPr>
        <w:t>故障发现人</w:t>
      </w:r>
      <w:r w:rsidR="00072CEC" w:rsidRPr="00D1496F">
        <w:rPr>
          <w:rFonts w:ascii="仿宋_GB2312" w:eastAsia="仿宋_GB2312" w:hAnsi="宋体" w:hint="eastAsia"/>
          <w:bCs/>
          <w:sz w:val="28"/>
          <w:szCs w:val="28"/>
        </w:rPr>
        <w:t>：王佳明，彭荣辉</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D1496F">
        <w:rPr>
          <w:rFonts w:ascii="仿宋_GB2312" w:eastAsia="仿宋_GB2312" w:hAnsi="宋体" w:hint="eastAsia"/>
          <w:bCs/>
          <w:sz w:val="28"/>
          <w:szCs w:val="28"/>
        </w:rPr>
        <w:t>：试验过程中，纹影图像采集系统相机掉线软件卡死，无法正常采集和存储图像。</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D1496F">
        <w:rPr>
          <w:rFonts w:ascii="仿宋_GB2312" w:eastAsia="仿宋_GB2312" w:hAnsi="宋体" w:hint="eastAsia"/>
          <w:bCs/>
          <w:sz w:val="28"/>
          <w:szCs w:val="28"/>
        </w:rPr>
        <w:t>：排除法。1、将相机拆除带到1楼试验室，更换连接线路后，检查信号灯，发现相机工作正常。2、将M9-10相机拆除进行替换，试验时发现依然无法正常工作。3、由此怀疑是试验时现场产生某干扰信号，影响到相机正常工作。</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072CEC" w:rsidRPr="00D1496F">
        <w:rPr>
          <w:rFonts w:ascii="仿宋_GB2312" w:eastAsia="仿宋_GB2312" w:hAnsi="宋体" w:hint="eastAsia"/>
          <w:bCs/>
          <w:sz w:val="28"/>
          <w:szCs w:val="28"/>
        </w:rPr>
        <w:t>：试验过程中产生大量的微波信号影响到相机正常工作。</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D1496F">
        <w:rPr>
          <w:rFonts w:ascii="仿宋_GB2312" w:eastAsia="仿宋_GB2312" w:hAnsi="宋体" w:hint="eastAsia"/>
          <w:bCs/>
          <w:sz w:val="28"/>
          <w:szCs w:val="28"/>
        </w:rPr>
        <w:t xml:space="preserve">：采用铜丝网等金属屏蔽层对相机进行保护。 </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D1496F">
        <w:rPr>
          <w:rFonts w:ascii="仿宋_GB2312" w:eastAsia="仿宋_GB2312" w:hAnsi="宋体" w:hint="eastAsia"/>
          <w:bCs/>
          <w:sz w:val="28"/>
          <w:szCs w:val="28"/>
        </w:rPr>
        <w:t>：在进行一些非常规试验时，需要周详考虑对试验现场设备的保护。</w:t>
      </w:r>
    </w:p>
    <w:p w:rsidR="00072CEC" w:rsidRPr="00D1496F"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1.1.6</w:t>
      </w:r>
      <w:r>
        <w:rPr>
          <w:rFonts w:ascii="仿宋_GB2312" w:eastAsia="仿宋_GB2312" w:hAnsi="宋体" w:hint="eastAsia"/>
          <w:b/>
          <w:bCs/>
          <w:sz w:val="28"/>
          <w:szCs w:val="28"/>
        </w:rPr>
        <w:t>.2</w:t>
      </w:r>
      <w:r w:rsidR="00E06643" w:rsidRPr="00E06643">
        <w:rPr>
          <w:rFonts w:ascii="仿宋_GB2312" w:eastAsia="仿宋_GB2312" w:hAnsi="宋体" w:hint="eastAsia"/>
          <w:b/>
          <w:bCs/>
          <w:sz w:val="28"/>
          <w:szCs w:val="28"/>
        </w:rPr>
        <w:t>故障二</w:t>
      </w:r>
      <w:r w:rsidR="00072CEC" w:rsidRPr="00D1496F">
        <w:rPr>
          <w:rFonts w:ascii="仿宋_GB2312" w:eastAsia="仿宋_GB2312" w:hAnsi="宋体" w:hint="eastAsia"/>
          <w:bCs/>
          <w:sz w:val="28"/>
          <w:szCs w:val="28"/>
        </w:rPr>
        <w:t>：图像晃动</w:t>
      </w:r>
    </w:p>
    <w:p w:rsidR="00072CEC" w:rsidRPr="00D1496F"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D1496F">
        <w:rPr>
          <w:rFonts w:ascii="仿宋_GB2312" w:eastAsia="仿宋_GB2312" w:hAnsi="宋体" w:hint="eastAsia"/>
          <w:bCs/>
          <w:sz w:val="28"/>
          <w:szCs w:val="28"/>
        </w:rPr>
        <w:t>：2018年10月9日，</w:t>
      </w:r>
      <w:r w:rsidR="00AC76FD" w:rsidRPr="00AC76FD">
        <w:rPr>
          <w:rFonts w:ascii="仿宋_GB2312" w:eastAsia="仿宋_GB2312" w:hAnsi="宋体" w:hint="eastAsia"/>
          <w:b/>
          <w:bCs/>
          <w:sz w:val="28"/>
          <w:szCs w:val="28"/>
        </w:rPr>
        <w:t>故障发现人</w:t>
      </w:r>
      <w:r w:rsidR="00072CEC" w:rsidRPr="00D1496F">
        <w:rPr>
          <w:rFonts w:ascii="仿宋_GB2312" w:eastAsia="仿宋_GB2312" w:hAnsi="宋体" w:hint="eastAsia"/>
          <w:bCs/>
          <w:sz w:val="28"/>
          <w:szCs w:val="28"/>
        </w:rPr>
        <w:t>：彭荣辉、王佳明</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D1496F">
        <w:rPr>
          <w:rFonts w:ascii="仿宋_GB2312" w:eastAsia="仿宋_GB2312" w:hAnsi="宋体" w:hint="eastAsia"/>
          <w:bCs/>
          <w:sz w:val="28"/>
          <w:szCs w:val="28"/>
        </w:rPr>
        <w:t>：试验过程中，纹影图像出现剧烈的明亮变化。</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D1496F">
        <w:rPr>
          <w:rFonts w:ascii="仿宋_GB2312" w:eastAsia="仿宋_GB2312" w:hAnsi="宋体" w:hint="eastAsia"/>
          <w:bCs/>
          <w:sz w:val="28"/>
          <w:szCs w:val="28"/>
        </w:rPr>
        <w:t>：沿光路方向进行排除。从光源开始，逐个检查了各个光学元件支撑系统有无松动情况，最后发现是减振气囊压力不够，导致减振效果变差。</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D1496F">
        <w:rPr>
          <w:rFonts w:ascii="仿宋_GB2312" w:eastAsia="仿宋_GB2312" w:hAnsi="宋体" w:hint="eastAsia"/>
          <w:bCs/>
          <w:sz w:val="28"/>
          <w:szCs w:val="28"/>
        </w:rPr>
        <w:t>：1、减振气囊气门芯接口微漏气，导致长</w:t>
      </w:r>
      <w:r w:rsidR="00E06643" w:rsidRPr="006620A9">
        <w:rPr>
          <w:rFonts w:ascii="仿宋_GB2312" w:eastAsia="仿宋_GB2312" w:hAnsi="宋体" w:hint="eastAsia"/>
          <w:bCs/>
          <w:sz w:val="28"/>
          <w:szCs w:val="28"/>
        </w:rPr>
        <w:t>时间</w:t>
      </w:r>
      <w:r w:rsidR="00072CEC" w:rsidRPr="00D1496F">
        <w:rPr>
          <w:rFonts w:ascii="仿宋_GB2312" w:eastAsia="仿宋_GB2312" w:hAnsi="宋体" w:hint="eastAsia"/>
          <w:bCs/>
          <w:sz w:val="28"/>
          <w:szCs w:val="28"/>
        </w:rPr>
        <w:t>后气囊气压不足。2、风洞试验运行时，特别是较大流量参数运行时，会引起二楼楼板产生明显的振动。</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D1496F">
        <w:rPr>
          <w:rFonts w:ascii="仿宋_GB2312" w:eastAsia="仿宋_GB2312" w:hAnsi="宋体" w:hint="eastAsia"/>
          <w:bCs/>
          <w:sz w:val="28"/>
          <w:szCs w:val="28"/>
        </w:rPr>
        <w:t>：1、气门芯接口处涂密封胶。2、给减振气囊充气到正常工作气压。</w:t>
      </w:r>
    </w:p>
    <w:p w:rsidR="00072CEC" w:rsidRPr="00D1496F"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D1496F">
        <w:rPr>
          <w:rFonts w:ascii="仿宋_GB2312" w:eastAsia="仿宋_GB2312" w:hAnsi="宋体" w:hint="eastAsia"/>
          <w:bCs/>
          <w:sz w:val="28"/>
          <w:szCs w:val="28"/>
        </w:rPr>
        <w:t>：应定期检减振气囊气压，如果不够则需要及时补充。</w:t>
      </w:r>
    </w:p>
    <w:p w:rsidR="00072CEC" w:rsidRPr="007953C9" w:rsidRDefault="00072CEC" w:rsidP="00281C55">
      <w:pPr>
        <w:pStyle w:val="2"/>
        <w:spacing w:line="360" w:lineRule="auto"/>
        <w:rPr>
          <w:rFonts w:ascii="楷体_GB2312" w:eastAsia="楷体_GB2312" w:hAnsi="楷体"/>
        </w:rPr>
      </w:pPr>
      <w:bookmarkStart w:id="55" w:name="_Toc38354173"/>
      <w:bookmarkStart w:id="56" w:name="_Toc46155085"/>
      <w:r w:rsidRPr="007953C9">
        <w:rPr>
          <w:rFonts w:ascii="楷体_GB2312" w:eastAsia="楷体_GB2312" w:hAnsi="楷体" w:hint="eastAsia"/>
        </w:rPr>
        <w:t>1.</w:t>
      </w:r>
      <w:r w:rsidR="0000404A">
        <w:rPr>
          <w:rFonts w:ascii="楷体_GB2312" w:eastAsia="楷体_GB2312" w:hAnsi="楷体" w:hint="eastAsia"/>
        </w:rPr>
        <w:t>1.</w:t>
      </w:r>
      <w:r w:rsidRPr="007953C9">
        <w:rPr>
          <w:rFonts w:ascii="楷体_GB2312" w:eastAsia="楷体_GB2312" w:hAnsi="楷体" w:hint="eastAsia"/>
        </w:rPr>
        <w:t>7配电系统</w:t>
      </w:r>
      <w:bookmarkEnd w:id="55"/>
      <w:r w:rsidRPr="007953C9">
        <w:rPr>
          <w:rFonts w:ascii="楷体_GB2312" w:eastAsia="楷体_GB2312" w:hAnsi="楷体" w:hint="eastAsia"/>
        </w:rPr>
        <w:t>与温控系统</w:t>
      </w:r>
      <w:bookmarkEnd w:id="56"/>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Φ1米高超声</w:t>
      </w:r>
      <w:r>
        <w:rPr>
          <w:rFonts w:ascii="仿宋_GB2312" w:eastAsia="仿宋_GB2312" w:hAnsi="宋体" w:hint="eastAsia"/>
          <w:bCs/>
          <w:sz w:val="28"/>
          <w:szCs w:val="28"/>
        </w:rPr>
        <w:t>速</w:t>
      </w:r>
      <w:r w:rsidRPr="00D1496F">
        <w:rPr>
          <w:rFonts w:ascii="仿宋_GB2312" w:eastAsia="仿宋_GB2312" w:hAnsi="宋体" w:hint="eastAsia"/>
          <w:bCs/>
          <w:sz w:val="28"/>
          <w:szCs w:val="28"/>
        </w:rPr>
        <w:t>风洞与Φ2米高超声度</w:t>
      </w:r>
      <w:r>
        <w:rPr>
          <w:rFonts w:ascii="仿宋_GB2312" w:eastAsia="仿宋_GB2312" w:hAnsi="宋体" w:hint="eastAsia"/>
          <w:bCs/>
          <w:sz w:val="28"/>
          <w:szCs w:val="28"/>
        </w:rPr>
        <w:t>风洞配电系统与温控系统的组成与原理相同，故障类似，不单独分开写</w:t>
      </w:r>
    </w:p>
    <w:p w:rsidR="00072CEC" w:rsidRPr="00E06643" w:rsidRDefault="00072CEC" w:rsidP="00281C55">
      <w:pPr>
        <w:pStyle w:val="3"/>
        <w:spacing w:line="360" w:lineRule="auto"/>
        <w:rPr>
          <w:rFonts w:ascii="仿宋_GB2312" w:eastAsia="仿宋_GB2312"/>
          <w:b/>
          <w:sz w:val="28"/>
          <w:szCs w:val="28"/>
        </w:rPr>
      </w:pPr>
      <w:bookmarkStart w:id="57" w:name="_Toc38354174"/>
      <w:bookmarkStart w:id="58" w:name="_Toc46155086"/>
      <w:r w:rsidRPr="00E06643">
        <w:rPr>
          <w:rFonts w:ascii="仿宋_GB2312" w:eastAsia="仿宋_GB2312" w:hint="eastAsia"/>
          <w:b/>
          <w:sz w:val="28"/>
          <w:szCs w:val="28"/>
        </w:rPr>
        <w:t>组成</w:t>
      </w:r>
      <w:bookmarkEnd w:id="57"/>
      <w:bookmarkEnd w:id="58"/>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配电系统与温控系统分为基础配电系统、工业配电系统与温控系统。</w:t>
      </w:r>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基础配电系统主要由10kV输入干线组、0.4kV输入干线组、10kV高压柜组、10/0.4kV变压器组、0.4kV动力配电柜组、0.4kV配电谐波补偿柜、0.4kV配电无功补偿柜、0.4kV终端配电箱组（含插座箱）、</w:t>
      </w:r>
      <w:r w:rsidRPr="00D1496F">
        <w:rPr>
          <w:rFonts w:ascii="仿宋_GB2312" w:eastAsia="仿宋_GB2312" w:hAnsi="宋体" w:hint="eastAsia"/>
          <w:bCs/>
          <w:sz w:val="28"/>
          <w:szCs w:val="28"/>
        </w:rPr>
        <w:lastRenderedPageBreak/>
        <w:t>厂房照明及其智能控制系统、建筑防雷、接地与安全系统、火警自动报警系统组成。</w:t>
      </w:r>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工艺配电系统主要由高压配电部分（10kV输入干线组、高压进线柜组、高压PT柜组、高压出线配电柜组）、变电部分（10/0.4kV加热器专用变压器、各工艺配电变压器及源端输电干线）、低压配电部分（各0.4kV低压进线配电柜、低压出线配电柜、谐波柜、无功补偿柜、终端配电箱、密集母排及接地系统）组成。</w:t>
      </w:r>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温控系统主要由10kV变电装置（变压器及变压器二次输出干线）、源端输电干线组（到电源柜的输电母排、桥架及刀闸）、电源主体部分（电控柜、调压柜、前置各种保护单元）、电源监控部分（控制柜、触摸屏、PLC、上位机及开发运行软件）、终端配电干线组（电源主柜到加热器的输电电缆及桥架）组成。</w:t>
      </w:r>
    </w:p>
    <w:p w:rsidR="001B3F0A" w:rsidRDefault="00072CEC" w:rsidP="00281C55">
      <w:pPr>
        <w:spacing w:line="360" w:lineRule="auto"/>
        <w:ind w:firstLineChars="200" w:firstLine="560"/>
        <w:rPr>
          <w:rFonts w:ascii="仿宋_GB2312" w:eastAsia="仿宋_GB2312" w:hAnsi="宋体"/>
          <w:bCs/>
          <w:sz w:val="28"/>
          <w:szCs w:val="28"/>
        </w:rPr>
        <w:sectPr w:rsidR="001B3F0A" w:rsidSect="00830486">
          <w:footerReference w:type="default" r:id="rId22"/>
          <w:pgSz w:w="11906" w:h="16838"/>
          <w:pgMar w:top="1440" w:right="1797" w:bottom="1440" w:left="1797" w:header="851" w:footer="992" w:gutter="0"/>
          <w:pgNumType w:start="1"/>
          <w:cols w:space="425"/>
          <w:docGrid w:linePitch="312"/>
        </w:sectPr>
      </w:pPr>
      <w:r w:rsidRPr="00D1496F">
        <w:rPr>
          <w:rFonts w:ascii="仿宋_GB2312" w:eastAsia="仿宋_GB2312" w:hAnsi="宋体" w:hint="eastAsia"/>
          <w:bCs/>
          <w:sz w:val="28"/>
          <w:szCs w:val="28"/>
        </w:rPr>
        <w:t>Φ1米量级与2米量级高超声度风洞配电系统与温控系统系统原理图如下所示：</w:t>
      </w:r>
    </w:p>
    <w:p w:rsidR="00072CEC" w:rsidRDefault="00072CEC" w:rsidP="001B3F0A">
      <w:pPr>
        <w:spacing w:line="360" w:lineRule="auto"/>
        <w:ind w:leftChars="-400" w:hangingChars="400" w:hanging="840"/>
        <w:jc w:val="center"/>
        <w:rPr>
          <w:rFonts w:eastAsia="黑体"/>
          <w:szCs w:val="21"/>
        </w:rPr>
      </w:pPr>
      <w:r>
        <w:rPr>
          <w:rFonts w:eastAsia="黑体"/>
          <w:noProof/>
          <w:szCs w:val="21"/>
        </w:rPr>
        <w:lastRenderedPageBreak/>
        <w:drawing>
          <wp:inline distT="0" distB="0" distL="0" distR="0" wp14:anchorId="150066CC" wp14:editId="4B745E26">
            <wp:extent cx="7553325" cy="50101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l="15305" r="14943"/>
                    <a:stretch>
                      <a:fillRect/>
                    </a:stretch>
                  </pic:blipFill>
                  <pic:spPr bwMode="auto">
                    <a:xfrm>
                      <a:off x="0" y="0"/>
                      <a:ext cx="7553325" cy="5010150"/>
                    </a:xfrm>
                    <a:prstGeom prst="rect">
                      <a:avLst/>
                    </a:prstGeom>
                    <a:noFill/>
                    <a:ln w="9525">
                      <a:noFill/>
                      <a:miter lim="800000"/>
                      <a:headEnd/>
                      <a:tailEnd/>
                    </a:ln>
                  </pic:spPr>
                </pic:pic>
              </a:graphicData>
            </a:graphic>
          </wp:inline>
        </w:drawing>
      </w:r>
    </w:p>
    <w:p w:rsidR="00072CEC" w:rsidRDefault="00072CEC" w:rsidP="00281C55">
      <w:pPr>
        <w:spacing w:line="360" w:lineRule="auto"/>
        <w:jc w:val="center"/>
        <w:rPr>
          <w:rFonts w:ascii="黑体" w:eastAsia="黑体" w:hAnsi="黑体"/>
        </w:rPr>
      </w:pPr>
      <w:r>
        <w:rPr>
          <w:rFonts w:ascii="黑体" w:eastAsia="黑体" w:hAnsi="黑体" w:hint="eastAsia"/>
        </w:rPr>
        <w:t>Φ1米量级与2米量级高超声风洞配电系统原理图</w:t>
      </w:r>
    </w:p>
    <w:p w:rsidR="001B3F0A" w:rsidRDefault="001B3F0A" w:rsidP="00281C55">
      <w:pPr>
        <w:spacing w:line="360" w:lineRule="auto"/>
        <w:jc w:val="center"/>
      </w:pPr>
      <w:r>
        <w:object w:dxaOrig="23516" w:dyaOrig="23006">
          <v:shape id="_x0000_i1027" type="#_x0000_t75" style="width:327.75pt;height:319.5pt;mso-position-horizontal-relative:page;mso-position-vertical-relative:page" o:ole="">
            <v:imagedata r:id="rId24" o:title=""/>
          </v:shape>
          <o:OLEObject Type="Embed" ProgID="Visio.Drawing.11" ShapeID="_x0000_i1027" DrawAspect="Content" ObjectID="_1662872818" r:id="rId25"/>
        </w:object>
      </w:r>
    </w:p>
    <w:p w:rsidR="001B3F0A" w:rsidRDefault="00072CEC" w:rsidP="00281C55">
      <w:pPr>
        <w:spacing w:line="360" w:lineRule="auto"/>
        <w:jc w:val="center"/>
        <w:rPr>
          <w:rFonts w:ascii="黑体" w:eastAsia="黑体" w:hAnsi="黑体"/>
        </w:rPr>
        <w:sectPr w:rsidR="001B3F0A" w:rsidSect="001B3F0A">
          <w:pgSz w:w="16838" w:h="11906" w:orient="landscape"/>
          <w:pgMar w:top="1797" w:right="1440" w:bottom="1797" w:left="1440" w:header="851" w:footer="992" w:gutter="0"/>
          <w:cols w:space="425"/>
          <w:docGrid w:linePitch="312"/>
        </w:sectPr>
      </w:pPr>
      <w:r>
        <w:rPr>
          <w:rFonts w:ascii="黑体" w:eastAsia="黑体" w:hAnsi="黑体" w:hint="eastAsia"/>
        </w:rPr>
        <w:t>Φ1米量级与2米量级高超声风洞温控系统原理图</w:t>
      </w:r>
    </w:p>
    <w:p w:rsidR="00072CEC" w:rsidRPr="001B3F0A" w:rsidRDefault="00072CEC" w:rsidP="00281C55">
      <w:pPr>
        <w:spacing w:line="360" w:lineRule="auto"/>
        <w:jc w:val="center"/>
        <w:rPr>
          <w:rFonts w:ascii="仿宋_GB2312" w:eastAsia="仿宋_GB2312" w:hAnsi="宋体"/>
          <w:bCs/>
          <w:sz w:val="32"/>
          <w:szCs w:val="32"/>
        </w:rPr>
      </w:pPr>
    </w:p>
    <w:p w:rsidR="00072CEC" w:rsidRPr="00E06643" w:rsidRDefault="00072CEC" w:rsidP="00281C55">
      <w:pPr>
        <w:pStyle w:val="3"/>
        <w:spacing w:line="360" w:lineRule="auto"/>
        <w:rPr>
          <w:rFonts w:ascii="仿宋_GB2312" w:eastAsia="仿宋_GB2312"/>
          <w:b/>
          <w:sz w:val="28"/>
          <w:szCs w:val="28"/>
        </w:rPr>
      </w:pPr>
      <w:bookmarkStart w:id="59" w:name="_Toc38354175"/>
      <w:bookmarkStart w:id="60" w:name="_Toc46155087"/>
      <w:r w:rsidRPr="00E06643">
        <w:rPr>
          <w:rFonts w:ascii="仿宋_GB2312" w:eastAsia="仿宋_GB2312" w:hint="eastAsia"/>
          <w:b/>
          <w:sz w:val="28"/>
          <w:szCs w:val="28"/>
        </w:rPr>
        <w:t>工作原理</w:t>
      </w:r>
      <w:bookmarkEnd w:id="59"/>
      <w:bookmarkEnd w:id="60"/>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配电系统工作原理：由新区开闭站引来的10kV与0.4kV进线，经过各变电系统、配电系统分别为各用户提供用电。</w:t>
      </w:r>
    </w:p>
    <w:p w:rsidR="00072CEC" w:rsidRPr="00D1496F" w:rsidRDefault="00072CEC" w:rsidP="00281C55">
      <w:pPr>
        <w:spacing w:line="360" w:lineRule="auto"/>
        <w:ind w:firstLineChars="200" w:firstLine="560"/>
        <w:rPr>
          <w:rFonts w:ascii="仿宋_GB2312" w:eastAsia="仿宋_GB2312" w:hAnsi="宋体"/>
          <w:bCs/>
          <w:sz w:val="28"/>
          <w:szCs w:val="28"/>
        </w:rPr>
      </w:pPr>
      <w:r w:rsidRPr="00D1496F">
        <w:rPr>
          <w:rFonts w:ascii="仿宋_GB2312" w:eastAsia="仿宋_GB2312" w:hAnsi="宋体" w:hint="eastAsia"/>
          <w:bCs/>
          <w:sz w:val="28"/>
          <w:szCs w:val="28"/>
        </w:rPr>
        <w:t>温控系统的工作原理是将实时检测到的温度值，送入控制器进行控制运算，并通过PID调节运算，得到移相触发控制的控制值，继而动态调节主回路调压器的触发控制角，实现电源系统主回路输出电压的连续可调，实现加在负载上的电功率可调与加热器运行温度可控的运行目的。</w:t>
      </w:r>
    </w:p>
    <w:p w:rsidR="00072CEC" w:rsidRPr="00E06643" w:rsidRDefault="00072CEC" w:rsidP="00281C55">
      <w:pPr>
        <w:pStyle w:val="3"/>
        <w:spacing w:line="360" w:lineRule="auto"/>
        <w:rPr>
          <w:rFonts w:ascii="仿宋_GB2312" w:eastAsia="仿宋_GB2312"/>
          <w:b/>
          <w:sz w:val="28"/>
          <w:szCs w:val="28"/>
        </w:rPr>
      </w:pPr>
      <w:bookmarkStart w:id="61" w:name="_Toc38354176"/>
      <w:bookmarkStart w:id="62" w:name="_Toc46155088"/>
      <w:r w:rsidRPr="00E06643">
        <w:rPr>
          <w:rFonts w:ascii="仿宋_GB2312" w:eastAsia="仿宋_GB2312" w:hint="eastAsia"/>
          <w:b/>
          <w:sz w:val="28"/>
          <w:szCs w:val="28"/>
        </w:rPr>
        <w:t>故障</w:t>
      </w:r>
      <w:bookmarkEnd w:id="61"/>
      <w:bookmarkEnd w:id="62"/>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：N排烧蚀</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：2013年5月5日，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：赖小平，杨方奎,吕超，李杰。</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：基础配电用于控制间的配电箱N排以肉眼可见的速度在烧蚀，直至最后完全烧断。</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：检查N排规格及连接情况，并确认三相负载情况，三相严重不平衡。</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 xml:space="preserve">：三相负载不平衡造成N排上流过过大的电流IN与施工不规范造成的。 </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：调整配电回路三相负载的分配，使其平衡，或平衡度不大于7%；更换N排，使N排规格与连接规范化。</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在增加用电负载时，不能随意在配电柜与终端配电箱出线端搭接线路，必须进行线路总负载率与平衡度的核算，在允许的地方进行搭供电。同时，接线施工要规范。其管理措施：任何用电单位增加用电负载时，需报告配电系统负责人或电气专业技术人员，由</w:t>
      </w:r>
      <w:r w:rsidR="00072CEC" w:rsidRPr="00FE244E">
        <w:rPr>
          <w:rFonts w:ascii="仿宋_GB2312" w:eastAsia="仿宋_GB2312" w:hAnsi="宋体" w:hint="eastAsia"/>
          <w:bCs/>
          <w:sz w:val="28"/>
          <w:szCs w:val="28"/>
        </w:rPr>
        <w:lastRenderedPageBreak/>
        <w:t>配电负责人或电气专业技术人员负责功率核算与线路核算，进行线路分配，并按《配电系统设计规范》与《电气行业规范施工》进行设计与施工接线，按规程进行验收与送电。</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.2</w:t>
      </w:r>
      <w:r w:rsidR="00E06643" w:rsidRPr="00E06643">
        <w:rPr>
          <w:rFonts w:ascii="仿宋_GB2312" w:eastAsia="仿宋_GB2312" w:hAnsi="宋体" w:hint="eastAsia"/>
          <w:b/>
          <w:bCs/>
          <w:sz w:val="28"/>
          <w:szCs w:val="28"/>
        </w:rPr>
        <w:t>故障二</w:t>
      </w:r>
      <w:r w:rsidR="00072CEC" w:rsidRPr="00FE244E">
        <w:rPr>
          <w:rFonts w:ascii="仿宋_GB2312" w:eastAsia="仿宋_GB2312" w:hAnsi="宋体" w:hint="eastAsia"/>
          <w:bCs/>
          <w:sz w:val="28"/>
          <w:szCs w:val="28"/>
        </w:rPr>
        <w:t xml:space="preserve">：调功器柜过流故障 </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：2013年5月6日，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：赖小平，杨方奎,冯光林。</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：调功器柜第八组跳闸，指示回路显示过流故障信号。</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：显示过流引起跳闸，调整过流参数，未见效果，否定；内阻不平衡、缺相引起跳闸。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：负载不平衡造成此类故障。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：对负载进行处理，使其阻值达到平衡。</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：在高马赫数，高压力的试验后要经常性的对负载端绝缘及内阻情况进行测量，加热过程中严格按照设定温度上限值进行控制，避免超温引起类似故障。</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.3</w:t>
      </w:r>
      <w:r w:rsidR="00E06643" w:rsidRPr="00E06643">
        <w:rPr>
          <w:rFonts w:ascii="仿宋_GB2312" w:eastAsia="仿宋_GB2312" w:hAnsi="宋体" w:hint="eastAsia"/>
          <w:b/>
          <w:bCs/>
          <w:sz w:val="28"/>
          <w:szCs w:val="28"/>
        </w:rPr>
        <w:t>故障三</w:t>
      </w:r>
      <w:r w:rsidR="00072CEC" w:rsidRPr="00FE244E">
        <w:rPr>
          <w:rFonts w:ascii="仿宋_GB2312" w:eastAsia="仿宋_GB2312" w:hAnsi="宋体" w:hint="eastAsia"/>
          <w:bCs/>
          <w:sz w:val="28"/>
          <w:szCs w:val="28"/>
        </w:rPr>
        <w:t>：调功器无输出故障</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：2013年8月14日，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：在运行过程中，第三组没有输出功率。</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：由于前端能够正常合闸，所以判断主回路无故障，应该是调功二次控制回路故障，分布进行二次回路检查。</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：调功器电位旋钮失灵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：检查调功器各部位接线盒插件，用万用表测试调功器电位旋钮阻值，确认是其导致输出无效，进行更换。</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：在长期的使用过程中由于操作人员对它的反复操作使用使其灵敏度降到了最低，导致不能正常投入运行。所以操作人员在</w:t>
      </w:r>
      <w:r w:rsidR="00072CEC" w:rsidRPr="00FE244E">
        <w:rPr>
          <w:rFonts w:ascii="仿宋_GB2312" w:eastAsia="仿宋_GB2312" w:hAnsi="宋体" w:hint="eastAsia"/>
          <w:bCs/>
          <w:sz w:val="28"/>
          <w:szCs w:val="28"/>
        </w:rPr>
        <w:lastRenderedPageBreak/>
        <w:t>日常维护保养中对此类高灵敏元器件做好防护保养工作。</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.4</w:t>
      </w:r>
      <w:r w:rsidR="00E06643" w:rsidRPr="00E06643">
        <w:rPr>
          <w:rFonts w:ascii="仿宋_GB2312" w:eastAsia="仿宋_GB2312" w:hAnsi="宋体" w:hint="eastAsia"/>
          <w:b/>
          <w:bCs/>
          <w:sz w:val="28"/>
          <w:szCs w:val="28"/>
        </w:rPr>
        <w:t>故障四</w:t>
      </w:r>
      <w:r w:rsidR="00072CEC" w:rsidRPr="00FE244E">
        <w:rPr>
          <w:rFonts w:ascii="仿宋_GB2312" w:eastAsia="仿宋_GB2312" w:hAnsi="宋体" w:hint="eastAsia"/>
          <w:bCs/>
          <w:sz w:val="28"/>
          <w:szCs w:val="28"/>
        </w:rPr>
        <w:t>：快熔故障</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：2014年12月4日，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：赖小平，杨方奎,冯光林。</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：调功器无输出，监控系统指示外部回路故障。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：检测接触器、母排、电位器均无问题，其参数符合规范，判断是熔断器引起的外部故障。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：加热器预热元件与外壳搭接造成短路引起。</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加热器短路故障进行排除，首先确认调功柜出线端有无异常，如有进行电缆头绝缘包扎处理或重做电缆头，确保无异常；其次，确认加热器引电法兰处有无异常，如有进行电缆头与法兰引电棒绝缘处理，确保无异常；第三，确认预热元件引电连接处绝缘陶瓷有无破碎，如有进行更换，确保引电连接不碰接短路；第四，确认预热元件与内衬有无搭接，如有进行空间布局排列与隔离处理，确保电气间隔；第五，更换调功柜主回路之熔断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：加强日常维护，储备备品备件，避免元器件损坏长期耽误试验任务。</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.5</w:t>
      </w:r>
      <w:r w:rsidR="00E06643" w:rsidRPr="00E06643">
        <w:rPr>
          <w:rFonts w:ascii="仿宋_GB2312" w:eastAsia="仿宋_GB2312" w:hAnsi="宋体" w:hint="eastAsia"/>
          <w:b/>
          <w:bCs/>
          <w:sz w:val="28"/>
          <w:szCs w:val="28"/>
        </w:rPr>
        <w:t>故障五</w:t>
      </w:r>
      <w:r w:rsidR="00072CEC" w:rsidRPr="00FE244E">
        <w:rPr>
          <w:rFonts w:ascii="仿宋_GB2312" w:eastAsia="仿宋_GB2312" w:hAnsi="宋体" w:hint="eastAsia"/>
          <w:bCs/>
          <w:sz w:val="28"/>
          <w:szCs w:val="28"/>
        </w:rPr>
        <w:t>：电动刀闸电动分闸失效故障</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：2016年4月18日，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：电动刀闸可以正常合闸，但电动分闸失效。</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：由于可以合闸，不能合闸，说明合闸回路没有问题，是分闸回路的问题，检查分闸二次回路，发现是二次回路中间继电器出现故障。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：电动刀闸分闸控制二次回路故障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072CEC" w:rsidRPr="00FE244E">
        <w:rPr>
          <w:rFonts w:ascii="仿宋_GB2312" w:eastAsia="仿宋_GB2312" w:hAnsi="宋体" w:hint="eastAsia"/>
          <w:bCs/>
          <w:sz w:val="28"/>
          <w:szCs w:val="28"/>
        </w:rPr>
        <w:t>：更换中间继电器。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：加强日常维护，储备备品备件，避免元器件损坏长期耽误试验任务。</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sidRPr="0000404A">
        <w:rPr>
          <w:rFonts w:ascii="仿宋_GB2312" w:eastAsia="仿宋_GB2312" w:hAnsi="宋体" w:hint="eastAsia"/>
          <w:b/>
          <w:sz w:val="28"/>
          <w:szCs w:val="28"/>
        </w:rPr>
        <w:t>.6</w:t>
      </w:r>
      <w:r w:rsidR="00E06643" w:rsidRPr="00E06643">
        <w:rPr>
          <w:rFonts w:ascii="仿宋_GB2312" w:eastAsia="仿宋_GB2312" w:hAnsi="宋体" w:hint="eastAsia"/>
          <w:b/>
          <w:bCs/>
          <w:sz w:val="28"/>
          <w:szCs w:val="28"/>
        </w:rPr>
        <w:t>故障六</w:t>
      </w:r>
      <w:r w:rsidR="00072CEC" w:rsidRPr="00FE244E">
        <w:rPr>
          <w:rFonts w:ascii="仿宋_GB2312" w:eastAsia="仿宋_GB2312" w:hAnsi="宋体" w:hint="eastAsia"/>
          <w:bCs/>
          <w:sz w:val="28"/>
          <w:szCs w:val="28"/>
        </w:rPr>
        <w:t xml:space="preserve">：真空接触器不能正常分合闸故障 </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：2016年5月19日，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：试验间隙加热过程中，发现2#电源柜真空接触器发出异响，内部产生电弧，不能送电。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：断电后检查发现外壳有电弧烧蚀现象，将真空接触器与主回路断开，检查其分合闸触头。</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：真空接触器损坏。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：更换真空接触器。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：加强日常维护，储备备品备件，避免元器件损坏长期耽误试验任务，同时系统主回路器件不能随意使用替代品使用。</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.7</w:t>
      </w:r>
      <w:r w:rsidR="00E06643" w:rsidRPr="00E06643">
        <w:rPr>
          <w:rFonts w:ascii="仿宋_GB2312" w:eastAsia="仿宋_GB2312" w:hAnsi="宋体" w:hint="eastAsia"/>
          <w:b/>
          <w:bCs/>
          <w:sz w:val="28"/>
          <w:szCs w:val="28"/>
        </w:rPr>
        <w:t>故障七</w:t>
      </w:r>
      <w:r w:rsidR="00072CEC" w:rsidRPr="00FE244E">
        <w:rPr>
          <w:rFonts w:ascii="仿宋_GB2312" w:eastAsia="仿宋_GB2312" w:hAnsi="宋体" w:hint="eastAsia"/>
          <w:bCs/>
          <w:sz w:val="28"/>
          <w:szCs w:val="28"/>
        </w:rPr>
        <w:t>：高压柜跳闸故障</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：2016年6月10日，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：一台高压柜非正常停车跳闸。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：校对保护参数及保护跳闸信号指示，一切正常；检查冷却风机，发现一台横流风机和部分轴流风机卡死无运行，导致变压器跳闸。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：由于变压器长期运行，变压器工作环境灰尘大，冷却风机轴承吸附大量灰尘。</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：进行除尘除潮，更换冷却风机。</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：加强巡视，定期清扫设备工作环境卫生，不能因为试</w:t>
      </w:r>
      <w:r w:rsidR="00072CEC" w:rsidRPr="00FE244E">
        <w:rPr>
          <w:rFonts w:ascii="仿宋_GB2312" w:eastAsia="仿宋_GB2312" w:hAnsi="宋体" w:hint="eastAsia"/>
          <w:bCs/>
          <w:sz w:val="28"/>
          <w:szCs w:val="28"/>
        </w:rPr>
        <w:lastRenderedPageBreak/>
        <w:t>验任务紧，而放松三级维护。</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.8</w:t>
      </w:r>
      <w:r w:rsidR="00E06643" w:rsidRPr="00E06643">
        <w:rPr>
          <w:rFonts w:ascii="仿宋_GB2312" w:eastAsia="仿宋_GB2312" w:hAnsi="宋体" w:hint="eastAsia"/>
          <w:b/>
          <w:bCs/>
          <w:sz w:val="28"/>
          <w:szCs w:val="28"/>
        </w:rPr>
        <w:t>故障八</w:t>
      </w:r>
      <w:r w:rsidR="00072CEC" w:rsidRPr="00FE244E">
        <w:rPr>
          <w:rFonts w:ascii="仿宋_GB2312" w:eastAsia="仿宋_GB2312" w:hAnsi="宋体" w:hint="eastAsia"/>
          <w:bCs/>
          <w:sz w:val="28"/>
          <w:szCs w:val="28"/>
        </w:rPr>
        <w:t xml:space="preserve">：变压器高压包等损坏故障 </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：2018年5月4日，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：大雨过后恢复高压送电时发现变压器无法送电。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：检查发现变压器无绝缘，耐压不符合要求，经过除潮烘烤，仍然无效，需要返厂进行检修。</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：过载与不平衡使用造成涡流过大，且屋顶漏雨造成绝缘降低。</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：返厂进行检修。</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：加强日常维护，避免高压设备进水严重受潮，且避免过载与不平衡负载长期使用，储备备品备件，避免元器件损坏长期耽误试验任务。</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7</w:t>
      </w:r>
      <w:r>
        <w:rPr>
          <w:rFonts w:ascii="仿宋_GB2312" w:eastAsia="仿宋_GB2312" w:hAnsi="宋体" w:hint="eastAsia"/>
          <w:b/>
          <w:bCs/>
          <w:sz w:val="28"/>
          <w:szCs w:val="28"/>
        </w:rPr>
        <w:t>.9</w:t>
      </w:r>
      <w:r w:rsidR="00E06643" w:rsidRPr="00E06643">
        <w:rPr>
          <w:rFonts w:ascii="仿宋_GB2312" w:eastAsia="仿宋_GB2312" w:hAnsi="宋体" w:hint="eastAsia"/>
          <w:b/>
          <w:bCs/>
          <w:sz w:val="28"/>
          <w:szCs w:val="28"/>
        </w:rPr>
        <w:t>故障九</w:t>
      </w:r>
      <w:r w:rsidR="00072CEC" w:rsidRPr="00FE244E">
        <w:rPr>
          <w:rFonts w:ascii="仿宋_GB2312" w:eastAsia="仿宋_GB2312" w:hAnsi="宋体" w:hint="eastAsia"/>
          <w:bCs/>
          <w:sz w:val="28"/>
          <w:szCs w:val="28"/>
        </w:rPr>
        <w:t xml:space="preserve">：高压柜自动储能装置损坏故障 </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：2019年10月8日，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：国庆收假恢复送电时发现两台10kV高压开关柜均不能自动储能，不能自动合闸。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：经检查控制电路板损坏；同时储能电机损坏，需要检修更换两台断路器。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：控制电路板与自动储能电机损坏，且二次回路规整。</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：对两台断路器更换检修。</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：加强维护，储备备品备件，避免元器件损坏长期耽误试验任务。</w:t>
      </w:r>
    </w:p>
    <w:p w:rsidR="00072CEC" w:rsidRPr="00BB0D36" w:rsidRDefault="00072CEC" w:rsidP="00281C55">
      <w:pPr>
        <w:pStyle w:val="2"/>
        <w:spacing w:line="360" w:lineRule="auto"/>
        <w:rPr>
          <w:rFonts w:ascii="楷体_GB2312" w:eastAsia="楷体_GB2312" w:hAnsi="楷体"/>
        </w:rPr>
      </w:pPr>
      <w:bookmarkStart w:id="63" w:name="_Toc38354177"/>
      <w:bookmarkStart w:id="64" w:name="_Toc46155089"/>
      <w:r w:rsidRPr="007953C9">
        <w:rPr>
          <w:rFonts w:ascii="楷体_GB2312" w:eastAsia="楷体_GB2312" w:hAnsi="楷体" w:hint="eastAsia"/>
        </w:rPr>
        <w:lastRenderedPageBreak/>
        <w:t>1.</w:t>
      </w:r>
      <w:r w:rsidR="0000404A">
        <w:rPr>
          <w:rFonts w:ascii="楷体_GB2312" w:eastAsia="楷体_GB2312" w:hAnsi="楷体" w:hint="eastAsia"/>
        </w:rPr>
        <w:t>1.</w:t>
      </w:r>
      <w:r w:rsidRPr="007953C9">
        <w:rPr>
          <w:rFonts w:ascii="楷体_GB2312" w:eastAsia="楷体_GB2312" w:hAnsi="楷体" w:hint="eastAsia"/>
        </w:rPr>
        <w:t>8 CTS系统</w:t>
      </w:r>
      <w:bookmarkEnd w:id="63"/>
      <w:bookmarkEnd w:id="64"/>
    </w:p>
    <w:p w:rsidR="00072CEC" w:rsidRPr="00E06643" w:rsidRDefault="00072CEC" w:rsidP="00281C55">
      <w:pPr>
        <w:pStyle w:val="3"/>
        <w:spacing w:line="360" w:lineRule="auto"/>
        <w:rPr>
          <w:rFonts w:ascii="仿宋_GB2312" w:eastAsia="仿宋_GB2312"/>
          <w:b/>
          <w:sz w:val="28"/>
          <w:szCs w:val="28"/>
        </w:rPr>
      </w:pPr>
      <w:bookmarkStart w:id="65" w:name="_Toc38354178"/>
      <w:bookmarkStart w:id="66" w:name="_Toc46155090"/>
      <w:r w:rsidRPr="00E06643">
        <w:rPr>
          <w:rFonts w:ascii="仿宋_GB2312" w:eastAsia="仿宋_GB2312" w:hint="eastAsia"/>
          <w:b/>
          <w:sz w:val="28"/>
          <w:szCs w:val="28"/>
        </w:rPr>
        <w:t>组成</w:t>
      </w:r>
      <w:bookmarkEnd w:id="65"/>
      <w:bookmarkEnd w:id="6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CTS系统由机械分系统和电控分系统组成。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机械分系统由Z向运动机构、X向运动机构、偏航机构、Y向运动机构、俯仰机构、滚转机构等六部分组成，整体结构如下图所示。下面按实现顺序依次介绍各自由度。</w:t>
      </w:r>
    </w:p>
    <w:p w:rsidR="00072CEC" w:rsidRPr="00396D9B" w:rsidRDefault="00072CEC" w:rsidP="00281C55">
      <w:pPr>
        <w:spacing w:line="360" w:lineRule="auto"/>
        <w:rPr>
          <w:rFonts w:ascii="仿宋_GB2312" w:eastAsia="仿宋_GB2312" w:hAnsi="宋体"/>
          <w:bCs/>
          <w:sz w:val="32"/>
          <w:szCs w:val="32"/>
        </w:rPr>
      </w:pPr>
      <w:r w:rsidRPr="00396D9B">
        <w:rPr>
          <w:rFonts w:ascii="仿宋_GB2312" w:eastAsia="仿宋_GB2312" w:hAnsi="宋体"/>
          <w:noProof/>
          <w:sz w:val="32"/>
          <w:szCs w:val="32"/>
        </w:rPr>
        <w:drawing>
          <wp:inline distT="0" distB="0" distL="0" distR="0" wp14:anchorId="4A4CC0EE" wp14:editId="7D923E3A">
            <wp:extent cx="4610100" cy="3333750"/>
            <wp:effectExtent l="0" t="0" r="0" b="0"/>
            <wp:docPr id="45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26"/>
                    <a:srcRect/>
                    <a:stretch>
                      <a:fillRect/>
                    </a:stretch>
                  </pic:blipFill>
                  <pic:spPr bwMode="auto">
                    <a:xfrm>
                      <a:off x="0" y="0"/>
                      <a:ext cx="4610100" cy="3333750"/>
                    </a:xfrm>
                    <a:prstGeom prst="rect">
                      <a:avLst/>
                    </a:prstGeom>
                    <a:noFill/>
                    <a:ln w="9525">
                      <a:noFill/>
                      <a:miter lim="800000"/>
                      <a:headEnd/>
                      <a:tailEnd/>
                    </a:ln>
                  </pic:spPr>
                </pic:pic>
              </a:graphicData>
            </a:graphic>
          </wp:inline>
        </w:drawing>
      </w:r>
    </w:p>
    <w:p w:rsidR="00072CEC" w:rsidRPr="00396D9B" w:rsidRDefault="00072CEC" w:rsidP="00281C55">
      <w:pPr>
        <w:spacing w:line="360" w:lineRule="auto"/>
        <w:jc w:val="center"/>
        <w:rPr>
          <w:rFonts w:ascii="仿宋_GB2312" w:eastAsia="仿宋_GB2312" w:hAnsi="宋体"/>
          <w:bCs/>
          <w:sz w:val="32"/>
          <w:szCs w:val="32"/>
        </w:rPr>
      </w:pPr>
      <w:r w:rsidRPr="00396D9B">
        <w:rPr>
          <w:rFonts w:ascii="仿宋_GB2312" w:eastAsia="仿宋_GB2312" w:hAnsi="宋体" w:hint="eastAsia"/>
          <w:bCs/>
          <w:sz w:val="32"/>
          <w:szCs w:val="32"/>
        </w:rPr>
        <w:t>CTS系统机械分系统整体结构方案图</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Z向运动机构：由电机、减速机、联轴器、滚珠丝杠、丝杠螺母、直线导轨、滑块等组成，采用伺服电机带动精密滚珠丝杠驱动整个分离体模型机构，实现机构侧向位移及定位功能。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X向运动机构：由电机、减速机、联轴器、滚珠丝杠、丝杠螺母、直线导轨、滑块等组成，采用伺服电机带动精密滚珠丝杠驱动偏航机构、Y向运动机构、俯仰机构、滚转机构四个机构部分沿X向导轨移动，从而实现外挂物在X向的准确移动和定位，并让出吊装空间。</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偏航机构：由电机、减速机、联轴器、滚珠丝杠、丝杠螺母、连</w:t>
      </w:r>
      <w:r w:rsidRPr="00FE244E">
        <w:rPr>
          <w:rFonts w:ascii="仿宋_GB2312" w:eastAsia="仿宋_GB2312" w:hAnsi="宋体" w:hint="eastAsia"/>
          <w:bCs/>
          <w:sz w:val="28"/>
          <w:szCs w:val="28"/>
        </w:rPr>
        <w:lastRenderedPageBreak/>
        <w:t>杆、圆弧导轨、滑块等组成，通过滑块—连杆—滑块机构带动偏航整体沿水平布置的弧形导轨作圆周运动，实现偏航功能。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Y向运动机构：由电机、减速机、联轴器、滚珠丝杠、丝杠螺母、直线导轨、滑块等组成，通过伺服电机驱动滚珠丝杠可实现法向的位移功能，从而实现Y向的准确到位、退出流场等功能。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俯仰机构：由电机、减速机、联轴器、滚珠丝杠、丝杠螺母、连杆、圆弧导轨、滑块等组成，通过滑块—连杆—滑块机构带动弯刀沿竖直斜向布置的弧形导轨作弧形运动，实现俯仰功能。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滚转机构：由中空电机、转轴等组成，直接通过电机减速器驱动转轴实现。</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电控分系统：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电控分系统主要包括控制电路、控制软件、辅助控制元器件三大部分。</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控制电路主要包括：系统电源电路、驱动控制电路、逻辑控制电路。</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控制软件主要包括：计算机操作系统软件、TwinCAT编程软件、上位机程序、手操器程序。</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 xml:space="preserve">辅助控制元器件包括：磁栅尺、限位开关、振动加速度传感器、锁紧装置。    </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控制系统示意图如下图所示。</w:t>
      </w:r>
    </w:p>
    <w:p w:rsidR="00072CEC" w:rsidRPr="00396D9B" w:rsidRDefault="00072CEC" w:rsidP="00281C55">
      <w:pPr>
        <w:spacing w:line="360" w:lineRule="auto"/>
        <w:ind w:leftChars="-500" w:left="-1050" w:rightChars="-500" w:right="-1050"/>
        <w:jc w:val="center"/>
        <w:rPr>
          <w:rFonts w:ascii="宋体" w:hAnsi="宋体" w:cs="宋体"/>
          <w:szCs w:val="21"/>
        </w:rPr>
      </w:pPr>
      <w:r w:rsidRPr="00396D9B">
        <w:object w:dxaOrig="16980" w:dyaOrig="11970">
          <v:shape id="_x0000_i1028" type="#_x0000_t75" style="width:415.5pt;height:294pt" o:ole="">
            <v:imagedata r:id="rId27" o:title=""/>
          </v:shape>
          <o:OLEObject Type="Embed" ProgID="Visio.Drawing.15" ShapeID="_x0000_i1028" DrawAspect="Content" ObjectID="_1662872819" r:id="rId28"/>
        </w:object>
      </w:r>
    </w:p>
    <w:p w:rsidR="00072CEC" w:rsidRPr="00396D9B" w:rsidRDefault="00072CEC" w:rsidP="00281C55">
      <w:pPr>
        <w:spacing w:line="360" w:lineRule="auto"/>
        <w:jc w:val="center"/>
        <w:rPr>
          <w:kern w:val="0"/>
        </w:rPr>
      </w:pPr>
      <w:r w:rsidRPr="00396D9B">
        <w:rPr>
          <w:rFonts w:hint="eastAsia"/>
          <w:kern w:val="0"/>
        </w:rPr>
        <w:t>系统布局图</w:t>
      </w:r>
    </w:p>
    <w:p w:rsidR="00072CEC" w:rsidRPr="00E06643" w:rsidRDefault="00072CEC" w:rsidP="00281C55">
      <w:pPr>
        <w:pStyle w:val="3"/>
        <w:spacing w:line="360" w:lineRule="auto"/>
        <w:rPr>
          <w:rFonts w:ascii="仿宋_GB2312" w:eastAsia="仿宋_GB2312"/>
          <w:b/>
          <w:sz w:val="28"/>
          <w:szCs w:val="28"/>
        </w:rPr>
      </w:pPr>
      <w:bookmarkStart w:id="67" w:name="_Toc38354179"/>
      <w:bookmarkStart w:id="68" w:name="_Toc46155091"/>
      <w:r w:rsidRPr="00E06643">
        <w:rPr>
          <w:rFonts w:ascii="仿宋_GB2312" w:eastAsia="仿宋_GB2312" w:hint="eastAsia"/>
          <w:b/>
          <w:sz w:val="28"/>
          <w:szCs w:val="28"/>
        </w:rPr>
        <w:t>工作原理</w:t>
      </w:r>
      <w:bookmarkEnd w:id="67"/>
      <w:bookmarkEnd w:id="68"/>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手动模式：输入相关参数后，在上位机手动模式界面输入目标姿态，下位机接收数据后利用正逆解求解电机目标位置，由伺服电机驱动机械分系统各自由度到达目标位置。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测力模式：输入相关参数后，在上位机测力模式界面导入网格点位，下位机接收数据后利用正逆解求解电机目标位置，由伺服电机驱动机械分系统各自由度到达目标位置。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CTS模式：输入相关参数后，由气动解算预估下一点位姿态，下位机接收数据后利用正逆解求解电机目标位置，由伺服电机驱动机械分系统各自由度到达目标位置。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上述三个模式在运行过程中均进行各类安全检查，如工作空间、速度限位、掉电保护等。</w:t>
      </w:r>
    </w:p>
    <w:p w:rsidR="00072CEC" w:rsidRPr="00E06643" w:rsidRDefault="00072CEC" w:rsidP="00281C55">
      <w:pPr>
        <w:pStyle w:val="3"/>
        <w:spacing w:line="360" w:lineRule="auto"/>
        <w:rPr>
          <w:rFonts w:ascii="仿宋_GB2312" w:eastAsia="仿宋_GB2312"/>
          <w:b/>
          <w:sz w:val="28"/>
          <w:szCs w:val="28"/>
        </w:rPr>
      </w:pPr>
      <w:bookmarkStart w:id="69" w:name="_Toc38354180"/>
      <w:bookmarkStart w:id="70" w:name="_Toc46155092"/>
      <w:r w:rsidRPr="00E06643">
        <w:rPr>
          <w:rFonts w:ascii="仿宋_GB2312" w:eastAsia="仿宋_GB2312" w:hint="eastAsia"/>
          <w:b/>
          <w:sz w:val="28"/>
          <w:szCs w:val="28"/>
        </w:rPr>
        <w:t>故障</w:t>
      </w:r>
      <w:bookmarkEnd w:id="69"/>
      <w:bookmarkEnd w:id="70"/>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8</w:t>
      </w:r>
      <w:r>
        <w:rPr>
          <w:rFonts w:ascii="仿宋_GB2312" w:eastAsia="仿宋_GB2312" w:hAnsi="宋体" w:hint="eastAsia"/>
          <w:b/>
          <w:bCs/>
          <w:sz w:val="28"/>
          <w:szCs w:val="28"/>
        </w:rPr>
        <w:t>.1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：试验段内线缆外层融化</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FE244E">
        <w:rPr>
          <w:rFonts w:ascii="仿宋_GB2312" w:eastAsia="仿宋_GB2312" w:hAnsi="宋体" w:hint="eastAsia"/>
          <w:bCs/>
          <w:sz w:val="28"/>
          <w:szCs w:val="28"/>
        </w:rPr>
        <w:t>：2020年01月10日，发现人：李佳鑫</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：线缆外层融化，部分线芯裸露</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：线缆外层融化。</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：马赫数大，乱流温度过高，超过线缆适用温度范围。</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：采用隔热材料进行包裹，保障试验进行，后续再进行线缆更换。</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：每次试验完成后仔细检查机构状况。</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8</w:t>
      </w:r>
      <w:r>
        <w:rPr>
          <w:rFonts w:ascii="仿宋_GB2312" w:eastAsia="仿宋_GB2312" w:hAnsi="宋体" w:hint="eastAsia"/>
          <w:b/>
          <w:bCs/>
          <w:sz w:val="28"/>
          <w:szCs w:val="28"/>
        </w:rPr>
        <w:t>.2</w:t>
      </w:r>
      <w:r w:rsidR="00E06643" w:rsidRPr="00E06643">
        <w:rPr>
          <w:rFonts w:ascii="仿宋_GB2312" w:eastAsia="仿宋_GB2312" w:hAnsi="宋体" w:hint="eastAsia"/>
          <w:b/>
          <w:bCs/>
          <w:sz w:val="28"/>
          <w:szCs w:val="28"/>
        </w:rPr>
        <w:t>故障二</w:t>
      </w:r>
      <w:r w:rsidR="00072CEC" w:rsidRPr="00FE244E">
        <w:rPr>
          <w:rFonts w:ascii="仿宋_GB2312" w:eastAsia="仿宋_GB2312" w:hAnsi="宋体" w:hint="eastAsia"/>
          <w:bCs/>
          <w:sz w:val="28"/>
          <w:szCs w:val="28"/>
        </w:rPr>
        <w:t>：浮动式针式航空插头焊点脱落</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：2019年07月25日，发现人：李佳鑫</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：机构X/Y/Z/俯仰/偏航/滚转自由度不能运动.。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：检查浮动式真空插头焊点，发现动力线缆焊点脱落。</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：1、焊接处线芯较粗，航空插头焊接孔较细，焊接不牢固；2、吊装人员吊装过程中未对航空插头轻拿轻放。</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：对脱落焊点进行焊接。</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：1、焊接请专业人员进行操作；2、航空插头应轻拿轻放，注意磕碰；3、对焊点进行加固。</w:t>
      </w:r>
    </w:p>
    <w:p w:rsidR="00072CEC" w:rsidRPr="00FE244E" w:rsidRDefault="0000404A" w:rsidP="00E06643">
      <w:pPr>
        <w:spacing w:line="360" w:lineRule="auto"/>
        <w:ind w:firstLineChars="200" w:firstLine="562"/>
        <w:rPr>
          <w:rFonts w:ascii="仿宋_GB2312" w:eastAsia="仿宋_GB2312" w:hAnsi="宋体"/>
          <w:bCs/>
          <w:sz w:val="28"/>
          <w:szCs w:val="28"/>
        </w:rPr>
      </w:pPr>
      <w:r>
        <w:rPr>
          <w:rFonts w:ascii="仿宋_GB2312" w:eastAsia="仿宋_GB2312" w:hAnsi="宋体"/>
          <w:b/>
          <w:sz w:val="28"/>
          <w:szCs w:val="28"/>
        </w:rPr>
        <w:t>1.1.</w:t>
      </w:r>
      <w:r>
        <w:rPr>
          <w:rFonts w:ascii="仿宋_GB2312" w:eastAsia="仿宋_GB2312" w:hAnsi="宋体" w:hint="eastAsia"/>
          <w:b/>
          <w:sz w:val="28"/>
          <w:szCs w:val="28"/>
        </w:rPr>
        <w:t>8</w:t>
      </w:r>
      <w:r>
        <w:rPr>
          <w:rFonts w:ascii="仿宋_GB2312" w:eastAsia="仿宋_GB2312" w:hAnsi="宋体" w:hint="eastAsia"/>
          <w:b/>
          <w:bCs/>
          <w:sz w:val="28"/>
          <w:szCs w:val="28"/>
        </w:rPr>
        <w:t>.3</w:t>
      </w:r>
      <w:r w:rsidR="00E06643" w:rsidRPr="00E06643">
        <w:rPr>
          <w:rFonts w:ascii="仿宋_GB2312" w:eastAsia="仿宋_GB2312" w:hAnsi="宋体" w:hint="eastAsia"/>
          <w:b/>
          <w:bCs/>
          <w:sz w:val="28"/>
          <w:szCs w:val="28"/>
        </w:rPr>
        <w:t>故障三</w:t>
      </w:r>
      <w:r w:rsidR="00072CEC" w:rsidRPr="00FE244E">
        <w:rPr>
          <w:rFonts w:ascii="仿宋_GB2312" w:eastAsia="仿宋_GB2312" w:hAnsi="宋体" w:hint="eastAsia"/>
          <w:bCs/>
          <w:sz w:val="28"/>
          <w:szCs w:val="28"/>
        </w:rPr>
        <w:t>：Z向驱动器损坏</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：2019年09月10日，发现人：李佳鑫</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：机构Z自由度不能运动。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：检查浮动式真空插头焊点，发现线缆焊点无脱落，利用已知无问题的驱动器、线缆、电机，与待排查的驱动器、线缆、电机进行组合测试，利用排除法确定驱动器损坏。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：驱动器老化损坏。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：对脱落焊点进行焊接。</w:t>
      </w:r>
    </w:p>
    <w:p w:rsidR="00072CEC" w:rsidRPr="00396D9B" w:rsidRDefault="00AC76FD" w:rsidP="00E06643">
      <w:pPr>
        <w:spacing w:line="360" w:lineRule="auto"/>
        <w:ind w:firstLineChars="200" w:firstLine="562"/>
        <w:rPr>
          <w:rFonts w:ascii="仿宋_GB2312" w:eastAsia="仿宋_GB2312" w:hAnsi="宋体"/>
          <w:bCs/>
          <w:sz w:val="32"/>
          <w:szCs w:val="32"/>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：试验完成后仔细检查机构状况。</w:t>
      </w:r>
    </w:p>
    <w:p w:rsidR="00072CEC" w:rsidRPr="00BB0D36" w:rsidRDefault="00072CEC" w:rsidP="00281C55">
      <w:pPr>
        <w:pStyle w:val="2"/>
        <w:spacing w:line="360" w:lineRule="auto"/>
        <w:rPr>
          <w:rFonts w:ascii="楷体_GB2312" w:eastAsia="楷体_GB2312" w:hAnsi="楷体"/>
        </w:rPr>
      </w:pPr>
      <w:bookmarkStart w:id="71" w:name="_Toc38354181"/>
      <w:bookmarkStart w:id="72" w:name="_Toc46155093"/>
      <w:r w:rsidRPr="007953C9">
        <w:rPr>
          <w:rFonts w:ascii="楷体_GB2312" w:eastAsia="楷体_GB2312" w:hAnsi="楷体" w:hint="eastAsia"/>
        </w:rPr>
        <w:lastRenderedPageBreak/>
        <w:t>1.</w:t>
      </w:r>
      <w:r w:rsidR="0000404A">
        <w:rPr>
          <w:rFonts w:ascii="楷体_GB2312" w:eastAsia="楷体_GB2312" w:hAnsi="楷体" w:hint="eastAsia"/>
        </w:rPr>
        <w:t>1.</w:t>
      </w:r>
      <w:r w:rsidRPr="007953C9">
        <w:rPr>
          <w:rFonts w:ascii="楷体_GB2312" w:eastAsia="楷体_GB2312" w:hAnsi="楷体" w:hint="eastAsia"/>
        </w:rPr>
        <w:t>9数采系统</w:t>
      </w:r>
      <w:bookmarkEnd w:id="71"/>
      <w:bookmarkEnd w:id="72"/>
    </w:p>
    <w:p w:rsidR="00072CEC" w:rsidRPr="00E06643" w:rsidRDefault="00072CEC" w:rsidP="00281C55">
      <w:pPr>
        <w:pStyle w:val="3"/>
        <w:spacing w:line="360" w:lineRule="auto"/>
        <w:rPr>
          <w:rFonts w:ascii="仿宋_GB2312" w:eastAsia="仿宋_GB2312"/>
          <w:b/>
          <w:sz w:val="28"/>
          <w:szCs w:val="28"/>
        </w:rPr>
      </w:pPr>
      <w:bookmarkStart w:id="73" w:name="_Toc38354182"/>
      <w:bookmarkStart w:id="74" w:name="_Toc46155094"/>
      <w:r w:rsidRPr="00E06643">
        <w:rPr>
          <w:rFonts w:ascii="仿宋_GB2312" w:eastAsia="仿宋_GB2312" w:hint="eastAsia"/>
          <w:b/>
          <w:sz w:val="28"/>
          <w:szCs w:val="28"/>
        </w:rPr>
        <w:t>组成</w:t>
      </w:r>
      <w:bookmarkEnd w:id="73"/>
      <w:bookmarkEnd w:id="7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bCs/>
          <w:sz w:val="28"/>
          <w:szCs w:val="28"/>
        </w:rPr>
        <w:sym w:font="Symbol" w:char="0046"/>
      </w:r>
      <w:smartTag w:uri="urn:schemas-microsoft-com:office:smarttags" w:element="chmetcnv">
        <w:smartTagPr>
          <w:attr w:name="TCSC" w:val="0"/>
          <w:attr w:name="NumberType" w:val="1"/>
          <w:attr w:name="Negative" w:val="False"/>
          <w:attr w:name="HasSpace" w:val="False"/>
          <w:attr w:name="SourceValue" w:val="1"/>
          <w:attr w:name="UnitName" w:val="米"/>
        </w:smartTagPr>
        <w:r w:rsidRPr="00FE244E">
          <w:rPr>
            <w:rFonts w:ascii="仿宋_GB2312" w:eastAsia="仿宋_GB2312" w:hAnsi="宋体" w:hint="eastAsia"/>
            <w:bCs/>
            <w:sz w:val="28"/>
            <w:szCs w:val="28"/>
          </w:rPr>
          <w:t>1米</w:t>
        </w:r>
      </w:smartTag>
      <w:r w:rsidRPr="00FE244E">
        <w:rPr>
          <w:rFonts w:ascii="仿宋_GB2312" w:eastAsia="仿宋_GB2312" w:hAnsi="宋体" w:hint="eastAsia"/>
          <w:bCs/>
          <w:sz w:val="28"/>
          <w:szCs w:val="28"/>
        </w:rPr>
        <w:t>高超声速风洞数采系统主要由常规数据采集系统、高精度测力测试系统和脉动压力测量系统组成，系统组成框图见图1。</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常规数据采集系统满足Ф1米高超声速风洞调试试验、常规气动力试验、温度场校测试验和热流测量试验的测试需求，它由SCXI信号调理器和NI数据采集器组成；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高精度气动力测量系统满足Ф1米高超声速风洞高精度气动力测量试验需求，它由PFI信号放大器和NI数据采集器组成；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脉动压力测量系统满足Ф1米高超声速风洞脉动压力、动导数等非定常试验项目的测量需求，它由PFI信号放大器和HBM数据采集器组成。</w:t>
      </w:r>
    </w:p>
    <w:p w:rsidR="00072CEC" w:rsidRPr="00396D9B" w:rsidRDefault="00072CEC" w:rsidP="00281C55">
      <w:pPr>
        <w:spacing w:line="360" w:lineRule="auto"/>
        <w:jc w:val="center"/>
        <w:rPr>
          <w:b/>
        </w:rPr>
      </w:pPr>
      <w:r w:rsidRPr="00396D9B">
        <w:rPr>
          <w:b/>
          <w:bCs/>
        </w:rPr>
        <w:object w:dxaOrig="14699" w:dyaOrig="7595">
          <v:shape id="_x0000_i1029" type="#_x0000_t75" style="width:381pt;height:195pt" o:ole="">
            <v:imagedata r:id="rId29" o:title=""/>
          </v:shape>
          <o:OLEObject Type="Embed" ProgID="Visio.Drawing.11" ShapeID="_x0000_i1029" DrawAspect="Content" ObjectID="_1662872820" r:id="rId30"/>
        </w:object>
      </w:r>
    </w:p>
    <w:p w:rsidR="00072CEC" w:rsidRPr="00E06643" w:rsidRDefault="00072CEC" w:rsidP="00281C55">
      <w:pPr>
        <w:pStyle w:val="3"/>
        <w:spacing w:line="360" w:lineRule="auto"/>
        <w:rPr>
          <w:rFonts w:ascii="仿宋_GB2312" w:eastAsia="仿宋_GB2312"/>
          <w:b/>
          <w:sz w:val="28"/>
          <w:szCs w:val="28"/>
        </w:rPr>
      </w:pPr>
      <w:bookmarkStart w:id="75" w:name="_Toc38354183"/>
      <w:bookmarkStart w:id="76" w:name="_Toc46155095"/>
      <w:r w:rsidRPr="00E06643">
        <w:rPr>
          <w:rFonts w:ascii="仿宋_GB2312" w:eastAsia="仿宋_GB2312" w:hint="eastAsia"/>
          <w:b/>
          <w:sz w:val="28"/>
          <w:szCs w:val="28"/>
        </w:rPr>
        <w:t>工作原理</w:t>
      </w:r>
      <w:bookmarkEnd w:id="75"/>
      <w:bookmarkEnd w:id="7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数据采集系统主要应用于高超声速风洞试验中获取测试数据。试验中传感器输出的信号经放大器（或信号调理器）放大和滤波处理后进入数据采集器进行</w:t>
      </w:r>
      <w:r w:rsidRPr="00FE244E">
        <w:rPr>
          <w:rFonts w:ascii="仿宋_GB2312" w:eastAsia="仿宋_GB2312" w:hAnsi="宋体"/>
          <w:bCs/>
          <w:sz w:val="28"/>
          <w:szCs w:val="28"/>
        </w:rPr>
        <w:t>A/D</w:t>
      </w:r>
      <w:r w:rsidRPr="00FE244E">
        <w:rPr>
          <w:rFonts w:ascii="仿宋_GB2312" w:eastAsia="仿宋_GB2312" w:hAnsi="宋体" w:hint="eastAsia"/>
          <w:bCs/>
          <w:sz w:val="28"/>
          <w:szCs w:val="28"/>
        </w:rPr>
        <w:t>转换。转换后的电压值经工程系数转换为被测物理量，再根据试验要求计算出相应的气动特性参数。</w:t>
      </w:r>
    </w:p>
    <w:p w:rsidR="00072CEC" w:rsidRPr="00E06643" w:rsidRDefault="00072CEC" w:rsidP="00281C55">
      <w:pPr>
        <w:pStyle w:val="3"/>
        <w:spacing w:line="360" w:lineRule="auto"/>
        <w:rPr>
          <w:rFonts w:ascii="仿宋_GB2312" w:eastAsia="仿宋_GB2312"/>
          <w:b/>
          <w:sz w:val="28"/>
          <w:szCs w:val="28"/>
        </w:rPr>
      </w:pPr>
      <w:bookmarkStart w:id="77" w:name="_Toc38354184"/>
      <w:bookmarkStart w:id="78" w:name="_Toc46155096"/>
      <w:r w:rsidRPr="00E06643">
        <w:rPr>
          <w:rFonts w:ascii="仿宋_GB2312" w:eastAsia="仿宋_GB2312" w:hint="eastAsia"/>
          <w:b/>
          <w:sz w:val="28"/>
          <w:szCs w:val="28"/>
        </w:rPr>
        <w:lastRenderedPageBreak/>
        <w:t>故障</w:t>
      </w:r>
      <w:bookmarkEnd w:id="77"/>
      <w:bookmarkEnd w:id="78"/>
    </w:p>
    <w:p w:rsidR="00072CEC" w:rsidRPr="00FE244E" w:rsidRDefault="0000404A" w:rsidP="0000404A">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1.1.9</w:t>
      </w:r>
      <w:r>
        <w:rPr>
          <w:rFonts w:ascii="仿宋_GB2312" w:eastAsia="仿宋_GB2312" w:hAnsi="宋体" w:hint="eastAsia"/>
          <w:b/>
          <w:bCs/>
          <w:sz w:val="28"/>
          <w:szCs w:val="28"/>
        </w:rPr>
        <w:t>.1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：数据采集系统采集数据异常</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：2016年5月26日，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：邹琼芬</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：数据采集异常。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：现场检查和测试。</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：数据采集系统自动配置的硬件参数不正常，系统设置参数不匹配，数据采集异常。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：1.退出数据采集系统应用软件，按顺序关闭工控机、数据采集器设备电源；2. 开启数据采集器、工控机设备电源，进入数据采集应用软件，调用NI MAX软件检查采集板卡的硬件自动配置，如果自动配置正常，可设置采集参数启动数据采集；如果自动配置异常，进入采集软件中的参数设置模块，修改采集板卡的硬件配置参数，正确后设置采集参数启动数据采集； 3.核查采集数据正确有效。</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：系统退出时默认保存为上次的硬件设置参数。试验结束时按正确的操作流程操作和断开设备电源。</w:t>
      </w:r>
    </w:p>
    <w:p w:rsidR="00072CEC" w:rsidRPr="00FE244E"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1.1.9</w:t>
      </w:r>
      <w:r>
        <w:rPr>
          <w:rFonts w:ascii="仿宋_GB2312" w:eastAsia="仿宋_GB2312" w:hAnsi="宋体" w:hint="eastAsia"/>
          <w:b/>
          <w:bCs/>
          <w:sz w:val="28"/>
          <w:szCs w:val="28"/>
        </w:rPr>
        <w:t>.2</w:t>
      </w:r>
      <w:r w:rsidR="00E06643" w:rsidRPr="00E06643">
        <w:rPr>
          <w:rFonts w:ascii="仿宋_GB2312" w:eastAsia="仿宋_GB2312" w:hAnsi="宋体" w:hint="eastAsia"/>
          <w:b/>
          <w:bCs/>
          <w:sz w:val="28"/>
          <w:szCs w:val="28"/>
        </w:rPr>
        <w:t>故障二</w:t>
      </w:r>
      <w:r w:rsidR="00072CEC" w:rsidRPr="00FE244E">
        <w:rPr>
          <w:rFonts w:ascii="仿宋_GB2312" w:eastAsia="仿宋_GB2312" w:hAnsi="宋体" w:hint="eastAsia"/>
          <w:bCs/>
          <w:sz w:val="28"/>
          <w:szCs w:val="28"/>
        </w:rPr>
        <w:t>：放大器启动异常</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：2018年8月26日，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：罗莹</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：放大器启动</w:t>
      </w:r>
      <w:r w:rsidR="00E06643" w:rsidRPr="006620A9">
        <w:rPr>
          <w:rFonts w:ascii="仿宋_GB2312" w:eastAsia="仿宋_GB2312" w:hAnsi="宋体" w:hint="eastAsia"/>
          <w:bCs/>
          <w:sz w:val="28"/>
          <w:szCs w:val="28"/>
        </w:rPr>
        <w:t>时间</w:t>
      </w:r>
      <w:r w:rsidR="00072CEC" w:rsidRPr="00FE244E">
        <w:rPr>
          <w:rFonts w:ascii="仿宋_GB2312" w:eastAsia="仿宋_GB2312" w:hAnsi="宋体" w:hint="eastAsia"/>
          <w:bCs/>
          <w:sz w:val="28"/>
          <w:szCs w:val="28"/>
        </w:rPr>
        <w:t>短，设置参数异常。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：现场检查和测试。</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：放大器的网络连接异常。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：1. 关闭放大器应用软件；2. 检查网络连接、IP地址设置参数，确保放大器的网络连接正常；3.启动放大器应用软件，软件中自动检测的硬件板卡参数正常，放大器参数设置正常。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：启动放大器工作时，确保网络连接正常。</w:t>
      </w:r>
    </w:p>
    <w:p w:rsidR="00072CEC" w:rsidRPr="00FE244E" w:rsidRDefault="0000404A"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1.1.9</w:t>
      </w:r>
      <w:r>
        <w:rPr>
          <w:rFonts w:ascii="仿宋_GB2312" w:eastAsia="仿宋_GB2312" w:hAnsi="宋体" w:hint="eastAsia"/>
          <w:b/>
          <w:bCs/>
          <w:sz w:val="28"/>
          <w:szCs w:val="28"/>
        </w:rPr>
        <w:t>.3</w:t>
      </w:r>
      <w:r w:rsidR="00E06643" w:rsidRPr="00E06643">
        <w:rPr>
          <w:rFonts w:ascii="仿宋_GB2312" w:eastAsia="仿宋_GB2312" w:hAnsi="宋体" w:hint="eastAsia"/>
          <w:b/>
          <w:bCs/>
          <w:sz w:val="28"/>
          <w:szCs w:val="28"/>
        </w:rPr>
        <w:t>故障三</w:t>
      </w:r>
      <w:r w:rsidR="00072CEC" w:rsidRPr="00FE244E">
        <w:rPr>
          <w:rFonts w:ascii="仿宋_GB2312" w:eastAsia="仿宋_GB2312" w:hAnsi="宋体" w:hint="eastAsia"/>
          <w:bCs/>
          <w:sz w:val="28"/>
          <w:szCs w:val="28"/>
        </w:rPr>
        <w:t>：脉动压力测试系统控制卡工作异常</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FE244E">
        <w:rPr>
          <w:rFonts w:ascii="仿宋_GB2312" w:eastAsia="仿宋_GB2312" w:hAnsi="宋体" w:hint="eastAsia"/>
          <w:bCs/>
          <w:sz w:val="28"/>
          <w:szCs w:val="28"/>
        </w:rPr>
        <w:t>：2019年11月26日，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：杨人铣</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：脉动压力测试系统工作时，网络连接的指示灯闪烁，无法找到硬件采集器。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：网络检查、板卡插槽检查和测试。</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：控制卡工作异常。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：1. 关闭脉动压力测试系统应用软件；2.检查网络连接、IP地址设置参数，确保脉动压力测试系统的网络连接正常；3.更换脉动压力测试系统控制卡，系统恢复正常。</w:t>
      </w:r>
    </w:p>
    <w:p w:rsidR="00072CE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：按系统操作规程操作运行设备。</w:t>
      </w: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Pr="00FE244E" w:rsidRDefault="00730266" w:rsidP="00730266">
      <w:pPr>
        <w:spacing w:line="360" w:lineRule="auto"/>
        <w:ind w:firstLineChars="200" w:firstLine="560"/>
        <w:rPr>
          <w:rFonts w:ascii="仿宋_GB2312" w:eastAsia="仿宋_GB2312" w:hAnsi="宋体"/>
          <w:bCs/>
          <w:sz w:val="28"/>
          <w:szCs w:val="28"/>
        </w:rPr>
      </w:pPr>
    </w:p>
    <w:p w:rsidR="00072CEC" w:rsidRPr="00003B77" w:rsidRDefault="0000404A" w:rsidP="00281C55">
      <w:pPr>
        <w:pStyle w:val="1"/>
        <w:spacing w:before="200" w:after="0" w:line="360" w:lineRule="auto"/>
        <w:rPr>
          <w:rFonts w:ascii="黑体" w:eastAsia="黑体" w:hAnsi="黑体"/>
          <w:b w:val="0"/>
        </w:rPr>
      </w:pPr>
      <w:bookmarkStart w:id="79" w:name="_Toc38354185"/>
      <w:bookmarkStart w:id="80" w:name="_Toc46155097"/>
      <w:r>
        <w:rPr>
          <w:rFonts w:ascii="黑体" w:eastAsia="黑体" w:hAnsi="黑体" w:hint="eastAsia"/>
          <w:b w:val="0"/>
        </w:rPr>
        <w:lastRenderedPageBreak/>
        <w:t>1.</w:t>
      </w:r>
      <w:r w:rsidR="00072CEC">
        <w:rPr>
          <w:rFonts w:ascii="黑体" w:eastAsia="黑体" w:hAnsi="黑体" w:hint="eastAsia"/>
          <w:b w:val="0"/>
        </w:rPr>
        <w:t>2.</w:t>
      </w:r>
      <w:r w:rsidR="00072CEC" w:rsidRPr="00003B77">
        <w:rPr>
          <w:rFonts w:ascii="黑体" w:eastAsia="黑体" w:hAnsi="黑体" w:hint="eastAsia"/>
          <w:b w:val="0"/>
        </w:rPr>
        <w:t>Φ</w:t>
      </w:r>
      <w:r w:rsidR="00072CEC" w:rsidRPr="00003B77">
        <w:rPr>
          <w:rFonts w:ascii="黑体" w:eastAsia="黑体" w:hAnsi="黑体"/>
          <w:b w:val="0"/>
        </w:rPr>
        <w:t>2</w:t>
      </w:r>
      <w:r w:rsidR="00072CEC" w:rsidRPr="00003B77">
        <w:rPr>
          <w:rFonts w:ascii="黑体" w:eastAsia="黑体" w:hAnsi="黑体" w:hint="eastAsia"/>
          <w:b w:val="0"/>
        </w:rPr>
        <w:t>米高超声速风洞</w:t>
      </w:r>
      <w:bookmarkEnd w:id="79"/>
      <w:bookmarkEnd w:id="80"/>
    </w:p>
    <w:p w:rsidR="00072CEC" w:rsidRPr="00BB0D36" w:rsidRDefault="0000404A" w:rsidP="00281C55">
      <w:pPr>
        <w:pStyle w:val="2"/>
        <w:spacing w:line="360" w:lineRule="auto"/>
        <w:rPr>
          <w:rFonts w:ascii="楷体_GB2312" w:eastAsia="楷体_GB2312" w:hAnsi="楷体"/>
        </w:rPr>
      </w:pPr>
      <w:bookmarkStart w:id="81" w:name="_Toc38354186"/>
      <w:bookmarkStart w:id="82" w:name="_Toc46155098"/>
      <w:r>
        <w:rPr>
          <w:rFonts w:ascii="楷体_GB2312" w:eastAsia="楷体_GB2312" w:hAnsi="楷体" w:hint="eastAsia"/>
        </w:rPr>
        <w:t>1</w:t>
      </w:r>
      <w:r w:rsidR="00072CEC" w:rsidRPr="00BB0D36">
        <w:rPr>
          <w:rFonts w:ascii="楷体_GB2312" w:eastAsia="楷体_GB2312" w:hAnsi="楷体" w:hint="eastAsia"/>
        </w:rPr>
        <w:t>.</w:t>
      </w:r>
      <w:r>
        <w:rPr>
          <w:rFonts w:ascii="楷体_GB2312" w:eastAsia="楷体_GB2312" w:hAnsi="楷体" w:hint="eastAsia"/>
        </w:rPr>
        <w:t>2.</w:t>
      </w:r>
      <w:r w:rsidR="00072CEC" w:rsidRPr="00BB0D36">
        <w:rPr>
          <w:rFonts w:ascii="楷体_GB2312" w:eastAsia="楷体_GB2312" w:hAnsi="楷体" w:hint="eastAsia"/>
        </w:rPr>
        <w:t>1 风洞本体</w:t>
      </w:r>
      <w:bookmarkEnd w:id="81"/>
      <w:bookmarkEnd w:id="82"/>
    </w:p>
    <w:p w:rsidR="00072CEC" w:rsidRPr="00E06643" w:rsidRDefault="00072CEC" w:rsidP="00281C55">
      <w:pPr>
        <w:pStyle w:val="3"/>
        <w:spacing w:line="360" w:lineRule="auto"/>
        <w:rPr>
          <w:rFonts w:ascii="仿宋_GB2312" w:eastAsia="仿宋_GB2312"/>
          <w:b/>
          <w:sz w:val="28"/>
          <w:szCs w:val="28"/>
        </w:rPr>
      </w:pPr>
      <w:bookmarkStart w:id="83" w:name="_Toc38354187"/>
      <w:bookmarkStart w:id="84" w:name="_Toc46155099"/>
      <w:r w:rsidRPr="00E06643">
        <w:rPr>
          <w:rFonts w:ascii="仿宋_GB2312" w:eastAsia="仿宋_GB2312" w:hint="eastAsia"/>
          <w:b/>
          <w:sz w:val="28"/>
          <w:szCs w:val="28"/>
        </w:rPr>
        <w:t>组成</w:t>
      </w:r>
      <w:bookmarkEnd w:id="83"/>
      <w:bookmarkEnd w:id="8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Φ</w:t>
      </w:r>
      <w:smartTag w:uri="urn:schemas-microsoft-com:office:smarttags" w:element="chmetcnv">
        <w:smartTagPr>
          <w:attr w:name="TCSC" w:val="0"/>
          <w:attr w:name="NumberType" w:val="1"/>
          <w:attr w:name="Negative" w:val="False"/>
          <w:attr w:name="HasSpace" w:val="False"/>
          <w:attr w:name="SourceValue" w:val="2"/>
          <w:attr w:name="UnitName" w:val="米"/>
        </w:smartTagPr>
        <w:r w:rsidRPr="00FE244E">
          <w:rPr>
            <w:rFonts w:ascii="仿宋_GB2312" w:eastAsia="仿宋_GB2312" w:hAnsi="宋体" w:hint="eastAsia"/>
            <w:bCs/>
            <w:sz w:val="28"/>
            <w:szCs w:val="28"/>
          </w:rPr>
          <w:t>2米</w:t>
        </w:r>
      </w:smartTag>
      <w:r w:rsidRPr="00FE244E">
        <w:rPr>
          <w:rFonts w:ascii="仿宋_GB2312" w:eastAsia="仿宋_GB2312" w:hAnsi="宋体" w:hint="eastAsia"/>
          <w:bCs/>
          <w:sz w:val="28"/>
          <w:szCs w:val="28"/>
        </w:rPr>
        <w:t>高超声度风洞本体包括：高压管道与阀门系统、DN500热阀、过渡段、稳定段、喷管、充气密封装置、试验段、扩压器、冷却器、真空管道与阀门系统等。</w:t>
      </w:r>
    </w:p>
    <w:p w:rsidR="00072CEC" w:rsidRPr="00396D9B" w:rsidRDefault="00072CEC" w:rsidP="00281C55">
      <w:pPr>
        <w:pStyle w:val="ZW"/>
        <w:spacing w:line="360" w:lineRule="auto"/>
      </w:pPr>
      <w:r>
        <w:rPr>
          <w:noProof/>
        </w:rPr>
        <w:drawing>
          <wp:inline distT="0" distB="0" distL="0" distR="0" wp14:anchorId="6E6A3A1E" wp14:editId="7C448542">
            <wp:extent cx="5362575" cy="332422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lum contrast="80000"/>
                    </a:blip>
                    <a:srcRect l="33885" t="25659" r="8241" b="16966"/>
                    <a:stretch>
                      <a:fillRect/>
                    </a:stretch>
                  </pic:blipFill>
                  <pic:spPr bwMode="auto">
                    <a:xfrm>
                      <a:off x="0" y="0"/>
                      <a:ext cx="5362575" cy="3324225"/>
                    </a:xfrm>
                    <a:prstGeom prst="rect">
                      <a:avLst/>
                    </a:prstGeom>
                    <a:noFill/>
                    <a:ln w="9525">
                      <a:noFill/>
                      <a:miter lim="800000"/>
                      <a:headEnd/>
                      <a:tailEnd/>
                    </a:ln>
                  </pic:spPr>
                </pic:pic>
              </a:graphicData>
            </a:graphic>
          </wp:inline>
        </w:drawing>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高压管道与阀门系统包括：DN400电动节流阀、DN400液动快速球阀、DN400电液调压阀、DN250电动节流阀、DN250液动快速球阀、DN200电液调压阀、DN12动节流阀、DN125液动快速球阀、DN100电液调压阀、DN50电动节流阀、DN50液动快速球阀、DN50电液调压阀、DN50电动截止阀、DN100放空阀、高压管道与管件、仪器仪表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DN500热阀包括：阀门本体、驱动液压缸、液压站、电控系统；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过渡段：包括M4过渡段、M5-7过渡段、颗粒分离装置与排气系统；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稳定段： M4稳定段、M5-7稳定段、M4整流装置、M5-7整流装</w:t>
      </w:r>
      <w:r w:rsidRPr="00FE244E">
        <w:rPr>
          <w:rFonts w:ascii="仿宋_GB2312" w:eastAsia="仿宋_GB2312" w:hAnsi="宋体" w:hint="eastAsia"/>
          <w:bCs/>
          <w:sz w:val="28"/>
          <w:szCs w:val="28"/>
        </w:rPr>
        <w:lastRenderedPageBreak/>
        <w:t>置以及支撑系统；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喷管： M4、M5、M6、M7；</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充气密封装置：充气密封带、密封转接段、小型无油压缩机、充气管路与阀门；</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试验段：上箱体、主箱体、矩形波纹管、下箱体；</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扩压器：</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1800扩压器、</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1800波纹管；</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冷却器：冷却器本体、进出水管路等；</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真空系统：</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2400真空闸板阀、真空管道、</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3600真空闸板阀、波纹管等组成。</w:t>
      </w:r>
    </w:p>
    <w:p w:rsidR="00072CEC" w:rsidRPr="00E06643" w:rsidRDefault="00072CEC" w:rsidP="00281C55">
      <w:pPr>
        <w:pStyle w:val="3"/>
        <w:spacing w:line="360" w:lineRule="auto"/>
        <w:rPr>
          <w:rFonts w:ascii="仿宋_GB2312" w:eastAsia="仿宋_GB2312"/>
          <w:b/>
          <w:sz w:val="28"/>
          <w:szCs w:val="28"/>
        </w:rPr>
      </w:pPr>
      <w:bookmarkStart w:id="85" w:name="_Toc38354188"/>
      <w:bookmarkStart w:id="86" w:name="_Toc46155100"/>
      <w:r w:rsidRPr="00E06643">
        <w:rPr>
          <w:rFonts w:ascii="仿宋_GB2312" w:eastAsia="仿宋_GB2312" w:hint="eastAsia"/>
          <w:b/>
          <w:sz w:val="28"/>
          <w:szCs w:val="28"/>
        </w:rPr>
        <w:t>工作原理</w:t>
      </w:r>
      <w:bookmarkEnd w:id="85"/>
      <w:bookmarkEnd w:id="8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技术勤务站提供最高可达22MPa的高压空气和几百帕甚至更低的真空，当上下游的压力达到一定比值时，阀门打开，风洞启动，高压气流经过加热器预热后进入喷管稳定段，经过稳定段均流和收缩段的加速之后，在喷管喉道处达到音速。通过喉道之后，气流在喷管中持续扩张、加速，在喷管出口（试验段内）处达到试验要求的马赫数，流场建立，试验开始，试验气流经过扩压器减速增压后进入冷却器，通过冷却器对气流进行降温后进入真空系统，在真空球罐内压力上升到能够导致流场发生堵塞之前完成试验。</w:t>
      </w:r>
    </w:p>
    <w:p w:rsidR="00072CEC" w:rsidRPr="00E06643" w:rsidRDefault="00072CEC" w:rsidP="00281C55">
      <w:pPr>
        <w:pStyle w:val="3"/>
        <w:spacing w:line="360" w:lineRule="auto"/>
        <w:rPr>
          <w:rFonts w:ascii="仿宋_GB2312" w:eastAsia="仿宋_GB2312"/>
          <w:b/>
          <w:sz w:val="28"/>
          <w:szCs w:val="28"/>
        </w:rPr>
      </w:pPr>
      <w:bookmarkStart w:id="87" w:name="_Toc38354189"/>
      <w:bookmarkStart w:id="88" w:name="_Toc46155101"/>
      <w:r w:rsidRPr="00E06643">
        <w:rPr>
          <w:rFonts w:ascii="仿宋_GB2312" w:eastAsia="仿宋_GB2312" w:hint="eastAsia"/>
          <w:b/>
          <w:sz w:val="28"/>
          <w:szCs w:val="28"/>
        </w:rPr>
        <w:t>故障</w:t>
      </w:r>
      <w:bookmarkEnd w:id="87"/>
      <w:bookmarkEnd w:id="88"/>
    </w:p>
    <w:p w:rsidR="00072CEC" w:rsidRPr="00FE244E" w:rsidRDefault="008E2F86" w:rsidP="00E06643">
      <w:pPr>
        <w:spacing w:line="360" w:lineRule="auto"/>
        <w:ind w:firstLineChars="200" w:firstLine="562"/>
        <w:rPr>
          <w:rFonts w:ascii="仿宋_GB2312" w:eastAsia="仿宋_GB2312" w:hAnsi="宋体"/>
          <w:bCs/>
          <w:sz w:val="28"/>
          <w:szCs w:val="28"/>
        </w:rPr>
      </w:pPr>
      <w:r w:rsidRPr="0000404A">
        <w:rPr>
          <w:rFonts w:ascii="仿宋_GB2312" w:eastAsia="仿宋_GB2312" w:hAnsi="宋体"/>
          <w:b/>
          <w:bCs/>
          <w:sz w:val="28"/>
          <w:szCs w:val="28"/>
        </w:rPr>
        <w:t>1.</w:t>
      </w:r>
      <w:r>
        <w:rPr>
          <w:rFonts w:ascii="仿宋_GB2312" w:eastAsia="仿宋_GB2312" w:hAnsi="宋体" w:hint="eastAsia"/>
          <w:b/>
          <w:bCs/>
          <w:sz w:val="28"/>
          <w:szCs w:val="28"/>
        </w:rPr>
        <w:t>2</w:t>
      </w:r>
      <w:r w:rsidRPr="0000404A">
        <w:rPr>
          <w:rFonts w:ascii="仿宋_GB2312" w:eastAsia="仿宋_GB2312" w:hAnsi="宋体"/>
          <w:b/>
          <w:bCs/>
          <w:sz w:val="28"/>
          <w:szCs w:val="28"/>
        </w:rPr>
        <w:t>.</w:t>
      </w:r>
      <w:r>
        <w:rPr>
          <w:rFonts w:ascii="仿宋_GB2312" w:eastAsia="仿宋_GB2312" w:hAnsi="宋体" w:hint="eastAsia"/>
          <w:b/>
          <w:bCs/>
          <w:sz w:val="28"/>
          <w:szCs w:val="28"/>
        </w:rPr>
        <w:t>1.1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：热阀内衬损坏</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：2019年06月，</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：吕超</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：热阀内衬损坏被吹出。</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：试验段很多海绵，检查稳定段过滤器，有热阀内衬。</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：由于设计缺陷，风洞流量过大时会导致热阀内衬损坏。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：返厂维修，加固。</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072CEC" w:rsidRPr="00FE244E">
        <w:rPr>
          <w:rFonts w:ascii="仿宋_GB2312" w:eastAsia="仿宋_GB2312" w:hAnsi="宋体" w:hint="eastAsia"/>
          <w:bCs/>
          <w:sz w:val="28"/>
          <w:szCs w:val="28"/>
        </w:rPr>
        <w:t>：及时对阀门进行检修保养，大流量试验多观察。</w:t>
      </w:r>
    </w:p>
    <w:p w:rsidR="00072CEC" w:rsidRPr="00BB0D36" w:rsidRDefault="008E2F86" w:rsidP="00281C55">
      <w:pPr>
        <w:pStyle w:val="2"/>
        <w:spacing w:line="360" w:lineRule="auto"/>
        <w:rPr>
          <w:rFonts w:ascii="楷体_GB2312" w:eastAsia="楷体_GB2312" w:hAnsi="楷体"/>
        </w:rPr>
      </w:pPr>
      <w:bookmarkStart w:id="89" w:name="_Toc38354190"/>
      <w:bookmarkStart w:id="90" w:name="_Toc46155102"/>
      <w:r>
        <w:rPr>
          <w:rFonts w:ascii="楷体_GB2312" w:eastAsia="楷体_GB2312" w:hAnsi="楷体" w:hint="eastAsia"/>
        </w:rPr>
        <w:t>1.</w:t>
      </w:r>
      <w:r w:rsidR="00072CEC" w:rsidRPr="00BB0D36">
        <w:rPr>
          <w:rFonts w:ascii="楷体_GB2312" w:eastAsia="楷体_GB2312" w:hAnsi="楷体" w:hint="eastAsia"/>
        </w:rPr>
        <w:t>2.2 运行控制系统</w:t>
      </w:r>
      <w:bookmarkEnd w:id="89"/>
      <w:bookmarkEnd w:id="90"/>
    </w:p>
    <w:p w:rsidR="00072CEC" w:rsidRPr="00E06643" w:rsidRDefault="00072CEC" w:rsidP="00281C55">
      <w:pPr>
        <w:pStyle w:val="3"/>
        <w:spacing w:line="360" w:lineRule="auto"/>
        <w:rPr>
          <w:rFonts w:ascii="仿宋_GB2312" w:eastAsia="仿宋_GB2312"/>
          <w:b/>
          <w:sz w:val="28"/>
          <w:szCs w:val="28"/>
        </w:rPr>
      </w:pPr>
      <w:bookmarkStart w:id="91" w:name="_Toc38354191"/>
      <w:bookmarkStart w:id="92" w:name="_Toc46155103"/>
      <w:r w:rsidRPr="00E06643">
        <w:rPr>
          <w:rFonts w:ascii="仿宋_GB2312" w:eastAsia="仿宋_GB2312" w:hint="eastAsia"/>
          <w:b/>
          <w:sz w:val="28"/>
          <w:szCs w:val="28"/>
        </w:rPr>
        <w:t>组成</w:t>
      </w:r>
      <w:bookmarkEnd w:id="91"/>
      <w:bookmarkEnd w:id="9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运行控制系统主要包括现场PLC主站、阀门区从站、试验段从站、真空从站、操作台从站和上位控制计算机及程序。</w:t>
      </w:r>
    </w:p>
    <w:p w:rsidR="00072CEC" w:rsidRPr="00396D9B" w:rsidRDefault="00072CEC" w:rsidP="00281C55">
      <w:pPr>
        <w:spacing w:line="360" w:lineRule="auto"/>
        <w:ind w:firstLineChars="200" w:firstLine="420"/>
        <w:rPr>
          <w:rFonts w:ascii="仿宋_GB2312" w:eastAsia="仿宋_GB2312" w:hAnsi="宋体"/>
          <w:bCs/>
          <w:sz w:val="32"/>
          <w:szCs w:val="32"/>
        </w:rPr>
      </w:pPr>
      <w:r w:rsidRPr="0025746D">
        <w:rPr>
          <w:kern w:val="0"/>
        </w:rPr>
        <w:object w:dxaOrig="6293" w:dyaOrig="7521">
          <v:shape id="_x0000_i1030" type="#_x0000_t75" style="width:398.25pt;height:359.25pt" o:ole="">
            <v:imagedata r:id="rId32" o:title=""/>
          </v:shape>
          <o:OLEObject Type="Embed" ProgID="Visio.Drawing.15" ShapeID="_x0000_i1030" DrawAspect="Content" ObjectID="_1662872821" r:id="rId33"/>
        </w:objec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PLC主站：采用西门子S1500 PLC CPU，包括DI、DO、AI、AO模块，以及为电机供电的回路（包含热磁断路器和接触器）。</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从站：采用西门子S1500系列配套通信模块，包括DI、DO、AI、AO模块，以及为电机供电的回路（包含热磁断路器和接触器）。</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操作台从站：包含通信模块和操作台的各种按钮指示灯。</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上位机及软件：通用计算机，运行wonderware工控软件。</w:t>
      </w:r>
    </w:p>
    <w:p w:rsidR="00072CEC" w:rsidRPr="00E06643" w:rsidRDefault="00072CEC" w:rsidP="00281C55">
      <w:pPr>
        <w:pStyle w:val="3"/>
        <w:spacing w:line="360" w:lineRule="auto"/>
        <w:rPr>
          <w:rFonts w:ascii="仿宋_GB2312" w:eastAsia="仿宋_GB2312"/>
          <w:b/>
          <w:sz w:val="28"/>
          <w:szCs w:val="28"/>
        </w:rPr>
      </w:pPr>
      <w:bookmarkStart w:id="93" w:name="_Toc38354192"/>
      <w:bookmarkStart w:id="94" w:name="_Toc46155104"/>
      <w:r w:rsidRPr="00E06643">
        <w:rPr>
          <w:rFonts w:ascii="仿宋_GB2312" w:eastAsia="仿宋_GB2312" w:hint="eastAsia"/>
          <w:b/>
          <w:sz w:val="28"/>
          <w:szCs w:val="28"/>
        </w:rPr>
        <w:lastRenderedPageBreak/>
        <w:t>工作原理</w:t>
      </w:r>
      <w:bookmarkEnd w:id="93"/>
      <w:bookmarkEnd w:id="9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运行控制系统中，各PLC主从站组成树形网，形成控制网络，各阀门通过机柜供电。PLC做现场控制，以及阀门的急停，上位机用于监控和参数设置。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试验过程，首先抽真空，达到预定真空度后，开启总截止阀，打开中间阀门，预置调压阀和调温阀开度，给加热器充气，然后打开热阀与气动快速阀，开始吹风，基于稳定段总温、总压传感器控制温度、压力到设定总温、总压。吹风结束后关闭热阀和快速阀，放空加热器高压和试验段真空，结束试验。</w:t>
      </w:r>
    </w:p>
    <w:p w:rsidR="00072CEC" w:rsidRPr="00E06643" w:rsidRDefault="00072CEC" w:rsidP="00281C55">
      <w:pPr>
        <w:pStyle w:val="3"/>
        <w:spacing w:line="360" w:lineRule="auto"/>
        <w:rPr>
          <w:rFonts w:ascii="仿宋_GB2312" w:eastAsia="仿宋_GB2312"/>
          <w:b/>
          <w:sz w:val="28"/>
          <w:szCs w:val="28"/>
        </w:rPr>
      </w:pPr>
      <w:bookmarkStart w:id="95" w:name="_Toc38354193"/>
      <w:bookmarkStart w:id="96" w:name="_Toc46155105"/>
      <w:r w:rsidRPr="00E06643">
        <w:rPr>
          <w:rFonts w:ascii="仿宋_GB2312" w:eastAsia="仿宋_GB2312" w:hint="eastAsia"/>
          <w:b/>
          <w:sz w:val="28"/>
          <w:szCs w:val="28"/>
        </w:rPr>
        <w:t>故障</w:t>
      </w:r>
      <w:bookmarkEnd w:id="95"/>
      <w:bookmarkEnd w:id="96"/>
    </w:p>
    <w:p w:rsidR="00072CEC" w:rsidRPr="00FE244E" w:rsidRDefault="008E2F8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1.2.2.1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：PLCCPU损坏</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：2019年8月，</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：吕超</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：控制系统无法正常启动。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：上位软件无法连接下位PLC，取出存储卡后返厂检测，CPU损坏。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：估计为供电不稳定。</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：更换CPU，调整程序后供电稳定。</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：程序及时备份，控制系统供电注意滤波，平时多检查。</w:t>
      </w:r>
    </w:p>
    <w:p w:rsidR="00072CEC" w:rsidRPr="00BB0D36" w:rsidRDefault="008E2F86" w:rsidP="00281C55">
      <w:pPr>
        <w:pStyle w:val="2"/>
        <w:spacing w:line="360" w:lineRule="auto"/>
        <w:rPr>
          <w:rFonts w:ascii="楷体_GB2312" w:eastAsia="楷体_GB2312" w:hAnsi="楷体"/>
        </w:rPr>
      </w:pPr>
      <w:bookmarkStart w:id="97" w:name="_Toc38354194"/>
      <w:bookmarkStart w:id="98" w:name="_Toc46155106"/>
      <w:r>
        <w:rPr>
          <w:rFonts w:ascii="楷体_GB2312" w:eastAsia="楷体_GB2312" w:hAnsi="楷体" w:hint="eastAsia"/>
        </w:rPr>
        <w:t>1.</w:t>
      </w:r>
      <w:r w:rsidR="00072CEC" w:rsidRPr="00BB0D36">
        <w:rPr>
          <w:rFonts w:ascii="楷体_GB2312" w:eastAsia="楷体_GB2312" w:hAnsi="楷体" w:hint="eastAsia"/>
        </w:rPr>
        <w:t>2.3加热器系统</w:t>
      </w:r>
      <w:bookmarkEnd w:id="97"/>
      <w:bookmarkEnd w:id="98"/>
    </w:p>
    <w:p w:rsidR="00072CEC" w:rsidRPr="00E06643" w:rsidRDefault="00072CEC" w:rsidP="00281C55">
      <w:pPr>
        <w:pStyle w:val="3"/>
        <w:spacing w:line="360" w:lineRule="auto"/>
        <w:rPr>
          <w:rFonts w:ascii="仿宋_GB2312" w:eastAsia="仿宋_GB2312"/>
          <w:b/>
          <w:sz w:val="28"/>
          <w:szCs w:val="28"/>
        </w:rPr>
      </w:pPr>
      <w:bookmarkStart w:id="99" w:name="_Toc38354195"/>
      <w:bookmarkStart w:id="100" w:name="_Toc46155107"/>
      <w:r w:rsidRPr="00E06643">
        <w:rPr>
          <w:rFonts w:ascii="仿宋_GB2312" w:eastAsia="仿宋_GB2312" w:hint="eastAsia"/>
          <w:b/>
          <w:sz w:val="28"/>
          <w:szCs w:val="28"/>
        </w:rPr>
        <w:t>组成</w:t>
      </w:r>
      <w:bookmarkEnd w:id="99"/>
      <w:bookmarkEnd w:id="10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加热器系统主要由承压壳体、隔热层、蓄热元件、预热元件、引电连接和温控系统组成。</w:t>
      </w:r>
    </w:p>
    <w:p w:rsidR="00072CEC" w:rsidRPr="00E06643" w:rsidRDefault="00072CEC" w:rsidP="00281C55">
      <w:pPr>
        <w:pStyle w:val="3"/>
        <w:spacing w:line="360" w:lineRule="auto"/>
        <w:rPr>
          <w:rFonts w:ascii="仿宋_GB2312" w:eastAsia="仿宋_GB2312"/>
          <w:b/>
          <w:sz w:val="28"/>
          <w:szCs w:val="28"/>
        </w:rPr>
      </w:pPr>
      <w:bookmarkStart w:id="101" w:name="_Toc38354196"/>
      <w:bookmarkStart w:id="102" w:name="_Toc46155108"/>
      <w:r w:rsidRPr="00E06643">
        <w:rPr>
          <w:rFonts w:ascii="仿宋_GB2312" w:eastAsia="仿宋_GB2312" w:hint="eastAsia"/>
          <w:b/>
          <w:sz w:val="28"/>
          <w:szCs w:val="28"/>
        </w:rPr>
        <w:t>工作原理</w:t>
      </w:r>
      <w:bookmarkEnd w:id="101"/>
      <w:bookmarkEnd w:id="10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加热器的工作原理是利用预热元件加热蓄热元件到要求温度，断电；然后通入高压空气，高压空气在通过加热器时与蓄热元件进行强</w:t>
      </w:r>
      <w:r w:rsidRPr="00FE244E">
        <w:rPr>
          <w:rFonts w:ascii="仿宋_GB2312" w:eastAsia="仿宋_GB2312" w:hAnsi="宋体" w:hint="eastAsia"/>
          <w:bCs/>
          <w:sz w:val="28"/>
          <w:szCs w:val="28"/>
        </w:rPr>
        <w:lastRenderedPageBreak/>
        <w:t>迫对流换热使高压空气迅速加热到要求的温度。</w:t>
      </w:r>
    </w:p>
    <w:p w:rsidR="00072CEC" w:rsidRPr="00BB0D36" w:rsidRDefault="008E2F86" w:rsidP="00281C55">
      <w:pPr>
        <w:pStyle w:val="2"/>
        <w:spacing w:line="360" w:lineRule="auto"/>
        <w:rPr>
          <w:rFonts w:ascii="楷体_GB2312" w:eastAsia="楷体_GB2312" w:hAnsi="楷体"/>
        </w:rPr>
      </w:pPr>
      <w:bookmarkStart w:id="103" w:name="_Toc38354198"/>
      <w:bookmarkStart w:id="104" w:name="_Toc46155109"/>
      <w:r>
        <w:rPr>
          <w:rFonts w:ascii="楷体_GB2312" w:eastAsia="楷体_GB2312" w:hAnsi="楷体" w:hint="eastAsia"/>
        </w:rPr>
        <w:t>1.2.4</w:t>
      </w:r>
      <w:r w:rsidR="00072CEC" w:rsidRPr="00BB0D36">
        <w:rPr>
          <w:rFonts w:ascii="楷体_GB2312" w:eastAsia="楷体_GB2312" w:hAnsi="楷体" w:hint="eastAsia"/>
        </w:rPr>
        <w:t>冷却水系统</w:t>
      </w:r>
      <w:bookmarkEnd w:id="103"/>
      <w:bookmarkEnd w:id="104"/>
    </w:p>
    <w:p w:rsidR="00072CEC" w:rsidRPr="00E06643" w:rsidRDefault="00072CEC" w:rsidP="00281C55">
      <w:pPr>
        <w:pStyle w:val="3"/>
        <w:spacing w:line="360" w:lineRule="auto"/>
        <w:rPr>
          <w:rFonts w:ascii="仿宋_GB2312" w:eastAsia="仿宋_GB2312"/>
          <w:b/>
          <w:sz w:val="28"/>
          <w:szCs w:val="28"/>
        </w:rPr>
      </w:pPr>
      <w:bookmarkStart w:id="105" w:name="_Toc38354199"/>
      <w:bookmarkStart w:id="106" w:name="_Toc46155110"/>
      <w:r w:rsidRPr="00E06643">
        <w:rPr>
          <w:rFonts w:ascii="仿宋_GB2312" w:eastAsia="仿宋_GB2312" w:hint="eastAsia"/>
          <w:b/>
          <w:sz w:val="28"/>
          <w:szCs w:val="28"/>
        </w:rPr>
        <w:t>组成</w:t>
      </w:r>
      <w:bookmarkEnd w:id="105"/>
      <w:bookmarkEnd w:id="10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冷却水系统由水泵、阀门、管道、仪表、蓄水池组成。</w:t>
      </w:r>
    </w:p>
    <w:p w:rsidR="00072CEC" w:rsidRPr="00E06643" w:rsidRDefault="00072CEC" w:rsidP="00281C55">
      <w:pPr>
        <w:pStyle w:val="3"/>
        <w:spacing w:line="360" w:lineRule="auto"/>
        <w:rPr>
          <w:rFonts w:ascii="仿宋_GB2312" w:eastAsia="仿宋_GB2312"/>
          <w:b/>
          <w:sz w:val="28"/>
          <w:szCs w:val="28"/>
        </w:rPr>
      </w:pPr>
      <w:bookmarkStart w:id="107" w:name="_Toc38354200"/>
      <w:bookmarkStart w:id="108" w:name="_Toc46155111"/>
      <w:r w:rsidRPr="00E06643">
        <w:rPr>
          <w:rFonts w:ascii="仿宋_GB2312" w:eastAsia="仿宋_GB2312" w:hint="eastAsia"/>
          <w:b/>
          <w:sz w:val="28"/>
          <w:szCs w:val="28"/>
        </w:rPr>
        <w:t>工作原理</w:t>
      </w:r>
      <w:bookmarkEnd w:id="107"/>
      <w:bookmarkEnd w:id="108"/>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蓄水池中自来水经水泵加压后，通过阀门进行方向控制和流量调节，然后经管道输送到加热器、热阀、扩压器、冷却器等部件，最后流回蓄水池。</w:t>
      </w:r>
    </w:p>
    <w:p w:rsidR="00072CEC" w:rsidRPr="00E06643" w:rsidRDefault="00072CEC" w:rsidP="00281C55">
      <w:pPr>
        <w:pStyle w:val="3"/>
        <w:spacing w:line="360" w:lineRule="auto"/>
        <w:rPr>
          <w:rFonts w:ascii="仿宋_GB2312" w:eastAsia="仿宋_GB2312"/>
          <w:b/>
          <w:sz w:val="28"/>
          <w:szCs w:val="28"/>
        </w:rPr>
      </w:pPr>
      <w:bookmarkStart w:id="109" w:name="_Toc38354201"/>
      <w:bookmarkStart w:id="110" w:name="_Toc46155112"/>
      <w:r w:rsidRPr="00E06643">
        <w:rPr>
          <w:rFonts w:ascii="仿宋_GB2312" w:eastAsia="仿宋_GB2312" w:hint="eastAsia"/>
          <w:b/>
          <w:sz w:val="28"/>
          <w:szCs w:val="28"/>
        </w:rPr>
        <w:t>故障</w:t>
      </w:r>
      <w:bookmarkEnd w:id="109"/>
      <w:bookmarkEnd w:id="110"/>
    </w:p>
    <w:p w:rsidR="00072CEC" w:rsidRPr="00FE244E" w:rsidRDefault="008E2F8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1.2.4.1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 管路发生变形移位</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：2017年5月11日，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：张绍武</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：试验运行后，冷却器供水水泵管路发生支撑变形，管道移位。</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：试验后，到水泵房查看，管路发生变形、波纹管损坏。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：水泵在启动和停止时，发生水击，由于设计支撑结构偏弱，造成管路变形、膨胀节等附件损坏。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：设置基础以及预埋件，更换为加强支撑，替换损坏部件。</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：在设计阶段，加强计算分析，确保管路结构强度，另一方面，对新投入运行管路，加强运行过程监测，一旦发现问题，立即停车，减少或避免故障对系统产生的负面影响。</w:t>
      </w:r>
    </w:p>
    <w:p w:rsidR="00072CEC" w:rsidRPr="00BB0D36" w:rsidRDefault="008E2F86" w:rsidP="00281C55">
      <w:pPr>
        <w:pStyle w:val="2"/>
        <w:spacing w:line="360" w:lineRule="auto"/>
        <w:rPr>
          <w:rFonts w:ascii="楷体_GB2312" w:eastAsia="楷体_GB2312" w:hAnsi="楷体"/>
        </w:rPr>
      </w:pPr>
      <w:bookmarkStart w:id="111" w:name="_Toc38354202"/>
      <w:bookmarkStart w:id="112" w:name="_Toc46155113"/>
      <w:r>
        <w:rPr>
          <w:rFonts w:ascii="楷体_GB2312" w:eastAsia="楷体_GB2312" w:hAnsi="楷体" w:hint="eastAsia"/>
        </w:rPr>
        <w:t>1.</w:t>
      </w:r>
      <w:r w:rsidR="00072CEC" w:rsidRPr="00BB0D36">
        <w:rPr>
          <w:rFonts w:ascii="楷体_GB2312" w:eastAsia="楷体_GB2312" w:hAnsi="楷体" w:hint="eastAsia"/>
        </w:rPr>
        <w:t>2.5攻角机构</w:t>
      </w:r>
      <w:bookmarkEnd w:id="111"/>
      <w:bookmarkEnd w:id="112"/>
    </w:p>
    <w:p w:rsidR="00072CEC" w:rsidRPr="00E06643" w:rsidRDefault="00072CEC" w:rsidP="00281C55">
      <w:pPr>
        <w:pStyle w:val="3"/>
        <w:spacing w:line="360" w:lineRule="auto"/>
        <w:rPr>
          <w:rFonts w:ascii="仿宋_GB2312" w:eastAsia="仿宋_GB2312"/>
          <w:b/>
          <w:sz w:val="28"/>
          <w:szCs w:val="28"/>
        </w:rPr>
      </w:pPr>
      <w:bookmarkStart w:id="113" w:name="_Toc38354203"/>
      <w:bookmarkStart w:id="114" w:name="_Toc46155114"/>
      <w:r w:rsidRPr="00E06643">
        <w:rPr>
          <w:rFonts w:ascii="仿宋_GB2312" w:eastAsia="仿宋_GB2312" w:hint="eastAsia"/>
          <w:b/>
          <w:sz w:val="28"/>
          <w:szCs w:val="28"/>
        </w:rPr>
        <w:t>组成</w:t>
      </w:r>
      <w:bookmarkEnd w:id="113"/>
      <w:bookmarkEnd w:id="11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五自由度上迎角机构、六自由度下迎角机构、液压站、控制柜和控制系统。</w:t>
      </w:r>
    </w:p>
    <w:p w:rsidR="00072CEC" w:rsidRPr="00E06643" w:rsidRDefault="00072CEC" w:rsidP="00281C55">
      <w:pPr>
        <w:pStyle w:val="3"/>
        <w:spacing w:line="360" w:lineRule="auto"/>
        <w:rPr>
          <w:rFonts w:ascii="仿宋_GB2312" w:eastAsia="仿宋_GB2312"/>
          <w:b/>
          <w:sz w:val="28"/>
          <w:szCs w:val="28"/>
        </w:rPr>
      </w:pPr>
      <w:bookmarkStart w:id="115" w:name="_Toc38354204"/>
      <w:bookmarkStart w:id="116" w:name="_Toc46155115"/>
      <w:r w:rsidRPr="00E06643">
        <w:rPr>
          <w:rFonts w:ascii="仿宋_GB2312" w:eastAsia="仿宋_GB2312" w:hint="eastAsia"/>
          <w:b/>
          <w:sz w:val="28"/>
          <w:szCs w:val="28"/>
        </w:rPr>
        <w:lastRenderedPageBreak/>
        <w:t>工作原理</w:t>
      </w:r>
      <w:bookmarkEnd w:id="115"/>
      <w:bookmarkEnd w:id="11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迎角机构主要由交流伺服电机通过传动装置驱动相应的自由度运动， X和Y向自由度由液压缸直接驱动相应自由度沿导轨做直线运动。</w:t>
      </w:r>
    </w:p>
    <w:p w:rsidR="00072CEC" w:rsidRPr="00E06643" w:rsidRDefault="00072CEC" w:rsidP="00281C55">
      <w:pPr>
        <w:pStyle w:val="3"/>
        <w:spacing w:line="360" w:lineRule="auto"/>
        <w:rPr>
          <w:rFonts w:ascii="仿宋_GB2312" w:eastAsia="仿宋_GB2312"/>
          <w:b/>
          <w:sz w:val="28"/>
          <w:szCs w:val="28"/>
        </w:rPr>
      </w:pPr>
      <w:bookmarkStart w:id="117" w:name="_Toc38354205"/>
      <w:bookmarkStart w:id="118" w:name="_Toc46155116"/>
      <w:r w:rsidRPr="00E06643">
        <w:rPr>
          <w:rFonts w:ascii="仿宋_GB2312" w:eastAsia="仿宋_GB2312" w:hint="eastAsia"/>
          <w:b/>
          <w:sz w:val="28"/>
          <w:szCs w:val="28"/>
        </w:rPr>
        <w:t>故障</w:t>
      </w:r>
      <w:bookmarkEnd w:id="117"/>
      <w:bookmarkEnd w:id="118"/>
    </w:p>
    <w:p w:rsidR="00072CEC" w:rsidRPr="00FE244E" w:rsidRDefault="008E2F8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1.2.5.1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：液压油管（软管）爆裂</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：2018年1月，</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：吴友生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：正常运动机构Y向自由度后，液压油管（软管）突然爆裂，爆裂时有较大声响，液压油大量泄漏。</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：拆卸液压油管，检查接头连接情况。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：液压油管（软管）接头处未压紧，接头与管身脱落。</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：更换液压油管（软管）、加注液压油后故障消除。</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：细化研制任务书，应规定重要器件的技术参数和品牌，降低遇到残次品的概率。</w:t>
      </w:r>
    </w:p>
    <w:p w:rsidR="00072CEC" w:rsidRPr="00BB0D36" w:rsidRDefault="008E2F86" w:rsidP="00281C55">
      <w:pPr>
        <w:pStyle w:val="2"/>
        <w:spacing w:line="360" w:lineRule="auto"/>
        <w:rPr>
          <w:rFonts w:ascii="楷体_GB2312" w:eastAsia="楷体_GB2312" w:hAnsi="楷体"/>
        </w:rPr>
      </w:pPr>
      <w:bookmarkStart w:id="119" w:name="_Toc38354206"/>
      <w:bookmarkStart w:id="120" w:name="_Toc46155117"/>
      <w:r>
        <w:rPr>
          <w:rFonts w:ascii="楷体_GB2312" w:eastAsia="楷体_GB2312" w:hAnsi="楷体" w:hint="eastAsia"/>
        </w:rPr>
        <w:t>1.</w:t>
      </w:r>
      <w:r w:rsidR="00072CEC" w:rsidRPr="00BB0D36">
        <w:rPr>
          <w:rFonts w:ascii="楷体_GB2312" w:eastAsia="楷体_GB2312" w:hAnsi="楷体" w:hint="eastAsia"/>
        </w:rPr>
        <w:t>2.6纹影系统</w:t>
      </w:r>
      <w:bookmarkEnd w:id="119"/>
      <w:bookmarkEnd w:id="120"/>
    </w:p>
    <w:p w:rsidR="00072CEC" w:rsidRPr="00E06643" w:rsidRDefault="00072CEC" w:rsidP="00281C55">
      <w:pPr>
        <w:pStyle w:val="3"/>
        <w:spacing w:line="360" w:lineRule="auto"/>
        <w:rPr>
          <w:rFonts w:ascii="仿宋_GB2312" w:eastAsia="仿宋_GB2312"/>
          <w:b/>
          <w:sz w:val="28"/>
          <w:szCs w:val="28"/>
        </w:rPr>
      </w:pPr>
      <w:bookmarkStart w:id="121" w:name="_Toc38354207"/>
      <w:bookmarkStart w:id="122" w:name="_Toc46155118"/>
      <w:r w:rsidRPr="00E06643">
        <w:rPr>
          <w:rFonts w:ascii="仿宋_GB2312" w:eastAsia="仿宋_GB2312" w:hint="eastAsia"/>
          <w:b/>
          <w:sz w:val="28"/>
          <w:szCs w:val="28"/>
        </w:rPr>
        <w:t>组成</w:t>
      </w:r>
      <w:bookmarkEnd w:id="121"/>
      <w:bookmarkEnd w:id="12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纹影系统主要由光源、准直主镜、密封观察窗、纹影主镜、刀口、密封纹影镜筒、支撑架和图像采集系统等部分组成。其中Φ2米高超声速风洞纹影系统的有效通光口径为Φ1200mm。</w:t>
      </w:r>
    </w:p>
    <w:p w:rsidR="00072CEC" w:rsidRPr="00E06643" w:rsidRDefault="00072CEC" w:rsidP="00281C55">
      <w:pPr>
        <w:pStyle w:val="3"/>
        <w:spacing w:line="360" w:lineRule="auto"/>
        <w:rPr>
          <w:rFonts w:ascii="仿宋_GB2312" w:eastAsia="仿宋_GB2312"/>
          <w:b/>
          <w:sz w:val="28"/>
          <w:szCs w:val="28"/>
        </w:rPr>
      </w:pPr>
      <w:bookmarkStart w:id="123" w:name="_Toc38354208"/>
      <w:bookmarkStart w:id="124" w:name="_Toc46155119"/>
      <w:r w:rsidRPr="00E06643">
        <w:rPr>
          <w:rFonts w:ascii="仿宋_GB2312" w:eastAsia="仿宋_GB2312" w:hint="eastAsia"/>
          <w:b/>
          <w:sz w:val="28"/>
          <w:szCs w:val="28"/>
        </w:rPr>
        <w:t>工作原理</w:t>
      </w:r>
      <w:bookmarkEnd w:id="123"/>
      <w:bookmarkEnd w:id="12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与Φ1米高超声速风洞纹影系统原理相同，详见1.6.2。</w:t>
      </w:r>
    </w:p>
    <w:p w:rsidR="00072CEC" w:rsidRPr="00E06643" w:rsidRDefault="00072CEC" w:rsidP="00281C55">
      <w:pPr>
        <w:pStyle w:val="3"/>
        <w:spacing w:line="360" w:lineRule="auto"/>
        <w:rPr>
          <w:rFonts w:ascii="仿宋_GB2312" w:eastAsia="仿宋_GB2312"/>
          <w:b/>
          <w:sz w:val="28"/>
          <w:szCs w:val="28"/>
        </w:rPr>
      </w:pPr>
      <w:bookmarkStart w:id="125" w:name="_Toc38354209"/>
      <w:bookmarkStart w:id="126" w:name="_Toc46155120"/>
      <w:r w:rsidRPr="00E06643">
        <w:rPr>
          <w:rFonts w:ascii="仿宋_GB2312" w:eastAsia="仿宋_GB2312" w:hint="eastAsia"/>
          <w:b/>
          <w:sz w:val="28"/>
          <w:szCs w:val="28"/>
        </w:rPr>
        <w:t>故障</w:t>
      </w:r>
      <w:bookmarkEnd w:id="125"/>
      <w:bookmarkEnd w:id="12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该纹影系统目前还在质保期，没出现故障。</w:t>
      </w:r>
    </w:p>
    <w:p w:rsidR="00072CEC" w:rsidRPr="00BB0D36" w:rsidRDefault="008E2F86" w:rsidP="00281C55">
      <w:pPr>
        <w:pStyle w:val="2"/>
        <w:spacing w:line="360" w:lineRule="auto"/>
        <w:rPr>
          <w:rFonts w:ascii="楷体_GB2312" w:eastAsia="楷体_GB2312" w:hAnsi="楷体"/>
        </w:rPr>
      </w:pPr>
      <w:bookmarkStart w:id="127" w:name="_Toc38354210"/>
      <w:bookmarkStart w:id="128" w:name="_Toc46155121"/>
      <w:r>
        <w:rPr>
          <w:rFonts w:ascii="楷体_GB2312" w:eastAsia="楷体_GB2312" w:hAnsi="楷体" w:hint="eastAsia"/>
        </w:rPr>
        <w:lastRenderedPageBreak/>
        <w:t>1.</w:t>
      </w:r>
      <w:r w:rsidR="00072CEC" w:rsidRPr="00BB0D36">
        <w:rPr>
          <w:rFonts w:ascii="楷体_GB2312" w:eastAsia="楷体_GB2312" w:hAnsi="楷体" w:hint="eastAsia"/>
        </w:rPr>
        <w:t>2.7</w:t>
      </w:r>
      <w:r w:rsidR="00072CEC">
        <w:rPr>
          <w:rFonts w:ascii="楷体_GB2312" w:eastAsia="楷体_GB2312" w:hAnsi="楷体" w:hint="eastAsia"/>
        </w:rPr>
        <w:t xml:space="preserve"> </w:t>
      </w:r>
      <w:r w:rsidR="00072CEC" w:rsidRPr="00BB0D36">
        <w:rPr>
          <w:rFonts w:ascii="楷体_GB2312" w:eastAsia="楷体_GB2312" w:hAnsi="楷体" w:hint="eastAsia"/>
        </w:rPr>
        <w:t>CTS系统</w:t>
      </w:r>
      <w:bookmarkEnd w:id="127"/>
      <w:bookmarkEnd w:id="128"/>
    </w:p>
    <w:p w:rsidR="00072CEC" w:rsidRPr="00E06643" w:rsidRDefault="00072CEC" w:rsidP="00281C55">
      <w:pPr>
        <w:pStyle w:val="3"/>
        <w:spacing w:line="360" w:lineRule="auto"/>
        <w:rPr>
          <w:rFonts w:ascii="仿宋_GB2312" w:eastAsia="仿宋_GB2312"/>
          <w:b/>
          <w:sz w:val="28"/>
          <w:szCs w:val="28"/>
        </w:rPr>
      </w:pPr>
      <w:bookmarkStart w:id="129" w:name="_Toc38354211"/>
      <w:bookmarkStart w:id="130" w:name="_Toc46155122"/>
      <w:r w:rsidRPr="00E06643">
        <w:rPr>
          <w:rFonts w:ascii="仿宋_GB2312" w:eastAsia="仿宋_GB2312" w:hint="eastAsia"/>
          <w:b/>
          <w:sz w:val="28"/>
          <w:szCs w:val="28"/>
        </w:rPr>
        <w:t>组成</w:t>
      </w:r>
      <w:bookmarkEnd w:id="129"/>
      <w:bookmarkEnd w:id="13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CTS系统由机械分系统和电控分系统组成。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机械分系统由X向运动机构、Z向运动机构、偏航机构、Y向运动机构、俯仰机构、滚转机构等六部分组成，整体结构如下图所示。下面按实现顺序依次介绍各自由度。</w:t>
      </w:r>
    </w:p>
    <w:p w:rsidR="00072CEC" w:rsidRPr="00396D9B" w:rsidRDefault="00072CEC" w:rsidP="00281C55">
      <w:pPr>
        <w:spacing w:line="360" w:lineRule="auto"/>
        <w:rPr>
          <w:rFonts w:ascii="仿宋_GB2312" w:eastAsia="仿宋_GB2312" w:hAnsi="宋体"/>
          <w:bCs/>
          <w:sz w:val="32"/>
          <w:szCs w:val="32"/>
        </w:rPr>
      </w:pPr>
      <w:r w:rsidRPr="00396D9B">
        <w:rPr>
          <w:noProof/>
        </w:rPr>
        <w:drawing>
          <wp:inline distT="0" distB="0" distL="0" distR="0" wp14:anchorId="6BB938A0" wp14:editId="3BBE3182">
            <wp:extent cx="5114925" cy="3800475"/>
            <wp:effectExtent l="19050" t="0" r="9525" b="0"/>
            <wp:docPr id="454" name="图片 93"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002"/>
                    <pic:cNvPicPr>
                      <a:picLocks noChangeAspect="1" noChangeArrowheads="1"/>
                    </pic:cNvPicPr>
                  </pic:nvPicPr>
                  <pic:blipFill>
                    <a:blip r:embed="rId34"/>
                    <a:srcRect/>
                    <a:stretch>
                      <a:fillRect/>
                    </a:stretch>
                  </pic:blipFill>
                  <pic:spPr bwMode="auto">
                    <a:xfrm>
                      <a:off x="0" y="0"/>
                      <a:ext cx="5114925" cy="3800475"/>
                    </a:xfrm>
                    <a:prstGeom prst="rect">
                      <a:avLst/>
                    </a:prstGeom>
                    <a:noFill/>
                    <a:ln w="9525">
                      <a:noFill/>
                      <a:miter lim="800000"/>
                      <a:headEnd/>
                      <a:tailEnd/>
                    </a:ln>
                  </pic:spPr>
                </pic:pic>
              </a:graphicData>
            </a:graphic>
          </wp:inline>
        </w:drawing>
      </w:r>
    </w:p>
    <w:p w:rsidR="00072CEC" w:rsidRPr="00396D9B" w:rsidRDefault="00072CEC" w:rsidP="00281C55">
      <w:pPr>
        <w:spacing w:line="360" w:lineRule="auto"/>
        <w:jc w:val="center"/>
        <w:rPr>
          <w:rFonts w:ascii="仿宋_GB2312" w:eastAsia="仿宋_GB2312" w:hAnsi="宋体"/>
          <w:bCs/>
          <w:sz w:val="32"/>
          <w:szCs w:val="32"/>
        </w:rPr>
      </w:pPr>
      <w:r w:rsidRPr="00396D9B">
        <w:rPr>
          <w:rFonts w:ascii="仿宋_GB2312" w:eastAsia="仿宋_GB2312" w:hAnsi="宋体" w:hint="eastAsia"/>
          <w:bCs/>
          <w:sz w:val="32"/>
          <w:szCs w:val="32"/>
        </w:rPr>
        <w:t>CTS系统机械分系统整体结构方案图</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X向运动机构：由电机、减速机、联轴器、滚珠丝杠、丝杠螺母、直线导轨、滑块等组成，采用伺服电机带动精密滚珠丝杠驱动整个分离体模型机构，实现机构X向位移及定位功能。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Z向运动机构：由电机、减速机、联轴器、滚珠丝杠、丝杠螺母、直线导轨、滑块等组成，采用伺服电机带动精密滚珠丝杠驱动偏航机构、Y向运动机构、俯仰机构、滚转机构四个机构部分沿Z向导轨移动，从而实现外挂物在Z向的准确移动和定位，并让出吊装空间。</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lastRenderedPageBreak/>
        <w:t>偏航机构：由电机、减速机、联轴器、滚珠丝杠、丝杠螺母、连杆、圆弧导轨、滑块等组成，通过滑块—连杆—滑块机构带动偏航整体沿水平布置的弧形导轨作圆周运动，实现偏航功能。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Y向运动机构：由电机、减速机、联轴器、滚珠丝杠、丝杠螺母、直线导轨、滑块等组成，通过伺服电机驱动滚珠丝杠可实现法向的位移功能，从而实现Y向的准确到位、退出流场等功能。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俯仰机构：由电机、减速机、联轴器、滚珠丝杠、丝杠螺母、连杆、圆弧导轨、滑块等组成，通过滑块—连杆—滑块机构带动弯刀沿竖直斜向布置的弧形导轨作弧形运动，实现俯仰功能。</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滚转机构：由电机、减速机、转轴等组成，直接通过电机减速器驱动转轴实现。</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电控分系统：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电控分系统主要包括控制电路、控制软件、辅助控制元器件三大部分。</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控制电路主要包括：系统电源电路、驱动控制电路、逻辑控制电路。</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控制软件主要包括：计算机操作系统软件、TwinCAT编程软件、上位机程序、手操器程序。</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 xml:space="preserve">辅助控制元器件包括：磁栅尺、限位开关、振动加速度传感器、锁紧装置。 </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控制系统拓扑图如下图所示。</w:t>
      </w:r>
    </w:p>
    <w:p w:rsidR="00072CEC" w:rsidRPr="00396D9B" w:rsidRDefault="00072CEC" w:rsidP="00281C55">
      <w:pPr>
        <w:spacing w:line="360" w:lineRule="auto"/>
        <w:ind w:leftChars="-500" w:left="-1050" w:rightChars="-500" w:right="-1050"/>
        <w:jc w:val="center"/>
        <w:rPr>
          <w:rFonts w:ascii="宋体" w:hAnsi="宋体" w:cs="宋体"/>
          <w:szCs w:val="21"/>
        </w:rPr>
      </w:pPr>
      <w:r w:rsidRPr="00396D9B">
        <w:rPr>
          <w:noProof/>
        </w:rPr>
        <w:lastRenderedPageBreak/>
        <w:drawing>
          <wp:inline distT="0" distB="0" distL="0" distR="0" wp14:anchorId="0A7E2AE9" wp14:editId="2540E897">
            <wp:extent cx="5276850" cy="3295650"/>
            <wp:effectExtent l="19050" t="0" r="0" b="0"/>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srcRect/>
                    <a:stretch>
                      <a:fillRect/>
                    </a:stretch>
                  </pic:blipFill>
                  <pic:spPr bwMode="auto">
                    <a:xfrm>
                      <a:off x="0" y="0"/>
                      <a:ext cx="5276850" cy="3295650"/>
                    </a:xfrm>
                    <a:prstGeom prst="rect">
                      <a:avLst/>
                    </a:prstGeom>
                    <a:noFill/>
                    <a:ln w="9525">
                      <a:noFill/>
                      <a:miter lim="800000"/>
                      <a:headEnd/>
                      <a:tailEnd/>
                    </a:ln>
                  </pic:spPr>
                </pic:pic>
              </a:graphicData>
            </a:graphic>
          </wp:inline>
        </w:drawing>
      </w:r>
    </w:p>
    <w:p w:rsidR="00072CEC" w:rsidRPr="00396D9B" w:rsidRDefault="00072CEC" w:rsidP="00281C55">
      <w:pPr>
        <w:spacing w:line="360" w:lineRule="auto"/>
        <w:ind w:leftChars="-200" w:left="-84" w:hangingChars="105" w:hanging="336"/>
        <w:jc w:val="center"/>
        <w:rPr>
          <w:rFonts w:ascii="仿宋_GB2312" w:eastAsia="仿宋_GB2312" w:hAnsi="宋体"/>
          <w:bCs/>
          <w:sz w:val="32"/>
          <w:szCs w:val="32"/>
        </w:rPr>
      </w:pPr>
      <w:r w:rsidRPr="00396D9B">
        <w:rPr>
          <w:rFonts w:ascii="仿宋_GB2312" w:eastAsia="仿宋_GB2312" w:hAnsi="宋体" w:hint="eastAsia"/>
          <w:bCs/>
          <w:sz w:val="32"/>
          <w:szCs w:val="32"/>
        </w:rPr>
        <w:t>系统拓扑图</w:t>
      </w:r>
    </w:p>
    <w:p w:rsidR="00072CEC" w:rsidRPr="00E06643" w:rsidRDefault="00072CEC" w:rsidP="00281C55">
      <w:pPr>
        <w:pStyle w:val="3"/>
        <w:spacing w:line="360" w:lineRule="auto"/>
        <w:rPr>
          <w:rFonts w:ascii="仿宋_GB2312" w:eastAsia="仿宋_GB2312"/>
          <w:b/>
          <w:sz w:val="28"/>
          <w:szCs w:val="28"/>
        </w:rPr>
      </w:pPr>
      <w:bookmarkStart w:id="131" w:name="_Toc38354212"/>
      <w:bookmarkStart w:id="132" w:name="_Toc46155123"/>
      <w:r w:rsidRPr="00E06643">
        <w:rPr>
          <w:rFonts w:ascii="仿宋_GB2312" w:eastAsia="仿宋_GB2312" w:hint="eastAsia"/>
          <w:b/>
          <w:sz w:val="28"/>
          <w:szCs w:val="28"/>
        </w:rPr>
        <w:t>工作原理</w:t>
      </w:r>
      <w:bookmarkEnd w:id="131"/>
      <w:bookmarkEnd w:id="13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手动模式：输入相关参数后，在上位机手动模式界面输入目标姿态，下位机接收数据后利用正逆解求解电机目标位置，由伺服电机驱动机械分系统各自由度到达目标位置。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测力模式：输入相关参数后，在上位机测力模式界面导入网格点位，下位机接收数据后利用正逆解求解电机目标位置，由伺服电机驱动机械分系统各自由度到达目标位置。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CTS模式：输入相关参数后，由气动解算预估下一点位姿态，下位机接收数据后利用正逆解求解电机目标位置，由伺服电机驱动机械分系统各自由度到达目标位置。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上述三个模式在运行过程中均进行各类安全检查，如工作空间、速度限位、掉电保护等。</w:t>
      </w:r>
    </w:p>
    <w:p w:rsidR="00072CEC" w:rsidRPr="00E06643" w:rsidRDefault="00072CEC" w:rsidP="00281C55">
      <w:pPr>
        <w:pStyle w:val="3"/>
        <w:spacing w:line="360" w:lineRule="auto"/>
        <w:rPr>
          <w:rFonts w:ascii="仿宋_GB2312" w:eastAsia="仿宋_GB2312"/>
          <w:b/>
          <w:sz w:val="28"/>
          <w:szCs w:val="28"/>
        </w:rPr>
      </w:pPr>
      <w:bookmarkStart w:id="133" w:name="_Toc38354213"/>
      <w:bookmarkStart w:id="134" w:name="_Toc46155124"/>
      <w:r w:rsidRPr="00E06643">
        <w:rPr>
          <w:rFonts w:ascii="仿宋_GB2312" w:eastAsia="仿宋_GB2312" w:hint="eastAsia"/>
          <w:b/>
          <w:sz w:val="28"/>
          <w:szCs w:val="28"/>
        </w:rPr>
        <w:t>故障</w:t>
      </w:r>
      <w:bookmarkEnd w:id="133"/>
      <w:bookmarkEnd w:id="134"/>
    </w:p>
    <w:p w:rsidR="00072CEC" w:rsidRPr="00FE244E" w:rsidRDefault="008E2F8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1.2.7.1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：无法松开Y向锁紧机构</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072CEC" w:rsidRPr="00FE244E">
        <w:rPr>
          <w:rFonts w:ascii="仿宋_GB2312" w:eastAsia="仿宋_GB2312" w:hAnsi="宋体" w:hint="eastAsia"/>
          <w:bCs/>
          <w:sz w:val="28"/>
          <w:szCs w:val="28"/>
        </w:rPr>
        <w:t>：2019年12月10日，发现人：李佳鑫</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：点击Y向松开按钮无反应。</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：Y向锁紧机构检测开关接线松动。</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：接线盒老化松动，接线不规范。</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：重新接线后恢复正常。</w:t>
      </w:r>
    </w:p>
    <w:p w:rsidR="00072CE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：规范</w:t>
      </w:r>
      <w:r w:rsidR="00072CEC" w:rsidRPr="00FE244E">
        <w:rPr>
          <w:rFonts w:ascii="仿宋_GB2312" w:eastAsia="仿宋_GB2312" w:hAnsi="宋体"/>
          <w:bCs/>
          <w:sz w:val="28"/>
          <w:szCs w:val="28"/>
        </w:rPr>
        <w:t>接线。</w:t>
      </w:r>
      <w:r w:rsidR="00072CEC" w:rsidRPr="00FE244E">
        <w:rPr>
          <w:rFonts w:ascii="仿宋_GB2312" w:eastAsia="仿宋_GB2312" w:hAnsi="宋体" w:hint="eastAsia"/>
          <w:bCs/>
          <w:sz w:val="28"/>
          <w:szCs w:val="28"/>
        </w:rPr>
        <w:t>试验完成后仔细检查机构状况。</w:t>
      </w: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Default="00730266" w:rsidP="00730266">
      <w:pPr>
        <w:spacing w:line="360" w:lineRule="auto"/>
        <w:ind w:firstLineChars="200" w:firstLine="560"/>
        <w:rPr>
          <w:rFonts w:ascii="仿宋_GB2312" w:eastAsia="仿宋_GB2312" w:hAnsi="宋体"/>
          <w:bCs/>
          <w:sz w:val="28"/>
          <w:szCs w:val="28"/>
        </w:rPr>
      </w:pPr>
    </w:p>
    <w:p w:rsidR="00730266" w:rsidRPr="00FE244E" w:rsidRDefault="00730266" w:rsidP="00730266">
      <w:pPr>
        <w:spacing w:line="360" w:lineRule="auto"/>
        <w:ind w:firstLineChars="200" w:firstLine="560"/>
        <w:rPr>
          <w:rFonts w:ascii="仿宋_GB2312" w:eastAsia="仿宋_GB2312" w:hAnsi="宋体"/>
          <w:bCs/>
          <w:sz w:val="28"/>
          <w:szCs w:val="28"/>
        </w:rPr>
      </w:pPr>
    </w:p>
    <w:p w:rsidR="00072CEC" w:rsidRPr="00003B77" w:rsidRDefault="008E2F86" w:rsidP="00281C55">
      <w:pPr>
        <w:pStyle w:val="1"/>
        <w:spacing w:before="200" w:after="0" w:line="360" w:lineRule="auto"/>
        <w:rPr>
          <w:rFonts w:ascii="黑体" w:eastAsia="黑体" w:hAnsi="黑体"/>
          <w:b w:val="0"/>
        </w:rPr>
      </w:pPr>
      <w:bookmarkStart w:id="135" w:name="_Toc38354214"/>
      <w:bookmarkStart w:id="136" w:name="_Toc46155125"/>
      <w:r>
        <w:rPr>
          <w:rFonts w:ascii="黑体" w:eastAsia="黑体" w:hAnsi="黑体" w:hint="eastAsia"/>
          <w:b w:val="0"/>
        </w:rPr>
        <w:lastRenderedPageBreak/>
        <w:t xml:space="preserve">1.3 </w:t>
      </w:r>
      <w:r w:rsidR="00072CEC" w:rsidRPr="00003B77">
        <w:rPr>
          <w:rFonts w:ascii="黑体" w:eastAsia="黑体" w:hAnsi="黑体" w:hint="eastAsia"/>
          <w:b w:val="0"/>
        </w:rPr>
        <w:t>Φ</w:t>
      </w:r>
      <w:r w:rsidR="00072CEC" w:rsidRPr="00003B77">
        <w:rPr>
          <w:rFonts w:ascii="黑体" w:eastAsia="黑体" w:hAnsi="黑体"/>
          <w:b w:val="0"/>
        </w:rPr>
        <w:t>0.5</w:t>
      </w:r>
      <w:r w:rsidR="00072CEC" w:rsidRPr="00003B77">
        <w:rPr>
          <w:rFonts w:ascii="黑体" w:eastAsia="黑体" w:hAnsi="黑体" w:hint="eastAsia"/>
          <w:b w:val="0"/>
        </w:rPr>
        <w:t>米高超声风洞</w:t>
      </w:r>
      <w:bookmarkEnd w:id="135"/>
      <w:bookmarkEnd w:id="136"/>
    </w:p>
    <w:p w:rsidR="00072CEC" w:rsidRPr="00BB0D36" w:rsidRDefault="008E2F86" w:rsidP="00281C55">
      <w:pPr>
        <w:pStyle w:val="2"/>
        <w:spacing w:line="360" w:lineRule="auto"/>
        <w:rPr>
          <w:rFonts w:ascii="楷体_GB2312" w:eastAsia="楷体_GB2312" w:hAnsi="楷体"/>
        </w:rPr>
      </w:pPr>
      <w:bookmarkStart w:id="137" w:name="_Toc38354215"/>
      <w:bookmarkStart w:id="138" w:name="_Toc46155126"/>
      <w:r>
        <w:rPr>
          <w:rFonts w:ascii="楷体_GB2312" w:eastAsia="楷体_GB2312" w:hAnsi="楷体" w:hint="eastAsia"/>
        </w:rPr>
        <w:t>1.</w:t>
      </w:r>
      <w:r w:rsidR="00072CEC" w:rsidRPr="00BB0D36">
        <w:rPr>
          <w:rFonts w:ascii="楷体_GB2312" w:eastAsia="楷体_GB2312" w:hAnsi="楷体" w:hint="eastAsia"/>
        </w:rPr>
        <w:t>3.1风洞本体</w:t>
      </w:r>
      <w:bookmarkEnd w:id="137"/>
      <w:bookmarkEnd w:id="138"/>
    </w:p>
    <w:p w:rsidR="00072CEC" w:rsidRPr="00E06643" w:rsidRDefault="00072CEC" w:rsidP="00281C55">
      <w:pPr>
        <w:pStyle w:val="3"/>
        <w:spacing w:line="360" w:lineRule="auto"/>
        <w:rPr>
          <w:rFonts w:ascii="仿宋_GB2312" w:eastAsia="仿宋_GB2312"/>
          <w:b/>
          <w:sz w:val="28"/>
          <w:szCs w:val="28"/>
        </w:rPr>
      </w:pPr>
      <w:bookmarkStart w:id="139" w:name="_Toc38354216"/>
      <w:bookmarkStart w:id="140" w:name="_Toc46155127"/>
      <w:r w:rsidRPr="00E06643">
        <w:rPr>
          <w:rFonts w:ascii="仿宋_GB2312" w:eastAsia="仿宋_GB2312" w:hint="eastAsia"/>
          <w:b/>
          <w:sz w:val="28"/>
          <w:szCs w:val="28"/>
        </w:rPr>
        <w:t>组成</w:t>
      </w:r>
      <w:bookmarkEnd w:id="139"/>
      <w:bookmarkEnd w:id="14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Φ</w:t>
      </w:r>
      <w:smartTag w:uri="urn:schemas-microsoft-com:office:smarttags" w:element="chmetcnv">
        <w:smartTagPr>
          <w:attr w:name="TCSC" w:val="0"/>
          <w:attr w:name="NumberType" w:val="1"/>
          <w:attr w:name="Negative" w:val="False"/>
          <w:attr w:name="HasSpace" w:val="False"/>
          <w:attr w:name="SourceValue" w:val=".5"/>
          <w:attr w:name="UnitName" w:val="米"/>
        </w:smartTagPr>
        <w:r w:rsidRPr="00FE244E">
          <w:rPr>
            <w:rFonts w:ascii="仿宋_GB2312" w:eastAsia="仿宋_GB2312" w:hAnsi="宋体" w:hint="eastAsia"/>
            <w:bCs/>
            <w:sz w:val="28"/>
            <w:szCs w:val="28"/>
          </w:rPr>
          <w:t>0.5米</w:t>
        </w:r>
      </w:smartTag>
      <w:r w:rsidRPr="00FE244E">
        <w:rPr>
          <w:rFonts w:ascii="仿宋_GB2312" w:eastAsia="仿宋_GB2312" w:hAnsi="宋体" w:hint="eastAsia"/>
          <w:bCs/>
          <w:sz w:val="28"/>
          <w:szCs w:val="28"/>
        </w:rPr>
        <w:t>高超声度风洞本体包括：高压管道与阀门系统、DN200热阀、旁路系统、稳定段、喷管、试验段、扩压器、冷却器、真空管道与阀门系统等。</w:t>
      </w:r>
    </w:p>
    <w:p w:rsidR="00072CEC" w:rsidRPr="00396D9B" w:rsidRDefault="00072CEC" w:rsidP="00281C55">
      <w:pPr>
        <w:pStyle w:val="ZW"/>
        <w:spacing w:line="360" w:lineRule="auto"/>
      </w:pPr>
      <w:r>
        <w:rPr>
          <w:noProof/>
        </w:rPr>
        <w:drawing>
          <wp:inline distT="0" distB="0" distL="0" distR="0" wp14:anchorId="4627A852" wp14:editId="7A7125DB">
            <wp:extent cx="5939790" cy="2103299"/>
            <wp:effectExtent l="1905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srcRect l="5379" t="22745" r="7716" b="27910"/>
                    <a:stretch>
                      <a:fillRect/>
                    </a:stretch>
                  </pic:blipFill>
                  <pic:spPr bwMode="auto">
                    <a:xfrm>
                      <a:off x="0" y="0"/>
                      <a:ext cx="5939790" cy="2103299"/>
                    </a:xfrm>
                    <a:prstGeom prst="rect">
                      <a:avLst/>
                    </a:prstGeom>
                    <a:noFill/>
                    <a:ln w="9525">
                      <a:noFill/>
                      <a:miter lim="800000"/>
                      <a:headEnd/>
                      <a:tailEnd/>
                    </a:ln>
                  </pic:spPr>
                </pic:pic>
              </a:graphicData>
            </a:graphic>
          </wp:inline>
        </w:drawing>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高压管道与阀门系统包括：高压管道与管件、仪器仪表组成；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DN200热阀包括：阀门本体、驱动液压缸、液压站、电控系统、移动装置；</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稳定段：M5-8、M9/10稳定段以及支撑系统；</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喷管： M4、M5、M6、M7、M8、M9、M10；</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试验段：主箱体、矩形波纹管、下箱体；</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扩压器：</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500扩压器、支撑小车以及冷却水管道、DN1000水冷波纹管；</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冷却器：冷却器本体、进出水管路等；</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真空系统：</w:t>
      </w:r>
      <w:r w:rsidRPr="00FE244E">
        <w:rPr>
          <w:rFonts w:ascii="仿宋_GB2312" w:eastAsia="仿宋_GB2312" w:hAnsi="宋体"/>
          <w:bCs/>
          <w:sz w:val="28"/>
          <w:szCs w:val="28"/>
        </w:rPr>
        <w:sym w:font="Symbol" w:char="0046"/>
      </w:r>
      <w:r w:rsidRPr="00FE244E">
        <w:rPr>
          <w:rFonts w:ascii="仿宋_GB2312" w:eastAsia="仿宋_GB2312" w:hAnsi="宋体" w:hint="eastAsia"/>
          <w:bCs/>
          <w:sz w:val="28"/>
          <w:szCs w:val="28"/>
        </w:rPr>
        <w:t>1000真空闸板阀、真空管道、</w:t>
      </w:r>
      <w:smartTag w:uri="urn:schemas-microsoft-com:office:smarttags" w:element="chmetcnv">
        <w:smartTagPr>
          <w:attr w:name="TCSC" w:val="0"/>
          <w:attr w:name="NumberType" w:val="1"/>
          <w:attr w:name="Negative" w:val="False"/>
          <w:attr w:name="HasSpace" w:val="False"/>
          <w:attr w:name="SourceValue" w:val="2000"/>
          <w:attr w:name="UnitName" w:val="立方米"/>
        </w:smartTagPr>
        <w:r w:rsidRPr="00FE244E">
          <w:rPr>
            <w:rFonts w:ascii="仿宋_GB2312" w:eastAsia="仿宋_GB2312" w:hAnsi="宋体" w:hint="eastAsia"/>
            <w:bCs/>
            <w:sz w:val="28"/>
            <w:szCs w:val="28"/>
          </w:rPr>
          <w:t>2000立方米</w:t>
        </w:r>
      </w:smartTag>
      <w:r w:rsidRPr="00FE244E">
        <w:rPr>
          <w:rFonts w:ascii="仿宋_GB2312" w:eastAsia="仿宋_GB2312" w:hAnsi="宋体" w:hint="eastAsia"/>
          <w:bCs/>
          <w:sz w:val="28"/>
          <w:szCs w:val="28"/>
        </w:rPr>
        <w:t>真空球罐、波纹管等组成</w:t>
      </w:r>
    </w:p>
    <w:p w:rsidR="00072CEC" w:rsidRPr="002921AC" w:rsidRDefault="00072CEC" w:rsidP="002921AC">
      <w:pPr>
        <w:pStyle w:val="3"/>
        <w:spacing w:line="360" w:lineRule="auto"/>
        <w:rPr>
          <w:rFonts w:ascii="仿宋_GB2312" w:eastAsia="仿宋_GB2312"/>
          <w:b/>
          <w:sz w:val="28"/>
          <w:szCs w:val="28"/>
        </w:rPr>
      </w:pPr>
      <w:bookmarkStart w:id="141" w:name="_Toc38354217"/>
      <w:bookmarkStart w:id="142" w:name="_Toc46155128"/>
      <w:r w:rsidRPr="002921AC">
        <w:rPr>
          <w:rFonts w:ascii="仿宋_GB2312" w:eastAsia="仿宋_GB2312" w:hint="eastAsia"/>
          <w:b/>
          <w:sz w:val="28"/>
          <w:szCs w:val="28"/>
        </w:rPr>
        <w:lastRenderedPageBreak/>
        <w:t>工作原理</w:t>
      </w:r>
      <w:bookmarkEnd w:id="141"/>
      <w:bookmarkEnd w:id="14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技术勤务站提供最高可达22MPa的高压空气和几百帕甚至更低的真空，当上下游的压力达到一定比值时，阀门打开，风洞启动，高压气流经过加热器预热后进入喷管稳定段，经过稳定段均流和收缩段的加速之后，在喷管喉道处达到音速。通过喉道之后，气流在喷管中持续扩张、加速，在喷管出口（试验段内）处达到试验要求的马赫数，流场建立，试验开始，试验气流经过扩压器减速增压后进入冷却器，通过冷却器对气流进行降温后进入真空系统，在真空球罐内压力上升到能够导致流场发生堵塞之前完成试验。</w:t>
      </w:r>
    </w:p>
    <w:p w:rsidR="00072CEC" w:rsidRPr="00BB0D36" w:rsidRDefault="008E2F86" w:rsidP="00281C55">
      <w:pPr>
        <w:pStyle w:val="2"/>
        <w:spacing w:line="360" w:lineRule="auto"/>
        <w:rPr>
          <w:rFonts w:ascii="楷体_GB2312" w:eastAsia="楷体_GB2312" w:hAnsi="楷体"/>
        </w:rPr>
      </w:pPr>
      <w:bookmarkStart w:id="143" w:name="_Toc38354218"/>
      <w:bookmarkStart w:id="144" w:name="_Toc46155129"/>
      <w:r>
        <w:rPr>
          <w:rFonts w:ascii="楷体_GB2312" w:eastAsia="楷体_GB2312" w:hAnsi="楷体" w:hint="eastAsia"/>
        </w:rPr>
        <w:t>1.</w:t>
      </w:r>
      <w:r w:rsidR="00072CEC" w:rsidRPr="00BB0D36">
        <w:rPr>
          <w:rFonts w:ascii="楷体_GB2312" w:eastAsia="楷体_GB2312" w:hAnsi="楷体" w:hint="eastAsia"/>
        </w:rPr>
        <w:t>3.2运行控制系统</w:t>
      </w:r>
      <w:bookmarkEnd w:id="143"/>
      <w:bookmarkEnd w:id="144"/>
    </w:p>
    <w:p w:rsidR="00072CEC" w:rsidRPr="00E06643" w:rsidRDefault="00072CEC" w:rsidP="00281C55">
      <w:pPr>
        <w:pStyle w:val="3"/>
        <w:spacing w:line="360" w:lineRule="auto"/>
        <w:rPr>
          <w:rFonts w:ascii="仿宋_GB2312" w:eastAsia="仿宋_GB2312"/>
          <w:b/>
          <w:sz w:val="28"/>
          <w:szCs w:val="28"/>
        </w:rPr>
      </w:pPr>
      <w:bookmarkStart w:id="145" w:name="_Toc38354219"/>
      <w:bookmarkStart w:id="146" w:name="_Toc46155130"/>
      <w:r w:rsidRPr="00E06643">
        <w:rPr>
          <w:rFonts w:ascii="仿宋_GB2312" w:eastAsia="仿宋_GB2312" w:hint="eastAsia"/>
          <w:b/>
          <w:sz w:val="28"/>
          <w:szCs w:val="28"/>
        </w:rPr>
        <w:t>组成</w:t>
      </w:r>
      <w:bookmarkEnd w:id="145"/>
      <w:bookmarkEnd w:id="14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运行控制系统主要包括现场PLC控制机柜（含主站、从站），和上位机控制计算机及程序。</w:t>
      </w:r>
    </w:p>
    <w:p w:rsidR="00072CEC" w:rsidRPr="00396D9B" w:rsidRDefault="00072CEC" w:rsidP="00281C55">
      <w:pPr>
        <w:spacing w:line="360" w:lineRule="auto"/>
        <w:ind w:firstLineChars="200" w:firstLine="420"/>
        <w:rPr>
          <w:rFonts w:ascii="仿宋_GB2312" w:eastAsia="仿宋_GB2312" w:hAnsi="宋体"/>
          <w:bCs/>
          <w:sz w:val="32"/>
          <w:szCs w:val="32"/>
        </w:rPr>
      </w:pPr>
      <w:r w:rsidRPr="0025746D">
        <w:rPr>
          <w:kern w:val="0"/>
        </w:rPr>
        <w:object w:dxaOrig="6293" w:dyaOrig="7521">
          <v:shape id="_x0000_i1031" type="#_x0000_t75" style="width:398.25pt;height:359.25pt" o:ole="">
            <v:imagedata r:id="rId37" o:title=""/>
          </v:shape>
          <o:OLEObject Type="Embed" ProgID="Visio.Drawing.15" ShapeID="_x0000_i1031" DrawAspect="Content" ObjectID="_1662872822" r:id="rId38"/>
        </w:objec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PLC主站：采用西门子CPU，包括DI、DO、AI、AO模块，以及为电机供电的回路（包含热磁断路器和接触器）。</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从站：采用西门子通信模块，包括DI、DO、AI、AO模块，以及为电机供电的回路（包含热磁断路器和接触器）。</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操作台从站：包含通信模块和操作台的各种按钮指示灯。</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上位机及软件：通用计算机，运行组态王软件。</w:t>
      </w:r>
    </w:p>
    <w:p w:rsidR="00072CEC" w:rsidRPr="00E06643" w:rsidRDefault="00072CEC" w:rsidP="00281C55">
      <w:pPr>
        <w:pStyle w:val="3"/>
        <w:spacing w:line="360" w:lineRule="auto"/>
        <w:rPr>
          <w:rFonts w:ascii="仿宋_GB2312" w:eastAsia="仿宋_GB2312"/>
          <w:b/>
          <w:sz w:val="28"/>
          <w:szCs w:val="28"/>
        </w:rPr>
      </w:pPr>
      <w:bookmarkStart w:id="147" w:name="_Toc38354220"/>
      <w:bookmarkStart w:id="148" w:name="_Toc46155131"/>
      <w:r w:rsidRPr="00E06643">
        <w:rPr>
          <w:rFonts w:ascii="仿宋_GB2312" w:eastAsia="仿宋_GB2312" w:hint="eastAsia"/>
          <w:b/>
          <w:sz w:val="28"/>
          <w:szCs w:val="28"/>
        </w:rPr>
        <w:t>工作原理</w:t>
      </w:r>
      <w:bookmarkEnd w:id="147"/>
      <w:bookmarkEnd w:id="148"/>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运行控制系统中，各PLC主从站组成网络，形成控制网络，各阀门通过机柜供电。PLC和上位软件完成现场控制。PLC完成阀门急停。</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试验过程，首先抽真空，达到预定真空度后，开启总截止阀，打开中间阀门，预置调压阀和调温阀开度，旁通换向阀，开启加热器，</w:t>
      </w:r>
      <w:r w:rsidRPr="00FE244E">
        <w:rPr>
          <w:rFonts w:ascii="仿宋_GB2312" w:eastAsia="仿宋_GB2312" w:hAnsi="宋体" w:hint="eastAsia"/>
          <w:bCs/>
          <w:sz w:val="28"/>
          <w:szCs w:val="28"/>
        </w:rPr>
        <w:lastRenderedPageBreak/>
        <w:t>加热到合适温度后，换向阀切到主路，向试验段吹风，基于稳定段总温、总压传感器控制温度、压力到设定总温、总压。吹风结束后关闭热阀和快速阀，放空试验段真空，结束试验。</w:t>
      </w:r>
    </w:p>
    <w:p w:rsidR="00072CEC" w:rsidRPr="00BB0D36" w:rsidRDefault="008E2F86" w:rsidP="00281C55">
      <w:pPr>
        <w:pStyle w:val="2"/>
        <w:spacing w:line="360" w:lineRule="auto"/>
        <w:rPr>
          <w:rFonts w:ascii="楷体_GB2312" w:eastAsia="楷体_GB2312" w:hAnsi="楷体"/>
        </w:rPr>
      </w:pPr>
      <w:bookmarkStart w:id="149" w:name="_Toc38354221"/>
      <w:bookmarkStart w:id="150" w:name="_Toc46155132"/>
      <w:r>
        <w:rPr>
          <w:rFonts w:ascii="楷体_GB2312" w:eastAsia="楷体_GB2312" w:hAnsi="楷体" w:hint="eastAsia"/>
        </w:rPr>
        <w:t>1.</w:t>
      </w:r>
      <w:r w:rsidR="00072CEC" w:rsidRPr="00186F76">
        <w:rPr>
          <w:rFonts w:ascii="楷体_GB2312" w:eastAsia="楷体_GB2312" w:hAnsi="楷体" w:hint="eastAsia"/>
        </w:rPr>
        <w:t>3.3 加热器系统</w:t>
      </w:r>
      <w:bookmarkEnd w:id="149"/>
      <w:bookmarkEnd w:id="150"/>
    </w:p>
    <w:p w:rsidR="00072CEC" w:rsidRPr="00E06643" w:rsidRDefault="00072CEC" w:rsidP="00281C55">
      <w:pPr>
        <w:pStyle w:val="3"/>
        <w:spacing w:line="360" w:lineRule="auto"/>
        <w:rPr>
          <w:rFonts w:ascii="仿宋_GB2312" w:eastAsia="仿宋_GB2312"/>
          <w:b/>
          <w:sz w:val="28"/>
          <w:szCs w:val="28"/>
        </w:rPr>
      </w:pPr>
      <w:bookmarkStart w:id="151" w:name="_Toc38354222"/>
      <w:bookmarkStart w:id="152" w:name="_Toc46155133"/>
      <w:r w:rsidRPr="00E06643">
        <w:rPr>
          <w:rFonts w:ascii="仿宋_GB2312" w:eastAsia="仿宋_GB2312" w:hint="eastAsia"/>
          <w:b/>
          <w:sz w:val="28"/>
          <w:szCs w:val="28"/>
        </w:rPr>
        <w:t>组成</w:t>
      </w:r>
      <w:bookmarkEnd w:id="151"/>
      <w:bookmarkEnd w:id="15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加热器系统由承压壳体、加热框、引电连接、温控系统等组成。</w:t>
      </w:r>
    </w:p>
    <w:p w:rsidR="00072CEC" w:rsidRPr="00E06643" w:rsidRDefault="00072CEC" w:rsidP="00281C55">
      <w:pPr>
        <w:pStyle w:val="3"/>
        <w:spacing w:line="360" w:lineRule="auto"/>
        <w:rPr>
          <w:rFonts w:ascii="仿宋_GB2312" w:eastAsia="仿宋_GB2312"/>
          <w:b/>
          <w:sz w:val="28"/>
          <w:szCs w:val="28"/>
        </w:rPr>
      </w:pPr>
      <w:bookmarkStart w:id="153" w:name="_Toc38354223"/>
      <w:bookmarkStart w:id="154" w:name="_Toc46155134"/>
      <w:r w:rsidRPr="00E06643">
        <w:rPr>
          <w:rFonts w:ascii="仿宋_GB2312" w:eastAsia="仿宋_GB2312" w:hint="eastAsia"/>
          <w:b/>
          <w:sz w:val="28"/>
          <w:szCs w:val="28"/>
        </w:rPr>
        <w:t>工作原理</w:t>
      </w:r>
      <w:bookmarkEnd w:id="153"/>
      <w:bookmarkEnd w:id="15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加热器的工作原理是：加热器前端调压阀开启，高压气源流过加热器，加热器送电，预热阶段气流经旁路排除到大气，当加热器出口气流温度和压力达到设定值时，换向阀切换至主路，风洞开始试验。加热器结构示意图见下图。</w:t>
      </w:r>
    </w:p>
    <w:p w:rsidR="00072CEC" w:rsidRPr="00F068CF" w:rsidRDefault="00072CEC" w:rsidP="00281C55">
      <w:pPr>
        <w:spacing w:line="360" w:lineRule="auto"/>
        <w:ind w:firstLineChars="200" w:firstLine="640"/>
        <w:rPr>
          <w:rFonts w:ascii="仿宋_GB2312" w:eastAsia="仿宋_GB2312" w:hAnsi="宋体"/>
          <w:bCs/>
          <w:sz w:val="32"/>
          <w:szCs w:val="32"/>
        </w:rPr>
      </w:pPr>
      <w:r w:rsidRPr="00F068CF">
        <w:rPr>
          <w:rFonts w:ascii="仿宋_GB2312" w:eastAsia="仿宋_GB2312" w:hAnsi="宋体"/>
          <w:bCs/>
          <w:noProof/>
          <w:sz w:val="32"/>
          <w:szCs w:val="32"/>
        </w:rPr>
        <w:drawing>
          <wp:inline distT="0" distB="0" distL="0" distR="0" wp14:anchorId="61C63B1E" wp14:editId="0CD6D1C8">
            <wp:extent cx="5486400" cy="1811020"/>
            <wp:effectExtent l="0" t="0" r="0" b="0"/>
            <wp:docPr id="456" name="图片 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811020"/>
                    </a:xfrm>
                    <a:prstGeom prst="rect">
                      <a:avLst/>
                    </a:prstGeom>
                    <a:noFill/>
                    <a:ln>
                      <a:noFill/>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155" w:name="_Toc38354224"/>
      <w:bookmarkStart w:id="156" w:name="_Toc46155135"/>
      <w:r w:rsidRPr="00E06643">
        <w:rPr>
          <w:rFonts w:ascii="仿宋_GB2312" w:eastAsia="仿宋_GB2312" w:hint="eastAsia"/>
          <w:b/>
          <w:sz w:val="28"/>
          <w:szCs w:val="28"/>
        </w:rPr>
        <w:t>故障</w:t>
      </w:r>
      <w:bookmarkEnd w:id="155"/>
      <w:bookmarkEnd w:id="156"/>
    </w:p>
    <w:p w:rsidR="00072CEC" w:rsidRPr="00FE244E"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1.3.3.1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：加热器无绝缘</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：2016年4月18日，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：陈久芬</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：试验运行过程中，当班运行人员发现第五级加热器出现无绝缘报警，加热器无法送电。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：拆除第五级加热器引电法兰，对加热器进行检查。检查发现：引电棒处的绝缘陶瓷破碎，导致引电棒与内衬搭接短路，无法送电。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：1、马赫数9/10运行时，加热器工作温度高，约700</w:t>
      </w:r>
      <w:r w:rsidR="00072CEC" w:rsidRPr="00FE244E">
        <w:rPr>
          <w:rFonts w:ascii="仿宋_GB2312" w:eastAsia="仿宋_GB2312" w:hAnsi="宋体"/>
          <w:bCs/>
          <w:sz w:val="28"/>
          <w:szCs w:val="28"/>
        </w:rPr>
        <w:sym w:font="Symbol" w:char="007E"/>
      </w:r>
      <w:r w:rsidR="00072CEC" w:rsidRPr="00FE244E">
        <w:rPr>
          <w:rFonts w:ascii="仿宋_GB2312" w:eastAsia="仿宋_GB2312" w:hAnsi="宋体" w:hint="eastAsia"/>
          <w:bCs/>
          <w:sz w:val="28"/>
          <w:szCs w:val="28"/>
        </w:rPr>
        <w:t>800</w:t>
      </w:r>
      <w:r w:rsidR="00072CEC" w:rsidRPr="00FE244E">
        <w:rPr>
          <w:rFonts w:ascii="仿宋_GB2312" w:eastAsia="仿宋_GB2312" w:hAnsi="宋体" w:hint="eastAsia"/>
          <w:bCs/>
          <w:sz w:val="28"/>
          <w:szCs w:val="28"/>
        </w:rPr>
        <w:lastRenderedPageBreak/>
        <w:t>度，此时，陶瓷强度有所下降。2、内衬膨胀对陶瓷的挤压。3、气流的冲击，导致绝缘陶瓷破碎。</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：由预热元件研制厂家对破碎的陶瓷件进行更换，第五级加热器绝缘恢复正常，可正常送电，故障排除。</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：1、应定期检查引电棒处绝缘陶瓷，如有破碎及时更换。2、马赫数9/10运行时，严格按照加热器操作规程规定的间隔</w:t>
      </w:r>
      <w:r w:rsidR="00E06643" w:rsidRPr="00A234F6">
        <w:rPr>
          <w:rFonts w:ascii="仿宋_GB2312" w:eastAsia="仿宋_GB2312" w:hAnsi="宋体" w:hint="eastAsia"/>
          <w:bCs/>
          <w:sz w:val="28"/>
          <w:szCs w:val="28"/>
        </w:rPr>
        <w:t>时间</w:t>
      </w:r>
      <w:r w:rsidR="00072CEC" w:rsidRPr="00FE244E">
        <w:rPr>
          <w:rFonts w:ascii="仿宋_GB2312" w:eastAsia="仿宋_GB2312" w:hAnsi="宋体" w:hint="eastAsia"/>
          <w:bCs/>
          <w:sz w:val="28"/>
          <w:szCs w:val="28"/>
        </w:rPr>
        <w:t>运行，避免加热器引电法兰处过热，降低该处的故障率。</w:t>
      </w:r>
    </w:p>
    <w:p w:rsidR="00072CEC" w:rsidRPr="00BB0D36" w:rsidRDefault="001F47EF" w:rsidP="00281C55">
      <w:pPr>
        <w:pStyle w:val="2"/>
        <w:spacing w:line="360" w:lineRule="auto"/>
        <w:rPr>
          <w:rFonts w:ascii="楷体_GB2312" w:eastAsia="楷体_GB2312" w:hAnsi="楷体"/>
        </w:rPr>
      </w:pPr>
      <w:bookmarkStart w:id="157" w:name="_Toc38354225"/>
      <w:bookmarkStart w:id="158" w:name="_Toc46155136"/>
      <w:r>
        <w:rPr>
          <w:rFonts w:ascii="楷体_GB2312" w:eastAsia="楷体_GB2312" w:hAnsi="楷体" w:hint="eastAsia"/>
        </w:rPr>
        <w:t>1.</w:t>
      </w:r>
      <w:r w:rsidR="00072CEC" w:rsidRPr="00BB0D36">
        <w:rPr>
          <w:rFonts w:ascii="楷体_GB2312" w:eastAsia="楷体_GB2312" w:hAnsi="楷体" w:hint="eastAsia"/>
        </w:rPr>
        <w:t>3.4冷却水系统</w:t>
      </w:r>
      <w:bookmarkEnd w:id="157"/>
      <w:bookmarkEnd w:id="158"/>
    </w:p>
    <w:p w:rsidR="00072CEC" w:rsidRPr="00E06643" w:rsidRDefault="00072CEC" w:rsidP="00281C55">
      <w:pPr>
        <w:pStyle w:val="3"/>
        <w:spacing w:line="360" w:lineRule="auto"/>
        <w:rPr>
          <w:rFonts w:ascii="仿宋_GB2312" w:eastAsia="仿宋_GB2312"/>
          <w:b/>
          <w:sz w:val="28"/>
          <w:szCs w:val="28"/>
        </w:rPr>
      </w:pPr>
      <w:bookmarkStart w:id="159" w:name="_Toc38354226"/>
      <w:bookmarkStart w:id="160" w:name="_Toc46155137"/>
      <w:r w:rsidRPr="00E06643">
        <w:rPr>
          <w:rFonts w:ascii="仿宋_GB2312" w:eastAsia="仿宋_GB2312" w:hint="eastAsia"/>
          <w:b/>
          <w:sz w:val="28"/>
          <w:szCs w:val="28"/>
        </w:rPr>
        <w:t>组成</w:t>
      </w:r>
      <w:bookmarkEnd w:id="159"/>
      <w:bookmarkEnd w:id="160"/>
    </w:p>
    <w:p w:rsidR="00072CEC" w:rsidRPr="00FE244E" w:rsidRDefault="00072CEC" w:rsidP="001F47EF">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冷却水系统由水泵、阀门、管道、仪表、蓄水池、冷却塔组成。</w:t>
      </w:r>
    </w:p>
    <w:p w:rsidR="00072CEC" w:rsidRPr="00E06643" w:rsidRDefault="00072CEC" w:rsidP="00281C55">
      <w:pPr>
        <w:pStyle w:val="3"/>
        <w:spacing w:line="360" w:lineRule="auto"/>
        <w:rPr>
          <w:rFonts w:ascii="仿宋_GB2312" w:eastAsia="仿宋_GB2312"/>
          <w:b/>
          <w:sz w:val="28"/>
          <w:szCs w:val="28"/>
        </w:rPr>
      </w:pPr>
      <w:bookmarkStart w:id="161" w:name="_Toc38354227"/>
      <w:bookmarkStart w:id="162" w:name="_Toc46155138"/>
      <w:r w:rsidRPr="00E06643">
        <w:rPr>
          <w:rFonts w:ascii="仿宋_GB2312" w:eastAsia="仿宋_GB2312" w:hint="eastAsia"/>
          <w:b/>
          <w:sz w:val="28"/>
          <w:szCs w:val="28"/>
        </w:rPr>
        <w:t>工作原理</w:t>
      </w:r>
      <w:bookmarkEnd w:id="161"/>
      <w:bookmarkEnd w:id="16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蓄水池中自来水经水泵加压后，通过阀门进行方向控制和流量调节，然后经管道输送到加热器、高温换向阀、扩压器、冷却器等部件，最后流经冷却塔，经降温后，流回蓄水池。</w:t>
      </w:r>
    </w:p>
    <w:p w:rsidR="00072CEC" w:rsidRPr="00E06643" w:rsidRDefault="00072CEC" w:rsidP="00281C55">
      <w:pPr>
        <w:pStyle w:val="3"/>
        <w:spacing w:line="360" w:lineRule="auto"/>
        <w:rPr>
          <w:rFonts w:ascii="仿宋_GB2312" w:eastAsia="仿宋_GB2312"/>
          <w:b/>
          <w:sz w:val="28"/>
          <w:szCs w:val="28"/>
        </w:rPr>
      </w:pPr>
      <w:bookmarkStart w:id="163" w:name="_Toc38354228"/>
      <w:bookmarkStart w:id="164" w:name="_Toc46155139"/>
      <w:r w:rsidRPr="00E06643">
        <w:rPr>
          <w:rFonts w:ascii="仿宋_GB2312" w:eastAsia="仿宋_GB2312" w:hint="eastAsia"/>
          <w:b/>
          <w:sz w:val="28"/>
          <w:szCs w:val="28"/>
        </w:rPr>
        <w:t>故障</w:t>
      </w:r>
      <w:bookmarkEnd w:id="163"/>
      <w:bookmarkEnd w:id="164"/>
    </w:p>
    <w:p w:rsidR="00072CEC" w:rsidRPr="00FE244E"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1.3.4.1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：水泵被淹</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：2019年5月16日，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：刘强</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：值班巡视时，发现水泵及相关设备被淹。</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：巡视到水泵房时，发现水泵及相关设备被淹。</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：支援保障大队对其它蓄水池充水时，由于操作失误，造成向我部蓄水池充水，我部蓄水池进水总阀未及时关闭，导致水池水满后，溢流到水泵房，我部自动抽吸水泵没有送电，造成积水无法及时排除。</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：维修水泵、烘干电机，更换损坏部件。</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：关闭进水总阀，自动抽吸水泵应在工作状态，同时定</w:t>
      </w:r>
      <w:r w:rsidR="00072CEC" w:rsidRPr="00FE244E">
        <w:rPr>
          <w:rFonts w:ascii="仿宋_GB2312" w:eastAsia="仿宋_GB2312" w:hAnsi="宋体" w:hint="eastAsia"/>
          <w:bCs/>
          <w:sz w:val="28"/>
          <w:szCs w:val="28"/>
        </w:rPr>
        <w:lastRenderedPageBreak/>
        <w:t>期巡视、检查设备状况，确保设备处于正常设定状态。</w:t>
      </w:r>
    </w:p>
    <w:p w:rsidR="00072CEC" w:rsidRPr="00BB0D36" w:rsidRDefault="001F47EF" w:rsidP="00281C55">
      <w:pPr>
        <w:pStyle w:val="2"/>
        <w:spacing w:line="360" w:lineRule="auto"/>
        <w:rPr>
          <w:rFonts w:ascii="楷体_GB2312" w:eastAsia="楷体_GB2312" w:hAnsi="楷体"/>
        </w:rPr>
      </w:pPr>
      <w:bookmarkStart w:id="165" w:name="_Toc38354229"/>
      <w:bookmarkStart w:id="166" w:name="_Toc46155140"/>
      <w:r>
        <w:rPr>
          <w:rFonts w:ascii="楷体_GB2312" w:eastAsia="楷体_GB2312" w:hAnsi="楷体" w:hint="eastAsia"/>
        </w:rPr>
        <w:t>1.</w:t>
      </w:r>
      <w:r w:rsidR="00072CEC" w:rsidRPr="00BB0D36">
        <w:rPr>
          <w:rFonts w:ascii="楷体_GB2312" w:eastAsia="楷体_GB2312" w:hAnsi="楷体" w:hint="eastAsia"/>
        </w:rPr>
        <w:t>3.5攻角机构</w:t>
      </w:r>
      <w:bookmarkEnd w:id="165"/>
      <w:bookmarkEnd w:id="166"/>
    </w:p>
    <w:p w:rsidR="00072CEC" w:rsidRPr="00E06643" w:rsidRDefault="00072CEC" w:rsidP="00281C55">
      <w:pPr>
        <w:pStyle w:val="3"/>
        <w:spacing w:line="360" w:lineRule="auto"/>
        <w:rPr>
          <w:rFonts w:ascii="仿宋_GB2312" w:eastAsia="仿宋_GB2312"/>
          <w:b/>
          <w:sz w:val="28"/>
          <w:szCs w:val="28"/>
        </w:rPr>
      </w:pPr>
      <w:bookmarkStart w:id="167" w:name="_Toc38354230"/>
      <w:bookmarkStart w:id="168" w:name="_Toc46155141"/>
      <w:r w:rsidRPr="00E06643">
        <w:rPr>
          <w:rFonts w:ascii="仿宋_GB2312" w:eastAsia="仿宋_GB2312" w:hint="eastAsia"/>
          <w:b/>
          <w:sz w:val="28"/>
          <w:szCs w:val="28"/>
        </w:rPr>
        <w:t>组成</w:t>
      </w:r>
      <w:bookmarkEnd w:id="167"/>
      <w:bookmarkEnd w:id="168"/>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模型支撑系统主要由四套机构组合而成，它们分别为迎角机构、侧滑角机构、Y向机构、X向机构，以及与各机构配套的测量反馈控制和安全联锁系统等。其一般结构有：</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a、迎角机构：主要由弯刀支板组件、圆弧导轨副、左右支座、蜗杆驱动系统、顶紧组件以及各限位装置等组成。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b、侧滑角机构：主要由β导轨座、圆弧导轨副、冗余保险销、电动推杆、推杆头尾连接座、推杆安装基座以及各限位装置等组成。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c、Y向机构：主要由侧滑角安装基础、组合框架（含Y向附加框架、侧框架和Y向导轨座）、直线导轨副、电动推杆、Y向基础平台、Y向驱动基座、推杆头尾座、配重系统以及各限位装置等组成。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d、X向机构：主要由机构支撑基础、直线导轨副、丝杠传动系统，以及各限位装置等组成。</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e、伺服驱动系统系统：包括伺服电机和驱动器等。</w:t>
      </w:r>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f、运行控制系统：包括PLC控制柜、驱动器柜和变压器箱等。</w:t>
      </w:r>
    </w:p>
    <w:p w:rsidR="00072CEC" w:rsidRPr="00665A91" w:rsidRDefault="00072CEC" w:rsidP="00281C55">
      <w:pPr>
        <w:spacing w:line="360" w:lineRule="auto"/>
        <w:ind w:firstLineChars="200" w:firstLine="640"/>
        <w:jc w:val="center"/>
        <w:rPr>
          <w:rFonts w:ascii="仿宋_GB2312" w:eastAsia="仿宋_GB2312"/>
          <w:sz w:val="32"/>
          <w:szCs w:val="32"/>
        </w:rPr>
      </w:pPr>
      <w:r w:rsidRPr="00665A91">
        <w:rPr>
          <w:rFonts w:ascii="仿宋_GB2312" w:eastAsia="仿宋_GB2312"/>
          <w:noProof/>
          <w:sz w:val="32"/>
          <w:szCs w:val="32"/>
        </w:rPr>
        <w:lastRenderedPageBreak/>
        <w:drawing>
          <wp:inline distT="0" distB="0" distL="0" distR="0" wp14:anchorId="283A9E01" wp14:editId="6BCC569D">
            <wp:extent cx="2963305" cy="3758383"/>
            <wp:effectExtent l="19050" t="0" r="8495" b="0"/>
            <wp:docPr id="457" name="图片 1" descr="轴测图"/>
            <wp:cNvGraphicFramePr/>
            <a:graphic xmlns:a="http://schemas.openxmlformats.org/drawingml/2006/main">
              <a:graphicData uri="http://schemas.openxmlformats.org/drawingml/2006/picture">
                <pic:pic xmlns:pic="http://schemas.openxmlformats.org/drawingml/2006/picture">
                  <pic:nvPicPr>
                    <pic:cNvPr id="0" name="Picture 18" descr="轴测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3305" cy="3758383"/>
                    </a:xfrm>
                    <a:prstGeom prst="rect">
                      <a:avLst/>
                    </a:prstGeom>
                    <a:noFill/>
                    <a:ln>
                      <a:noFill/>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169" w:name="_Toc38354231"/>
      <w:bookmarkStart w:id="170" w:name="_Toc46155142"/>
      <w:r w:rsidRPr="00E06643">
        <w:rPr>
          <w:rFonts w:ascii="仿宋_GB2312" w:eastAsia="仿宋_GB2312" w:hint="eastAsia"/>
          <w:b/>
          <w:sz w:val="28"/>
          <w:szCs w:val="28"/>
        </w:rPr>
        <w:t>工作原理</w:t>
      </w:r>
      <w:bookmarkEnd w:id="169"/>
      <w:bookmarkEnd w:id="17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模型支撑系统实现四个自由度（x，y，</w:t>
      </w:r>
      <w:r w:rsidRPr="00FE244E">
        <w:rPr>
          <w:rFonts w:ascii="仿宋_GB2312" w:eastAsia="仿宋_GB2312" w:hAnsi="宋体" w:hint="eastAsia"/>
          <w:bCs/>
          <w:sz w:val="28"/>
          <w:szCs w:val="28"/>
        </w:rPr>
        <w:sym w:font="Symbol" w:char="0061"/>
      </w:r>
      <w:r w:rsidRPr="00FE244E">
        <w:rPr>
          <w:rFonts w:ascii="仿宋_GB2312" w:eastAsia="仿宋_GB2312" w:hAnsi="宋体" w:hint="eastAsia"/>
          <w:bCs/>
          <w:sz w:val="28"/>
          <w:szCs w:val="28"/>
        </w:rPr>
        <w:t>，</w:t>
      </w:r>
      <w:r w:rsidRPr="00FE244E">
        <w:rPr>
          <w:rFonts w:ascii="仿宋_GB2312" w:eastAsia="仿宋_GB2312" w:hAnsi="宋体" w:hint="eastAsia"/>
          <w:bCs/>
          <w:sz w:val="28"/>
          <w:szCs w:val="28"/>
        </w:rPr>
        <w:sym w:font="Symbol" w:char="0062"/>
      </w:r>
      <w:r w:rsidRPr="00FE244E">
        <w:rPr>
          <w:rFonts w:ascii="仿宋_GB2312" w:eastAsia="仿宋_GB2312" w:hAnsi="宋体" w:hint="eastAsia"/>
          <w:bCs/>
          <w:sz w:val="28"/>
          <w:szCs w:val="28"/>
        </w:rPr>
        <w:t>），支撑系统整体采用框架模块布局，积木塔式结构方案，每个自由度分别有自己的独立执行机构，以实现单独运动功能。系统由下至上按X、Y、</w:t>
      </w:r>
      <w:r w:rsidRPr="00FE244E">
        <w:rPr>
          <w:rFonts w:ascii="仿宋_GB2312" w:eastAsia="仿宋_GB2312" w:hAnsi="宋体" w:hint="eastAsia"/>
          <w:bCs/>
          <w:sz w:val="28"/>
          <w:szCs w:val="28"/>
        </w:rPr>
        <w:sym w:font="Symbol" w:char="0062"/>
      </w:r>
      <w:r w:rsidRPr="00FE244E">
        <w:rPr>
          <w:rFonts w:ascii="仿宋_GB2312" w:eastAsia="仿宋_GB2312" w:hAnsi="宋体" w:hint="eastAsia"/>
          <w:bCs/>
          <w:sz w:val="28"/>
          <w:szCs w:val="28"/>
        </w:rPr>
        <w:t>、</w:t>
      </w:r>
      <w:r w:rsidRPr="00FE244E">
        <w:rPr>
          <w:rFonts w:ascii="仿宋_GB2312" w:eastAsia="仿宋_GB2312" w:hAnsi="宋体" w:hint="eastAsia"/>
          <w:bCs/>
          <w:sz w:val="28"/>
          <w:szCs w:val="28"/>
        </w:rPr>
        <w:sym w:font="Symbol" w:char="0061"/>
      </w:r>
      <w:r w:rsidRPr="00FE244E">
        <w:rPr>
          <w:rFonts w:ascii="仿宋_GB2312" w:eastAsia="仿宋_GB2312" w:hAnsi="宋体" w:hint="eastAsia"/>
          <w:bCs/>
          <w:sz w:val="28"/>
          <w:szCs w:val="28"/>
        </w:rPr>
        <w:t>顺序布置各自由度执行机构。X向采用精密滚珠丝杠副系统驱动，滚动直线导轨导向。Y向采用两台电动推杆驱动，导向也采用滚动直线导轨。</w:t>
      </w:r>
      <w:r w:rsidRPr="00FE244E">
        <w:rPr>
          <w:rFonts w:ascii="仿宋_GB2312" w:eastAsia="仿宋_GB2312" w:hAnsi="宋体" w:hint="eastAsia"/>
          <w:bCs/>
          <w:sz w:val="28"/>
          <w:szCs w:val="28"/>
        </w:rPr>
        <w:sym w:font="Symbol" w:char="0061"/>
      </w:r>
      <w:r w:rsidRPr="00FE244E">
        <w:rPr>
          <w:rFonts w:ascii="仿宋_GB2312" w:eastAsia="仿宋_GB2312" w:hAnsi="宋体" w:hint="eastAsia"/>
          <w:bCs/>
          <w:sz w:val="28"/>
          <w:szCs w:val="28"/>
        </w:rPr>
        <w:t>、</w:t>
      </w:r>
      <w:r w:rsidRPr="00FE244E">
        <w:rPr>
          <w:rFonts w:ascii="仿宋_GB2312" w:eastAsia="仿宋_GB2312" w:hAnsi="宋体" w:hint="eastAsia"/>
          <w:bCs/>
          <w:sz w:val="28"/>
          <w:szCs w:val="28"/>
        </w:rPr>
        <w:sym w:font="Symbol" w:char="0062"/>
      </w:r>
      <w:r w:rsidRPr="00FE244E">
        <w:rPr>
          <w:rFonts w:ascii="仿宋_GB2312" w:eastAsia="仿宋_GB2312" w:hAnsi="宋体" w:hint="eastAsia"/>
          <w:bCs/>
          <w:sz w:val="28"/>
          <w:szCs w:val="28"/>
        </w:rPr>
        <w:t>机构均采用圆弧轨道导向，</w:t>
      </w:r>
      <w:r w:rsidRPr="00FE244E">
        <w:rPr>
          <w:rFonts w:ascii="仿宋_GB2312" w:eastAsia="仿宋_GB2312" w:hAnsi="宋体" w:hint="eastAsia"/>
          <w:bCs/>
          <w:sz w:val="28"/>
          <w:szCs w:val="28"/>
        </w:rPr>
        <w:sym w:font="Symbol" w:char="0061"/>
      </w:r>
      <w:r w:rsidRPr="00FE244E">
        <w:rPr>
          <w:rFonts w:ascii="仿宋_GB2312" w:eastAsia="仿宋_GB2312" w:hAnsi="宋体" w:hint="eastAsia"/>
          <w:bCs/>
          <w:sz w:val="28"/>
          <w:szCs w:val="28"/>
        </w:rPr>
        <w:t>机构采用精密蜗轮蜗杆副驱动，</w:t>
      </w:r>
      <w:r w:rsidRPr="00FE244E">
        <w:rPr>
          <w:rFonts w:ascii="仿宋_GB2312" w:eastAsia="仿宋_GB2312" w:hAnsi="宋体" w:hint="eastAsia"/>
          <w:bCs/>
          <w:sz w:val="28"/>
          <w:szCs w:val="28"/>
        </w:rPr>
        <w:sym w:font="Symbol" w:char="0062"/>
      </w:r>
      <w:r w:rsidRPr="00FE244E">
        <w:rPr>
          <w:rFonts w:ascii="仿宋_GB2312" w:eastAsia="仿宋_GB2312" w:hAnsi="宋体" w:hint="eastAsia"/>
          <w:bCs/>
          <w:sz w:val="28"/>
          <w:szCs w:val="28"/>
        </w:rPr>
        <w:t>机构采用电动推杆驱动。各自由度驱动元件均采用伺服电机，控制系统采用多轴运动控制器，各自由度可实施联动，机构运动范围和运动控制时序按既定程序执行，以避免与其他部件相干涉。</w:t>
      </w:r>
    </w:p>
    <w:p w:rsidR="00072CEC" w:rsidRPr="00E06643" w:rsidRDefault="00072CEC" w:rsidP="00281C55">
      <w:pPr>
        <w:pStyle w:val="3"/>
        <w:spacing w:line="360" w:lineRule="auto"/>
        <w:rPr>
          <w:rFonts w:ascii="仿宋_GB2312" w:eastAsia="仿宋_GB2312"/>
          <w:b/>
          <w:sz w:val="28"/>
          <w:szCs w:val="28"/>
        </w:rPr>
      </w:pPr>
      <w:bookmarkStart w:id="171" w:name="_Toc38354232"/>
      <w:bookmarkStart w:id="172" w:name="_Toc46155143"/>
      <w:r w:rsidRPr="00E06643">
        <w:rPr>
          <w:rFonts w:ascii="仿宋_GB2312" w:eastAsia="仿宋_GB2312" w:hint="eastAsia"/>
          <w:b/>
          <w:sz w:val="28"/>
          <w:szCs w:val="28"/>
        </w:rPr>
        <w:t>故障</w:t>
      </w:r>
      <w:bookmarkEnd w:id="171"/>
      <w:bookmarkEnd w:id="172"/>
    </w:p>
    <w:p w:rsidR="00072CEC" w:rsidRPr="00FE244E"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1.3.5.1</w:t>
      </w:r>
      <w:r w:rsidR="00E06643" w:rsidRPr="00E06643">
        <w:rPr>
          <w:rFonts w:ascii="仿宋_GB2312" w:eastAsia="仿宋_GB2312" w:hAnsi="宋体" w:hint="eastAsia"/>
          <w:b/>
          <w:bCs/>
          <w:sz w:val="28"/>
          <w:szCs w:val="28"/>
        </w:rPr>
        <w:t>故障一</w:t>
      </w:r>
      <w:r w:rsidR="00072CEC" w:rsidRPr="00FE244E">
        <w:rPr>
          <w:rFonts w:ascii="仿宋_GB2312" w:eastAsia="仿宋_GB2312" w:hAnsi="宋体" w:hint="eastAsia"/>
          <w:bCs/>
          <w:sz w:val="28"/>
          <w:szCs w:val="28"/>
        </w:rPr>
        <w:t>：侧滑角机构限位开关漏电</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：2019年9月15日，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：何超、吴友生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：当班人员在一次试验后采集零点运行机构过程</w:t>
      </w:r>
      <w:r w:rsidR="00072CEC" w:rsidRPr="00FE244E">
        <w:rPr>
          <w:rFonts w:ascii="仿宋_GB2312" w:eastAsia="仿宋_GB2312" w:hAnsi="宋体" w:hint="eastAsia"/>
          <w:bCs/>
          <w:sz w:val="28"/>
          <w:szCs w:val="28"/>
        </w:rPr>
        <w:lastRenderedPageBreak/>
        <w:t>中，机构突然停止运动，发生故障后，当班人员采取紧急停车措施。</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上位机出现故障信息：动态监测误差故障、用户故障以及驱动故障。后经过对控制柜进行全面检查，发现有漏电现象，进一步排查出侧滑角机构限位开关漏电导致控制柜内部PLC读取数据故障引发的上位机各种报错。</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：初步分析侧滑角机构限位开关到控制柜之间的线缆有破损。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由于更换侧滑角机构限位开关到控制柜之间的线缆比较困难，且容易造成其他问题，因此采取将侧滑角机构限位开关屏蔽，使得侧滑角机构限位开关到控制柜之间的线缆不再通电。由此导致侧滑角机构限位开关不起作用，一是通过上位机软限位功能防止侧滑角超出运行范围，二是在运行大侧滑角时，试验前岗位人员，需要两人现场操作，缓慢运行侧滑角，仔细现场确认。</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：1、按规定定时检查处理各自由度机构线缆走线情况。2、定期检查处理外观卫生情况，保持各部清洁。3、当班人员加强责任心，发现异常应立即采取果断措施。</w:t>
      </w:r>
    </w:p>
    <w:p w:rsidR="00072CEC" w:rsidRPr="00BB0D36" w:rsidRDefault="001F47EF" w:rsidP="00281C55">
      <w:pPr>
        <w:pStyle w:val="2"/>
        <w:spacing w:line="360" w:lineRule="auto"/>
        <w:rPr>
          <w:rFonts w:ascii="楷体_GB2312" w:eastAsia="楷体_GB2312" w:hAnsi="楷体"/>
        </w:rPr>
      </w:pPr>
      <w:bookmarkStart w:id="173" w:name="_Toc38354233"/>
      <w:bookmarkStart w:id="174" w:name="_Toc46155144"/>
      <w:r>
        <w:rPr>
          <w:rFonts w:ascii="楷体_GB2312" w:eastAsia="楷体_GB2312" w:hAnsi="楷体" w:hint="eastAsia"/>
        </w:rPr>
        <w:t>1.</w:t>
      </w:r>
      <w:r w:rsidR="00072CEC" w:rsidRPr="00BB0D36">
        <w:rPr>
          <w:rFonts w:ascii="楷体_GB2312" w:eastAsia="楷体_GB2312" w:hAnsi="楷体" w:hint="eastAsia"/>
        </w:rPr>
        <w:t>3.6 纹影系统</w:t>
      </w:r>
      <w:bookmarkEnd w:id="173"/>
      <w:bookmarkEnd w:id="174"/>
    </w:p>
    <w:p w:rsidR="00072CEC" w:rsidRPr="00E06643" w:rsidRDefault="00072CEC" w:rsidP="00281C55">
      <w:pPr>
        <w:pStyle w:val="3"/>
        <w:spacing w:line="360" w:lineRule="auto"/>
        <w:rPr>
          <w:rFonts w:ascii="仿宋_GB2312" w:eastAsia="仿宋_GB2312"/>
          <w:b/>
          <w:sz w:val="28"/>
          <w:szCs w:val="28"/>
        </w:rPr>
      </w:pPr>
      <w:bookmarkStart w:id="175" w:name="_Toc38354234"/>
      <w:bookmarkStart w:id="176" w:name="_Toc46155145"/>
      <w:r w:rsidRPr="00E06643">
        <w:rPr>
          <w:rFonts w:ascii="仿宋_GB2312" w:eastAsia="仿宋_GB2312" w:hint="eastAsia"/>
          <w:b/>
          <w:sz w:val="28"/>
          <w:szCs w:val="28"/>
        </w:rPr>
        <w:t>组成</w:t>
      </w:r>
      <w:bookmarkEnd w:id="175"/>
      <w:bookmarkEnd w:id="17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纹影系统主要由光源、准直主镜、窗口玻璃、大口径平面反射镜、纹影主镜、刀口、支撑架和图像采集系统等部分组成。其中Φ0.5米高超声速风洞纹影系统的有效通光口径为Φ500mm。</w:t>
      </w:r>
    </w:p>
    <w:p w:rsidR="00072CEC" w:rsidRPr="00E06643" w:rsidRDefault="00072CEC" w:rsidP="00281C55">
      <w:pPr>
        <w:pStyle w:val="3"/>
        <w:spacing w:line="360" w:lineRule="auto"/>
        <w:rPr>
          <w:rFonts w:ascii="仿宋_GB2312" w:eastAsia="仿宋_GB2312"/>
          <w:b/>
          <w:sz w:val="28"/>
          <w:szCs w:val="28"/>
        </w:rPr>
      </w:pPr>
      <w:bookmarkStart w:id="177" w:name="_Toc38354235"/>
      <w:bookmarkStart w:id="178" w:name="_Toc46155146"/>
      <w:r w:rsidRPr="00E06643">
        <w:rPr>
          <w:rFonts w:ascii="仿宋_GB2312" w:eastAsia="仿宋_GB2312" w:hint="eastAsia"/>
          <w:b/>
          <w:sz w:val="28"/>
          <w:szCs w:val="28"/>
        </w:rPr>
        <w:t>工作原理</w:t>
      </w:r>
      <w:bookmarkEnd w:id="177"/>
      <w:bookmarkEnd w:id="178"/>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与Φ1米高超声速风洞纹影系统原理相同，详见1.6.2。</w:t>
      </w:r>
    </w:p>
    <w:p w:rsidR="00072CEC" w:rsidRPr="00E06643" w:rsidRDefault="00072CEC" w:rsidP="00281C55">
      <w:pPr>
        <w:pStyle w:val="3"/>
        <w:spacing w:line="360" w:lineRule="auto"/>
        <w:rPr>
          <w:rFonts w:ascii="仿宋_GB2312" w:eastAsia="仿宋_GB2312"/>
          <w:b/>
          <w:sz w:val="28"/>
          <w:szCs w:val="28"/>
        </w:rPr>
      </w:pPr>
      <w:bookmarkStart w:id="179" w:name="_Toc38354236"/>
      <w:bookmarkStart w:id="180" w:name="_Toc46155147"/>
      <w:r w:rsidRPr="00E06643">
        <w:rPr>
          <w:rFonts w:ascii="仿宋_GB2312" w:eastAsia="仿宋_GB2312" w:hint="eastAsia"/>
          <w:b/>
          <w:sz w:val="28"/>
          <w:szCs w:val="28"/>
        </w:rPr>
        <w:t>故障</w:t>
      </w:r>
      <w:bookmarkEnd w:id="179"/>
      <w:bookmarkEnd w:id="18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该纹影系统目前未出现故障。</w:t>
      </w:r>
    </w:p>
    <w:p w:rsidR="00072CEC" w:rsidRPr="00FD7A4F" w:rsidRDefault="001F47EF" w:rsidP="00281C55">
      <w:pPr>
        <w:pStyle w:val="2"/>
        <w:spacing w:line="360" w:lineRule="auto"/>
        <w:rPr>
          <w:rFonts w:ascii="楷体_GB2312" w:eastAsia="楷体_GB2312" w:hAnsi="楷体"/>
        </w:rPr>
      </w:pPr>
      <w:bookmarkStart w:id="181" w:name="_Toc38354237"/>
      <w:bookmarkStart w:id="182" w:name="_Toc46155148"/>
      <w:r>
        <w:rPr>
          <w:rFonts w:ascii="楷体_GB2312" w:eastAsia="楷体_GB2312" w:hAnsi="楷体" w:hint="eastAsia"/>
        </w:rPr>
        <w:lastRenderedPageBreak/>
        <w:t>1.</w:t>
      </w:r>
      <w:r w:rsidR="00072CEC" w:rsidRPr="00FD7A4F">
        <w:rPr>
          <w:rFonts w:ascii="楷体_GB2312" w:eastAsia="楷体_GB2312" w:hAnsi="楷体" w:hint="eastAsia"/>
        </w:rPr>
        <w:t>3.7</w:t>
      </w:r>
      <w:r w:rsidR="00072CEC" w:rsidRPr="00BB0D36">
        <w:rPr>
          <w:rFonts w:ascii="楷体_GB2312" w:eastAsia="楷体_GB2312" w:hAnsi="楷体" w:hint="eastAsia"/>
        </w:rPr>
        <w:t>配电系统</w:t>
      </w:r>
      <w:bookmarkEnd w:id="181"/>
      <w:bookmarkEnd w:id="182"/>
    </w:p>
    <w:p w:rsidR="00072CEC" w:rsidRPr="00E06643" w:rsidRDefault="00072CEC" w:rsidP="00281C55">
      <w:pPr>
        <w:pStyle w:val="3"/>
        <w:spacing w:line="360" w:lineRule="auto"/>
        <w:rPr>
          <w:rFonts w:ascii="仿宋_GB2312" w:eastAsia="仿宋_GB2312"/>
          <w:b/>
          <w:sz w:val="28"/>
          <w:szCs w:val="28"/>
        </w:rPr>
      </w:pPr>
      <w:bookmarkStart w:id="183" w:name="_Toc38354238"/>
      <w:bookmarkStart w:id="184" w:name="_Toc46155149"/>
      <w:r w:rsidRPr="00E06643">
        <w:rPr>
          <w:rFonts w:ascii="仿宋_GB2312" w:eastAsia="仿宋_GB2312" w:hint="eastAsia"/>
          <w:b/>
          <w:sz w:val="28"/>
          <w:szCs w:val="28"/>
        </w:rPr>
        <w:t>组成</w:t>
      </w:r>
      <w:bookmarkEnd w:id="183"/>
      <w:bookmarkEnd w:id="184"/>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主要由2台基础配电柜、8台高压配电柜、12台低压配电柜以及各终端配电箱（含插座箱）、厂房照明及其智能控制系统、建筑防雷、接地与安全系统、火警自动报警系统组成。</w:t>
      </w:r>
    </w:p>
    <w:p w:rsidR="00D03210" w:rsidRDefault="00072CEC" w:rsidP="00281C55">
      <w:pPr>
        <w:spacing w:line="360" w:lineRule="auto"/>
        <w:ind w:firstLineChars="200" w:firstLine="560"/>
        <w:rPr>
          <w:rFonts w:ascii="仿宋_GB2312" w:eastAsia="仿宋_GB2312" w:hAnsi="宋体"/>
          <w:bCs/>
          <w:sz w:val="28"/>
          <w:szCs w:val="28"/>
        </w:rPr>
        <w:sectPr w:rsidR="00D03210" w:rsidSect="001B3F0A">
          <w:pgSz w:w="11906" w:h="16838"/>
          <w:pgMar w:top="1440" w:right="1797" w:bottom="1440" w:left="1797" w:header="851" w:footer="992" w:gutter="0"/>
          <w:cols w:space="425"/>
          <w:docGrid w:linePitch="312"/>
        </w:sectPr>
      </w:pPr>
      <w:r w:rsidRPr="00FE244E">
        <w:rPr>
          <w:rFonts w:ascii="仿宋_GB2312" w:eastAsia="仿宋_GB2312" w:hAnsi="宋体" w:hint="eastAsia"/>
          <w:bCs/>
          <w:sz w:val="28"/>
          <w:szCs w:val="28"/>
        </w:rPr>
        <w:t>Φ0.5米高超声风洞配电系统原理图如下所示：</w:t>
      </w:r>
    </w:p>
    <w:p w:rsidR="00D03210" w:rsidRDefault="00D03210" w:rsidP="00D03210">
      <w:pPr>
        <w:spacing w:line="360" w:lineRule="auto"/>
        <w:ind w:firstLineChars="200" w:firstLine="420"/>
        <w:jc w:val="center"/>
        <w:rPr>
          <w:rFonts w:ascii="黑体" w:eastAsia="黑体" w:hAnsi="黑体"/>
        </w:rPr>
      </w:pPr>
      <w:r>
        <w:rPr>
          <w:noProof/>
        </w:rPr>
        <w:lastRenderedPageBreak/>
        <w:drawing>
          <wp:inline distT="0" distB="0" distL="0" distR="0" wp14:anchorId="1923C577" wp14:editId="0C5B2673">
            <wp:extent cx="6448425" cy="4344044"/>
            <wp:effectExtent l="0" t="0" r="0" b="0"/>
            <wp:docPr id="458" name="图片 17" descr="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总图"/>
                    <pic:cNvPicPr>
                      <a:picLocks noChangeAspect="1" noChangeArrowheads="1"/>
                    </pic:cNvPicPr>
                  </pic:nvPicPr>
                  <pic:blipFill>
                    <a:blip r:embed="rId41"/>
                    <a:srcRect l="16663" r="15382"/>
                    <a:stretch>
                      <a:fillRect/>
                    </a:stretch>
                  </pic:blipFill>
                  <pic:spPr bwMode="auto">
                    <a:xfrm>
                      <a:off x="0" y="0"/>
                      <a:ext cx="6449157" cy="4344537"/>
                    </a:xfrm>
                    <a:prstGeom prst="rect">
                      <a:avLst/>
                    </a:prstGeom>
                    <a:noFill/>
                    <a:ln w="9525">
                      <a:noFill/>
                      <a:miter lim="800000"/>
                      <a:headEnd/>
                      <a:tailEnd/>
                    </a:ln>
                  </pic:spPr>
                </pic:pic>
              </a:graphicData>
            </a:graphic>
          </wp:inline>
        </w:drawing>
      </w:r>
    </w:p>
    <w:p w:rsidR="00D03210" w:rsidRDefault="00072CEC" w:rsidP="00D03210">
      <w:pPr>
        <w:spacing w:line="360" w:lineRule="auto"/>
        <w:ind w:firstLineChars="200" w:firstLine="420"/>
        <w:jc w:val="center"/>
        <w:rPr>
          <w:rFonts w:ascii="黑体" w:eastAsia="黑体" w:hAnsi="黑体"/>
        </w:rPr>
        <w:sectPr w:rsidR="00D03210" w:rsidSect="00D03210">
          <w:footerReference w:type="even" r:id="rId42"/>
          <w:pgSz w:w="16838" w:h="11906" w:orient="landscape"/>
          <w:pgMar w:top="1797" w:right="1440" w:bottom="1797" w:left="1440" w:header="851" w:footer="992" w:gutter="0"/>
          <w:cols w:space="425"/>
          <w:docGrid w:linePitch="312"/>
        </w:sectPr>
      </w:pPr>
      <w:r>
        <w:rPr>
          <w:rFonts w:ascii="黑体" w:eastAsia="黑体" w:hAnsi="黑体" w:hint="eastAsia"/>
        </w:rPr>
        <w:t>Φ0.5米高超声风洞配电系统原理图</w:t>
      </w:r>
    </w:p>
    <w:p w:rsidR="00072CEC" w:rsidRPr="00D03210" w:rsidRDefault="00072CEC" w:rsidP="00D03210">
      <w:pPr>
        <w:spacing w:line="360" w:lineRule="auto"/>
        <w:ind w:firstLineChars="200" w:firstLine="640"/>
        <w:jc w:val="center"/>
        <w:rPr>
          <w:rFonts w:ascii="仿宋_GB2312" w:eastAsia="仿宋_GB2312"/>
          <w:sz w:val="32"/>
          <w:szCs w:val="32"/>
        </w:rPr>
      </w:pPr>
    </w:p>
    <w:p w:rsidR="00072CEC" w:rsidRPr="00E06643" w:rsidRDefault="00072CEC" w:rsidP="00281C55">
      <w:pPr>
        <w:pStyle w:val="3"/>
        <w:spacing w:line="360" w:lineRule="auto"/>
        <w:rPr>
          <w:rFonts w:ascii="仿宋_GB2312" w:eastAsia="仿宋_GB2312"/>
          <w:b/>
          <w:sz w:val="28"/>
          <w:szCs w:val="28"/>
        </w:rPr>
      </w:pPr>
      <w:bookmarkStart w:id="185" w:name="_Toc38354239"/>
      <w:bookmarkStart w:id="186" w:name="_Toc46155150"/>
      <w:r w:rsidRPr="00E06643">
        <w:rPr>
          <w:rFonts w:ascii="仿宋_GB2312" w:eastAsia="仿宋_GB2312" w:hint="eastAsia"/>
          <w:b/>
          <w:sz w:val="28"/>
          <w:szCs w:val="28"/>
        </w:rPr>
        <w:t>工作原理</w:t>
      </w:r>
      <w:bookmarkEnd w:id="185"/>
      <w:bookmarkEnd w:id="186"/>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配电系统工作原理：由新区开闭站引来的10kV与0.4kV进线，经过各变电系统、配电系统分别为各用户提供用电。</w:t>
      </w:r>
    </w:p>
    <w:p w:rsidR="00072CEC" w:rsidRPr="00E06643" w:rsidRDefault="00072CEC" w:rsidP="00281C55">
      <w:pPr>
        <w:pStyle w:val="3"/>
        <w:spacing w:line="360" w:lineRule="auto"/>
        <w:rPr>
          <w:rFonts w:ascii="仿宋_GB2312" w:eastAsia="仿宋_GB2312"/>
          <w:b/>
          <w:sz w:val="28"/>
          <w:szCs w:val="28"/>
        </w:rPr>
      </w:pPr>
      <w:bookmarkStart w:id="187" w:name="_Toc38354240"/>
      <w:bookmarkStart w:id="188" w:name="_Toc46155151"/>
      <w:r w:rsidRPr="00E06643">
        <w:rPr>
          <w:rFonts w:ascii="仿宋_GB2312" w:eastAsia="仿宋_GB2312" w:hint="eastAsia"/>
          <w:b/>
          <w:sz w:val="28"/>
          <w:szCs w:val="28"/>
        </w:rPr>
        <w:t>故障</w:t>
      </w:r>
      <w:bookmarkEnd w:id="187"/>
      <w:bookmarkEnd w:id="188"/>
    </w:p>
    <w:p w:rsidR="00072CEC" w:rsidRPr="00DB07BF"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1.3.7.1</w:t>
      </w:r>
      <w:r w:rsidR="00E06643" w:rsidRPr="00E06643">
        <w:rPr>
          <w:rFonts w:ascii="仿宋_GB2312" w:eastAsia="仿宋_GB2312" w:hAnsi="宋体" w:hint="eastAsia"/>
          <w:b/>
          <w:bCs/>
          <w:sz w:val="28"/>
          <w:szCs w:val="28"/>
        </w:rPr>
        <w:t>故障一</w:t>
      </w:r>
      <w:r w:rsidR="00DB07BF" w:rsidRPr="00DB07BF">
        <w:rPr>
          <w:rFonts w:ascii="仿宋_GB2312" w:eastAsia="仿宋_GB2312" w:hAnsi="宋体" w:hint="eastAsia"/>
          <w:bCs/>
          <w:sz w:val="28"/>
          <w:szCs w:val="28"/>
        </w:rPr>
        <w:t>：水泵配电柜经常跳闸故障</w:t>
      </w:r>
    </w:p>
    <w:p w:rsidR="00072CEC" w:rsidRPr="00FE244E"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FE244E">
        <w:rPr>
          <w:rFonts w:ascii="仿宋_GB2312" w:eastAsia="仿宋_GB2312" w:hAnsi="宋体" w:hint="eastAsia"/>
          <w:bCs/>
          <w:sz w:val="28"/>
          <w:szCs w:val="28"/>
        </w:rPr>
        <w:t>：2018年5月5日，</w:t>
      </w:r>
      <w:r w:rsidR="00AC76FD" w:rsidRPr="00AC76FD">
        <w:rPr>
          <w:rFonts w:ascii="仿宋_GB2312" w:eastAsia="仿宋_GB2312" w:hAnsi="宋体" w:hint="eastAsia"/>
          <w:b/>
          <w:bCs/>
          <w:sz w:val="28"/>
          <w:szCs w:val="28"/>
        </w:rPr>
        <w:t>故障发现人</w:t>
      </w:r>
      <w:r w:rsidR="00072CEC" w:rsidRPr="00FE244E">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：水泵配电柜非正常跳闸。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：检查开关及回路正常，经核算知超负载运行。</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 xml:space="preserve">：随意增加负载造成。 </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：进行线路增容设计与更换。</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在增加用电负载时，不能随意在配电柜与终端配电箱出线端搭接线路，必须进行线路总负载率与平衡度的核算，在允许的地方进行搭供电。其管理措施：任何用电单位增加用电负载时，需报告配电系统负责人或电气专业技术人员，由配电负责人或电气专业技术人员负责功率核算与线路核算，进行线路分配，并按《配电系统设计规范》与《电气行业规范施工》进行设计与施工接线，按规程进行验收与送电。</w:t>
      </w:r>
    </w:p>
    <w:p w:rsidR="00072CEC" w:rsidRPr="00DB07BF"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1.3.7.2</w:t>
      </w:r>
      <w:r w:rsidR="00E06643" w:rsidRPr="00E06643">
        <w:rPr>
          <w:rFonts w:ascii="仿宋_GB2312" w:eastAsia="仿宋_GB2312" w:hAnsi="宋体" w:hint="eastAsia"/>
          <w:b/>
          <w:bCs/>
          <w:sz w:val="28"/>
          <w:szCs w:val="28"/>
        </w:rPr>
        <w:t>故障二</w:t>
      </w:r>
      <w:r w:rsidR="00072CEC" w:rsidRPr="00DB07BF">
        <w:rPr>
          <w:rFonts w:ascii="仿宋_GB2312" w:eastAsia="仿宋_GB2312" w:hAnsi="宋体" w:hint="eastAsia"/>
          <w:bCs/>
          <w:sz w:val="28"/>
          <w:szCs w:val="28"/>
        </w:rPr>
        <w:t xml:space="preserve">：潜水泵自动抽水失效故障 </w:t>
      </w:r>
    </w:p>
    <w:p w:rsidR="00072CEC" w:rsidRPr="00DB07BF"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DB07BF">
        <w:rPr>
          <w:rFonts w:ascii="仿宋_GB2312" w:eastAsia="仿宋_GB2312" w:hAnsi="宋体" w:hint="eastAsia"/>
          <w:bCs/>
          <w:sz w:val="28"/>
          <w:szCs w:val="28"/>
        </w:rPr>
        <w:t>：2018年7月6日（至2020年4月2日止共发生多次），</w:t>
      </w:r>
      <w:r w:rsidR="00AC76FD" w:rsidRPr="00AC76FD">
        <w:rPr>
          <w:rFonts w:ascii="仿宋_GB2312" w:eastAsia="仿宋_GB2312" w:hAnsi="宋体" w:hint="eastAsia"/>
          <w:b/>
          <w:bCs/>
          <w:sz w:val="28"/>
          <w:szCs w:val="28"/>
        </w:rPr>
        <w:t>故障发现人</w:t>
      </w:r>
      <w:r w:rsidR="00072CEC" w:rsidRPr="00DB07BF">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：潜水泵自动抽水失效。</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：打在手动档，可以启动潜水泵，打在自动档不能启动，可断定潜水泵压力继电器有故障。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072CEC" w:rsidRPr="00FE244E">
        <w:rPr>
          <w:rFonts w:ascii="仿宋_GB2312" w:eastAsia="仿宋_GB2312" w:hAnsi="宋体" w:hint="eastAsia"/>
          <w:bCs/>
          <w:sz w:val="28"/>
          <w:szCs w:val="28"/>
        </w:rPr>
        <w:t xml:space="preserve">：主要是器件寿命问题造成的。 </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：加强日常维护，储备备品备件，避免元器件损坏而造成洪涝时抽水不及时。</w:t>
      </w:r>
    </w:p>
    <w:p w:rsidR="00072CEC" w:rsidRPr="00DB07BF"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1.3.7.3</w:t>
      </w:r>
      <w:r w:rsidR="00E06643" w:rsidRPr="00E06643">
        <w:rPr>
          <w:rFonts w:ascii="仿宋_GB2312" w:eastAsia="仿宋_GB2312" w:hAnsi="宋体" w:hint="eastAsia"/>
          <w:b/>
          <w:bCs/>
          <w:sz w:val="28"/>
          <w:szCs w:val="28"/>
        </w:rPr>
        <w:t>故障三</w:t>
      </w:r>
      <w:r w:rsidR="00072CEC" w:rsidRPr="00DB07BF">
        <w:rPr>
          <w:rFonts w:ascii="仿宋_GB2312" w:eastAsia="仿宋_GB2312" w:hAnsi="宋体" w:hint="eastAsia"/>
          <w:bCs/>
          <w:sz w:val="28"/>
          <w:szCs w:val="28"/>
        </w:rPr>
        <w:t>：变压器故障</w:t>
      </w:r>
    </w:p>
    <w:p w:rsidR="00072CEC" w:rsidRPr="00DB07BF"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DB07BF">
        <w:rPr>
          <w:rFonts w:ascii="仿宋_GB2312" w:eastAsia="仿宋_GB2312" w:hAnsi="宋体" w:hint="eastAsia"/>
          <w:bCs/>
          <w:sz w:val="28"/>
          <w:szCs w:val="28"/>
        </w:rPr>
        <w:t>：2018年8月3日，</w:t>
      </w:r>
      <w:r w:rsidR="00AC76FD" w:rsidRPr="00AC76FD">
        <w:rPr>
          <w:rFonts w:ascii="仿宋_GB2312" w:eastAsia="仿宋_GB2312" w:hAnsi="宋体" w:hint="eastAsia"/>
          <w:b/>
          <w:bCs/>
          <w:sz w:val="28"/>
          <w:szCs w:val="28"/>
        </w:rPr>
        <w:t>故障发现人</w:t>
      </w:r>
      <w:r w:rsidR="00072CEC" w:rsidRPr="00DB07BF">
        <w:rPr>
          <w:rFonts w:ascii="仿宋_GB2312" w:eastAsia="仿宋_GB2312" w:hAnsi="宋体" w:hint="eastAsia"/>
          <w:bCs/>
          <w:sz w:val="28"/>
          <w:szCs w:val="28"/>
        </w:rPr>
        <w:t>：赖小平，杨方奎,邱一峰，高祥天。</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：在运行过程中，发现变压器保护报警，多台变压器渗油严重，其中一台以肉眼可见的速度在漏油。</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：在运行过程中，发现多台变压器渗油严重，其中一台以以肉眼可见的速度在漏油,经鉴定是密封绝缘垫破损造成。</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：安装时造成有力不均、安装不规范、且阳光直照加速绝缘垫老化破损。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：吊芯检修，并进行密封绝缘垫更换。</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：施工规范，尽量避免阳光直照且加强维护，及早发现问题，解决问题，避免元器件损坏长期耽误试验任务。</w:t>
      </w:r>
    </w:p>
    <w:p w:rsidR="00072CEC" w:rsidRPr="00003B77" w:rsidRDefault="001F47EF" w:rsidP="00281C55">
      <w:pPr>
        <w:pStyle w:val="1"/>
        <w:spacing w:before="200" w:after="0" w:line="360" w:lineRule="auto"/>
        <w:rPr>
          <w:rFonts w:ascii="黑体" w:eastAsia="黑体" w:hAnsi="黑体"/>
          <w:b w:val="0"/>
        </w:rPr>
      </w:pPr>
      <w:bookmarkStart w:id="189" w:name="_Toc38354241"/>
      <w:bookmarkStart w:id="190" w:name="_Toc46155152"/>
      <w:r>
        <w:rPr>
          <w:rFonts w:ascii="黑体" w:eastAsia="黑体" w:hAnsi="黑体" w:hint="eastAsia"/>
          <w:b w:val="0"/>
        </w:rPr>
        <w:t>1.4</w:t>
      </w:r>
      <w:r w:rsidR="00072CEC" w:rsidRPr="00003B77">
        <w:rPr>
          <w:rFonts w:ascii="黑体" w:eastAsia="黑体" w:hAnsi="黑体" w:hint="eastAsia"/>
          <w:b w:val="0"/>
        </w:rPr>
        <w:t>共性子系统</w:t>
      </w:r>
      <w:bookmarkEnd w:id="189"/>
      <w:bookmarkEnd w:id="190"/>
    </w:p>
    <w:p w:rsidR="00072CEC" w:rsidRPr="00FD7A4F" w:rsidRDefault="001F47EF" w:rsidP="00281C55">
      <w:pPr>
        <w:pStyle w:val="2"/>
        <w:spacing w:line="360" w:lineRule="auto"/>
        <w:rPr>
          <w:rFonts w:ascii="楷体_GB2312" w:eastAsia="楷体_GB2312" w:hAnsi="楷体"/>
        </w:rPr>
      </w:pPr>
      <w:bookmarkStart w:id="191" w:name="_Toc38354242"/>
      <w:bookmarkStart w:id="192" w:name="_Toc46155153"/>
      <w:r>
        <w:rPr>
          <w:rFonts w:ascii="楷体_GB2312" w:eastAsia="楷体_GB2312" w:hAnsi="楷体" w:hint="eastAsia"/>
        </w:rPr>
        <w:t>1.</w:t>
      </w:r>
      <w:r w:rsidR="00072CEC" w:rsidRPr="00FD7A4F">
        <w:rPr>
          <w:rFonts w:ascii="楷体_GB2312" w:eastAsia="楷体_GB2312" w:hAnsi="楷体" w:hint="eastAsia"/>
        </w:rPr>
        <w:t>4.1扫描阀系统</w:t>
      </w:r>
      <w:bookmarkEnd w:id="191"/>
      <w:bookmarkEnd w:id="192"/>
    </w:p>
    <w:p w:rsidR="00072CEC" w:rsidRPr="00E06643" w:rsidRDefault="00072CEC" w:rsidP="00281C55">
      <w:pPr>
        <w:pStyle w:val="3"/>
        <w:spacing w:line="360" w:lineRule="auto"/>
        <w:rPr>
          <w:rFonts w:ascii="仿宋_GB2312" w:eastAsia="仿宋_GB2312"/>
          <w:b/>
          <w:sz w:val="28"/>
          <w:szCs w:val="28"/>
        </w:rPr>
      </w:pPr>
      <w:bookmarkStart w:id="193" w:name="_Toc38354243"/>
      <w:bookmarkStart w:id="194" w:name="_Toc46155154"/>
      <w:r w:rsidRPr="00E06643">
        <w:rPr>
          <w:rFonts w:ascii="仿宋_GB2312" w:eastAsia="仿宋_GB2312" w:hint="eastAsia"/>
          <w:b/>
          <w:sz w:val="28"/>
          <w:szCs w:val="28"/>
        </w:rPr>
        <w:t>组成</w:t>
      </w:r>
      <w:bookmarkEnd w:id="193"/>
      <w:bookmarkEnd w:id="194"/>
    </w:p>
    <w:p w:rsidR="00072CEC" w:rsidRPr="00FE244E" w:rsidRDefault="00072CEC" w:rsidP="00281C55">
      <w:pPr>
        <w:pStyle w:val="ZW"/>
        <w:spacing w:line="360" w:lineRule="auto"/>
        <w:ind w:firstLine="560"/>
        <w:rPr>
          <w:sz w:val="28"/>
          <w:szCs w:val="28"/>
        </w:rPr>
      </w:pPr>
      <w:r w:rsidRPr="00FE244E">
        <w:rPr>
          <w:rFonts w:hint="eastAsia"/>
          <w:sz w:val="28"/>
          <w:szCs w:val="28"/>
        </w:rPr>
        <w:t>系统由ESP电子压力扫描阀模块、DTC Initium主机、高压气源、数据采集计算机、高精度数字压力控制器等组成。</w:t>
      </w:r>
    </w:p>
    <w:p w:rsidR="00072CEC" w:rsidRPr="00396D9B" w:rsidRDefault="00072CEC" w:rsidP="00281C55">
      <w:pPr>
        <w:pStyle w:val="ZW"/>
        <w:spacing w:line="360" w:lineRule="auto"/>
      </w:pPr>
      <w:r w:rsidRPr="00396D9B">
        <w:rPr>
          <w:noProof/>
        </w:rPr>
        <w:lastRenderedPageBreak/>
        <w:drawing>
          <wp:inline distT="0" distB="0" distL="0" distR="0" wp14:anchorId="1FDEB071" wp14:editId="3D23AE66">
            <wp:extent cx="4536000" cy="2464533"/>
            <wp:effectExtent l="19050" t="0" r="0" b="0"/>
            <wp:docPr id="459" name="图片 1" descr="initium系统示意图"/>
            <wp:cNvGraphicFramePr/>
            <a:graphic xmlns:a="http://schemas.openxmlformats.org/drawingml/2006/main">
              <a:graphicData uri="http://schemas.openxmlformats.org/drawingml/2006/picture">
                <pic:pic xmlns:pic="http://schemas.openxmlformats.org/drawingml/2006/picture">
                  <pic:nvPicPr>
                    <pic:cNvPr id="0" name="Picture 8" descr="initium系统示意图"/>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6000" cy="2464533"/>
                    </a:xfrm>
                    <a:prstGeom prst="rect">
                      <a:avLst/>
                    </a:prstGeom>
                    <a:noFill/>
                    <a:ln>
                      <a:noFill/>
                    </a:ln>
                  </pic:spPr>
                </pic:pic>
              </a:graphicData>
            </a:graphic>
          </wp:inline>
        </w:drawing>
      </w:r>
    </w:p>
    <w:p w:rsidR="00072CEC" w:rsidRPr="00E06643" w:rsidRDefault="00072CEC" w:rsidP="00281C55">
      <w:pPr>
        <w:pStyle w:val="3"/>
        <w:spacing w:line="360" w:lineRule="auto"/>
        <w:rPr>
          <w:rFonts w:ascii="仿宋_GB2312" w:eastAsia="仿宋_GB2312"/>
          <w:b/>
          <w:sz w:val="28"/>
          <w:szCs w:val="28"/>
        </w:rPr>
      </w:pPr>
      <w:bookmarkStart w:id="195" w:name="_Toc38354244"/>
      <w:bookmarkStart w:id="196" w:name="_Toc46155155"/>
      <w:r w:rsidRPr="00E06643">
        <w:rPr>
          <w:rFonts w:ascii="仿宋_GB2312" w:eastAsia="仿宋_GB2312" w:hint="eastAsia"/>
          <w:b/>
          <w:sz w:val="28"/>
          <w:szCs w:val="28"/>
        </w:rPr>
        <w:t>工作原理</w:t>
      </w:r>
      <w:bookmarkEnd w:id="195"/>
      <w:bookmarkEnd w:id="196"/>
    </w:p>
    <w:p w:rsidR="00072CEC" w:rsidRPr="00FE244E" w:rsidRDefault="00072CEC" w:rsidP="00281C55">
      <w:pPr>
        <w:pStyle w:val="ZW"/>
        <w:spacing w:line="360" w:lineRule="auto"/>
        <w:ind w:firstLine="560"/>
        <w:rPr>
          <w:sz w:val="28"/>
          <w:szCs w:val="28"/>
        </w:rPr>
      </w:pPr>
      <w:r w:rsidRPr="00FE244E">
        <w:rPr>
          <w:rFonts w:hint="eastAsia"/>
          <w:sz w:val="28"/>
          <w:szCs w:val="28"/>
        </w:rPr>
        <w:t>DTC Initium主机执行模数转换、压力校准、系统处理控制和远程控制功能，ESP电子压力扫描阀模块执行压力采集功能，数据采集计算机执行控制参数输入、远程控制和数据初步处理功能，高精度数字压力控制器提供标准参考压力源，高压气源为DTC Initium主机提供控制阀位气源。</w:t>
      </w:r>
    </w:p>
    <w:p w:rsidR="00072CEC" w:rsidRPr="00E06643" w:rsidRDefault="00072CEC" w:rsidP="00281C55">
      <w:pPr>
        <w:pStyle w:val="3"/>
        <w:spacing w:line="360" w:lineRule="auto"/>
        <w:rPr>
          <w:rFonts w:ascii="仿宋_GB2312" w:eastAsia="仿宋_GB2312"/>
          <w:b/>
          <w:sz w:val="28"/>
          <w:szCs w:val="28"/>
        </w:rPr>
      </w:pPr>
      <w:bookmarkStart w:id="197" w:name="_Toc38354245"/>
      <w:bookmarkStart w:id="198" w:name="_Toc46155156"/>
      <w:r w:rsidRPr="00E06643">
        <w:rPr>
          <w:rFonts w:ascii="仿宋_GB2312" w:eastAsia="仿宋_GB2312" w:hint="eastAsia"/>
          <w:b/>
          <w:sz w:val="28"/>
          <w:szCs w:val="28"/>
        </w:rPr>
        <w:t>故障</w:t>
      </w:r>
      <w:bookmarkEnd w:id="197"/>
      <w:bookmarkEnd w:id="198"/>
    </w:p>
    <w:p w:rsidR="00072CEC" w:rsidRPr="00FE244E" w:rsidRDefault="001F47EF" w:rsidP="00A234F6">
      <w:pPr>
        <w:pStyle w:val="T4"/>
        <w:spacing w:line="360" w:lineRule="auto"/>
        <w:ind w:firstLineChars="200" w:firstLine="562"/>
        <w:rPr>
          <w:sz w:val="28"/>
          <w:szCs w:val="28"/>
        </w:rPr>
      </w:pPr>
      <w:r>
        <w:rPr>
          <w:rFonts w:hint="eastAsia"/>
          <w:b/>
          <w:sz w:val="28"/>
          <w:szCs w:val="28"/>
        </w:rPr>
        <w:t>1.4.1.1</w:t>
      </w:r>
      <w:r w:rsidR="00E06643" w:rsidRPr="00E06643">
        <w:rPr>
          <w:rFonts w:hint="eastAsia"/>
          <w:b/>
          <w:sz w:val="28"/>
          <w:szCs w:val="28"/>
        </w:rPr>
        <w:t>故障一</w:t>
      </w:r>
      <w:r w:rsidR="00072CEC" w:rsidRPr="00FE244E">
        <w:rPr>
          <w:rFonts w:hint="eastAsia"/>
          <w:sz w:val="28"/>
          <w:szCs w:val="28"/>
        </w:rPr>
        <w:t>：ESP电子压力扫描阀模块的阀位无规律异常变化</w:t>
      </w:r>
    </w:p>
    <w:p w:rsidR="00072CEC" w:rsidRPr="00FE244E" w:rsidRDefault="00E06643" w:rsidP="00E06643">
      <w:pPr>
        <w:pStyle w:val="ZW"/>
        <w:spacing w:line="360" w:lineRule="auto"/>
        <w:ind w:firstLine="562"/>
        <w:rPr>
          <w:sz w:val="28"/>
          <w:szCs w:val="28"/>
        </w:rPr>
      </w:pPr>
      <w:r w:rsidRPr="00E06643">
        <w:rPr>
          <w:rFonts w:hint="eastAsia"/>
          <w:b/>
          <w:sz w:val="28"/>
          <w:szCs w:val="28"/>
        </w:rPr>
        <w:t>时间</w:t>
      </w:r>
      <w:r w:rsidR="00072CEC" w:rsidRPr="00FE244E">
        <w:rPr>
          <w:rFonts w:hint="eastAsia"/>
          <w:sz w:val="28"/>
          <w:szCs w:val="28"/>
        </w:rPr>
        <w:t>：2018年03月26日，</w:t>
      </w:r>
      <w:r w:rsidR="00AC76FD" w:rsidRPr="00AC76FD">
        <w:rPr>
          <w:rFonts w:hint="eastAsia"/>
          <w:b/>
          <w:sz w:val="28"/>
          <w:szCs w:val="28"/>
        </w:rPr>
        <w:t>故障发现人</w:t>
      </w:r>
      <w:r w:rsidR="00072CEC" w:rsidRPr="00FE244E">
        <w:rPr>
          <w:rFonts w:hint="eastAsia"/>
          <w:sz w:val="28"/>
          <w:szCs w:val="28"/>
        </w:rPr>
        <w:t>：钟俊、赵健</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：系统连接正常后，按操作流程正常操作，所有扫描阀模块的阀位无规律异常变化，运行位（R位）和校准位（C位）随机切换，且阀位显示错误。</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：逐一检查，每次只将一个扫描阀模块连接到对应的DTC Initium主机通道上，查看正常操作时该扫描阀阀位的变化规律，发现了扫描阀模块与DTC Initium主机之间的连接线缆有个别线芯断裂或接触不良，从而导致DTC Initium主机不能判断阀位的现象，且DTC Initium主机的各通道之间会相互影响阀位判断，即一个通道的</w:t>
      </w:r>
      <w:r w:rsidR="00072CEC" w:rsidRPr="00FE244E">
        <w:rPr>
          <w:rFonts w:ascii="仿宋_GB2312" w:eastAsia="仿宋_GB2312" w:hAnsi="宋体" w:hint="eastAsia"/>
          <w:bCs/>
          <w:sz w:val="28"/>
          <w:szCs w:val="28"/>
        </w:rPr>
        <w:lastRenderedPageBreak/>
        <w:t>阀位判断错误，会导致其他连接正常的通道也出现阀位判断错误的情况。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扫描阀连接线缆的接插头为方形，且尺寸较大，在穿过攻角机构和尾支杆内部的走线通道时，接插头会与走线通道内部的台阶等磕碰或刮擦，可能导致接插头与导线之间的焊点松动或脱落，使得线缆故障。尤其是线缆多达七八条的时候，更有可能发生这种故障。</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：更换故障线缆后，采用正常的备用线缆后，系统正常。</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：使用前仔细检查扫描阀连接线缆接插头的状况，必要时采用万用表检查线缆状况，另外在采购线缆时，可要求供货厂家加强线缆与接插头之间的连接紧固能力，同时备用若干条数据线缆，以备不时之需。</w:t>
      </w:r>
    </w:p>
    <w:p w:rsidR="00072CEC" w:rsidRPr="00FE244E" w:rsidRDefault="001F47EF" w:rsidP="001F47EF">
      <w:pPr>
        <w:pStyle w:val="T4"/>
        <w:spacing w:line="360" w:lineRule="auto"/>
        <w:ind w:firstLineChars="196" w:firstLine="551"/>
        <w:rPr>
          <w:sz w:val="28"/>
          <w:szCs w:val="28"/>
        </w:rPr>
      </w:pPr>
      <w:r>
        <w:rPr>
          <w:rFonts w:hint="eastAsia"/>
          <w:b/>
          <w:sz w:val="28"/>
          <w:szCs w:val="28"/>
        </w:rPr>
        <w:t>1.4.1.2</w:t>
      </w:r>
      <w:r w:rsidR="00E06643" w:rsidRPr="00E06643">
        <w:rPr>
          <w:rFonts w:hint="eastAsia"/>
          <w:b/>
          <w:sz w:val="28"/>
          <w:szCs w:val="28"/>
        </w:rPr>
        <w:t>故障二</w:t>
      </w:r>
      <w:r w:rsidR="00072CEC" w:rsidRPr="00FE244E">
        <w:rPr>
          <w:rFonts w:hint="eastAsia"/>
          <w:sz w:val="28"/>
          <w:szCs w:val="28"/>
        </w:rPr>
        <w:t>：电子扫描阀压力测量系统数据毛刺过大</w:t>
      </w:r>
    </w:p>
    <w:p w:rsidR="00072CEC" w:rsidRPr="00FE244E" w:rsidRDefault="00E06643" w:rsidP="00E06643">
      <w:pPr>
        <w:pStyle w:val="ZW"/>
        <w:spacing w:line="360" w:lineRule="auto"/>
        <w:ind w:firstLine="562"/>
        <w:rPr>
          <w:sz w:val="28"/>
          <w:szCs w:val="28"/>
        </w:rPr>
      </w:pPr>
      <w:r w:rsidRPr="00E06643">
        <w:rPr>
          <w:rFonts w:hint="eastAsia"/>
          <w:b/>
          <w:sz w:val="28"/>
          <w:szCs w:val="28"/>
        </w:rPr>
        <w:t>时间</w:t>
      </w:r>
      <w:r w:rsidR="00072CEC" w:rsidRPr="00FE244E">
        <w:rPr>
          <w:rFonts w:hint="eastAsia"/>
          <w:sz w:val="28"/>
          <w:szCs w:val="28"/>
        </w:rPr>
        <w:t>：2019年12月27日，</w:t>
      </w:r>
      <w:r w:rsidR="00AC76FD" w:rsidRPr="00AC76FD">
        <w:rPr>
          <w:rFonts w:hint="eastAsia"/>
          <w:b/>
          <w:sz w:val="28"/>
          <w:szCs w:val="28"/>
        </w:rPr>
        <w:t>故障发现人</w:t>
      </w:r>
      <w:r w:rsidR="00072CEC" w:rsidRPr="00FE244E">
        <w:rPr>
          <w:rFonts w:hint="eastAsia"/>
          <w:sz w:val="28"/>
          <w:szCs w:val="28"/>
        </w:rPr>
        <w:t>：钟俊、赵健</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：电子扫描阀压力测量系统采用一般设计的数据线缆时，系统的抗干扰能力差，风洞内其他机电设备通电运行时，采集零点的数据曲线毛刺过大，超过1000Pa，影响数据精度。</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风洞内其他机电设备断电，采集零点的数据曲线毛刺适中，风洞内其他机电设备通电运行时，采集零点的数据曲线毛刺过大，因而断定系统的抗干扰能力差。采用原装的数据线缆时，系统的抗干扰能力强，采集零点的数据曲线毛刺可小于100Pa。</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：原装数据线缆内部各线芯的绞线方法有经验因素，特殊的绞线方法可以提高线缆的抗干扰能力，普通的数据线缆未考虑绞线方法，只考虑了线缆与接插头的焊接正确无误，因而抗干扰能力差。</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：更换备用的原装线缆。</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072CEC" w:rsidRPr="00FE244E">
        <w:rPr>
          <w:rFonts w:ascii="仿宋_GB2312" w:eastAsia="仿宋_GB2312" w:hAnsi="宋体" w:hint="eastAsia"/>
          <w:bCs/>
          <w:sz w:val="28"/>
          <w:szCs w:val="28"/>
        </w:rPr>
        <w:t>：因原装线缆价格过高，不宜大量采购，需选用价格适中的国产线缆。在选用国产的替代线缆时，需选择对电子扫描阀压力测量系统熟悉，能够针对性设计抗干扰能力的线缆的供货厂家，并在采购前进行考核试用。</w:t>
      </w:r>
    </w:p>
    <w:p w:rsidR="00072CEC" w:rsidRPr="00FD7A4F" w:rsidRDefault="001F47EF" w:rsidP="00281C55">
      <w:pPr>
        <w:pStyle w:val="2"/>
        <w:spacing w:line="360" w:lineRule="auto"/>
        <w:rPr>
          <w:rFonts w:ascii="楷体_GB2312" w:eastAsia="楷体_GB2312" w:hAnsi="楷体"/>
        </w:rPr>
      </w:pPr>
      <w:bookmarkStart w:id="199" w:name="_Toc38354246"/>
      <w:bookmarkStart w:id="200" w:name="_Toc46155157"/>
      <w:r>
        <w:rPr>
          <w:rFonts w:ascii="楷体_GB2312" w:eastAsia="楷体_GB2312" w:hAnsi="楷体" w:hint="eastAsia"/>
        </w:rPr>
        <w:t>1.</w:t>
      </w:r>
      <w:r w:rsidR="00072CEC" w:rsidRPr="00FD7A4F">
        <w:rPr>
          <w:rFonts w:ascii="楷体_GB2312" w:eastAsia="楷体_GB2312" w:hAnsi="楷体" w:hint="eastAsia"/>
        </w:rPr>
        <w:t>4.2天平系统</w:t>
      </w:r>
      <w:bookmarkEnd w:id="199"/>
      <w:bookmarkEnd w:id="200"/>
    </w:p>
    <w:p w:rsidR="00072CEC" w:rsidRPr="00E06643" w:rsidRDefault="00072CEC" w:rsidP="00281C55">
      <w:pPr>
        <w:pStyle w:val="3"/>
        <w:spacing w:line="360" w:lineRule="auto"/>
        <w:rPr>
          <w:rFonts w:ascii="仿宋_GB2312" w:eastAsia="仿宋_GB2312"/>
          <w:b/>
          <w:sz w:val="28"/>
          <w:szCs w:val="28"/>
        </w:rPr>
      </w:pPr>
      <w:bookmarkStart w:id="201" w:name="_Toc38354247"/>
      <w:bookmarkStart w:id="202" w:name="_Toc46155158"/>
      <w:r w:rsidRPr="00E06643">
        <w:rPr>
          <w:rFonts w:ascii="仿宋_GB2312" w:eastAsia="仿宋_GB2312" w:hint="eastAsia"/>
          <w:b/>
          <w:sz w:val="28"/>
          <w:szCs w:val="28"/>
        </w:rPr>
        <w:t>组成</w:t>
      </w:r>
      <w:bookmarkEnd w:id="201"/>
      <w:bookmarkEnd w:id="202"/>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hint="eastAsia"/>
          <w:bCs/>
          <w:sz w:val="28"/>
          <w:szCs w:val="28"/>
        </w:rPr>
        <w:t>应变天平由天平元件（弹性敏感元件）、应变计、测量电路（测量电桥）组成。</w:t>
      </w:r>
    </w:p>
    <w:p w:rsidR="00072CEC" w:rsidRPr="00E06643" w:rsidRDefault="00072CEC" w:rsidP="00281C55">
      <w:pPr>
        <w:pStyle w:val="3"/>
        <w:spacing w:line="360" w:lineRule="auto"/>
        <w:rPr>
          <w:rFonts w:ascii="仿宋_GB2312" w:eastAsia="仿宋_GB2312"/>
          <w:b/>
          <w:sz w:val="28"/>
          <w:szCs w:val="28"/>
        </w:rPr>
      </w:pPr>
      <w:bookmarkStart w:id="203" w:name="_Toc38354248"/>
      <w:bookmarkStart w:id="204" w:name="_Toc46155159"/>
      <w:r w:rsidRPr="00E06643">
        <w:rPr>
          <w:rFonts w:ascii="仿宋_GB2312" w:eastAsia="仿宋_GB2312" w:hint="eastAsia"/>
          <w:b/>
          <w:sz w:val="28"/>
          <w:szCs w:val="28"/>
        </w:rPr>
        <w:t>工作原理</w:t>
      </w:r>
      <w:bookmarkEnd w:id="203"/>
      <w:bookmarkEnd w:id="204"/>
    </w:p>
    <w:p w:rsidR="00072CEC" w:rsidRPr="00FE244E" w:rsidRDefault="00072CEC" w:rsidP="00281C55">
      <w:pPr>
        <w:pStyle w:val="ZW"/>
        <w:spacing w:line="360" w:lineRule="auto"/>
        <w:ind w:firstLine="560"/>
        <w:rPr>
          <w:sz w:val="28"/>
          <w:szCs w:val="28"/>
        </w:rPr>
      </w:pPr>
      <w:r w:rsidRPr="00FE244E">
        <w:rPr>
          <w:rFonts w:hint="eastAsia"/>
          <w:sz w:val="28"/>
          <w:szCs w:val="28"/>
        </w:rPr>
        <w:t>风洞测力实验时，应变天平承受作用在模型上的空气功</w:t>
      </w:r>
    </w:p>
    <w:p w:rsidR="00072CEC" w:rsidRPr="00FE244E" w:rsidRDefault="00072CEC" w:rsidP="00281C55">
      <w:pPr>
        <w:pStyle w:val="ZW"/>
        <w:spacing w:line="360" w:lineRule="auto"/>
        <w:ind w:firstLine="560"/>
        <w:rPr>
          <w:sz w:val="28"/>
          <w:szCs w:val="28"/>
        </w:rPr>
      </w:pPr>
      <w:r w:rsidRPr="00FE244E">
        <w:rPr>
          <w:rFonts w:hint="eastAsia"/>
          <w:sz w:val="28"/>
          <w:szCs w:val="28"/>
        </w:rPr>
        <w:t>力载荷，并且把它传递到支撑系统上。天平元件在空气动力载荷作用下产生变形，其应变与外力大小成正比。粘贴在天平元件表面的应变计也同时产生变形，使其电阻值发生变化，有一个增量。这个电阻增量由应变计组成的惠斯顿全桥测量电路把它转换成电压增量，该电压增量值与应变天平所承受的空气动力载荷值成正比。将电压信号通过</w:t>
      </w:r>
      <w:r w:rsidRPr="00FE244E">
        <w:rPr>
          <w:sz w:val="28"/>
          <w:szCs w:val="28"/>
        </w:rPr>
        <w:t>A/D</w:t>
      </w:r>
      <w:r w:rsidRPr="00FE244E">
        <w:rPr>
          <w:rFonts w:hint="eastAsia"/>
          <w:sz w:val="28"/>
          <w:szCs w:val="28"/>
        </w:rPr>
        <w:t>转换后，输入到计算机上按天平校准公式进行处理，即可得到作用在模型上的空气动力与力矩。</w:t>
      </w:r>
    </w:p>
    <w:p w:rsidR="00072CEC" w:rsidRPr="00E06643" w:rsidRDefault="00072CEC" w:rsidP="00281C55">
      <w:pPr>
        <w:pStyle w:val="3"/>
        <w:spacing w:line="360" w:lineRule="auto"/>
        <w:rPr>
          <w:rFonts w:ascii="仿宋_GB2312" w:eastAsia="仿宋_GB2312"/>
          <w:b/>
          <w:sz w:val="28"/>
          <w:szCs w:val="28"/>
        </w:rPr>
      </w:pPr>
      <w:bookmarkStart w:id="205" w:name="_Toc38354249"/>
      <w:bookmarkStart w:id="206" w:name="_Toc46155160"/>
      <w:r w:rsidRPr="00E06643">
        <w:rPr>
          <w:rFonts w:ascii="仿宋_GB2312" w:eastAsia="仿宋_GB2312" w:hint="eastAsia"/>
          <w:b/>
          <w:sz w:val="28"/>
          <w:szCs w:val="28"/>
        </w:rPr>
        <w:t>故障</w:t>
      </w:r>
      <w:bookmarkEnd w:id="205"/>
      <w:bookmarkEnd w:id="206"/>
    </w:p>
    <w:p w:rsidR="00072CEC" w:rsidRPr="00FE244E" w:rsidRDefault="001F47EF" w:rsidP="001F47EF">
      <w:pPr>
        <w:pStyle w:val="T4"/>
        <w:spacing w:line="360" w:lineRule="auto"/>
        <w:ind w:firstLineChars="196" w:firstLine="551"/>
        <w:rPr>
          <w:sz w:val="28"/>
          <w:szCs w:val="28"/>
        </w:rPr>
      </w:pPr>
      <w:r>
        <w:rPr>
          <w:rFonts w:hint="eastAsia"/>
          <w:b/>
          <w:sz w:val="28"/>
          <w:szCs w:val="28"/>
        </w:rPr>
        <w:t>1.4.2.1</w:t>
      </w:r>
      <w:r w:rsidR="00E06643" w:rsidRPr="00E06643">
        <w:rPr>
          <w:rFonts w:hint="eastAsia"/>
          <w:b/>
          <w:sz w:val="28"/>
          <w:szCs w:val="28"/>
        </w:rPr>
        <w:t>故障一</w:t>
      </w:r>
      <w:r w:rsidR="00072CEC" w:rsidRPr="00FE244E">
        <w:rPr>
          <w:rFonts w:hint="eastAsia"/>
          <w:sz w:val="28"/>
          <w:szCs w:val="28"/>
        </w:rPr>
        <w:t>：天平引线焊点虚焊</w:t>
      </w:r>
    </w:p>
    <w:p w:rsidR="00072CEC" w:rsidRPr="00FE244E" w:rsidRDefault="00E06643" w:rsidP="00E06643">
      <w:pPr>
        <w:pStyle w:val="ZW"/>
        <w:spacing w:line="360" w:lineRule="auto"/>
        <w:ind w:firstLine="562"/>
        <w:rPr>
          <w:sz w:val="28"/>
          <w:szCs w:val="28"/>
        </w:rPr>
      </w:pPr>
      <w:r w:rsidRPr="00E06643">
        <w:rPr>
          <w:rFonts w:hint="eastAsia"/>
          <w:b/>
          <w:sz w:val="28"/>
          <w:szCs w:val="28"/>
        </w:rPr>
        <w:t>时间</w:t>
      </w:r>
      <w:r w:rsidR="00072CEC" w:rsidRPr="00FE244E">
        <w:rPr>
          <w:rFonts w:hint="eastAsia"/>
          <w:sz w:val="28"/>
          <w:szCs w:val="28"/>
        </w:rPr>
        <w:t>：2019年9月28日，</w:t>
      </w:r>
      <w:r w:rsidR="00AC76FD" w:rsidRPr="00AC76FD">
        <w:rPr>
          <w:rFonts w:hint="eastAsia"/>
          <w:b/>
          <w:sz w:val="28"/>
          <w:szCs w:val="28"/>
        </w:rPr>
        <w:t>故障发现人</w:t>
      </w:r>
      <w:r w:rsidR="00072CEC" w:rsidRPr="00FE244E">
        <w:rPr>
          <w:rFonts w:hint="eastAsia"/>
          <w:sz w:val="28"/>
          <w:szCs w:val="28"/>
        </w:rPr>
        <w:t>：谢飞、刘正春、吴友生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：40IB天平轴向力A元试验后不回零</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1.检查天平引线与数据采集连接线焊点处可靠性；2.将A元数采通道与其他元通道互换，排除数采系统因素；3.断开A元天平引线与数据采集连接线焊点，检查天平电阻、绝缘；4.拆除模型，查看天平A元各桥路之间的引线连接情况。</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072CEC" w:rsidRPr="00FE244E">
        <w:rPr>
          <w:rFonts w:ascii="仿宋_GB2312" w:eastAsia="仿宋_GB2312" w:hAnsi="宋体" w:hint="eastAsia"/>
          <w:bCs/>
          <w:sz w:val="28"/>
          <w:szCs w:val="28"/>
        </w:rPr>
        <w:t>：由于A元某一应变计引线焊点质量不佳，试验关车振动冲击后导致虚焊</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：对虚焊处重新焊接</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：天平应变计粘贴及组桥、引线焊接时必须严格按照粘贴规范进行引线焊接，并在完成后仔细检查焊点是否圆滑，有无虚焊、搭接等缺陷。</w:t>
      </w:r>
    </w:p>
    <w:p w:rsidR="00072CEC" w:rsidRPr="00FE244E" w:rsidRDefault="001F47EF" w:rsidP="001F47EF">
      <w:pPr>
        <w:pStyle w:val="T4"/>
        <w:spacing w:line="360" w:lineRule="auto"/>
        <w:ind w:firstLineChars="196" w:firstLine="551"/>
        <w:rPr>
          <w:sz w:val="28"/>
          <w:szCs w:val="28"/>
        </w:rPr>
      </w:pPr>
      <w:r>
        <w:rPr>
          <w:rFonts w:hint="eastAsia"/>
          <w:b/>
          <w:sz w:val="28"/>
          <w:szCs w:val="28"/>
        </w:rPr>
        <w:t>1.4.2.2</w:t>
      </w:r>
      <w:r w:rsidR="00E06643" w:rsidRPr="00E06643">
        <w:rPr>
          <w:rFonts w:hint="eastAsia"/>
          <w:b/>
          <w:sz w:val="28"/>
          <w:szCs w:val="28"/>
        </w:rPr>
        <w:t>故障二</w:t>
      </w:r>
      <w:r w:rsidR="00072CEC" w:rsidRPr="00FE244E">
        <w:rPr>
          <w:rFonts w:hint="eastAsia"/>
          <w:sz w:val="28"/>
          <w:szCs w:val="28"/>
        </w:rPr>
        <w:t>：天平洞内检验加载精度偏低</w:t>
      </w:r>
    </w:p>
    <w:p w:rsidR="00072CEC" w:rsidRPr="00FE244E" w:rsidRDefault="00E06643" w:rsidP="00E06643">
      <w:pPr>
        <w:pStyle w:val="ZW"/>
        <w:spacing w:line="360" w:lineRule="auto"/>
        <w:ind w:firstLine="562"/>
        <w:rPr>
          <w:sz w:val="28"/>
          <w:szCs w:val="28"/>
        </w:rPr>
      </w:pPr>
      <w:r w:rsidRPr="00E06643">
        <w:rPr>
          <w:rFonts w:hint="eastAsia"/>
          <w:b/>
          <w:sz w:val="28"/>
          <w:szCs w:val="28"/>
        </w:rPr>
        <w:t>时间</w:t>
      </w:r>
      <w:r w:rsidR="00072CEC" w:rsidRPr="00FE244E">
        <w:rPr>
          <w:rFonts w:hint="eastAsia"/>
          <w:sz w:val="28"/>
          <w:szCs w:val="28"/>
        </w:rPr>
        <w:t>：2019年12月15日，</w:t>
      </w:r>
      <w:r w:rsidR="00AC76FD" w:rsidRPr="00AC76FD">
        <w:rPr>
          <w:rFonts w:hint="eastAsia"/>
          <w:b/>
          <w:sz w:val="28"/>
          <w:szCs w:val="28"/>
        </w:rPr>
        <w:t>故障发现人</w:t>
      </w:r>
      <w:r w:rsidR="00072CEC" w:rsidRPr="00FE244E">
        <w:rPr>
          <w:rFonts w:hint="eastAsia"/>
          <w:sz w:val="28"/>
          <w:szCs w:val="28"/>
        </w:rPr>
        <w:t>：谢飞、杨人铣、吴友生</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072CEC" w:rsidRPr="00FE244E">
        <w:rPr>
          <w:rFonts w:ascii="仿宋_GB2312" w:eastAsia="仿宋_GB2312" w:hAnsi="宋体" w:hint="eastAsia"/>
          <w:bCs/>
          <w:sz w:val="28"/>
          <w:szCs w:val="28"/>
        </w:rPr>
        <w:t>：56A天平洞内检验加载法向力精度超过0.5%</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072CEC" w:rsidRPr="00FE244E">
        <w:rPr>
          <w:rFonts w:ascii="仿宋_GB2312" w:eastAsia="仿宋_GB2312" w:hAnsi="宋体" w:hint="eastAsia"/>
          <w:bCs/>
          <w:sz w:val="28"/>
          <w:szCs w:val="28"/>
        </w:rPr>
        <w:t>：1.检查天平洞内加载安装定位情况及砝码；2.检查数据采集系统及天平原始电压信号输出情况；3.检查天平校准公式是否使用正确；4.测量天平电桥实际供电电压。</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072CEC" w:rsidRPr="00FE244E">
        <w:rPr>
          <w:rFonts w:ascii="仿宋_GB2312" w:eastAsia="仿宋_GB2312" w:hAnsi="宋体" w:hint="eastAsia"/>
          <w:bCs/>
          <w:sz w:val="28"/>
          <w:szCs w:val="28"/>
        </w:rPr>
        <w:t>：由于天平静态校准时法向力元供电电压为12V，但在风洞内由于数采采集引线电阻及电源供电电压影响天平法向力元实际供电电压只有11.874V，而计算天平法向力输出时没有电压修正，导致因供电电压引起的误差就有1%，所以洞内检验加载法向力精度偏低。</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FE244E">
        <w:rPr>
          <w:rFonts w:ascii="仿宋_GB2312" w:eastAsia="仿宋_GB2312" w:hAnsi="宋体" w:hint="eastAsia"/>
          <w:bCs/>
          <w:sz w:val="28"/>
          <w:szCs w:val="28"/>
        </w:rPr>
        <w:t>：按天平法向力元实际供电电压修正后进行天平输出计算，天平洞内检验加载法向力精度达到0.2%，满足要求。</w:t>
      </w:r>
    </w:p>
    <w:p w:rsidR="00072CEC" w:rsidRPr="00FE244E"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FE244E">
        <w:rPr>
          <w:rFonts w:ascii="仿宋_GB2312" w:eastAsia="仿宋_GB2312" w:hAnsi="宋体" w:hint="eastAsia"/>
          <w:bCs/>
          <w:sz w:val="28"/>
          <w:szCs w:val="28"/>
        </w:rPr>
        <w:t>：严格按试验前天平准确流程进行操作，杜绝人为疏漏导致各种错误，或对测量误差产生影响。</w:t>
      </w:r>
    </w:p>
    <w:p w:rsidR="00072CEC" w:rsidRPr="00705ECC" w:rsidRDefault="00072CEC" w:rsidP="00281C55">
      <w:pPr>
        <w:spacing w:line="360" w:lineRule="auto"/>
        <w:jc w:val="center"/>
        <w:rPr>
          <w:rFonts w:ascii="黑体" w:eastAsia="黑体" w:hAnsi="黑体"/>
          <w:sz w:val="44"/>
          <w:szCs w:val="44"/>
        </w:rPr>
      </w:pPr>
    </w:p>
    <w:p w:rsidR="00072CEC" w:rsidRDefault="00072CEC" w:rsidP="00281C55">
      <w:pPr>
        <w:spacing w:line="360" w:lineRule="auto"/>
        <w:jc w:val="center"/>
        <w:rPr>
          <w:rFonts w:ascii="黑体" w:eastAsia="黑体" w:hAnsi="黑体"/>
          <w:sz w:val="44"/>
          <w:szCs w:val="44"/>
        </w:rPr>
      </w:pPr>
    </w:p>
    <w:p w:rsidR="00072CEC" w:rsidRDefault="00072CEC" w:rsidP="00281C55">
      <w:pPr>
        <w:spacing w:line="360" w:lineRule="auto"/>
        <w:jc w:val="center"/>
        <w:rPr>
          <w:rFonts w:ascii="黑体" w:eastAsia="黑体" w:hAnsi="黑体"/>
          <w:sz w:val="44"/>
          <w:szCs w:val="44"/>
        </w:rPr>
      </w:pPr>
    </w:p>
    <w:p w:rsidR="00072CEC" w:rsidRPr="00FE7C3D" w:rsidRDefault="001F47EF" w:rsidP="00281C55">
      <w:pPr>
        <w:pStyle w:val="1"/>
        <w:spacing w:before="200" w:after="0" w:line="360" w:lineRule="auto"/>
        <w:jc w:val="center"/>
        <w:rPr>
          <w:rFonts w:ascii="方正小标宋简体" w:eastAsia="方正小标宋简体"/>
          <w:b w:val="0"/>
          <w:bCs w:val="0"/>
          <w:kern w:val="2"/>
          <w:szCs w:val="24"/>
        </w:rPr>
      </w:pPr>
      <w:bookmarkStart w:id="207" w:name="_Toc46155161"/>
      <w:r>
        <w:rPr>
          <w:rFonts w:ascii="方正小标宋简体" w:eastAsia="方正小标宋简体" w:hint="eastAsia"/>
          <w:b w:val="0"/>
          <w:bCs w:val="0"/>
          <w:kern w:val="2"/>
          <w:szCs w:val="24"/>
        </w:rPr>
        <w:t>2</w:t>
      </w:r>
      <w:r w:rsidR="00072CEC" w:rsidRPr="00FE7C3D">
        <w:rPr>
          <w:rFonts w:ascii="方正小标宋简体" w:eastAsia="方正小标宋简体" w:hint="eastAsia"/>
          <w:b w:val="0"/>
          <w:bCs w:val="0"/>
          <w:kern w:val="2"/>
          <w:szCs w:val="24"/>
        </w:rPr>
        <w:t xml:space="preserve"> 高超声速低密度风洞</w:t>
      </w:r>
      <w:bookmarkEnd w:id="207"/>
    </w:p>
    <w:p w:rsidR="00072CEC" w:rsidRPr="001F47EF" w:rsidRDefault="00072CEC" w:rsidP="00281C55">
      <w:pPr>
        <w:spacing w:line="360" w:lineRule="auto"/>
        <w:ind w:firstLineChars="200" w:firstLine="640"/>
        <w:rPr>
          <w:rFonts w:ascii="仿宋_GB2312" w:eastAsia="仿宋_GB2312" w:hAnsi="宋体"/>
          <w:bCs/>
          <w:sz w:val="32"/>
          <w:szCs w:val="32"/>
        </w:rPr>
      </w:pPr>
    </w:p>
    <w:p w:rsidR="00072CEC" w:rsidRPr="00003B77" w:rsidRDefault="001F47EF" w:rsidP="00281C55">
      <w:pPr>
        <w:pStyle w:val="1"/>
        <w:spacing w:before="200" w:after="0" w:line="360" w:lineRule="auto"/>
        <w:rPr>
          <w:rFonts w:ascii="黑体" w:eastAsia="黑体" w:hAnsi="黑体"/>
          <w:b w:val="0"/>
        </w:rPr>
      </w:pPr>
      <w:bookmarkStart w:id="208" w:name="_Toc46155162"/>
      <w:r>
        <w:rPr>
          <w:rFonts w:ascii="黑体" w:eastAsia="黑体" w:hAnsi="黑体" w:hint="eastAsia"/>
          <w:b w:val="0"/>
        </w:rPr>
        <w:t xml:space="preserve">2.1 </w:t>
      </w:r>
      <w:r w:rsidR="00072CEC" w:rsidRPr="00003B77">
        <w:rPr>
          <w:rFonts w:ascii="黑体" w:eastAsia="黑体" w:hAnsi="黑体" w:hint="eastAsia"/>
          <w:b w:val="0"/>
        </w:rPr>
        <w:t>Φ</w:t>
      </w:r>
      <w:r w:rsidR="00072CEC" w:rsidRPr="00003B77">
        <w:rPr>
          <w:rFonts w:ascii="黑体" w:eastAsia="黑体" w:hAnsi="黑体"/>
          <w:b w:val="0"/>
        </w:rPr>
        <w:t>1</w:t>
      </w:r>
      <w:r w:rsidR="00072CEC" w:rsidRPr="00003B77">
        <w:rPr>
          <w:rFonts w:ascii="黑体" w:eastAsia="黑体" w:hAnsi="黑体" w:hint="eastAsia"/>
          <w:b w:val="0"/>
        </w:rPr>
        <w:t>米</w:t>
      </w:r>
      <w:r w:rsidR="00072CEC" w:rsidRPr="00003B77">
        <w:rPr>
          <w:rFonts w:ascii="黑体" w:eastAsia="黑体" w:hAnsi="黑体"/>
          <w:b w:val="0"/>
        </w:rPr>
        <w:t>高超声速低密度</w:t>
      </w:r>
      <w:r w:rsidR="00072CEC" w:rsidRPr="00003B77">
        <w:rPr>
          <w:rFonts w:ascii="黑体" w:eastAsia="黑体" w:hAnsi="黑体" w:hint="eastAsia"/>
          <w:b w:val="0"/>
        </w:rPr>
        <w:t>风洞</w:t>
      </w:r>
      <w:bookmarkEnd w:id="208"/>
    </w:p>
    <w:p w:rsidR="00072CEC" w:rsidRPr="00BB0D36" w:rsidRDefault="001F47EF" w:rsidP="00281C55">
      <w:pPr>
        <w:pStyle w:val="2"/>
        <w:spacing w:line="360" w:lineRule="auto"/>
        <w:rPr>
          <w:rFonts w:ascii="楷体_GB2312" w:eastAsia="楷体_GB2312" w:hAnsi="楷体"/>
        </w:rPr>
      </w:pPr>
      <w:bookmarkStart w:id="209" w:name="_Toc46155163"/>
      <w:r>
        <w:rPr>
          <w:rFonts w:ascii="楷体_GB2312" w:eastAsia="楷体_GB2312" w:hAnsi="楷体" w:hint="eastAsia"/>
        </w:rPr>
        <w:t>2.</w:t>
      </w:r>
      <w:r w:rsidR="00072CEC" w:rsidRPr="00BB0D36">
        <w:rPr>
          <w:rFonts w:ascii="楷体_GB2312" w:eastAsia="楷体_GB2312" w:hAnsi="楷体" w:hint="eastAsia"/>
        </w:rPr>
        <w:t>1.1预抽真空泵系统</w:t>
      </w:r>
      <w:bookmarkEnd w:id="209"/>
    </w:p>
    <w:p w:rsidR="00072CEC" w:rsidRPr="00E06643" w:rsidRDefault="00072CEC" w:rsidP="00281C55">
      <w:pPr>
        <w:pStyle w:val="3"/>
        <w:spacing w:line="360" w:lineRule="auto"/>
        <w:rPr>
          <w:rFonts w:ascii="仿宋_GB2312" w:eastAsia="仿宋_GB2312"/>
          <w:b/>
          <w:sz w:val="28"/>
          <w:szCs w:val="28"/>
        </w:rPr>
      </w:pPr>
      <w:bookmarkStart w:id="210" w:name="_Toc46155164"/>
      <w:r w:rsidRPr="00E06643">
        <w:rPr>
          <w:rFonts w:ascii="仿宋_GB2312" w:eastAsia="仿宋_GB2312"/>
          <w:b/>
          <w:sz w:val="28"/>
          <w:szCs w:val="28"/>
        </w:rPr>
        <w:t>组成</w:t>
      </w:r>
      <w:bookmarkEnd w:id="210"/>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bCs/>
          <w:sz w:val="28"/>
          <w:szCs w:val="28"/>
        </w:rPr>
        <w:t>机组主要由ZJQ600</w:t>
      </w:r>
      <w:r w:rsidRPr="00FE244E">
        <w:rPr>
          <w:rFonts w:ascii="仿宋_GB2312" w:eastAsia="仿宋_GB2312" w:hAnsi="宋体" w:hint="eastAsia"/>
          <w:bCs/>
          <w:sz w:val="28"/>
          <w:szCs w:val="28"/>
        </w:rPr>
        <w:t>气冷</w:t>
      </w:r>
      <w:r w:rsidRPr="00FE244E">
        <w:rPr>
          <w:rFonts w:ascii="仿宋_GB2312" w:eastAsia="仿宋_GB2312" w:hAnsi="宋体"/>
          <w:bCs/>
          <w:sz w:val="28"/>
          <w:szCs w:val="28"/>
        </w:rPr>
        <w:t>罗茨真空泵</w:t>
      </w:r>
      <w:r w:rsidRPr="00FE244E">
        <w:rPr>
          <w:rFonts w:ascii="仿宋_GB2312" w:eastAsia="仿宋_GB2312" w:hAnsi="宋体" w:hint="eastAsia"/>
          <w:bCs/>
          <w:sz w:val="28"/>
          <w:szCs w:val="28"/>
        </w:rPr>
        <w:t>/</w:t>
      </w:r>
      <w:r w:rsidRPr="00FE244E">
        <w:rPr>
          <w:rFonts w:ascii="仿宋_GB2312" w:eastAsia="仿宋_GB2312" w:hAnsi="宋体"/>
          <w:bCs/>
          <w:sz w:val="28"/>
          <w:szCs w:val="28"/>
        </w:rPr>
        <w:t>RJ20</w:t>
      </w:r>
      <w:r w:rsidRPr="00FE244E">
        <w:rPr>
          <w:rFonts w:ascii="仿宋_GB2312" w:eastAsia="仿宋_GB2312" w:hAnsi="宋体" w:hint="eastAsia"/>
          <w:bCs/>
          <w:sz w:val="28"/>
          <w:szCs w:val="28"/>
        </w:rPr>
        <w:t>、</w:t>
      </w:r>
      <w:r w:rsidRPr="00FE244E">
        <w:rPr>
          <w:rFonts w:ascii="仿宋_GB2312" w:eastAsia="仿宋_GB2312" w:hAnsi="宋体"/>
          <w:bCs/>
          <w:sz w:val="28"/>
          <w:szCs w:val="28"/>
        </w:rPr>
        <w:t>H150</w:t>
      </w:r>
      <w:r w:rsidRPr="00FE244E">
        <w:rPr>
          <w:rFonts w:ascii="仿宋_GB2312" w:eastAsia="仿宋_GB2312" w:hAnsi="宋体" w:hint="eastAsia"/>
          <w:bCs/>
          <w:sz w:val="28"/>
          <w:szCs w:val="28"/>
        </w:rPr>
        <w:t>滑阀式</w:t>
      </w:r>
      <w:r w:rsidRPr="00FE244E">
        <w:rPr>
          <w:rFonts w:ascii="仿宋_GB2312" w:eastAsia="仿宋_GB2312" w:hAnsi="宋体"/>
          <w:bCs/>
          <w:sz w:val="28"/>
          <w:szCs w:val="28"/>
        </w:rPr>
        <w:t>真空泵、DN200</w:t>
      </w:r>
      <w:r w:rsidRPr="00FE244E">
        <w:rPr>
          <w:rFonts w:ascii="仿宋_GB2312" w:eastAsia="仿宋_GB2312" w:hAnsi="宋体" w:hint="eastAsia"/>
          <w:bCs/>
          <w:sz w:val="28"/>
          <w:szCs w:val="28"/>
        </w:rPr>
        <w:t>溢流阀</w:t>
      </w:r>
      <w:r w:rsidRPr="00FE244E">
        <w:rPr>
          <w:rFonts w:ascii="仿宋_GB2312" w:eastAsia="仿宋_GB2312" w:hAnsi="宋体"/>
          <w:bCs/>
          <w:sz w:val="28"/>
          <w:szCs w:val="28"/>
        </w:rPr>
        <w:t>、DN200</w:t>
      </w:r>
      <w:r w:rsidRPr="00FE244E">
        <w:rPr>
          <w:rFonts w:ascii="仿宋_GB2312" w:eastAsia="仿宋_GB2312" w:hAnsi="宋体" w:hint="eastAsia"/>
          <w:bCs/>
          <w:sz w:val="28"/>
          <w:szCs w:val="28"/>
        </w:rPr>
        <w:t>电动</w:t>
      </w:r>
      <w:r w:rsidRPr="00FE244E">
        <w:rPr>
          <w:rFonts w:ascii="仿宋_GB2312" w:eastAsia="仿宋_GB2312" w:hAnsi="宋体"/>
          <w:bCs/>
          <w:sz w:val="28"/>
          <w:szCs w:val="28"/>
        </w:rPr>
        <w:t>高真空蝶阀、温度传感器、压力变送器、电接点真空表、排气消声器、油雾消除器</w:t>
      </w:r>
      <w:r w:rsidRPr="00FE244E">
        <w:rPr>
          <w:rFonts w:ascii="仿宋_GB2312" w:eastAsia="仿宋_GB2312" w:hAnsi="宋体" w:hint="eastAsia"/>
          <w:bCs/>
          <w:sz w:val="28"/>
          <w:szCs w:val="28"/>
        </w:rPr>
        <w:t>、</w:t>
      </w:r>
      <w:r w:rsidRPr="00FE244E">
        <w:rPr>
          <w:rFonts w:ascii="仿宋_GB2312" w:eastAsia="仿宋_GB2312" w:hAnsi="宋体"/>
          <w:bCs/>
          <w:sz w:val="28"/>
          <w:szCs w:val="28"/>
        </w:rPr>
        <w:t>管道、</w:t>
      </w:r>
      <w:r w:rsidRPr="00FE244E">
        <w:rPr>
          <w:rFonts w:ascii="仿宋_GB2312" w:eastAsia="仿宋_GB2312" w:hAnsi="宋体" w:hint="eastAsia"/>
          <w:bCs/>
          <w:sz w:val="28"/>
          <w:szCs w:val="28"/>
        </w:rPr>
        <w:t>机架</w:t>
      </w:r>
      <w:r w:rsidRPr="00FE244E">
        <w:rPr>
          <w:rFonts w:ascii="仿宋_GB2312" w:eastAsia="仿宋_GB2312" w:hAnsi="宋体"/>
          <w:bCs/>
          <w:sz w:val="28"/>
          <w:szCs w:val="28"/>
        </w:rPr>
        <w:t>及断水报警器等组成。</w:t>
      </w:r>
    </w:p>
    <w:p w:rsidR="00072CEC" w:rsidRPr="007408A5" w:rsidRDefault="00EB55BE" w:rsidP="00281C55">
      <w:pPr>
        <w:pStyle w:val="3"/>
        <w:spacing w:line="360" w:lineRule="auto"/>
        <w:rPr>
          <w:rFonts w:ascii="仿宋_GB2312" w:eastAsia="仿宋_GB2312"/>
          <w:b/>
          <w:sz w:val="28"/>
          <w:szCs w:val="28"/>
        </w:rPr>
      </w:pPr>
      <w:bookmarkStart w:id="211" w:name="_Toc46155165"/>
      <w:r>
        <w:rPr>
          <w:rFonts w:ascii="仿宋_GB2312" w:eastAsia="仿宋_GB2312" w:hint="eastAsia"/>
          <w:b/>
          <w:sz w:val="28"/>
          <w:szCs w:val="28"/>
        </w:rPr>
        <w:t>工作</w:t>
      </w:r>
      <w:r w:rsidR="00072CEC" w:rsidRPr="007408A5">
        <w:rPr>
          <w:rFonts w:ascii="仿宋_GB2312" w:eastAsia="仿宋_GB2312"/>
          <w:b/>
          <w:sz w:val="28"/>
          <w:szCs w:val="28"/>
        </w:rPr>
        <w:t>原理</w:t>
      </w:r>
      <w:bookmarkEnd w:id="211"/>
    </w:p>
    <w:p w:rsidR="00072CEC" w:rsidRPr="00FE244E" w:rsidRDefault="00072CEC" w:rsidP="00281C55">
      <w:pPr>
        <w:spacing w:line="360" w:lineRule="auto"/>
        <w:ind w:firstLineChars="200" w:firstLine="560"/>
        <w:rPr>
          <w:rFonts w:ascii="仿宋_GB2312" w:eastAsia="仿宋_GB2312" w:hAnsi="宋体"/>
          <w:bCs/>
          <w:sz w:val="28"/>
          <w:szCs w:val="28"/>
        </w:rPr>
      </w:pPr>
      <w:r w:rsidRPr="00FE244E">
        <w:rPr>
          <w:rFonts w:ascii="仿宋_GB2312" w:eastAsia="仿宋_GB2312" w:hAnsi="宋体"/>
          <w:bCs/>
          <w:sz w:val="28"/>
          <w:szCs w:val="28"/>
        </w:rPr>
        <w:t>本机组主要由ZJQ600</w:t>
      </w:r>
      <w:r w:rsidRPr="00FE244E">
        <w:rPr>
          <w:rFonts w:ascii="仿宋_GB2312" w:eastAsia="仿宋_GB2312" w:hAnsi="宋体" w:hint="eastAsia"/>
          <w:bCs/>
          <w:sz w:val="28"/>
          <w:szCs w:val="28"/>
        </w:rPr>
        <w:t>气冷</w:t>
      </w:r>
      <w:r w:rsidRPr="00FE244E">
        <w:rPr>
          <w:rFonts w:ascii="仿宋_GB2312" w:eastAsia="仿宋_GB2312" w:hAnsi="宋体"/>
          <w:bCs/>
          <w:sz w:val="28"/>
          <w:szCs w:val="28"/>
        </w:rPr>
        <w:t>罗茨真空泵、H150</w:t>
      </w:r>
      <w:r w:rsidRPr="00FE244E">
        <w:rPr>
          <w:rFonts w:ascii="仿宋_GB2312" w:eastAsia="仿宋_GB2312" w:hAnsi="宋体" w:hint="eastAsia"/>
          <w:bCs/>
          <w:sz w:val="28"/>
          <w:szCs w:val="28"/>
        </w:rPr>
        <w:t>滑阀式</w:t>
      </w:r>
      <w:r w:rsidRPr="00FE244E">
        <w:rPr>
          <w:rFonts w:ascii="仿宋_GB2312" w:eastAsia="仿宋_GB2312" w:hAnsi="宋体"/>
          <w:bCs/>
          <w:sz w:val="28"/>
          <w:szCs w:val="28"/>
        </w:rPr>
        <w:t>真空泵等组成。泵</w:t>
      </w:r>
      <w:r w:rsidRPr="00FE244E">
        <w:rPr>
          <w:rFonts w:ascii="仿宋_GB2312" w:eastAsia="仿宋_GB2312" w:hAnsi="宋体" w:hint="eastAsia"/>
          <w:bCs/>
          <w:sz w:val="28"/>
          <w:szCs w:val="28"/>
        </w:rPr>
        <w:t>管路</w:t>
      </w:r>
      <w:r w:rsidRPr="00FE244E">
        <w:rPr>
          <w:rFonts w:ascii="仿宋_GB2312" w:eastAsia="仿宋_GB2312" w:hAnsi="宋体"/>
          <w:bCs/>
          <w:sz w:val="28"/>
          <w:szCs w:val="28"/>
        </w:rPr>
        <w:t>之间均配有溢流阀、返流过滤器、列管式冷却器及温度控制仪表，使该机组可在大气压下直接启动，在较高的进口压力下长期可靠运行</w:t>
      </w:r>
      <w:r w:rsidRPr="00FE244E">
        <w:rPr>
          <w:rFonts w:ascii="仿宋_GB2312" w:eastAsia="仿宋_GB2312" w:hAnsi="宋体" w:hint="eastAsia"/>
          <w:bCs/>
          <w:sz w:val="28"/>
          <w:szCs w:val="28"/>
        </w:rPr>
        <w:t>。</w:t>
      </w:r>
    </w:p>
    <w:p w:rsidR="00072CEC" w:rsidRPr="007408A5" w:rsidRDefault="00072CEC" w:rsidP="00281C55">
      <w:pPr>
        <w:pStyle w:val="3"/>
        <w:spacing w:line="360" w:lineRule="auto"/>
        <w:rPr>
          <w:rFonts w:ascii="仿宋_GB2312" w:eastAsia="仿宋_GB2312"/>
          <w:b/>
          <w:sz w:val="28"/>
          <w:szCs w:val="28"/>
        </w:rPr>
      </w:pPr>
      <w:bookmarkStart w:id="212" w:name="_Toc46155166"/>
      <w:r w:rsidRPr="007408A5">
        <w:rPr>
          <w:rFonts w:ascii="仿宋_GB2312" w:eastAsia="仿宋_GB2312" w:hint="eastAsia"/>
          <w:b/>
          <w:sz w:val="28"/>
          <w:szCs w:val="28"/>
        </w:rPr>
        <w:t>故障</w:t>
      </w:r>
      <w:bookmarkEnd w:id="212"/>
    </w:p>
    <w:p w:rsidR="00072CEC" w:rsidRPr="00AC7FC2" w:rsidRDefault="001F47E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2.1.1.1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bCs/>
          <w:sz w:val="28"/>
          <w:szCs w:val="28"/>
        </w:rPr>
        <w:t>：</w:t>
      </w:r>
      <w:r w:rsidR="00072CEC" w:rsidRPr="00AC7FC2">
        <w:rPr>
          <w:rFonts w:ascii="仿宋_GB2312" w:eastAsia="仿宋_GB2312" w:hAnsi="宋体" w:hint="eastAsia"/>
          <w:bCs/>
          <w:sz w:val="28"/>
          <w:szCs w:val="28"/>
        </w:rPr>
        <w:t>电气柜</w:t>
      </w:r>
      <w:r w:rsidR="00072CEC" w:rsidRPr="00AC7FC2">
        <w:rPr>
          <w:rFonts w:ascii="仿宋_GB2312" w:eastAsia="仿宋_GB2312" w:hAnsi="宋体"/>
          <w:bCs/>
          <w:sz w:val="28"/>
          <w:szCs w:val="28"/>
        </w:rPr>
        <w:t>电线熔断</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bCs/>
          <w:sz w:val="28"/>
          <w:szCs w:val="28"/>
        </w:rPr>
        <w:t>：</w:t>
      </w:r>
      <w:r w:rsidR="00072CEC" w:rsidRPr="00AC7FC2">
        <w:rPr>
          <w:rFonts w:ascii="仿宋_GB2312" w:eastAsia="仿宋_GB2312" w:hAnsi="宋体" w:hint="eastAsia"/>
          <w:bCs/>
          <w:sz w:val="28"/>
          <w:szCs w:val="28"/>
        </w:rPr>
        <w:t>2020年2月25日，</w:t>
      </w:r>
      <w:r w:rsidR="00072CEC" w:rsidRPr="00AC7FC2">
        <w:rPr>
          <w:rFonts w:ascii="仿宋_GB2312" w:eastAsia="仿宋_GB2312" w:hAnsi="宋体"/>
          <w:bCs/>
          <w:sz w:val="28"/>
          <w:szCs w:val="28"/>
        </w:rPr>
        <w:t>发现人：李杰、龙正义</w:t>
      </w:r>
    </w:p>
    <w:p w:rsidR="00072CEC" w:rsidRPr="007408A5" w:rsidRDefault="00072CEC" w:rsidP="007408A5">
      <w:pPr>
        <w:spacing w:line="360" w:lineRule="auto"/>
        <w:ind w:firstLineChars="200" w:firstLine="562"/>
        <w:rPr>
          <w:rFonts w:ascii="仿宋_GB2312" w:eastAsia="仿宋_GB2312" w:hAnsi="宋体"/>
          <w:b/>
          <w:bCs/>
          <w:sz w:val="28"/>
          <w:szCs w:val="28"/>
        </w:rPr>
      </w:pPr>
      <w:r w:rsidRPr="007408A5">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按下</w:t>
      </w:r>
      <w:r w:rsidRPr="00AC7FC2">
        <w:rPr>
          <w:rFonts w:ascii="仿宋_GB2312" w:eastAsia="仿宋_GB2312" w:hAnsi="宋体"/>
          <w:bCs/>
          <w:sz w:val="28"/>
          <w:szCs w:val="28"/>
        </w:rPr>
        <w:t>启动键后机组发出嗡嗡的声音</w:t>
      </w:r>
      <w:r w:rsidRPr="00AC7FC2">
        <w:rPr>
          <w:rFonts w:ascii="仿宋_GB2312" w:eastAsia="仿宋_GB2312" w:hAnsi="宋体" w:hint="eastAsia"/>
          <w:bCs/>
          <w:sz w:val="28"/>
          <w:szCs w:val="28"/>
        </w:rPr>
        <w:t>,经</w:t>
      </w:r>
      <w:r w:rsidRPr="00AC7FC2">
        <w:rPr>
          <w:rFonts w:ascii="仿宋_GB2312" w:eastAsia="仿宋_GB2312" w:hAnsi="宋体"/>
          <w:bCs/>
          <w:sz w:val="28"/>
          <w:szCs w:val="28"/>
        </w:rPr>
        <w:t>仔细检查，发现一根电线熔断</w:t>
      </w:r>
      <w:r w:rsidRPr="00AC7FC2">
        <w:rPr>
          <w:rFonts w:ascii="仿宋_GB2312" w:eastAsia="仿宋_GB2312" w:hAnsi="宋体" w:hint="eastAsia"/>
          <w:bCs/>
          <w:sz w:val="28"/>
          <w:szCs w:val="28"/>
        </w:rPr>
        <w:t>，</w:t>
      </w:r>
      <w:r w:rsidRPr="00AC7FC2">
        <w:rPr>
          <w:rFonts w:ascii="仿宋_GB2312" w:eastAsia="仿宋_GB2312" w:hAnsi="宋体"/>
          <w:bCs/>
          <w:sz w:val="28"/>
          <w:szCs w:val="28"/>
        </w:rPr>
        <w:t>导致电机缺相，</w:t>
      </w:r>
      <w:r w:rsidRPr="00AC7FC2">
        <w:rPr>
          <w:rFonts w:ascii="仿宋_GB2312" w:eastAsia="仿宋_GB2312" w:hAnsi="宋体" w:hint="eastAsia"/>
          <w:bCs/>
          <w:sz w:val="28"/>
          <w:szCs w:val="28"/>
        </w:rPr>
        <w:t>并且</w:t>
      </w:r>
      <w:r w:rsidRPr="00AC7FC2">
        <w:rPr>
          <w:rFonts w:ascii="仿宋_GB2312" w:eastAsia="仿宋_GB2312" w:hAnsi="宋体"/>
          <w:bCs/>
          <w:sz w:val="28"/>
          <w:szCs w:val="28"/>
        </w:rPr>
        <w:t>相邻的电线都有不同程度烧损。</w:t>
      </w:r>
      <w:r w:rsidRPr="00AC7FC2">
        <w:rPr>
          <w:rFonts w:ascii="仿宋_GB2312" w:eastAsia="仿宋_GB2312" w:hAnsi="宋体" w:hint="eastAsia"/>
          <w:bCs/>
          <w:sz w:val="28"/>
          <w:szCs w:val="28"/>
        </w:rPr>
        <w:t>由于</w:t>
      </w:r>
      <w:r w:rsidRPr="00AC7FC2">
        <w:rPr>
          <w:rFonts w:ascii="仿宋_GB2312" w:eastAsia="仿宋_GB2312" w:hAnsi="宋体"/>
          <w:bCs/>
          <w:sz w:val="28"/>
          <w:szCs w:val="28"/>
        </w:rPr>
        <w:t>疫情期间需</w:t>
      </w:r>
      <w:r w:rsidRPr="00AC7FC2">
        <w:rPr>
          <w:rFonts w:ascii="仿宋_GB2312" w:eastAsia="仿宋_GB2312" w:hAnsi="宋体" w:hint="eastAsia"/>
          <w:bCs/>
          <w:sz w:val="28"/>
          <w:szCs w:val="28"/>
        </w:rPr>
        <w:t>临急</w:t>
      </w:r>
      <w:r w:rsidRPr="00AC7FC2">
        <w:rPr>
          <w:rFonts w:ascii="仿宋_GB2312" w:eastAsia="仿宋_GB2312" w:hAnsi="宋体"/>
          <w:bCs/>
          <w:sz w:val="28"/>
          <w:szCs w:val="28"/>
        </w:rPr>
        <w:t>恢复试验，联系省安装公司相关人员前来维修</w:t>
      </w:r>
      <w:r w:rsidRPr="00AC7FC2">
        <w:rPr>
          <w:rFonts w:ascii="仿宋_GB2312" w:eastAsia="仿宋_GB2312" w:hAnsi="宋体" w:hint="eastAsia"/>
          <w:bCs/>
          <w:sz w:val="28"/>
          <w:szCs w:val="28"/>
        </w:rPr>
        <w:t>，</w:t>
      </w:r>
      <w:r w:rsidRPr="00AC7FC2">
        <w:rPr>
          <w:rFonts w:ascii="仿宋_GB2312" w:eastAsia="仿宋_GB2312" w:hAnsi="宋体"/>
          <w:bCs/>
          <w:sz w:val="28"/>
          <w:szCs w:val="28"/>
        </w:rPr>
        <w:t>清洗了前</w:t>
      </w:r>
      <w:r w:rsidRPr="00AC7FC2">
        <w:rPr>
          <w:rFonts w:ascii="仿宋_GB2312" w:eastAsia="仿宋_GB2312" w:hAnsi="宋体"/>
          <w:bCs/>
          <w:sz w:val="28"/>
          <w:szCs w:val="28"/>
        </w:rPr>
        <w:lastRenderedPageBreak/>
        <w:t>级泵，更换了电线、接触器、热继电器及电流表等元器件。</w:t>
      </w:r>
    </w:p>
    <w:p w:rsidR="00072CEC" w:rsidRPr="007408A5" w:rsidRDefault="00DF3DE1" w:rsidP="007408A5">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前级泵</w:t>
      </w:r>
      <w:r w:rsidRPr="00AC7FC2">
        <w:rPr>
          <w:rFonts w:ascii="仿宋_GB2312" w:eastAsia="仿宋_GB2312" w:hAnsi="宋体"/>
          <w:bCs/>
          <w:sz w:val="28"/>
          <w:szCs w:val="28"/>
        </w:rPr>
        <w:t>内油垢</w:t>
      </w:r>
      <w:r w:rsidRPr="00AC7FC2">
        <w:rPr>
          <w:rFonts w:ascii="仿宋_GB2312" w:eastAsia="仿宋_GB2312" w:hAnsi="宋体" w:hint="eastAsia"/>
          <w:bCs/>
          <w:sz w:val="28"/>
          <w:szCs w:val="28"/>
        </w:rPr>
        <w:t>积累</w:t>
      </w:r>
      <w:r w:rsidRPr="00AC7FC2">
        <w:rPr>
          <w:rFonts w:ascii="仿宋_GB2312" w:eastAsia="仿宋_GB2312" w:hAnsi="宋体"/>
          <w:bCs/>
          <w:sz w:val="28"/>
          <w:szCs w:val="28"/>
        </w:rPr>
        <w:t>过多，导致泵在运行过程中负载过大，加之长</w:t>
      </w:r>
      <w:r w:rsidR="00E06643" w:rsidRPr="007408A5">
        <w:rPr>
          <w:rFonts w:ascii="仿宋_GB2312" w:eastAsia="仿宋_GB2312" w:hAnsi="宋体"/>
          <w:bCs/>
          <w:sz w:val="28"/>
          <w:szCs w:val="28"/>
        </w:rPr>
        <w:t>时间</w:t>
      </w:r>
      <w:r w:rsidRPr="00AC7FC2">
        <w:rPr>
          <w:rFonts w:ascii="仿宋_GB2312" w:eastAsia="仿宋_GB2312" w:hAnsi="宋体"/>
          <w:bCs/>
          <w:sz w:val="28"/>
          <w:szCs w:val="28"/>
        </w:rPr>
        <w:t>运行，过载过热严重，导致电线熔断。</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1、每次</w:t>
      </w:r>
      <w:r w:rsidRPr="00AC7FC2">
        <w:rPr>
          <w:rFonts w:ascii="仿宋_GB2312" w:eastAsia="仿宋_GB2312" w:hAnsi="宋体"/>
          <w:bCs/>
          <w:sz w:val="28"/>
          <w:szCs w:val="28"/>
        </w:rPr>
        <w:t>运行前检查</w:t>
      </w:r>
      <w:r w:rsidRPr="00AC7FC2">
        <w:rPr>
          <w:rFonts w:ascii="仿宋_GB2312" w:eastAsia="仿宋_GB2312" w:hAnsi="宋体" w:hint="eastAsia"/>
          <w:bCs/>
          <w:sz w:val="28"/>
          <w:szCs w:val="28"/>
        </w:rPr>
        <w:t>真</w:t>
      </w:r>
      <w:r w:rsidRPr="00AC7FC2">
        <w:rPr>
          <w:rFonts w:ascii="仿宋_GB2312" w:eastAsia="仿宋_GB2312" w:hAnsi="宋体"/>
          <w:bCs/>
          <w:sz w:val="28"/>
          <w:szCs w:val="28"/>
        </w:rPr>
        <w:t>空泵油油位是否在安全位置；</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2</w:t>
      </w:r>
      <w:r w:rsidRPr="00AC7FC2">
        <w:rPr>
          <w:rFonts w:ascii="仿宋_GB2312" w:eastAsia="仿宋_GB2312" w:hAnsi="宋体" w:hint="eastAsia"/>
          <w:bCs/>
          <w:sz w:val="28"/>
          <w:szCs w:val="28"/>
        </w:rPr>
        <w:t>、定期</w:t>
      </w:r>
      <w:r w:rsidRPr="00AC7FC2">
        <w:rPr>
          <w:rFonts w:ascii="仿宋_GB2312" w:eastAsia="仿宋_GB2312" w:hAnsi="宋体"/>
          <w:bCs/>
          <w:sz w:val="28"/>
          <w:szCs w:val="28"/>
        </w:rPr>
        <w:t>对真空泵进行清洗保养；</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3</w:t>
      </w:r>
      <w:r w:rsidRPr="00AC7FC2">
        <w:rPr>
          <w:rFonts w:ascii="仿宋_GB2312" w:eastAsia="仿宋_GB2312" w:hAnsi="宋体" w:hint="eastAsia"/>
          <w:bCs/>
          <w:sz w:val="28"/>
          <w:szCs w:val="28"/>
        </w:rPr>
        <w:t>、每次</w:t>
      </w:r>
      <w:r w:rsidRPr="00AC7FC2">
        <w:rPr>
          <w:rFonts w:ascii="仿宋_GB2312" w:eastAsia="仿宋_GB2312" w:hAnsi="宋体"/>
          <w:bCs/>
          <w:sz w:val="28"/>
          <w:szCs w:val="28"/>
        </w:rPr>
        <w:t>运行</w:t>
      </w:r>
      <w:r w:rsidRPr="00AC7FC2">
        <w:rPr>
          <w:rFonts w:ascii="仿宋_GB2312" w:eastAsia="仿宋_GB2312" w:hAnsi="宋体" w:hint="eastAsia"/>
          <w:bCs/>
          <w:sz w:val="28"/>
          <w:szCs w:val="28"/>
        </w:rPr>
        <w:t>前</w:t>
      </w:r>
      <w:r w:rsidRPr="00AC7FC2">
        <w:rPr>
          <w:rFonts w:ascii="仿宋_GB2312" w:eastAsia="仿宋_GB2312" w:hAnsi="宋体"/>
          <w:bCs/>
          <w:sz w:val="28"/>
          <w:szCs w:val="28"/>
        </w:rPr>
        <w:t>对电气柜里各类元器件</w:t>
      </w:r>
      <w:r w:rsidRPr="00AC7FC2">
        <w:rPr>
          <w:rFonts w:ascii="仿宋_GB2312" w:eastAsia="仿宋_GB2312" w:hAnsi="宋体" w:hint="eastAsia"/>
          <w:bCs/>
          <w:sz w:val="28"/>
          <w:szCs w:val="28"/>
        </w:rPr>
        <w:t>进行</w:t>
      </w:r>
      <w:r w:rsidRPr="00AC7FC2">
        <w:rPr>
          <w:rFonts w:ascii="仿宋_GB2312" w:eastAsia="仿宋_GB2312" w:hAnsi="宋体"/>
          <w:bCs/>
          <w:sz w:val="28"/>
          <w:szCs w:val="28"/>
        </w:rPr>
        <w:t>检查。</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BB0D36" w:rsidRDefault="00F00AF4" w:rsidP="00281C55">
      <w:pPr>
        <w:pStyle w:val="2"/>
        <w:spacing w:line="360" w:lineRule="auto"/>
        <w:rPr>
          <w:rFonts w:ascii="楷体_GB2312" w:eastAsia="楷体_GB2312" w:hAnsi="楷体"/>
        </w:rPr>
      </w:pPr>
      <w:bookmarkStart w:id="213" w:name="_Toc46155167"/>
      <w:r>
        <w:rPr>
          <w:rFonts w:ascii="楷体_GB2312" w:eastAsia="楷体_GB2312" w:hAnsi="楷体" w:hint="eastAsia"/>
        </w:rPr>
        <w:t>2.</w:t>
      </w:r>
      <w:r w:rsidR="00072CEC" w:rsidRPr="00BB0D36">
        <w:rPr>
          <w:rFonts w:ascii="楷体_GB2312" w:eastAsia="楷体_GB2312" w:hAnsi="楷体" w:hint="eastAsia"/>
        </w:rPr>
        <w:t>1.2真空闸板阀系统</w:t>
      </w:r>
      <w:bookmarkEnd w:id="213"/>
    </w:p>
    <w:p w:rsidR="00072CEC" w:rsidRPr="007408A5" w:rsidRDefault="00072CEC" w:rsidP="00281C55">
      <w:pPr>
        <w:pStyle w:val="3"/>
        <w:spacing w:line="360" w:lineRule="auto"/>
        <w:rPr>
          <w:rFonts w:ascii="仿宋_GB2312" w:eastAsia="仿宋_GB2312"/>
          <w:b/>
          <w:sz w:val="28"/>
          <w:szCs w:val="28"/>
        </w:rPr>
      </w:pPr>
      <w:bookmarkStart w:id="214" w:name="_Toc46155168"/>
      <w:r w:rsidRPr="007408A5">
        <w:rPr>
          <w:rFonts w:ascii="仿宋_GB2312" w:eastAsia="仿宋_GB2312"/>
          <w:b/>
          <w:sz w:val="28"/>
          <w:szCs w:val="28"/>
        </w:rPr>
        <w:t>组成</w:t>
      </w:r>
      <w:bookmarkEnd w:id="214"/>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真空</w:t>
      </w:r>
      <w:r w:rsidRPr="00AC7FC2">
        <w:rPr>
          <w:rFonts w:ascii="仿宋_GB2312" w:eastAsia="仿宋_GB2312" w:hAnsi="宋体"/>
          <w:bCs/>
          <w:sz w:val="28"/>
          <w:szCs w:val="28"/>
        </w:rPr>
        <w:t>闸板阀主要由阀体、前后连接法兰、阀芯、高速滚珠丝杠、传动丝母</w:t>
      </w:r>
      <w:r w:rsidRPr="00AC7FC2">
        <w:rPr>
          <w:rFonts w:ascii="仿宋_GB2312" w:eastAsia="仿宋_GB2312" w:hAnsi="宋体" w:hint="eastAsia"/>
          <w:bCs/>
          <w:sz w:val="28"/>
          <w:szCs w:val="28"/>
        </w:rPr>
        <w:t>、</w:t>
      </w:r>
      <w:r w:rsidRPr="00AC7FC2">
        <w:rPr>
          <w:rFonts w:ascii="仿宋_GB2312" w:eastAsia="仿宋_GB2312" w:hAnsi="宋体"/>
          <w:bCs/>
          <w:sz w:val="28"/>
          <w:szCs w:val="28"/>
        </w:rPr>
        <w:t>丝杠传动装置、电机、密封圈等组成。</w:t>
      </w:r>
    </w:p>
    <w:p w:rsidR="00072CEC" w:rsidRPr="00490C10" w:rsidRDefault="00072CEC" w:rsidP="00281C55">
      <w:pPr>
        <w:pStyle w:val="3"/>
        <w:spacing w:line="360" w:lineRule="auto"/>
        <w:rPr>
          <w:rFonts w:ascii="仿宋_GB2312" w:eastAsia="仿宋_GB2312"/>
          <w:sz w:val="28"/>
          <w:szCs w:val="28"/>
        </w:rPr>
      </w:pPr>
      <w:bookmarkStart w:id="215" w:name="_Toc46155169"/>
      <w:r w:rsidRPr="007408A5">
        <w:rPr>
          <w:rFonts w:ascii="仿宋_GB2312" w:eastAsia="仿宋_GB2312" w:hint="eastAsia"/>
          <w:b/>
          <w:sz w:val="28"/>
          <w:szCs w:val="28"/>
        </w:rPr>
        <w:t>工作</w:t>
      </w:r>
      <w:r w:rsidRPr="007408A5">
        <w:rPr>
          <w:rFonts w:ascii="仿宋_GB2312" w:eastAsia="仿宋_GB2312"/>
          <w:b/>
          <w:sz w:val="28"/>
          <w:szCs w:val="28"/>
        </w:rPr>
        <w:t>原理</w:t>
      </w:r>
      <w:bookmarkEnd w:id="215"/>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通过</w:t>
      </w:r>
      <w:r w:rsidRPr="00AC7FC2">
        <w:rPr>
          <w:rFonts w:ascii="仿宋_GB2312" w:eastAsia="仿宋_GB2312" w:hAnsi="宋体"/>
          <w:bCs/>
          <w:sz w:val="28"/>
          <w:szCs w:val="28"/>
        </w:rPr>
        <w:t>滚珠丝杠机构，将电机的转动转变为平动，从而带动阀芯的上下移动</w:t>
      </w:r>
      <w:r w:rsidRPr="00AC7FC2">
        <w:rPr>
          <w:rFonts w:ascii="仿宋_GB2312" w:eastAsia="仿宋_GB2312" w:hAnsi="宋体" w:hint="eastAsia"/>
          <w:bCs/>
          <w:sz w:val="28"/>
          <w:szCs w:val="28"/>
        </w:rPr>
        <w:t>，</w:t>
      </w:r>
      <w:r w:rsidRPr="00AC7FC2">
        <w:rPr>
          <w:rFonts w:ascii="仿宋_GB2312" w:eastAsia="仿宋_GB2312" w:hAnsi="宋体"/>
          <w:bCs/>
          <w:sz w:val="28"/>
          <w:szCs w:val="28"/>
        </w:rPr>
        <w:t>以实现风洞本体与球罐间连接的开闭。</w:t>
      </w:r>
    </w:p>
    <w:p w:rsidR="00072CEC" w:rsidRPr="00490C10" w:rsidRDefault="00072CEC" w:rsidP="00281C55">
      <w:pPr>
        <w:pStyle w:val="3"/>
        <w:spacing w:line="360" w:lineRule="auto"/>
        <w:rPr>
          <w:rFonts w:ascii="仿宋_GB2312" w:eastAsia="仿宋_GB2312"/>
          <w:sz w:val="28"/>
          <w:szCs w:val="28"/>
        </w:rPr>
      </w:pPr>
      <w:bookmarkStart w:id="216" w:name="_Toc46155170"/>
      <w:r w:rsidRPr="007408A5">
        <w:rPr>
          <w:rFonts w:ascii="仿宋_GB2312" w:eastAsia="仿宋_GB2312" w:hint="eastAsia"/>
          <w:b/>
          <w:sz w:val="28"/>
          <w:szCs w:val="28"/>
        </w:rPr>
        <w:t>故障</w:t>
      </w:r>
      <w:bookmarkEnd w:id="216"/>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2.1.2.1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bCs/>
          <w:sz w:val="28"/>
          <w:szCs w:val="28"/>
        </w:rPr>
        <w:t>：阀芯在打开过程中卡死</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bCs/>
          <w:sz w:val="28"/>
          <w:szCs w:val="28"/>
        </w:rPr>
        <w:t>：</w:t>
      </w:r>
      <w:r w:rsidR="00072CEC" w:rsidRPr="00AC7FC2">
        <w:rPr>
          <w:rFonts w:ascii="仿宋_GB2312" w:eastAsia="仿宋_GB2312" w:hAnsi="宋体" w:hint="eastAsia"/>
          <w:bCs/>
          <w:sz w:val="28"/>
          <w:szCs w:val="28"/>
        </w:rPr>
        <w:t>2020年3月25日</w:t>
      </w:r>
      <w:r w:rsidR="00072CEC" w:rsidRPr="00AC7FC2">
        <w:rPr>
          <w:rFonts w:ascii="仿宋_GB2312" w:eastAsia="仿宋_GB2312" w:hAnsi="宋体"/>
          <w:bCs/>
          <w:sz w:val="28"/>
          <w:szCs w:val="28"/>
        </w:rPr>
        <w:t>，</w:t>
      </w:r>
      <w:r w:rsidR="00072CEC" w:rsidRPr="00AC7FC2">
        <w:rPr>
          <w:rFonts w:ascii="仿宋_GB2312" w:eastAsia="仿宋_GB2312" w:hAnsi="宋体" w:hint="eastAsia"/>
          <w:bCs/>
          <w:sz w:val="28"/>
          <w:szCs w:val="28"/>
        </w:rPr>
        <w:t>发现人</w:t>
      </w:r>
      <w:r w:rsidR="00072CEC" w:rsidRPr="00AC7FC2">
        <w:rPr>
          <w:rFonts w:ascii="仿宋_GB2312" w:eastAsia="仿宋_GB2312" w:hAnsi="宋体"/>
          <w:bCs/>
          <w:sz w:val="28"/>
          <w:szCs w:val="28"/>
        </w:rPr>
        <w:t>：李杰、龙正义</w:t>
      </w:r>
    </w:p>
    <w:p w:rsidR="00072CEC" w:rsidRPr="007408A5" w:rsidRDefault="00072CEC" w:rsidP="007408A5">
      <w:pPr>
        <w:spacing w:line="360" w:lineRule="auto"/>
        <w:ind w:firstLineChars="200" w:firstLine="562"/>
        <w:rPr>
          <w:rFonts w:ascii="仿宋_GB2312" w:eastAsia="仿宋_GB2312" w:hAnsi="宋体"/>
          <w:b/>
          <w:bCs/>
          <w:sz w:val="28"/>
          <w:szCs w:val="28"/>
        </w:rPr>
      </w:pPr>
      <w:r w:rsidRPr="007408A5">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预抽真空</w:t>
      </w:r>
      <w:r w:rsidRPr="00AC7FC2">
        <w:rPr>
          <w:rFonts w:ascii="仿宋_GB2312" w:eastAsia="仿宋_GB2312" w:hAnsi="宋体"/>
          <w:bCs/>
          <w:sz w:val="28"/>
          <w:szCs w:val="28"/>
        </w:rPr>
        <w:t>完成后，真空闸板阀在打开过程中（打开</w:t>
      </w:r>
      <w:r w:rsidRPr="00AC7FC2">
        <w:rPr>
          <w:rFonts w:ascii="仿宋_GB2312" w:eastAsia="仿宋_GB2312" w:hAnsi="宋体" w:hint="eastAsia"/>
          <w:bCs/>
          <w:sz w:val="28"/>
          <w:szCs w:val="28"/>
        </w:rPr>
        <w:t>约1/3的</w:t>
      </w:r>
      <w:r w:rsidRPr="00AC7FC2">
        <w:rPr>
          <w:rFonts w:ascii="仿宋_GB2312" w:eastAsia="仿宋_GB2312" w:hAnsi="宋体"/>
          <w:bCs/>
          <w:sz w:val="28"/>
          <w:szCs w:val="28"/>
        </w:rPr>
        <w:t>位置）</w:t>
      </w:r>
      <w:r w:rsidRPr="00AC7FC2">
        <w:rPr>
          <w:rFonts w:ascii="仿宋_GB2312" w:eastAsia="仿宋_GB2312" w:hAnsi="宋体" w:hint="eastAsia"/>
          <w:bCs/>
          <w:sz w:val="28"/>
          <w:szCs w:val="28"/>
        </w:rPr>
        <w:t>突然</w:t>
      </w:r>
      <w:r w:rsidRPr="00AC7FC2">
        <w:rPr>
          <w:rFonts w:ascii="仿宋_GB2312" w:eastAsia="仿宋_GB2312" w:hAnsi="宋体"/>
          <w:bCs/>
          <w:sz w:val="28"/>
          <w:szCs w:val="28"/>
        </w:rPr>
        <w:t>卡死</w:t>
      </w:r>
      <w:r w:rsidRPr="00AC7FC2">
        <w:rPr>
          <w:rFonts w:ascii="仿宋_GB2312" w:eastAsia="仿宋_GB2312" w:hAnsi="宋体" w:hint="eastAsia"/>
          <w:bCs/>
          <w:sz w:val="28"/>
          <w:szCs w:val="28"/>
        </w:rPr>
        <w:t>。</w:t>
      </w:r>
      <w:r w:rsidRPr="00AC7FC2">
        <w:rPr>
          <w:rFonts w:ascii="仿宋_GB2312" w:eastAsia="仿宋_GB2312" w:hAnsi="宋体"/>
          <w:bCs/>
          <w:sz w:val="28"/>
          <w:szCs w:val="28"/>
        </w:rPr>
        <w:t>经</w:t>
      </w:r>
      <w:r w:rsidRPr="00AC7FC2">
        <w:rPr>
          <w:rFonts w:ascii="仿宋_GB2312" w:eastAsia="仿宋_GB2312" w:hAnsi="宋体" w:hint="eastAsia"/>
          <w:bCs/>
          <w:sz w:val="28"/>
          <w:szCs w:val="28"/>
        </w:rPr>
        <w:t>开盖</w:t>
      </w:r>
      <w:r w:rsidRPr="00AC7FC2">
        <w:rPr>
          <w:rFonts w:ascii="仿宋_GB2312" w:eastAsia="仿宋_GB2312" w:hAnsi="宋体"/>
          <w:bCs/>
          <w:sz w:val="28"/>
          <w:szCs w:val="28"/>
        </w:rPr>
        <w:t>检查，发现底端散落了一堆铁屑和部分小滚珠，初步判定是丝杠和丝母</w:t>
      </w:r>
      <w:r w:rsidRPr="00AC7FC2">
        <w:rPr>
          <w:rFonts w:ascii="仿宋_GB2312" w:eastAsia="仿宋_GB2312" w:hAnsi="宋体" w:hint="eastAsia"/>
          <w:bCs/>
          <w:sz w:val="28"/>
          <w:szCs w:val="28"/>
        </w:rPr>
        <w:t>卡住</w:t>
      </w:r>
      <w:r w:rsidRPr="00AC7FC2">
        <w:rPr>
          <w:rFonts w:ascii="仿宋_GB2312" w:eastAsia="仿宋_GB2312" w:hAnsi="宋体"/>
          <w:bCs/>
          <w:sz w:val="28"/>
          <w:szCs w:val="28"/>
        </w:rPr>
        <w:t>破坏</w:t>
      </w:r>
      <w:r w:rsidRPr="00AC7FC2">
        <w:rPr>
          <w:rFonts w:ascii="仿宋_GB2312" w:eastAsia="仿宋_GB2312" w:hAnsi="宋体" w:hint="eastAsia"/>
          <w:bCs/>
          <w:sz w:val="28"/>
          <w:szCs w:val="28"/>
        </w:rPr>
        <w:t>。</w:t>
      </w:r>
      <w:r w:rsidRPr="00AC7FC2">
        <w:rPr>
          <w:rFonts w:ascii="仿宋_GB2312" w:eastAsia="仿宋_GB2312" w:hAnsi="宋体"/>
          <w:bCs/>
          <w:sz w:val="28"/>
          <w:szCs w:val="28"/>
        </w:rPr>
        <w:t>经</w:t>
      </w:r>
      <w:r w:rsidRPr="00AC7FC2">
        <w:rPr>
          <w:rFonts w:ascii="仿宋_GB2312" w:eastAsia="仿宋_GB2312" w:hAnsi="宋体" w:hint="eastAsia"/>
          <w:bCs/>
          <w:sz w:val="28"/>
          <w:szCs w:val="28"/>
        </w:rPr>
        <w:t>与</w:t>
      </w:r>
      <w:r w:rsidRPr="00AC7FC2">
        <w:rPr>
          <w:rFonts w:ascii="仿宋_GB2312" w:eastAsia="仿宋_GB2312" w:hAnsi="宋体"/>
          <w:bCs/>
          <w:sz w:val="28"/>
          <w:szCs w:val="28"/>
        </w:rPr>
        <w:t>原厂（北票真空设备有限公司）</w:t>
      </w:r>
      <w:r w:rsidRPr="00AC7FC2">
        <w:rPr>
          <w:rFonts w:ascii="仿宋_GB2312" w:eastAsia="仿宋_GB2312" w:hAnsi="宋体" w:hint="eastAsia"/>
          <w:bCs/>
          <w:sz w:val="28"/>
          <w:szCs w:val="28"/>
        </w:rPr>
        <w:t>进行</w:t>
      </w:r>
      <w:r w:rsidRPr="00AC7FC2">
        <w:rPr>
          <w:rFonts w:ascii="仿宋_GB2312" w:eastAsia="仿宋_GB2312" w:hAnsi="宋体"/>
          <w:bCs/>
          <w:sz w:val="28"/>
          <w:szCs w:val="28"/>
        </w:rPr>
        <w:t>问题沟通，决定更换滚珠丝杠传动系统。</w:t>
      </w:r>
    </w:p>
    <w:p w:rsidR="00072CEC" w:rsidRPr="007408A5" w:rsidRDefault="00DF3DE1" w:rsidP="007408A5">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1、真空</w:t>
      </w:r>
      <w:r w:rsidRPr="00AC7FC2">
        <w:rPr>
          <w:rFonts w:ascii="仿宋_GB2312" w:eastAsia="仿宋_GB2312" w:hAnsi="宋体"/>
          <w:bCs/>
          <w:sz w:val="28"/>
          <w:szCs w:val="28"/>
        </w:rPr>
        <w:t>闸板阀为立式安装，丝杠与丝母间承受</w:t>
      </w:r>
      <w:r w:rsidRPr="00AC7FC2">
        <w:rPr>
          <w:rFonts w:ascii="仿宋_GB2312" w:eastAsia="仿宋_GB2312" w:hAnsi="宋体" w:hint="eastAsia"/>
          <w:bCs/>
          <w:sz w:val="28"/>
          <w:szCs w:val="28"/>
        </w:rPr>
        <w:t>的</w:t>
      </w:r>
      <w:r w:rsidRPr="00AC7FC2">
        <w:rPr>
          <w:rFonts w:ascii="仿宋_GB2312" w:eastAsia="仿宋_GB2312" w:hAnsi="宋体"/>
          <w:bCs/>
          <w:sz w:val="28"/>
          <w:szCs w:val="28"/>
        </w:rPr>
        <w:t>载荷更大</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2</w:t>
      </w:r>
      <w:r w:rsidRPr="00AC7FC2">
        <w:rPr>
          <w:rFonts w:ascii="仿宋_GB2312" w:eastAsia="仿宋_GB2312" w:hAnsi="宋体" w:hint="eastAsia"/>
          <w:bCs/>
          <w:sz w:val="28"/>
          <w:szCs w:val="28"/>
        </w:rPr>
        <w:t>、</w:t>
      </w:r>
      <w:r w:rsidRPr="00AC7FC2">
        <w:rPr>
          <w:rFonts w:ascii="仿宋_GB2312" w:eastAsia="仿宋_GB2312" w:hAnsi="宋体"/>
          <w:bCs/>
          <w:sz w:val="28"/>
          <w:szCs w:val="28"/>
        </w:rPr>
        <w:t>丝杠</w:t>
      </w:r>
      <w:r w:rsidRPr="00AC7FC2">
        <w:rPr>
          <w:rFonts w:ascii="仿宋_GB2312" w:eastAsia="仿宋_GB2312" w:hAnsi="宋体" w:hint="eastAsia"/>
          <w:bCs/>
          <w:sz w:val="28"/>
          <w:szCs w:val="28"/>
        </w:rPr>
        <w:t>与</w:t>
      </w:r>
      <w:r w:rsidRPr="00AC7FC2">
        <w:rPr>
          <w:rFonts w:ascii="仿宋_GB2312" w:eastAsia="仿宋_GB2312" w:hAnsi="宋体"/>
          <w:bCs/>
          <w:sz w:val="28"/>
          <w:szCs w:val="28"/>
        </w:rPr>
        <w:t>丝母为易损消耗零部件，对其</w:t>
      </w:r>
      <w:r w:rsidRPr="00AC7FC2">
        <w:rPr>
          <w:rFonts w:ascii="仿宋_GB2312" w:eastAsia="仿宋_GB2312" w:hAnsi="宋体" w:hint="eastAsia"/>
          <w:bCs/>
          <w:sz w:val="28"/>
          <w:szCs w:val="28"/>
        </w:rPr>
        <w:t>使用</w:t>
      </w:r>
      <w:r w:rsidRPr="00AC7FC2">
        <w:rPr>
          <w:rFonts w:ascii="仿宋_GB2312" w:eastAsia="仿宋_GB2312" w:hAnsi="宋体"/>
          <w:bCs/>
          <w:sz w:val="28"/>
          <w:szCs w:val="28"/>
        </w:rPr>
        <w:t>寿命和耗损情况未及时发现。</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w:t>
      </w:r>
      <w:r w:rsidRPr="00AC7FC2">
        <w:rPr>
          <w:rFonts w:ascii="仿宋_GB2312" w:eastAsia="仿宋_GB2312" w:hAnsi="宋体"/>
          <w:bCs/>
          <w:sz w:val="28"/>
          <w:szCs w:val="28"/>
        </w:rPr>
        <w:t>定期拆盖对传动系统进行维护保养；</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2</w:t>
      </w:r>
      <w:r w:rsidRPr="00AC7FC2">
        <w:rPr>
          <w:rFonts w:ascii="仿宋_GB2312" w:eastAsia="仿宋_GB2312" w:hAnsi="宋体" w:hint="eastAsia"/>
          <w:bCs/>
          <w:sz w:val="28"/>
          <w:szCs w:val="28"/>
        </w:rPr>
        <w:t>、</w:t>
      </w:r>
      <w:r w:rsidRPr="00AC7FC2">
        <w:rPr>
          <w:rFonts w:ascii="仿宋_GB2312" w:eastAsia="仿宋_GB2312" w:hAnsi="宋体"/>
          <w:bCs/>
          <w:sz w:val="28"/>
          <w:szCs w:val="28"/>
        </w:rPr>
        <w:t>试验人员应熟悉掌握不同设备的</w:t>
      </w:r>
      <w:r w:rsidRPr="00AC7FC2">
        <w:rPr>
          <w:rFonts w:ascii="仿宋_GB2312" w:eastAsia="仿宋_GB2312" w:hAnsi="宋体" w:hint="eastAsia"/>
          <w:bCs/>
          <w:sz w:val="28"/>
          <w:szCs w:val="28"/>
        </w:rPr>
        <w:t>损耗</w:t>
      </w:r>
      <w:r w:rsidRPr="00AC7FC2">
        <w:rPr>
          <w:rFonts w:ascii="仿宋_GB2312" w:eastAsia="仿宋_GB2312" w:hAnsi="宋体"/>
          <w:bCs/>
          <w:sz w:val="28"/>
          <w:szCs w:val="28"/>
        </w:rPr>
        <w:t>及寿命</w:t>
      </w:r>
      <w:r w:rsidRPr="00AC7FC2">
        <w:rPr>
          <w:rFonts w:ascii="仿宋_GB2312" w:eastAsia="仿宋_GB2312" w:hAnsi="宋体" w:hint="eastAsia"/>
          <w:bCs/>
          <w:sz w:val="28"/>
          <w:szCs w:val="28"/>
        </w:rPr>
        <w:t>，</w:t>
      </w:r>
      <w:r w:rsidRPr="00AC7FC2">
        <w:rPr>
          <w:rFonts w:ascii="仿宋_GB2312" w:eastAsia="仿宋_GB2312" w:hAnsi="宋体"/>
          <w:bCs/>
          <w:sz w:val="28"/>
          <w:szCs w:val="28"/>
        </w:rPr>
        <w:t>受损零件及时更换。</w:t>
      </w:r>
    </w:p>
    <w:p w:rsidR="00072CEC" w:rsidRPr="00BB0D36" w:rsidRDefault="00F00AF4" w:rsidP="00281C55">
      <w:pPr>
        <w:pStyle w:val="2"/>
        <w:spacing w:line="360" w:lineRule="auto"/>
        <w:rPr>
          <w:rFonts w:ascii="楷体_GB2312" w:eastAsia="楷体_GB2312" w:hAnsi="楷体"/>
        </w:rPr>
      </w:pPr>
      <w:bookmarkStart w:id="217" w:name="_Toc46155171"/>
      <w:r>
        <w:rPr>
          <w:rFonts w:ascii="楷体_GB2312" w:eastAsia="楷体_GB2312" w:hAnsi="楷体" w:hint="eastAsia"/>
        </w:rPr>
        <w:t>2.</w:t>
      </w:r>
      <w:r w:rsidR="00072CEC" w:rsidRPr="00BB0D36">
        <w:rPr>
          <w:rFonts w:ascii="楷体_GB2312" w:eastAsia="楷体_GB2312" w:hAnsi="楷体" w:hint="eastAsia"/>
        </w:rPr>
        <w:t>1.3喷管系统</w:t>
      </w:r>
      <w:bookmarkEnd w:id="217"/>
    </w:p>
    <w:p w:rsidR="00072CEC" w:rsidRPr="007408A5" w:rsidRDefault="00072CEC" w:rsidP="00281C55">
      <w:pPr>
        <w:pStyle w:val="3"/>
        <w:spacing w:line="360" w:lineRule="auto"/>
        <w:rPr>
          <w:rFonts w:ascii="仿宋_GB2312" w:eastAsia="仿宋_GB2312"/>
          <w:b/>
          <w:sz w:val="28"/>
          <w:szCs w:val="28"/>
        </w:rPr>
      </w:pPr>
      <w:bookmarkStart w:id="218" w:name="_Toc46155172"/>
      <w:r w:rsidRPr="007408A5">
        <w:rPr>
          <w:rFonts w:ascii="仿宋_GB2312" w:eastAsia="仿宋_GB2312"/>
          <w:b/>
          <w:sz w:val="28"/>
          <w:szCs w:val="28"/>
        </w:rPr>
        <w:t>组成</w:t>
      </w:r>
      <w:bookmarkEnd w:id="218"/>
    </w:p>
    <w:p w:rsidR="00072CEC" w:rsidRPr="0059360C" w:rsidRDefault="00072CEC" w:rsidP="00281C55">
      <w:pPr>
        <w:spacing w:line="360" w:lineRule="auto"/>
        <w:ind w:firstLineChars="200" w:firstLine="560"/>
        <w:rPr>
          <w:rFonts w:ascii="仿宋_GB2312" w:eastAsia="仿宋_GB2312" w:hAnsi="宋体"/>
          <w:bCs/>
          <w:sz w:val="32"/>
        </w:rPr>
      </w:pPr>
      <w:r w:rsidRPr="00AC7FC2">
        <w:rPr>
          <w:rFonts w:ascii="仿宋_GB2312" w:eastAsia="仿宋_GB2312" w:hAnsi="宋体" w:hint="eastAsia"/>
          <w:bCs/>
          <w:sz w:val="28"/>
          <w:szCs w:val="28"/>
        </w:rPr>
        <w:t>喷管</w:t>
      </w:r>
      <w:r w:rsidRPr="00AC7FC2">
        <w:rPr>
          <w:rFonts w:ascii="仿宋_GB2312" w:eastAsia="仿宋_GB2312" w:hAnsi="宋体"/>
          <w:bCs/>
          <w:sz w:val="28"/>
          <w:szCs w:val="28"/>
        </w:rPr>
        <w:t>由</w:t>
      </w:r>
      <w:r w:rsidRPr="00AC7FC2">
        <w:rPr>
          <w:rFonts w:ascii="仿宋_GB2312" w:eastAsia="仿宋_GB2312" w:hAnsi="宋体" w:hint="eastAsia"/>
          <w:bCs/>
          <w:sz w:val="28"/>
          <w:szCs w:val="28"/>
        </w:rPr>
        <w:t>本体</w:t>
      </w:r>
      <w:r w:rsidRPr="00AC7FC2">
        <w:rPr>
          <w:rFonts w:ascii="仿宋_GB2312" w:eastAsia="仿宋_GB2312" w:hAnsi="宋体"/>
          <w:bCs/>
          <w:sz w:val="28"/>
          <w:szCs w:val="28"/>
        </w:rPr>
        <w:t>及附属冷却系统组成。</w:t>
      </w:r>
    </w:p>
    <w:p w:rsidR="00072CEC" w:rsidRPr="007408A5" w:rsidRDefault="00072CEC" w:rsidP="00281C55">
      <w:pPr>
        <w:pStyle w:val="3"/>
        <w:spacing w:line="360" w:lineRule="auto"/>
        <w:rPr>
          <w:rFonts w:ascii="仿宋_GB2312" w:eastAsia="仿宋_GB2312"/>
          <w:b/>
          <w:sz w:val="28"/>
          <w:szCs w:val="28"/>
        </w:rPr>
      </w:pPr>
      <w:bookmarkStart w:id="219" w:name="_Toc46155173"/>
      <w:r w:rsidRPr="007408A5">
        <w:rPr>
          <w:rFonts w:ascii="仿宋_GB2312" w:eastAsia="仿宋_GB2312"/>
          <w:b/>
          <w:sz w:val="28"/>
          <w:szCs w:val="28"/>
        </w:rPr>
        <w:t>工作原理</w:t>
      </w:r>
      <w:bookmarkEnd w:id="219"/>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高超声速</w:t>
      </w:r>
      <w:r w:rsidRPr="00AC7FC2">
        <w:rPr>
          <w:rFonts w:ascii="仿宋_GB2312" w:eastAsia="仿宋_GB2312" w:hAnsi="宋体"/>
          <w:bCs/>
          <w:sz w:val="28"/>
          <w:szCs w:val="28"/>
        </w:rPr>
        <w:t>低密度风洞</w:t>
      </w:r>
      <w:r w:rsidRPr="00AC7FC2">
        <w:rPr>
          <w:rFonts w:ascii="仿宋_GB2312" w:eastAsia="仿宋_GB2312" w:hAnsi="宋体" w:hint="eastAsia"/>
          <w:bCs/>
          <w:sz w:val="28"/>
          <w:szCs w:val="28"/>
        </w:rPr>
        <w:t>的</w:t>
      </w:r>
      <w:r w:rsidRPr="00AC7FC2">
        <w:rPr>
          <w:rFonts w:ascii="仿宋_GB2312" w:eastAsia="仿宋_GB2312" w:hAnsi="宋体"/>
          <w:bCs/>
          <w:sz w:val="28"/>
          <w:szCs w:val="28"/>
        </w:rPr>
        <w:t>喷管为收缩扩张</w:t>
      </w:r>
      <w:r w:rsidRPr="00AC7FC2">
        <w:rPr>
          <w:rFonts w:ascii="仿宋_GB2312" w:eastAsia="仿宋_GB2312" w:hAnsi="宋体" w:hint="eastAsia"/>
          <w:bCs/>
          <w:sz w:val="28"/>
          <w:szCs w:val="28"/>
        </w:rPr>
        <w:t>型</w:t>
      </w:r>
      <w:r w:rsidRPr="00AC7FC2">
        <w:rPr>
          <w:rFonts w:ascii="仿宋_GB2312" w:eastAsia="仿宋_GB2312" w:hAnsi="宋体"/>
          <w:bCs/>
          <w:sz w:val="28"/>
          <w:szCs w:val="28"/>
        </w:rPr>
        <w:t>拉瓦尔喷管，</w:t>
      </w:r>
      <w:r w:rsidRPr="00AC7FC2">
        <w:rPr>
          <w:rFonts w:ascii="仿宋_GB2312" w:eastAsia="仿宋_GB2312" w:hAnsi="宋体" w:hint="eastAsia"/>
          <w:bCs/>
          <w:sz w:val="28"/>
          <w:szCs w:val="28"/>
        </w:rPr>
        <w:t>气源</w:t>
      </w:r>
      <w:r w:rsidRPr="00AC7FC2">
        <w:rPr>
          <w:rFonts w:ascii="仿宋_GB2312" w:eastAsia="仿宋_GB2312" w:hAnsi="宋体"/>
          <w:bCs/>
          <w:sz w:val="28"/>
          <w:szCs w:val="28"/>
        </w:rPr>
        <w:t>经喷管加速后获得所需马赫数的来流流场。</w:t>
      </w:r>
    </w:p>
    <w:p w:rsidR="00072CEC" w:rsidRPr="007408A5" w:rsidRDefault="00072CEC" w:rsidP="00281C55">
      <w:pPr>
        <w:pStyle w:val="3"/>
        <w:spacing w:line="360" w:lineRule="auto"/>
        <w:rPr>
          <w:rFonts w:ascii="仿宋_GB2312" w:eastAsia="仿宋_GB2312"/>
          <w:b/>
          <w:sz w:val="28"/>
          <w:szCs w:val="28"/>
        </w:rPr>
      </w:pPr>
      <w:bookmarkStart w:id="220" w:name="_Toc46155174"/>
      <w:r w:rsidRPr="007408A5">
        <w:rPr>
          <w:rFonts w:ascii="仿宋_GB2312" w:eastAsia="仿宋_GB2312"/>
          <w:b/>
          <w:sz w:val="28"/>
          <w:szCs w:val="28"/>
        </w:rPr>
        <w:t>故障</w:t>
      </w:r>
      <w:bookmarkEnd w:id="220"/>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2.1.3.1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：水管漏水</w:t>
      </w:r>
      <w:r w:rsidR="00072CEC" w:rsidRPr="00AC7FC2">
        <w:rPr>
          <w:rFonts w:ascii="仿宋_GB2312" w:eastAsia="仿宋_GB2312" w:hAnsi="宋体"/>
          <w:bCs/>
          <w:sz w:val="28"/>
          <w:szCs w:val="28"/>
        </w:rPr>
        <w:t xml:space="preserve"> </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：2015年6月12日，发现人：李震乾，龙正义，毛春满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2015年6月12日，李震乾，龙正义，毛春满对前一日更换好的M14喷管进行风洞运行前的试水工作，发现有很多水管在接口处漏水。对水管重新进行拧紧，故障解除。</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安装工人没有进行安装的后期检查，部分水管接头没有拧紧；部分水管接头在安装过程中损坏，造成密封不严问题。</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喷管更换前，对安装工人进行培训，将喷管更换过程的重点、要</w:t>
      </w:r>
      <w:r w:rsidRPr="00AC7FC2">
        <w:rPr>
          <w:rFonts w:ascii="仿宋_GB2312" w:eastAsia="仿宋_GB2312" w:hAnsi="宋体" w:hint="eastAsia"/>
          <w:bCs/>
          <w:sz w:val="28"/>
          <w:szCs w:val="28"/>
        </w:rPr>
        <w:lastRenderedPageBreak/>
        <w:t>点、注意事项对他们进行清楚的交代；安装完成后，对喷管安装的要点进行检查。</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2.1.3.2</w:t>
      </w:r>
      <w:r w:rsidR="00E06643" w:rsidRPr="00E06643">
        <w:rPr>
          <w:rFonts w:ascii="仿宋_GB2312" w:eastAsia="仿宋_GB2312" w:hAnsi="宋体" w:hint="eastAsia"/>
          <w:b/>
          <w:bCs/>
          <w:sz w:val="28"/>
          <w:szCs w:val="28"/>
        </w:rPr>
        <w:t>故障二</w:t>
      </w:r>
      <w:r w:rsidR="00072CEC" w:rsidRPr="00AC7FC2">
        <w:rPr>
          <w:rFonts w:ascii="仿宋_GB2312" w:eastAsia="仿宋_GB2312" w:hAnsi="宋体" w:hint="eastAsia"/>
          <w:bCs/>
          <w:sz w:val="28"/>
          <w:szCs w:val="28"/>
        </w:rPr>
        <w:t>：喷管喉道烧毁</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：2014年4月2日，发现人：李震乾，龙正义，毛春满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smartTag w:uri="urn:schemas-microsoft-com:office:smarttags" w:element="chsdate">
        <w:smartTagPr>
          <w:attr w:name="IsROCDate" w:val="False"/>
          <w:attr w:name="IsLunarDate" w:val="False"/>
          <w:attr w:name="Day" w:val="15"/>
          <w:attr w:name="Month" w:val="3"/>
          <w:attr w:name="Year" w:val="2014"/>
        </w:smartTagPr>
        <w:r w:rsidRPr="00AC7FC2">
          <w:rPr>
            <w:rFonts w:ascii="仿宋_GB2312" w:eastAsia="仿宋_GB2312" w:hAnsi="宋体" w:hint="eastAsia"/>
            <w:bCs/>
            <w:sz w:val="28"/>
            <w:szCs w:val="28"/>
          </w:rPr>
          <w:t>2014年3月15日，</w:t>
        </w:r>
      </w:smartTag>
      <w:r w:rsidRPr="00AC7FC2">
        <w:rPr>
          <w:rFonts w:ascii="仿宋_GB2312" w:eastAsia="仿宋_GB2312" w:hAnsi="宋体" w:hint="eastAsia"/>
          <w:bCs/>
          <w:sz w:val="28"/>
          <w:szCs w:val="28"/>
        </w:rPr>
        <w:t>采用1MW电弧加热器完成了M16喷管5MPa、1MPa状态的流场校测和标模测力。</w:t>
      </w:r>
      <w:smartTag w:uri="urn:schemas-microsoft-com:office:smarttags" w:element="chsdate">
        <w:smartTagPr>
          <w:attr w:name="IsROCDate" w:val="False"/>
          <w:attr w:name="IsLunarDate" w:val="False"/>
          <w:attr w:name="Day" w:val="17"/>
          <w:attr w:name="Month" w:val="3"/>
          <w:attr w:name="Year" w:val="2014"/>
        </w:smartTagPr>
        <w:r w:rsidRPr="00AC7FC2">
          <w:rPr>
            <w:rFonts w:ascii="仿宋_GB2312" w:eastAsia="仿宋_GB2312" w:hAnsi="宋体" w:hint="eastAsia"/>
            <w:bCs/>
            <w:sz w:val="28"/>
            <w:szCs w:val="28"/>
          </w:rPr>
          <w:t>3月17日</w:t>
        </w:r>
      </w:smartTag>
      <w:r w:rsidRPr="00AC7FC2">
        <w:rPr>
          <w:rFonts w:ascii="仿宋_GB2312" w:eastAsia="仿宋_GB2312" w:hAnsi="宋体" w:hint="eastAsia"/>
          <w:bCs/>
          <w:sz w:val="28"/>
          <w:szCs w:val="28"/>
        </w:rPr>
        <w:t>更换10MW电弧加热器进行M16喷管10MPa的状态参数调试，</w:t>
      </w:r>
      <w:smartTag w:uri="urn:schemas-microsoft-com:office:smarttags" w:element="chsdate">
        <w:smartTagPr>
          <w:attr w:name="IsROCDate" w:val="False"/>
          <w:attr w:name="IsLunarDate" w:val="False"/>
          <w:attr w:name="Day" w:val="21"/>
          <w:attr w:name="Month" w:val="3"/>
          <w:attr w:name="Year" w:val="2014"/>
        </w:smartTagPr>
        <w:r w:rsidRPr="00AC7FC2">
          <w:rPr>
            <w:rFonts w:ascii="仿宋_GB2312" w:eastAsia="仿宋_GB2312" w:hAnsi="宋体" w:hint="eastAsia"/>
            <w:bCs/>
            <w:sz w:val="28"/>
            <w:szCs w:val="28"/>
          </w:rPr>
          <w:t>3月21日</w:t>
        </w:r>
      </w:smartTag>
      <w:r w:rsidRPr="00AC7FC2">
        <w:rPr>
          <w:rFonts w:ascii="仿宋_GB2312" w:eastAsia="仿宋_GB2312" w:hAnsi="宋体" w:hint="eastAsia"/>
          <w:bCs/>
          <w:sz w:val="28"/>
          <w:szCs w:val="28"/>
        </w:rPr>
        <w:t>至</w:t>
      </w:r>
      <w:smartTag w:uri="urn:schemas-microsoft-com:office:smarttags" w:element="chsdate">
        <w:smartTagPr>
          <w:attr w:name="IsROCDate" w:val="False"/>
          <w:attr w:name="IsLunarDate" w:val="False"/>
          <w:attr w:name="Day" w:val="1"/>
          <w:attr w:name="Month" w:val="4"/>
          <w:attr w:name="Year" w:val="2014"/>
        </w:smartTagPr>
        <w:r w:rsidRPr="00AC7FC2">
          <w:rPr>
            <w:rFonts w:ascii="仿宋_GB2312" w:eastAsia="仿宋_GB2312" w:hAnsi="宋体" w:hint="eastAsia"/>
            <w:bCs/>
            <w:sz w:val="28"/>
            <w:szCs w:val="28"/>
          </w:rPr>
          <w:t>4月1日</w:t>
        </w:r>
      </w:smartTag>
      <w:r w:rsidRPr="00AC7FC2">
        <w:rPr>
          <w:rFonts w:ascii="仿宋_GB2312" w:eastAsia="仿宋_GB2312" w:hAnsi="宋体" w:hint="eastAsia"/>
          <w:bCs/>
          <w:sz w:val="28"/>
          <w:szCs w:val="28"/>
        </w:rPr>
        <w:t>进行了8次点火调试，稳定段总压和总温均未达到要求，担心加大电流会烧损10MW电弧加热器内壳（由于备件数量只剩1件），希望改变冷热气流配比达到所需的状态；</w:t>
      </w:r>
      <w:smartTag w:uri="urn:schemas-microsoft-com:office:smarttags" w:element="chsdate">
        <w:smartTagPr>
          <w:attr w:name="IsROCDate" w:val="False"/>
          <w:attr w:name="IsLunarDate" w:val="False"/>
          <w:attr w:name="Day" w:val="2"/>
          <w:attr w:name="Month" w:val="4"/>
          <w:attr w:name="Year" w:val="2014"/>
        </w:smartTagPr>
        <w:r w:rsidRPr="00AC7FC2">
          <w:rPr>
            <w:rFonts w:ascii="仿宋_GB2312" w:eastAsia="仿宋_GB2312" w:hAnsi="宋体" w:hint="eastAsia"/>
            <w:bCs/>
            <w:sz w:val="28"/>
            <w:szCs w:val="28"/>
          </w:rPr>
          <w:t>2014年4月2日</w:t>
        </w:r>
      </w:smartTag>
      <w:r w:rsidRPr="00AC7FC2">
        <w:rPr>
          <w:rFonts w:ascii="仿宋_GB2312" w:eastAsia="仿宋_GB2312" w:hAnsi="宋体" w:hint="eastAsia"/>
          <w:bCs/>
          <w:sz w:val="28"/>
          <w:szCs w:val="28"/>
        </w:rPr>
        <w:t>对供气流量进行调整后，于15:10在进行M16喷管状态参数调试时，电弧加热器点火后2s后听到一声巨响，发现一股浓烟在加热器和喷管中间产生，值班长龙正义和电弧加热器操作手毛春满当即紧急停车，3s时断水气电。随后现场检查发现M16喷管喉道四根回水管接头和软管烧穿，拆卸喉道后发现喉道段收缩段及喉道附近完全烧毁，喷管喉道段和连接段现场如图1、2所示。16:00左右徐翔所长、庄宴政委、李四新副所长、杨彦广总师先后到现场查看了情况。</w:t>
      </w:r>
      <w:smartTag w:uri="urn:schemas-microsoft-com:office:smarttags" w:element="chsdate">
        <w:smartTagPr>
          <w:attr w:name="IsROCDate" w:val="False"/>
          <w:attr w:name="IsLunarDate" w:val="False"/>
          <w:attr w:name="Day" w:val="10"/>
          <w:attr w:name="Month" w:val="4"/>
          <w:attr w:name="Year" w:val="2014"/>
        </w:smartTagPr>
        <w:r w:rsidRPr="00AC7FC2">
          <w:rPr>
            <w:rFonts w:ascii="仿宋_GB2312" w:eastAsia="仿宋_GB2312" w:hAnsi="宋体" w:hint="eastAsia"/>
            <w:bCs/>
            <w:sz w:val="28"/>
            <w:szCs w:val="28"/>
          </w:rPr>
          <w:t>4月10日</w:t>
        </w:r>
      </w:smartTag>
      <w:r w:rsidRPr="00AC7FC2">
        <w:rPr>
          <w:rFonts w:ascii="仿宋_GB2312" w:eastAsia="仿宋_GB2312" w:hAnsi="宋体" w:hint="eastAsia"/>
          <w:bCs/>
          <w:sz w:val="28"/>
          <w:szCs w:val="28"/>
        </w:rPr>
        <w:t>晚，杨总、石义雷、陈爱国、孙良宝、李震乾、毛春满对前一阶段试验状态和发生故障的状态进行比较分析，并对初步原因分析进行了讨论。</w:t>
      </w:r>
      <w:smartTag w:uri="urn:schemas-microsoft-com:office:smarttags" w:element="chsdate">
        <w:smartTagPr>
          <w:attr w:name="IsROCDate" w:val="False"/>
          <w:attr w:name="IsLunarDate" w:val="False"/>
          <w:attr w:name="Day" w:val="11"/>
          <w:attr w:name="Month" w:val="4"/>
          <w:attr w:name="Year" w:val="2014"/>
        </w:smartTagPr>
        <w:r w:rsidRPr="00AC7FC2">
          <w:rPr>
            <w:rFonts w:ascii="仿宋_GB2312" w:eastAsia="仿宋_GB2312" w:hAnsi="宋体" w:hint="eastAsia"/>
            <w:bCs/>
            <w:sz w:val="28"/>
            <w:szCs w:val="28"/>
          </w:rPr>
          <w:t>4月11日</w:t>
        </w:r>
      </w:smartTag>
      <w:r w:rsidRPr="00AC7FC2">
        <w:rPr>
          <w:rFonts w:ascii="仿宋_GB2312" w:eastAsia="仿宋_GB2312" w:hAnsi="宋体" w:hint="eastAsia"/>
          <w:bCs/>
          <w:sz w:val="28"/>
          <w:szCs w:val="28"/>
        </w:rPr>
        <w:t>对喷管喉道段进行剖切，发现剖切面水道部分堵塞，横切面水道高度约</w:t>
      </w:r>
      <w:smartTag w:uri="urn:schemas-microsoft-com:office:smarttags" w:element="chmetcnv">
        <w:smartTagPr>
          <w:attr w:name="TCSC" w:val="0"/>
          <w:attr w:name="NumberType" w:val="1"/>
          <w:attr w:name="Negative" w:val="False"/>
          <w:attr w:name="HasSpace" w:val="False"/>
          <w:attr w:name="SourceValue" w:val="1.2"/>
          <w:attr w:name="UnitName" w:val="mm"/>
        </w:smartTagPr>
        <w:r w:rsidRPr="00AC7FC2">
          <w:rPr>
            <w:rFonts w:ascii="仿宋_GB2312" w:eastAsia="仿宋_GB2312" w:hAnsi="宋体" w:hint="eastAsia"/>
            <w:bCs/>
            <w:sz w:val="28"/>
            <w:szCs w:val="28"/>
          </w:rPr>
          <w:t>1.2mm</w:t>
        </w:r>
      </w:smartTag>
      <w:r w:rsidRPr="00AC7FC2">
        <w:rPr>
          <w:rFonts w:ascii="仿宋_GB2312" w:eastAsia="仿宋_GB2312" w:hAnsi="宋体" w:hint="eastAsia"/>
          <w:bCs/>
          <w:sz w:val="28"/>
          <w:szCs w:val="28"/>
        </w:rPr>
        <w:t>与设计的</w:t>
      </w:r>
      <w:smartTag w:uri="urn:schemas-microsoft-com:office:smarttags" w:element="chmetcnv">
        <w:smartTagPr>
          <w:attr w:name="TCSC" w:val="0"/>
          <w:attr w:name="NumberType" w:val="1"/>
          <w:attr w:name="Negative" w:val="False"/>
          <w:attr w:name="HasSpace" w:val="False"/>
          <w:attr w:name="SourceValue" w:val="3"/>
          <w:attr w:name="UnitName" w:val="mm"/>
        </w:smartTagPr>
        <w:r w:rsidRPr="00AC7FC2">
          <w:rPr>
            <w:rFonts w:ascii="仿宋_GB2312" w:eastAsia="仿宋_GB2312" w:hAnsi="宋体" w:hint="eastAsia"/>
            <w:bCs/>
            <w:sz w:val="28"/>
            <w:szCs w:val="28"/>
          </w:rPr>
          <w:t>3mm</w:t>
        </w:r>
      </w:smartTag>
      <w:r w:rsidRPr="00AC7FC2">
        <w:rPr>
          <w:rFonts w:ascii="仿宋_GB2312" w:eastAsia="仿宋_GB2312" w:hAnsi="宋体" w:hint="eastAsia"/>
          <w:bCs/>
          <w:sz w:val="28"/>
          <w:szCs w:val="28"/>
        </w:rPr>
        <w:t xml:space="preserve">差距较大； </w:t>
      </w:r>
      <w:smartTag w:uri="urn:schemas-microsoft-com:office:smarttags" w:element="chsdate">
        <w:smartTagPr>
          <w:attr w:name="IsROCDate" w:val="False"/>
          <w:attr w:name="IsLunarDate" w:val="False"/>
          <w:attr w:name="Day" w:val="18"/>
          <w:attr w:name="Month" w:val="4"/>
          <w:attr w:name="Year" w:val="2014"/>
        </w:smartTagPr>
        <w:r w:rsidRPr="00AC7FC2">
          <w:rPr>
            <w:rFonts w:ascii="仿宋_GB2312" w:eastAsia="仿宋_GB2312" w:hAnsi="宋体" w:hint="eastAsia"/>
            <w:bCs/>
            <w:sz w:val="28"/>
            <w:szCs w:val="28"/>
          </w:rPr>
          <w:t>4月18日</w:t>
        </w:r>
      </w:smartTag>
      <w:r w:rsidRPr="00AC7FC2">
        <w:rPr>
          <w:rFonts w:ascii="仿宋_GB2312" w:eastAsia="仿宋_GB2312" w:hAnsi="宋体" w:hint="eastAsia"/>
          <w:bCs/>
          <w:sz w:val="28"/>
          <w:szCs w:val="28"/>
        </w:rPr>
        <w:t>，喉道段生产厂家智创联合总经理、总工程师和市场总监三人到现场进行故障分析，由于喉道段内部结构复杂，现场无法准确判断原因，现场决定将喉道段发回智创联合，由</w:t>
      </w:r>
      <w:r w:rsidRPr="00AC7FC2">
        <w:rPr>
          <w:rFonts w:ascii="仿宋_GB2312" w:eastAsia="仿宋_GB2312" w:hAnsi="宋体" w:hint="eastAsia"/>
          <w:bCs/>
          <w:sz w:val="28"/>
          <w:szCs w:val="28"/>
        </w:rPr>
        <w:lastRenderedPageBreak/>
        <w:t>智创联合对产品进行进一步剖切和故障分析；</w:t>
      </w:r>
      <w:smartTag w:uri="urn:schemas-microsoft-com:office:smarttags" w:element="chsdate">
        <w:smartTagPr>
          <w:attr w:name="IsROCDate" w:val="False"/>
          <w:attr w:name="IsLunarDate" w:val="False"/>
          <w:attr w:name="Day" w:val="28"/>
          <w:attr w:name="Month" w:val="4"/>
          <w:attr w:name="Year" w:val="2014"/>
        </w:smartTagPr>
        <w:r w:rsidRPr="00AC7FC2">
          <w:rPr>
            <w:rFonts w:ascii="仿宋_GB2312" w:eastAsia="仿宋_GB2312" w:hAnsi="宋体" w:hint="eastAsia"/>
            <w:bCs/>
            <w:sz w:val="28"/>
            <w:szCs w:val="28"/>
          </w:rPr>
          <w:t>4月28日</w:t>
        </w:r>
      </w:smartTag>
      <w:r w:rsidRPr="00AC7FC2">
        <w:rPr>
          <w:rFonts w:ascii="仿宋_GB2312" w:eastAsia="仿宋_GB2312" w:hAnsi="宋体" w:hint="eastAsia"/>
          <w:bCs/>
          <w:sz w:val="28"/>
          <w:szCs w:val="28"/>
        </w:rPr>
        <w:t>反馈了分析报告。</w:t>
      </w:r>
    </w:p>
    <w:p w:rsidR="00072CEC" w:rsidRPr="0059360C" w:rsidRDefault="00072CEC" w:rsidP="00281C55">
      <w:pPr>
        <w:spacing w:line="360" w:lineRule="auto"/>
        <w:ind w:firstLineChars="200" w:firstLine="640"/>
        <w:rPr>
          <w:rFonts w:ascii="仿宋_GB2312" w:eastAsia="仿宋_GB2312" w:hAnsi="宋体"/>
          <w:bCs/>
          <w:sz w:val="32"/>
        </w:rPr>
      </w:pPr>
      <w:r w:rsidRPr="0059360C">
        <w:rPr>
          <w:rFonts w:ascii="仿宋_GB2312" w:eastAsia="仿宋_GB2312" w:hAnsi="宋体"/>
          <w:bCs/>
          <w:noProof/>
          <w:sz w:val="32"/>
        </w:rPr>
        <w:drawing>
          <wp:inline distT="0" distB="0" distL="0" distR="0" wp14:anchorId="1CE6669C" wp14:editId="4DFB2332">
            <wp:extent cx="2156460" cy="1437640"/>
            <wp:effectExtent l="0" t="0" r="0" b="0"/>
            <wp:docPr id="469" name="图片 469" descr="SAM_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_91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a:ln>
                      <a:noFill/>
                    </a:ln>
                  </pic:spPr>
                </pic:pic>
              </a:graphicData>
            </a:graphic>
          </wp:inline>
        </w:drawing>
      </w:r>
      <w:r w:rsidRPr="0059360C">
        <w:rPr>
          <w:rFonts w:ascii="仿宋_GB2312" w:eastAsia="仿宋_GB2312" w:hAnsi="宋体" w:hint="eastAsia"/>
          <w:bCs/>
          <w:sz w:val="32"/>
        </w:rPr>
        <w:t xml:space="preserve">  </w:t>
      </w:r>
      <w:r w:rsidRPr="0059360C">
        <w:rPr>
          <w:rFonts w:ascii="仿宋_GB2312" w:eastAsia="仿宋_GB2312" w:hAnsi="宋体"/>
          <w:bCs/>
          <w:noProof/>
          <w:sz w:val="32"/>
        </w:rPr>
        <w:drawing>
          <wp:inline distT="0" distB="0" distL="0" distR="0" wp14:anchorId="36821BAB" wp14:editId="386C352E">
            <wp:extent cx="2156460" cy="1437640"/>
            <wp:effectExtent l="0" t="0" r="0" b="0"/>
            <wp:docPr id="470" name="图片 470" descr="SAM_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_91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a:ln>
                      <a:noFill/>
                    </a:ln>
                  </pic:spPr>
                </pic:pic>
              </a:graphicData>
            </a:graphic>
          </wp:inline>
        </w:drawing>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图1 喷管喉道段烧毁后照片</w:t>
      </w:r>
      <w:r>
        <w:rPr>
          <w:rFonts w:ascii="仿宋_GB2312" w:eastAsia="仿宋_GB2312" w:hAnsi="宋体" w:hint="eastAsia"/>
          <w:bCs/>
          <w:sz w:val="28"/>
          <w:szCs w:val="28"/>
        </w:rPr>
        <w:t xml:space="preserve">   </w:t>
      </w:r>
      <w:r w:rsidRPr="00AC7FC2">
        <w:rPr>
          <w:rFonts w:ascii="仿宋_GB2312" w:eastAsia="仿宋_GB2312" w:hAnsi="宋体" w:hint="eastAsia"/>
          <w:bCs/>
          <w:sz w:val="28"/>
          <w:szCs w:val="28"/>
        </w:rPr>
        <w:t xml:space="preserve"> 图2 喷管第一扩张段现场照片</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通过分析，发现导致M16喉道段烧坏的主要因素是M16喉道段加工未达到设计要求，水道高度加工后小于设计值且部分水道被堵，故高热流情况下无法及时传热导致喉道失效爆裂。次要因素是电弧加热器冷热气配比失调导致温度超过设计值。</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M16喷管喉道采用真空扩散焊方式加工，在验收过程中，对构件的耐压情况进行了验证，但未对冷却水流量进行检查，也未对水流的均匀性情况进行检查，导致对加工缺陷没有及时发现。</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另外，进行状态调试过程中，要采取循序渐进的方式，不能对调试参数进行剧烈的调整。</w:t>
      </w:r>
    </w:p>
    <w:p w:rsidR="00072CEC" w:rsidRPr="00BB0D36" w:rsidRDefault="00F00AF4" w:rsidP="00281C55">
      <w:pPr>
        <w:pStyle w:val="2"/>
        <w:spacing w:line="360" w:lineRule="auto"/>
        <w:rPr>
          <w:rFonts w:ascii="楷体_GB2312" w:eastAsia="楷体_GB2312" w:hAnsi="楷体"/>
        </w:rPr>
      </w:pPr>
      <w:bookmarkStart w:id="221" w:name="_Toc46155175"/>
      <w:r>
        <w:rPr>
          <w:rFonts w:ascii="楷体_GB2312" w:eastAsia="楷体_GB2312" w:hAnsi="楷体" w:hint="eastAsia"/>
        </w:rPr>
        <w:t>2.</w:t>
      </w:r>
      <w:r w:rsidR="00072CEC" w:rsidRPr="00BB0D36">
        <w:rPr>
          <w:rFonts w:ascii="楷体_GB2312" w:eastAsia="楷体_GB2312" w:hAnsi="楷体" w:hint="eastAsia"/>
        </w:rPr>
        <w:t>1.4电弧加热器系统</w:t>
      </w:r>
      <w:bookmarkEnd w:id="221"/>
    </w:p>
    <w:p w:rsidR="00072CEC" w:rsidRPr="00DF3DE1" w:rsidRDefault="00072CEC" w:rsidP="00281C55">
      <w:pPr>
        <w:pStyle w:val="3"/>
        <w:spacing w:line="360" w:lineRule="auto"/>
        <w:rPr>
          <w:rFonts w:ascii="仿宋_GB2312" w:eastAsia="仿宋_GB2312"/>
          <w:b/>
          <w:sz w:val="28"/>
          <w:szCs w:val="28"/>
        </w:rPr>
      </w:pPr>
      <w:bookmarkStart w:id="222" w:name="_Toc46155176"/>
      <w:r w:rsidRPr="00DF3DE1">
        <w:rPr>
          <w:rFonts w:ascii="仿宋_GB2312" w:eastAsia="仿宋_GB2312" w:hint="eastAsia"/>
          <w:b/>
          <w:sz w:val="28"/>
          <w:szCs w:val="28"/>
        </w:rPr>
        <w:t>组成</w:t>
      </w:r>
      <w:bookmarkEnd w:id="222"/>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电弧加热器系统一般由电弧加热器、混合室和过渡段部段组成。电弧加热器主要分为前电极、后电极、弧室和引弧气缸系统等四大部件。</w:t>
      </w:r>
    </w:p>
    <w:p w:rsidR="00072CEC" w:rsidRPr="00DF3DE1" w:rsidRDefault="00072CEC" w:rsidP="00281C55">
      <w:pPr>
        <w:pStyle w:val="3"/>
        <w:spacing w:line="360" w:lineRule="auto"/>
        <w:rPr>
          <w:rFonts w:ascii="仿宋_GB2312" w:eastAsia="仿宋_GB2312"/>
          <w:b/>
          <w:sz w:val="28"/>
          <w:szCs w:val="28"/>
        </w:rPr>
      </w:pPr>
      <w:bookmarkStart w:id="223" w:name="_Toc46155177"/>
      <w:r w:rsidRPr="00DF3DE1">
        <w:rPr>
          <w:rFonts w:ascii="仿宋_GB2312" w:eastAsia="仿宋_GB2312" w:hint="eastAsia"/>
          <w:b/>
          <w:sz w:val="28"/>
          <w:szCs w:val="28"/>
        </w:rPr>
        <w:t>工作原理</w:t>
      </w:r>
      <w:bookmarkEnd w:id="223"/>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电弧加热器是利用电弧对气体进行加热产生温度为几千开甚至</w:t>
      </w:r>
      <w:r w:rsidRPr="00AC7FC2">
        <w:rPr>
          <w:rFonts w:ascii="仿宋_GB2312" w:eastAsia="仿宋_GB2312" w:hAnsi="宋体" w:hint="eastAsia"/>
          <w:bCs/>
          <w:sz w:val="28"/>
          <w:szCs w:val="28"/>
        </w:rPr>
        <w:lastRenderedPageBreak/>
        <w:t>上万开的试验装置。电弧加热器使用呈非线性负阻特性的高压直流电源。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基本工作原理是：将可调节压力和流量的压缩气体注入电弧加热器，由电源系统将空气击穿电离，形成等离子体电弧，把空气加热到高温状态，获得的高温气体经过锥形喷管加速到需要速度，形成高焓、高速气流。</w:t>
      </w:r>
    </w:p>
    <w:p w:rsidR="00072CEC" w:rsidRPr="00DF3DE1" w:rsidRDefault="00072CEC" w:rsidP="00281C55">
      <w:pPr>
        <w:pStyle w:val="3"/>
        <w:spacing w:line="360" w:lineRule="auto"/>
        <w:rPr>
          <w:rFonts w:ascii="仿宋_GB2312" w:eastAsia="仿宋_GB2312"/>
          <w:b/>
          <w:sz w:val="28"/>
          <w:szCs w:val="28"/>
        </w:rPr>
      </w:pPr>
      <w:bookmarkStart w:id="224" w:name="_Toc46155178"/>
      <w:r w:rsidRPr="00DF3DE1">
        <w:rPr>
          <w:rFonts w:ascii="仿宋_GB2312" w:eastAsia="仿宋_GB2312" w:hint="eastAsia"/>
          <w:b/>
          <w:sz w:val="28"/>
          <w:szCs w:val="28"/>
        </w:rPr>
        <w:t>故障</w:t>
      </w:r>
      <w:bookmarkEnd w:id="224"/>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：弧室压力曲线异常</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：2013年07月17日，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：龙正义</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在试验调试中，点火试验后弧室压力未获得有效数据。经检查是由于压力传感器与后电极之间直接用紫铜管连接，中间没有使用高压绝缘软管。压力传感器与后电极之间使用高压绝缘软管。</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1、由于后电极与传感器之间产生电势差，使得传感器不能正常工作；</w:t>
      </w:r>
    </w:p>
    <w:p w:rsidR="00072CEC" w:rsidRPr="00AC7FC2" w:rsidRDefault="00072CEC" w:rsidP="00281C55">
      <w:pPr>
        <w:spacing w:line="360" w:lineRule="auto"/>
        <w:ind w:firstLineChars="200" w:firstLine="560"/>
        <w:rPr>
          <w:ins w:id="225" w:author="ZHUTAO&lt;朱涛&gt;" w:date="2020-04-28T15:24:00Z"/>
          <w:rFonts w:ascii="仿宋_GB2312" w:eastAsia="仿宋_GB2312" w:hAnsi="宋体"/>
          <w:bCs/>
          <w:sz w:val="28"/>
          <w:szCs w:val="28"/>
        </w:rPr>
      </w:pPr>
      <w:r w:rsidRPr="00AC7FC2">
        <w:rPr>
          <w:rFonts w:ascii="仿宋_GB2312" w:eastAsia="仿宋_GB2312" w:hAnsi="宋体" w:hint="eastAsia"/>
          <w:bCs/>
          <w:sz w:val="28"/>
          <w:szCs w:val="28"/>
        </w:rPr>
        <w:t>2、运行人员对电弧加热器特性原理掌握不够，对高压电特性原理不清楚。</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1、后电极与前电极、支撑座和厂房地表需要绝缘；</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2、试验操作人员要熟悉掌握高压和电弧产生原理。</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2.1.4.2</w:t>
      </w:r>
      <w:r w:rsidR="00E06643" w:rsidRPr="00E06643">
        <w:rPr>
          <w:rFonts w:ascii="仿宋_GB2312" w:eastAsia="仿宋_GB2312" w:hAnsi="宋体" w:hint="eastAsia"/>
          <w:b/>
          <w:bCs/>
          <w:sz w:val="28"/>
          <w:szCs w:val="28"/>
        </w:rPr>
        <w:t>故障二</w:t>
      </w:r>
      <w:r w:rsidR="00072CEC" w:rsidRPr="00AC7FC2">
        <w:rPr>
          <w:rFonts w:ascii="仿宋_GB2312" w:eastAsia="仿宋_GB2312" w:hAnsi="宋体" w:hint="eastAsia"/>
          <w:bCs/>
          <w:sz w:val="28"/>
          <w:szCs w:val="28"/>
        </w:rPr>
        <w:t>：电弧加热器设备在试验中发生移动</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：2013年07月23日，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在点火试验调试中，点火后电弧加热器设备在支撑车上发生移动,急停处理。经检查发现电弧加热器安装板与支撑车之间锁紧装置强度不够,未达到在大压力使用状态下,电弧加热器设备的有效锁紧目的。增大顶块面积，同时表面制成花纹形式；提高侧面顶板强度以及顶块螺纹直径增加顶紧力。</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ins w:id="226" w:author="ZHUTAO&lt;朱涛&gt;" w:date="2020-04-28T15:25:00Z"/>
          <w:rFonts w:ascii="仿宋_GB2312" w:eastAsia="仿宋_GB2312" w:hAnsi="宋体"/>
          <w:bCs/>
          <w:sz w:val="28"/>
          <w:szCs w:val="28"/>
        </w:rPr>
      </w:pPr>
      <w:r w:rsidRPr="00AC7FC2">
        <w:rPr>
          <w:rFonts w:ascii="仿宋_GB2312" w:eastAsia="仿宋_GB2312" w:hAnsi="宋体" w:hint="eastAsia"/>
          <w:bCs/>
          <w:sz w:val="28"/>
          <w:szCs w:val="28"/>
        </w:rPr>
        <w:t>电弧加热器安装板与支撑车基座的滑轨之间采用顶紧摩擦固定的形式,而由于支撑车设计的摩擦顶块顶紧力过小，顶块表面过于光滑，造成锁紧力不够，从而出现滑动。</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设备设计人员对设备工作下产生推力核算不准,设计固定装置安全系数偏小。</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2.1.4.3</w:t>
      </w:r>
      <w:r w:rsidR="00E06643" w:rsidRPr="00E06643">
        <w:rPr>
          <w:rFonts w:ascii="仿宋_GB2312" w:eastAsia="仿宋_GB2312" w:hAnsi="宋体" w:hint="eastAsia"/>
          <w:b/>
          <w:bCs/>
          <w:sz w:val="28"/>
          <w:szCs w:val="28"/>
        </w:rPr>
        <w:t>故障三</w:t>
      </w:r>
      <w:r w:rsidR="00072CEC" w:rsidRPr="00AC7FC2">
        <w:rPr>
          <w:rFonts w:ascii="仿宋_GB2312" w:eastAsia="仿宋_GB2312" w:hAnsi="宋体" w:hint="eastAsia"/>
          <w:bCs/>
          <w:sz w:val="28"/>
          <w:szCs w:val="28"/>
        </w:rPr>
        <w:t>：弧室压力逐渐变小</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：2013年08月17日，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DF3DE1"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在试验调试中，点火试验后弧室压力急剧下降,急停处理。经检查发现点火试验前，主气管路的进气阀门未打开。</w:t>
      </w:r>
    </w:p>
    <w:p w:rsidR="00072CEC" w:rsidRPr="00AC7FC2" w:rsidRDefault="00AC76FD" w:rsidP="00DF3DE1">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AC7FC2">
        <w:rPr>
          <w:rFonts w:ascii="仿宋_GB2312" w:eastAsia="仿宋_GB2312" w:hAnsi="宋体" w:hint="eastAsia"/>
          <w:bCs/>
          <w:sz w:val="28"/>
          <w:szCs w:val="28"/>
        </w:rPr>
        <w:t>：值班长在点火前增加各关键部位的检查记录步骤,确保每次试验各设备处于正常开启状态。</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1、由于主气路未打开,试验开始后只有进气阀门和快速阀之间管路余气进入加热器,从而导致压力骤减现象；</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2、试验控制人员对设备和试验流程不熟悉。</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1、试验操作人员对新设备掌握不熟悉，责任心不强，不细心；</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2、建立操作记录机制，确保每次试验各步骤操作到位。</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2.1.4.4</w:t>
      </w:r>
      <w:r w:rsidR="00E06643" w:rsidRPr="00E06643">
        <w:rPr>
          <w:rFonts w:ascii="仿宋_GB2312" w:eastAsia="仿宋_GB2312" w:hAnsi="宋体" w:hint="eastAsia"/>
          <w:b/>
          <w:bCs/>
          <w:sz w:val="28"/>
          <w:szCs w:val="28"/>
        </w:rPr>
        <w:t>故障四</w:t>
      </w:r>
      <w:r w:rsidR="00072CEC" w:rsidRPr="00AC7FC2">
        <w:rPr>
          <w:rFonts w:ascii="仿宋_GB2312" w:eastAsia="仿宋_GB2312" w:hAnsi="宋体" w:hint="eastAsia"/>
          <w:bCs/>
          <w:sz w:val="28"/>
          <w:szCs w:val="28"/>
        </w:rPr>
        <w:t>：1MW电弧加热器气密性试验失败</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：2013年08月23日，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DF3DE1"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在1MW进行气密性试验过程中,当加压到9MPa时,发生弧室爆开的事故。经检查发现，由于1MW电弧加热器弧室后压板与内键套筒之间的螺纹发生脱扣，从而导致气密性试验失败。</w:t>
      </w:r>
    </w:p>
    <w:p w:rsidR="00072CEC" w:rsidRPr="00AC7FC2" w:rsidRDefault="00AC76FD" w:rsidP="00DF3DE1">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AC7FC2">
        <w:rPr>
          <w:rFonts w:ascii="仿宋_GB2312" w:eastAsia="仿宋_GB2312" w:hAnsi="宋体" w:hint="eastAsia"/>
          <w:bCs/>
          <w:sz w:val="28"/>
          <w:szCs w:val="28"/>
        </w:rPr>
        <w:t>：1、局部重新设计，放弃螺纹连接方式，采用锁扣法兰连接的连接方式，提高该处的结构强度。2、严格验收流程，坚持先水压后气压的试验验收流程。</w:t>
      </w:r>
    </w:p>
    <w:p w:rsidR="00072CEC" w:rsidRPr="0059360C" w:rsidRDefault="00072CEC" w:rsidP="00281C55">
      <w:pPr>
        <w:spacing w:line="360" w:lineRule="auto"/>
        <w:ind w:firstLineChars="200" w:firstLine="640"/>
        <w:rPr>
          <w:rFonts w:ascii="仿宋_GB2312" w:eastAsia="仿宋_GB2312" w:hAnsi="宋体"/>
          <w:bCs/>
          <w:sz w:val="32"/>
        </w:rPr>
      </w:pPr>
      <w:r w:rsidRPr="0059360C">
        <w:rPr>
          <w:rFonts w:ascii="仿宋_GB2312" w:eastAsia="仿宋_GB2312" w:hAnsi="宋体"/>
          <w:bCs/>
          <w:noProof/>
          <w:sz w:val="32"/>
        </w:rPr>
        <w:drawing>
          <wp:inline distT="0" distB="0" distL="0" distR="0" wp14:anchorId="2A40F92F" wp14:editId="19A440E4">
            <wp:extent cx="2286000" cy="2184400"/>
            <wp:effectExtent l="0" t="0" r="0" b="6350"/>
            <wp:docPr id="471" name="图片 471" descr="data/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00001.png"/>
                    <pic:cNvPicPr>
                      <a:picLocks noChangeAspect="1" noChangeArrowheads="1"/>
                    </pic:cNvPicPr>
                  </pic:nvPicPr>
                  <pic:blipFill>
                    <a:blip r:embed="rId46" cstate="print">
                      <a:extLst>
                        <a:ext uri="{28A0092B-C50C-407E-A947-70E740481C1C}">
                          <a14:useLocalDpi xmlns:a14="http://schemas.microsoft.com/office/drawing/2010/main" val="0"/>
                        </a:ext>
                      </a:extLst>
                    </a:blip>
                    <a:srcRect l="22748" t="16368" r="35532" b="19995"/>
                    <a:stretch>
                      <a:fillRect/>
                    </a:stretch>
                  </pic:blipFill>
                  <pic:spPr bwMode="auto">
                    <a:xfrm>
                      <a:off x="0" y="0"/>
                      <a:ext cx="2286000" cy="2184400"/>
                    </a:xfrm>
                    <a:prstGeom prst="rect">
                      <a:avLst/>
                    </a:prstGeom>
                    <a:noFill/>
                    <a:ln>
                      <a:noFill/>
                    </a:ln>
                    <a:effectLst/>
                  </pic:spPr>
                </pic:pic>
              </a:graphicData>
            </a:graphic>
          </wp:inline>
        </w:drawing>
      </w:r>
      <w:r w:rsidRPr="0059360C">
        <w:rPr>
          <w:rFonts w:ascii="仿宋_GB2312" w:eastAsia="仿宋_GB2312" w:hAnsi="宋体"/>
          <w:bCs/>
          <w:sz w:val="32"/>
        </w:rPr>
        <w:t xml:space="preserve">   </w:t>
      </w:r>
      <w:r w:rsidRPr="0059360C">
        <w:rPr>
          <w:rFonts w:ascii="仿宋_GB2312" w:eastAsia="仿宋_GB2312" w:hAnsi="宋体"/>
          <w:bCs/>
          <w:noProof/>
          <w:sz w:val="32"/>
        </w:rPr>
        <w:drawing>
          <wp:inline distT="0" distB="0" distL="0" distR="0" wp14:anchorId="4D5A22E0" wp14:editId="15F8C01F">
            <wp:extent cx="2063750" cy="2165350"/>
            <wp:effectExtent l="0" t="0" r="0" b="6350"/>
            <wp:docPr id="472" name="图片 472" descr="data/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00002.png"/>
                    <pic:cNvPicPr>
                      <a:picLocks noChangeAspect="1" noChangeArrowheads="1"/>
                    </pic:cNvPicPr>
                  </pic:nvPicPr>
                  <pic:blipFill>
                    <a:blip r:embed="rId47" cstate="print">
                      <a:extLst>
                        <a:ext uri="{28A0092B-C50C-407E-A947-70E740481C1C}">
                          <a14:useLocalDpi xmlns:a14="http://schemas.microsoft.com/office/drawing/2010/main" val="0"/>
                        </a:ext>
                      </a:extLst>
                    </a:blip>
                    <a:srcRect l="24013" t="16946" r="36795" b="17485"/>
                    <a:stretch>
                      <a:fillRect/>
                    </a:stretch>
                  </pic:blipFill>
                  <pic:spPr bwMode="auto">
                    <a:xfrm>
                      <a:off x="0" y="0"/>
                      <a:ext cx="2063750" cy="2165350"/>
                    </a:xfrm>
                    <a:prstGeom prst="rect">
                      <a:avLst/>
                    </a:prstGeom>
                    <a:noFill/>
                    <a:ln>
                      <a:noFill/>
                    </a:ln>
                    <a:effectLst/>
                  </pic:spPr>
                </pic:pic>
              </a:graphicData>
            </a:graphic>
          </wp:inline>
        </w:drawing>
      </w:r>
    </w:p>
    <w:p w:rsidR="00072CEC" w:rsidRDefault="00072CEC" w:rsidP="00281C55">
      <w:pPr>
        <w:spacing w:line="360" w:lineRule="auto"/>
        <w:ind w:firstLineChars="200" w:firstLine="640"/>
        <w:rPr>
          <w:rFonts w:ascii="仿宋_GB2312" w:eastAsia="仿宋_GB2312" w:hAnsi="宋体"/>
          <w:bCs/>
          <w:sz w:val="32"/>
        </w:rPr>
      </w:pPr>
      <w:r w:rsidRPr="0059360C">
        <w:rPr>
          <w:rFonts w:ascii="仿宋_GB2312" w:eastAsia="仿宋_GB2312" w:hAnsi="宋体"/>
          <w:bCs/>
          <w:sz w:val="32"/>
        </w:rPr>
        <w:t xml:space="preserve">               </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 xml:space="preserve">  </w:t>
      </w:r>
      <w:r>
        <w:rPr>
          <w:rFonts w:ascii="仿宋_GB2312" w:eastAsia="仿宋_GB2312" w:hAnsi="宋体" w:hint="eastAsia"/>
          <w:bCs/>
          <w:sz w:val="28"/>
          <w:szCs w:val="28"/>
        </w:rPr>
        <w:t xml:space="preserve">  </w:t>
      </w:r>
      <w:r w:rsidRPr="00AC7FC2">
        <w:rPr>
          <w:rFonts w:ascii="仿宋_GB2312" w:eastAsia="仿宋_GB2312" w:hAnsi="宋体"/>
          <w:bCs/>
          <w:sz w:val="28"/>
          <w:szCs w:val="28"/>
        </w:rPr>
        <w:t xml:space="preserve"> 修改前                </w:t>
      </w:r>
      <w:r>
        <w:rPr>
          <w:rFonts w:ascii="仿宋_GB2312" w:eastAsia="仿宋_GB2312" w:hAnsi="宋体" w:hint="eastAsia"/>
          <w:bCs/>
          <w:sz w:val="28"/>
          <w:szCs w:val="28"/>
        </w:rPr>
        <w:t xml:space="preserve">  </w:t>
      </w:r>
      <w:r w:rsidRPr="00AC7FC2">
        <w:rPr>
          <w:rFonts w:ascii="仿宋_GB2312" w:eastAsia="仿宋_GB2312" w:hAnsi="宋体"/>
          <w:bCs/>
          <w:sz w:val="28"/>
          <w:szCs w:val="28"/>
        </w:rPr>
        <w:t xml:space="preserve">              修改后</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1、对于螺纹M268×2，该大螺纹采用小螺距的形式容易造成螺纹脱扣；</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2、螺纹采用常规的配对加工方式不能保证较高的精度；</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3、验收程序不规范，出厂时未进行水压试验。</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1、设备设计人员要较熟练掌握设备的加工生产流程，并留有足够安全系数；</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2、严格验收流程，不随意降低验收标准。</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2.1.4.5</w:t>
      </w:r>
      <w:r w:rsidR="00E06643" w:rsidRPr="00E06643">
        <w:rPr>
          <w:rFonts w:ascii="仿宋_GB2312" w:eastAsia="仿宋_GB2312" w:hAnsi="宋体" w:hint="eastAsia"/>
          <w:b/>
          <w:bCs/>
          <w:sz w:val="28"/>
          <w:szCs w:val="28"/>
        </w:rPr>
        <w:t>故障五</w:t>
      </w:r>
      <w:r w:rsidR="00072CEC" w:rsidRPr="00AC7FC2">
        <w:rPr>
          <w:rFonts w:ascii="仿宋_GB2312" w:eastAsia="仿宋_GB2312" w:hAnsi="宋体" w:hint="eastAsia"/>
          <w:bCs/>
          <w:sz w:val="28"/>
          <w:szCs w:val="28"/>
        </w:rPr>
        <w:t>：进气环进气方向错误</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：2013年09月13日，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ins w:id="227" w:author="ZHUTAO&lt;朱涛&gt;" w:date="2020-04-28T15:27:00Z"/>
          <w:rFonts w:ascii="仿宋_GB2312" w:eastAsia="仿宋_GB2312" w:hAnsi="宋体"/>
          <w:bCs/>
          <w:sz w:val="28"/>
          <w:szCs w:val="28"/>
        </w:rPr>
      </w:pPr>
      <w:r w:rsidRPr="00AC7FC2">
        <w:rPr>
          <w:rFonts w:ascii="仿宋_GB2312" w:eastAsia="仿宋_GB2312" w:hAnsi="宋体" w:hint="eastAsia"/>
          <w:bCs/>
          <w:sz w:val="28"/>
          <w:szCs w:val="28"/>
        </w:rPr>
        <w:t>在进行调试试验过程中,发现电弧电压参数波动异常的问题。经检查发现，相同状态下,该车次电弧电压与往常比较差异较大,同时波动也呈现较大差异,打开弧室检查发现进气环安装方向装反了。重新安装进气环,确保进气孔方向正确。设备运行正常。</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1、由于进气环安装方向装反,进气气流方向与有电磁线圈驱动弧根运动的方向不一致,导致电弧电压值和波动均异常；</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2、设备安装时不细心。</w:t>
      </w:r>
    </w:p>
    <w:p w:rsidR="00072CEC" w:rsidRPr="00AC7FC2" w:rsidRDefault="00072CEC" w:rsidP="00281C55">
      <w:pPr>
        <w:spacing w:line="360" w:lineRule="auto"/>
        <w:ind w:firstLineChars="200" w:firstLine="560"/>
        <w:rPr>
          <w:ins w:id="228" w:author="ZHUTAO&lt;朱涛&gt;" w:date="2020-04-28T15:26:00Z"/>
          <w:rFonts w:ascii="仿宋_GB2312" w:eastAsia="仿宋_GB2312" w:hAnsi="宋体"/>
          <w:bCs/>
          <w:sz w:val="28"/>
          <w:szCs w:val="28"/>
        </w:rPr>
      </w:pP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1、设备试验人员对设备特性掌握不够；</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2、设备安装人员提高责任心,细心安装每件设备。</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2.1.4.6</w:t>
      </w:r>
      <w:r w:rsidR="00E06643" w:rsidRPr="00E06643">
        <w:rPr>
          <w:rFonts w:ascii="仿宋_GB2312" w:eastAsia="仿宋_GB2312" w:hAnsi="宋体" w:hint="eastAsia"/>
          <w:b/>
          <w:bCs/>
          <w:sz w:val="28"/>
          <w:szCs w:val="28"/>
        </w:rPr>
        <w:t>故障六</w:t>
      </w:r>
      <w:r w:rsidR="00072CEC" w:rsidRPr="00AC7FC2">
        <w:rPr>
          <w:rFonts w:ascii="仿宋_GB2312" w:eastAsia="仿宋_GB2312" w:hAnsi="宋体" w:hint="eastAsia"/>
          <w:bCs/>
          <w:sz w:val="28"/>
          <w:szCs w:val="28"/>
        </w:rPr>
        <w:t>：混合室进气孔堵塞</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：2013年11月15日，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：毛春满</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DF3DE1"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在进行调试试验过程后,发现弧室压力和流量有异常。经检查发</w:t>
      </w:r>
      <w:r w:rsidRPr="00AC7FC2">
        <w:rPr>
          <w:rFonts w:ascii="仿宋_GB2312" w:eastAsia="仿宋_GB2312" w:hAnsi="宋体" w:hint="eastAsia"/>
          <w:bCs/>
          <w:sz w:val="28"/>
          <w:szCs w:val="28"/>
        </w:rPr>
        <w:lastRenderedPageBreak/>
        <w:t>现，混合室进气孔由于较小,有红色胶状物堵塞部分进气孔。</w:t>
      </w:r>
    </w:p>
    <w:p w:rsidR="00072CEC" w:rsidRPr="00AC7FC2" w:rsidRDefault="00AC76FD" w:rsidP="00DF3DE1">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072CEC" w:rsidRPr="00AC7FC2">
        <w:rPr>
          <w:rFonts w:ascii="仿宋_GB2312" w:eastAsia="仿宋_GB2312" w:hAnsi="宋体" w:hint="eastAsia"/>
          <w:bCs/>
          <w:sz w:val="28"/>
          <w:szCs w:val="28"/>
        </w:rPr>
        <w:t>：1、打开混合室设备并清理进气孔堵塞物。2、对供气管道进行吹扫,清理供气管道内残留物。3、供气管道气体出口与高压绝缘胶管连接处安装过滤网垫片，以免大块残留物堵塞。</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1、管道安装时密封面上涂有密封胶,经过较长</w:t>
      </w:r>
      <w:r w:rsidR="00E06643" w:rsidRPr="00DF3DE1">
        <w:rPr>
          <w:rFonts w:ascii="仿宋_GB2312" w:eastAsia="仿宋_GB2312" w:hAnsi="宋体" w:hint="eastAsia"/>
          <w:bCs/>
          <w:sz w:val="28"/>
          <w:szCs w:val="28"/>
        </w:rPr>
        <w:t>时间</w:t>
      </w:r>
      <w:r w:rsidRPr="00AC7FC2">
        <w:rPr>
          <w:rFonts w:ascii="仿宋_GB2312" w:eastAsia="仿宋_GB2312" w:hAnsi="宋体" w:hint="eastAsia"/>
          <w:bCs/>
          <w:sz w:val="28"/>
          <w:szCs w:val="28"/>
        </w:rPr>
        <w:t>运行后,部分密封胶变干脱落进入各气路管道；</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2、进气管道与高压气源之间没有过滤网,可能从高压气源处过来胶状物。</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1、设备试验人员对设备特性掌握不够；</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2、供气管路阀门安装需按照规范，并定期清理供气管路。</w:t>
      </w:r>
    </w:p>
    <w:p w:rsidR="00072CEC" w:rsidRPr="009C0E7D" w:rsidRDefault="00072CEC" w:rsidP="00281C55">
      <w:pPr>
        <w:spacing w:line="360" w:lineRule="auto"/>
        <w:rPr>
          <w:rFonts w:ascii="仿宋_GB2312" w:eastAsia="仿宋_GB2312" w:hAnsi="宋体"/>
          <w:bCs/>
          <w:sz w:val="32"/>
        </w:rPr>
      </w:pPr>
    </w:p>
    <w:p w:rsidR="00072CEC" w:rsidRPr="00BB0D36" w:rsidRDefault="00F00AF4" w:rsidP="00281C55">
      <w:pPr>
        <w:pStyle w:val="2"/>
        <w:spacing w:line="360" w:lineRule="auto"/>
        <w:rPr>
          <w:rFonts w:ascii="楷体_GB2312" w:eastAsia="楷体_GB2312" w:hAnsi="楷体"/>
        </w:rPr>
      </w:pPr>
      <w:bookmarkStart w:id="229" w:name="_Toc46155179"/>
      <w:r>
        <w:rPr>
          <w:rFonts w:ascii="楷体_GB2312" w:eastAsia="楷体_GB2312" w:hAnsi="楷体" w:hint="eastAsia"/>
        </w:rPr>
        <w:t>2.</w:t>
      </w:r>
      <w:r w:rsidR="00072CEC" w:rsidRPr="00BB0D36">
        <w:rPr>
          <w:rFonts w:ascii="楷体_GB2312" w:eastAsia="楷体_GB2312" w:hAnsi="楷体" w:hint="eastAsia"/>
        </w:rPr>
        <w:t>1.5模型机构子系统</w:t>
      </w:r>
      <w:bookmarkEnd w:id="229"/>
    </w:p>
    <w:p w:rsidR="00072CEC" w:rsidRPr="00DF3DE1" w:rsidRDefault="00072CEC" w:rsidP="00281C55">
      <w:pPr>
        <w:pStyle w:val="3"/>
        <w:spacing w:line="360" w:lineRule="auto"/>
        <w:rPr>
          <w:rFonts w:ascii="仿宋_GB2312" w:eastAsia="仿宋_GB2312"/>
          <w:b/>
          <w:sz w:val="28"/>
          <w:szCs w:val="28"/>
        </w:rPr>
      </w:pPr>
      <w:bookmarkStart w:id="230" w:name="_Toc46155180"/>
      <w:r w:rsidRPr="00DF3DE1">
        <w:rPr>
          <w:rFonts w:ascii="仿宋_GB2312" w:eastAsia="仿宋_GB2312" w:hint="eastAsia"/>
          <w:b/>
          <w:sz w:val="28"/>
          <w:szCs w:val="28"/>
        </w:rPr>
        <w:t>组成</w:t>
      </w:r>
      <w:bookmarkEnd w:id="230"/>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模型机构系统由六自由度机构、四自由度机构及快速送进机构组成。其中，六自由度机构及四自由度机构分别采用六个及四个伺服电机驱动，以实现各个自由度独立运动控制，进而实现试验模型送进及姿态变换。快速送进机构采用液压缸作为驱动装置，将模型快速送进到流场中心。</w:t>
      </w:r>
    </w:p>
    <w:p w:rsidR="00072CEC" w:rsidRPr="00DF3DE1" w:rsidRDefault="00072CEC" w:rsidP="00281C55">
      <w:pPr>
        <w:pStyle w:val="3"/>
        <w:spacing w:line="360" w:lineRule="auto"/>
        <w:rPr>
          <w:rFonts w:ascii="仿宋_GB2312" w:eastAsia="仿宋_GB2312"/>
          <w:b/>
          <w:sz w:val="28"/>
          <w:szCs w:val="28"/>
        </w:rPr>
      </w:pPr>
      <w:bookmarkStart w:id="231" w:name="_Toc46155181"/>
      <w:r w:rsidRPr="00DF3DE1">
        <w:rPr>
          <w:rFonts w:ascii="仿宋_GB2312" w:eastAsia="仿宋_GB2312" w:hint="eastAsia"/>
          <w:b/>
          <w:sz w:val="28"/>
          <w:szCs w:val="28"/>
        </w:rPr>
        <w:t>工作原理</w:t>
      </w:r>
      <w:bookmarkEnd w:id="231"/>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机械结构方面，六自由度机构通过底层基板与试验段底部隔震法兰连接，并经隔震法兰将整体重量施加在水泥地基之上，本水泥地基与风洞试验段地基相互独立。各个自由度布局自下而上分别为：X、Z、β、Y、α、γ。为了保证结构刚度及稳定性，各自由度结构件都</w:t>
      </w:r>
      <w:r w:rsidRPr="00AC7FC2">
        <w:rPr>
          <w:rFonts w:ascii="仿宋_GB2312" w:eastAsia="仿宋_GB2312" w:hAnsi="宋体" w:hint="eastAsia"/>
          <w:bCs/>
          <w:sz w:val="28"/>
          <w:szCs w:val="28"/>
        </w:rPr>
        <w:lastRenderedPageBreak/>
        <w:t>尽量遵循对称布局、对称支撑的原则，并对驱动载荷较大的Y向机构两侧加装配重块。在选材方面大量采用HT200铸铁整体成型构件并尽量减少机械加工工作量以避免或减小焊接件的焊接预应力、机械加工应力可能导致的变形以及螺栓组装带来可靠度风险。四自由度机构底层基板由螺钉安装于试验段侧壁，自下至上各自由度布局顺序为：X、Y、α、β。同样对大尺寸部件采用HT200铸铁整体成型。相关设计原则与六自由度机构相同。快速送进机构侧挂在试验段侧壁，设计有滑轮可沿试验段轴向进行移动并固定，快速送进机构与四自由度机构水平方向有2mm间隙，工作时互不干涉。四自由度机构与快速送进机构不同时使用，其中一个使用时，将另一个的干涉部件拆卸后，将主体移至试验段后方。快速送进机构由液压系统进行驱动，液压系统放置于试验段外上箱体盖板之上。</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在电气控制方面，模型机构控制及驱动系统由控制电路和控制软件两大部分组成。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控制电路主要包括：控制计算机、系统电源电路、六自由度机构驱动控制电路及伺服电机、四自由度机构驱动控制电路及伺服电机、快速送进机构驱动控制电路、本地手动控制电路、外部触发电路等单元。控制软件主要包括：六自由度机构运动控制程序、四六自由度机构联合运动控制程序、快速送进机构控制程序、本地手操器程序。控制计算机采用德国倍福工控机，编程软件采用VC.NET和TwinCAT，用来完成控制系统的人机界面、参数的设置和显示、自动或手动运动控制程序指令的输出、实时运动控制和位置数据显示以及与其他系统通讯等功能；工控机布置于厂房控制间，通过EtherCAT工业总线，与风洞现场进行通信。采用光纤作为远距离传输介质实现了通信的稳定与高速，环形的总线结构实现了网络连接的冗余。伺服系统选用德</w:t>
      </w:r>
      <w:r w:rsidRPr="00AC7FC2">
        <w:rPr>
          <w:rFonts w:ascii="仿宋_GB2312" w:eastAsia="仿宋_GB2312" w:hAnsi="宋体" w:hint="eastAsia"/>
          <w:bCs/>
          <w:sz w:val="28"/>
          <w:szCs w:val="28"/>
        </w:rPr>
        <w:lastRenderedPageBreak/>
        <w:t>国倍福系列产品。</w:t>
      </w:r>
    </w:p>
    <w:p w:rsidR="00072CEC" w:rsidRPr="00DF3DE1" w:rsidRDefault="00072CEC" w:rsidP="00281C55">
      <w:pPr>
        <w:pStyle w:val="3"/>
        <w:spacing w:line="360" w:lineRule="auto"/>
        <w:rPr>
          <w:rFonts w:ascii="仿宋_GB2312" w:eastAsia="仿宋_GB2312"/>
          <w:b/>
          <w:sz w:val="28"/>
          <w:szCs w:val="28"/>
        </w:rPr>
      </w:pPr>
      <w:bookmarkStart w:id="232" w:name="_Toc46155182"/>
      <w:r w:rsidRPr="00DF3DE1">
        <w:rPr>
          <w:rFonts w:ascii="仿宋_GB2312" w:eastAsia="仿宋_GB2312" w:hint="eastAsia"/>
          <w:b/>
          <w:sz w:val="28"/>
          <w:szCs w:val="28"/>
        </w:rPr>
        <w:t>故障</w:t>
      </w:r>
      <w:bookmarkEnd w:id="232"/>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2.1.5.1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：伺服电机受电源噪声影响无法工作</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：2013年07月20日，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：乔永强、皮兴才</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与5台倍福驱动器相连的山洋驱动器有时会出现通讯错误，导致山洋驱动器无法加使能。7月23日，通过修改通讯参数设置，山洋驱动器不再出现通讯故障；但发现有时倍福驱动器会报错，故障内容为主电源超压。联想到咨询山洋驱动器技术支持人员时，对方提出是否是受到干扰导致通讯出错，感觉似乎驱动器报错与用户进行大功率加热器试验有关。至7月26日经多次验证，在β（倍福驱动器）和γ（山洋驱动器）都加使能的情况下，每当用户进行大功率试验时，倍福驱动器都会出现此项报错，导致无法加使能。</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最后，通过在供电电源与伺服驱动器之间增加隔离变压器，调理电源品质把问题解决</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大功率的电弧加热器对电源品质产生显著影响。受影响的电源在未经调理的情况下供给伺服电机，导致电机超压报警</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全面评估设备使用所处的用电环境，对可能出现的情况作出充分的硬件、软件配置准备 。</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2.1.5.2</w:t>
      </w:r>
      <w:r w:rsidR="00E06643" w:rsidRPr="00E06643">
        <w:rPr>
          <w:rFonts w:ascii="仿宋_GB2312" w:eastAsia="仿宋_GB2312" w:hAnsi="宋体" w:hint="eastAsia"/>
          <w:b/>
          <w:bCs/>
          <w:sz w:val="28"/>
          <w:szCs w:val="28"/>
        </w:rPr>
        <w:t>故障二</w:t>
      </w:r>
      <w:r w:rsidR="00072CEC" w:rsidRPr="00AC7FC2">
        <w:rPr>
          <w:rFonts w:ascii="仿宋_GB2312" w:eastAsia="仿宋_GB2312" w:hAnsi="宋体" w:hint="eastAsia"/>
          <w:bCs/>
          <w:sz w:val="28"/>
          <w:szCs w:val="28"/>
        </w:rPr>
        <w:t>：真空环境导致伺服电机放电</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：2013年09月23日，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：皮兴才、乔永强</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2013年9月23日，1米低密度风洞项目组按计划进行风洞冷吹联调试验。本次试验除了不对电弧加热器通电外，其它子项都按照流场校测正常流程进行。23日下午，模型机构与数采系统按照流场校测程序进行了调试，数次重复性试验都成功进行，未发现任何异常。接着试验段门关闭，开始预抽真空，为冷吹试验做准备。17点04分，一切准备就绪，开始冷吹试验，模型机构报错。伺服驱动器历史记录显示α、β两轴“Overcurrent error external dc link connection”，查看倍福帮助文件中关于18000代码的解释："D</w:t>
      </w:r>
      <w:r w:rsidRPr="00AC7FC2">
        <w:rPr>
          <w:rFonts w:ascii="仿宋_GB2312" w:eastAsia="仿宋_GB2312" w:hAnsi="宋体"/>
          <w:bCs/>
          <w:sz w:val="28"/>
          <w:szCs w:val="28"/>
        </w:rPr>
        <w:t>rive not ready for operation" The drive is not ready for operation. The following are possible causes: - the drive is in failure state (hardware fault) - the drive is in the starting-up stage (e.g. following an axis reset preceded by a hardware fault) - the drive has not been enabled Remark: The time required for "booting" a drive after a hardware fault can amount to several seconds.</w:t>
      </w:r>
      <w:r w:rsidRPr="00AC7FC2">
        <w:rPr>
          <w:rFonts w:ascii="仿宋_GB2312" w:eastAsia="仿宋_GB2312" w:hAnsi="宋体" w:hint="eastAsia"/>
          <w:bCs/>
          <w:sz w:val="28"/>
          <w:szCs w:val="28"/>
        </w:rPr>
        <w:t xml:space="preserve"> 该错误代码显示由PLC到驱动器之间的通信出现问题：Invalid IO data for more than 'n' consecutive NC cycles" The axis (encoder or drive) detects for more than 'n' consecutive NC cycles invalid IO data (e.g. n=3). </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As a result it is possible that the encoder calibration flag will set to FALSE (that means uncalibrated).同样，采用重启总电源来清除错误。在当晚的后几次尝试中，发现与数采进行联动很容易导致系统报错，报错代码同样为18000或18005，报错的自由度集中在X、Y、α、β四轴。并且，发生了三次系统报错后，电机误动的情况，分别是X轴往正向冲过设定的目标位置约20mm，Y在未设定目标位置的情况下，下落约200mm，α在未设定目标位置的情况下，</w:t>
      </w:r>
      <w:r w:rsidRPr="00AC7FC2">
        <w:rPr>
          <w:rFonts w:ascii="仿宋_GB2312" w:eastAsia="仿宋_GB2312" w:hAnsi="宋体" w:hint="eastAsia"/>
          <w:bCs/>
          <w:sz w:val="28"/>
          <w:szCs w:val="28"/>
        </w:rPr>
        <w:lastRenderedPageBreak/>
        <w:t>抬头约2度。</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当晚的调试过程结束，整个过程中，试验段都处于负压状态，压力约50Pa至300Pa.电弧加热器未工作，配电厂房也未进行大功率送电。模型机构的所有轴（包括报错的轴）在断电重启后都能在当前环境状态下加上使能，进行动作。针对驱动器错误历史上出现的过流信息：" Overcurrent error motor "及“Overcurrent error external dc link connection "尝试将驱动器容许电压波动范围调至最大值(33%)，未取得效果。</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24日上午，发现α、β两轴无法加上使能，郑机所设备调试人员尝试消除故障，未能成功。中午，决定放掉真空，进入试验段查看内部是否有异常情况。真空放掉后，设备调试人员发现α、β两轴可正常加上使能。接着与数采系统进行了数次联合调试，未出现报错，整个系统能正常运行。开始怀疑真空条件对伺服系统产生影响。为了进行验证，对试验段抽真空，问题得以复现。当时的环境压力约为200Pa,但无法确定是否存在一个极值压力或是临界压力，导致电机报错。</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分析原因认为有可能是真空条件下电机散热不畅导致过热报错，或是进行温度监测的传感器的测量信息在真空条件下出现异常导致报错。时至25日上午，两种可能性都被逐一排除。</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25日中午，郑机所电控技术人员陈超根据以往真空系统的调试经验，并通过咨询对真空环境下电机使用有经验的相关人员，判断出现当前情况的原因为稀薄气体环境容易导致电机内部放电，放电形成的反向电流到达驱动器，致使驱动器报错。与一并到达现场的倍福驻天津以及成都办事处的技术支持商讨后，大家一致认为此原因能够合理解释当前的现象。根据技术支持的建议，对五台倍福驱动器的供电</w:t>
      </w:r>
      <w:r w:rsidRPr="00AC7FC2">
        <w:rPr>
          <w:rFonts w:ascii="仿宋_GB2312" w:eastAsia="仿宋_GB2312" w:hAnsi="宋体" w:hint="eastAsia"/>
          <w:bCs/>
          <w:sz w:val="28"/>
          <w:szCs w:val="28"/>
        </w:rPr>
        <w:lastRenderedPageBreak/>
        <w:t>电源由默认的三相380V供电调整为单相2</w:t>
      </w:r>
      <w:r w:rsidRPr="00AC7FC2">
        <w:rPr>
          <w:rFonts w:ascii="仿宋_GB2312" w:eastAsia="仿宋_GB2312" w:hAnsi="宋体"/>
          <w:bCs/>
          <w:sz w:val="28"/>
          <w:szCs w:val="28"/>
        </w:rPr>
        <w:t>2</w:t>
      </w:r>
      <w:r w:rsidRPr="00AC7FC2">
        <w:rPr>
          <w:rFonts w:ascii="仿宋_GB2312" w:eastAsia="仿宋_GB2312" w:hAnsi="宋体" w:hint="eastAsia"/>
          <w:bCs/>
          <w:sz w:val="28"/>
          <w:szCs w:val="28"/>
        </w:rPr>
        <w:t>0V，即通过降低电压来降低放电的可能性，从而降低报错的几率。从电机使用基本规律可知，其绕组间的绝缘性能可能会随着使用年限的增加出现下降。以六自由度模型机构α自由度为例，在相同气压环境（约100Pa），其绕组间可能发生放电的DC-BUS电压由新品时大概700V降至后期的约550V，预示着其内部绝缘性能的降低。并且，总结经验发现电机在需要制动的情况下会出现DC-BUS电压升高，因此，在后期使用中，为了保证系统正常运行，将驱动器的DC-BUS最大允许电压由默认的890V设置为450V，以使驱动器在检测到DC-BUS电压超限时强制启动外部电阻制动，将DC-BUS电压控制在规定范围内，并进而使伺服电机的实际运行电压在安全范围内，以规避真空放电。</w:t>
      </w:r>
    </w:p>
    <w:p w:rsidR="00072CEC" w:rsidRPr="00DF3DE1" w:rsidRDefault="00DF3DE1"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ins w:id="233" w:author="ZHUTAO&lt;朱涛&gt;" w:date="2020-04-28T16:11:00Z"/>
          <w:rFonts w:ascii="仿宋_GB2312" w:eastAsia="仿宋_GB2312" w:hAnsi="宋体"/>
          <w:bCs/>
          <w:sz w:val="28"/>
          <w:szCs w:val="28"/>
        </w:rPr>
      </w:pPr>
      <w:r w:rsidRPr="00AC7FC2">
        <w:rPr>
          <w:rFonts w:ascii="仿宋_GB2312" w:eastAsia="仿宋_GB2312" w:hAnsi="宋体" w:hint="eastAsia"/>
          <w:bCs/>
          <w:sz w:val="28"/>
          <w:szCs w:val="28"/>
        </w:rPr>
        <w:t>真空环境导致伺服电机绕组间的击穿电压降低。绕组间的异常放电触发伺服驱动器自我保护而无法加使能。</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本套系统研制并使用后，大功率伺服电机在低气压环境下能否正常使用的问题首次为相关的科技人员重视。本问题的成功解决，为后续研制的类似设备提供了重要的指导。在电机功率需求、安装尺寸需求乃至经费预算需求等制约条件下，设计者要充分了解伺服产品的相关原理，并发掘相关功能以达到规避真空环境带来的放电风险的目的。</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2.1.5.3</w:t>
      </w:r>
      <w:r w:rsidR="00E06643" w:rsidRPr="00E06643">
        <w:rPr>
          <w:rFonts w:ascii="仿宋_GB2312" w:eastAsia="仿宋_GB2312" w:hAnsi="宋体" w:hint="eastAsia"/>
          <w:b/>
          <w:bCs/>
          <w:sz w:val="28"/>
          <w:szCs w:val="28"/>
        </w:rPr>
        <w:t>故障三</w:t>
      </w:r>
      <w:r w:rsidR="00072CEC" w:rsidRPr="00AC7FC2">
        <w:rPr>
          <w:rFonts w:ascii="仿宋_GB2312" w:eastAsia="仿宋_GB2312" w:hAnsi="宋体" w:hint="eastAsia"/>
          <w:bCs/>
          <w:sz w:val="28"/>
          <w:szCs w:val="28"/>
        </w:rPr>
        <w:t>：六自由度机构弯刀后盖撞击扩压器</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：2016年05月23日，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：皮兴才</w:t>
      </w:r>
    </w:p>
    <w:p w:rsidR="00072CEC" w:rsidRPr="00DF3DE1" w:rsidRDefault="00072CEC" w:rsidP="00DF3DE1">
      <w:pPr>
        <w:spacing w:line="360" w:lineRule="auto"/>
        <w:ind w:firstLineChars="200" w:firstLine="562"/>
        <w:rPr>
          <w:rFonts w:ascii="仿宋_GB2312" w:eastAsia="仿宋_GB2312" w:hAnsi="宋体"/>
          <w:b/>
          <w:bCs/>
          <w:sz w:val="28"/>
          <w:szCs w:val="28"/>
        </w:rPr>
      </w:pPr>
      <w:r w:rsidRPr="00DF3DE1">
        <w:rPr>
          <w:rFonts w:ascii="仿宋_GB2312" w:eastAsia="仿宋_GB2312" w:hAnsi="宋体" w:hint="eastAsia"/>
          <w:b/>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2016年05月23日，模机构负责人皮兴才在例行检查设备时发</w:t>
      </w:r>
      <w:r w:rsidRPr="00AC7FC2">
        <w:rPr>
          <w:rFonts w:ascii="仿宋_GB2312" w:eastAsia="仿宋_GB2312" w:hAnsi="宋体" w:hint="eastAsia"/>
          <w:bCs/>
          <w:sz w:val="28"/>
          <w:szCs w:val="28"/>
        </w:rPr>
        <w:lastRenderedPageBreak/>
        <w:t>现六自由度模型机构弯刀后盖有被撞击出现的凹陷痕迹。咨询相关使用者后发现在当天的风洞试验准备期间，使用者未确认X轴的位置是否合适，就下降Y自由度，导致弯刀后盖与扩压器碰撞。</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ins w:id="234" w:author="ZHUTAO&lt;朱涛&gt;" w:date="2020-04-28T16:12:00Z"/>
          <w:rFonts w:ascii="仿宋_GB2312" w:eastAsia="仿宋_GB2312" w:hAnsi="宋体"/>
          <w:bCs/>
          <w:sz w:val="28"/>
          <w:szCs w:val="28"/>
        </w:rPr>
      </w:pPr>
      <w:r w:rsidRPr="00AC7FC2">
        <w:rPr>
          <w:rFonts w:ascii="仿宋_GB2312" w:eastAsia="仿宋_GB2312" w:hAnsi="宋体" w:hint="eastAsia"/>
          <w:bCs/>
          <w:sz w:val="28"/>
          <w:szCs w:val="28"/>
        </w:rPr>
        <w:t>设备操作者未按操作流程使用设备。</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向设备操作者多次、认真讲解设备操作流程及设计此流程的用意，强化操作者的流程意识。</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BB0D36" w:rsidRDefault="00F00AF4" w:rsidP="00281C55">
      <w:pPr>
        <w:pStyle w:val="2"/>
        <w:spacing w:line="360" w:lineRule="auto"/>
        <w:rPr>
          <w:rFonts w:ascii="楷体_GB2312" w:eastAsia="楷体_GB2312" w:hAnsi="楷体"/>
        </w:rPr>
      </w:pPr>
      <w:bookmarkStart w:id="235" w:name="_Toc46155183"/>
      <w:r>
        <w:rPr>
          <w:rFonts w:ascii="楷体_GB2312" w:eastAsia="楷体_GB2312" w:hAnsi="楷体" w:hint="eastAsia"/>
        </w:rPr>
        <w:t>2.</w:t>
      </w:r>
      <w:r w:rsidR="00072CEC" w:rsidRPr="00BB0D36">
        <w:rPr>
          <w:rFonts w:ascii="楷体_GB2312" w:eastAsia="楷体_GB2312" w:hAnsi="楷体" w:hint="eastAsia"/>
        </w:rPr>
        <w:t>1.6数采系统</w:t>
      </w:r>
      <w:bookmarkEnd w:id="235"/>
    </w:p>
    <w:p w:rsidR="00072CEC" w:rsidRPr="00DF3DE1" w:rsidRDefault="00072CEC" w:rsidP="00281C55">
      <w:pPr>
        <w:pStyle w:val="3"/>
        <w:spacing w:line="360" w:lineRule="auto"/>
        <w:rPr>
          <w:rFonts w:ascii="仿宋_GB2312" w:eastAsia="仿宋_GB2312"/>
          <w:b/>
          <w:sz w:val="28"/>
          <w:szCs w:val="28"/>
        </w:rPr>
      </w:pPr>
      <w:bookmarkStart w:id="236" w:name="_Toc46155184"/>
      <w:r w:rsidRPr="00DF3DE1">
        <w:rPr>
          <w:rFonts w:ascii="仿宋_GB2312" w:eastAsia="仿宋_GB2312" w:hint="eastAsia"/>
          <w:b/>
          <w:sz w:val="28"/>
          <w:szCs w:val="28"/>
        </w:rPr>
        <w:t>组成及</w:t>
      </w:r>
      <w:r w:rsidRPr="00DF3DE1">
        <w:rPr>
          <w:rFonts w:ascii="仿宋_GB2312" w:eastAsia="仿宋_GB2312"/>
          <w:b/>
          <w:sz w:val="28"/>
          <w:szCs w:val="28"/>
        </w:rPr>
        <w:t>工作原理</w:t>
      </w:r>
      <w:bookmarkEnd w:id="236"/>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数采</w:t>
      </w:r>
      <w:r w:rsidRPr="00AC7FC2">
        <w:rPr>
          <w:rFonts w:ascii="仿宋_GB2312" w:eastAsia="仿宋_GB2312" w:hAnsi="宋体"/>
          <w:bCs/>
          <w:sz w:val="28"/>
          <w:szCs w:val="28"/>
        </w:rPr>
        <w:t>子系统由硬件部分和软件部分组成。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bCs/>
          <w:sz w:val="28"/>
          <w:szCs w:val="28"/>
        </w:rPr>
        <w:t>硬件部分</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数据采集系统的核心硬件由数据采集模块和信号调理模块组成，其中，数据采集模块的型号为</w:t>
      </w:r>
      <w:r w:rsidRPr="00AC7FC2">
        <w:rPr>
          <w:rFonts w:ascii="仿宋_GB2312" w:eastAsia="仿宋_GB2312" w:hAnsi="宋体"/>
          <w:bCs/>
          <w:sz w:val="28"/>
          <w:szCs w:val="28"/>
        </w:rPr>
        <w:t>NI-6281</w:t>
      </w:r>
      <w:r w:rsidRPr="00AC7FC2">
        <w:rPr>
          <w:rFonts w:ascii="仿宋_GB2312" w:eastAsia="仿宋_GB2312" w:hAnsi="宋体" w:hint="eastAsia"/>
          <w:bCs/>
          <w:sz w:val="28"/>
          <w:szCs w:val="28"/>
        </w:rPr>
        <w:t>，信号调理模块由两部分组成，一是</w:t>
      </w:r>
      <w:r w:rsidRPr="00AC7FC2">
        <w:rPr>
          <w:rFonts w:ascii="仿宋_GB2312" w:eastAsia="仿宋_GB2312" w:hAnsi="宋体"/>
          <w:bCs/>
          <w:sz w:val="28"/>
          <w:szCs w:val="28"/>
        </w:rPr>
        <w:t>PFI-28000</w:t>
      </w:r>
      <w:r w:rsidRPr="00AC7FC2">
        <w:rPr>
          <w:rFonts w:ascii="仿宋_GB2312" w:eastAsia="仿宋_GB2312" w:hAnsi="宋体" w:hint="eastAsia"/>
          <w:bCs/>
          <w:sz w:val="28"/>
          <w:szCs w:val="28"/>
        </w:rPr>
        <w:t>高精度信号调理模块，二是</w:t>
      </w:r>
      <w:r w:rsidRPr="00AC7FC2">
        <w:rPr>
          <w:rFonts w:ascii="仿宋_GB2312" w:eastAsia="仿宋_GB2312" w:hAnsi="宋体"/>
          <w:bCs/>
          <w:sz w:val="28"/>
          <w:szCs w:val="28"/>
        </w:rPr>
        <w:t>NI-1143</w:t>
      </w:r>
      <w:r w:rsidRPr="00AC7FC2">
        <w:rPr>
          <w:rFonts w:ascii="仿宋_GB2312" w:eastAsia="仿宋_GB2312" w:hAnsi="宋体" w:hint="eastAsia"/>
          <w:bCs/>
          <w:sz w:val="28"/>
          <w:szCs w:val="28"/>
        </w:rPr>
        <w:t>信号调理模块，连接结构如图</w:t>
      </w:r>
      <w:r w:rsidRPr="00AC7FC2">
        <w:rPr>
          <w:rFonts w:ascii="仿宋_GB2312" w:eastAsia="仿宋_GB2312" w:hAnsi="宋体"/>
          <w:bCs/>
          <w:sz w:val="28"/>
          <w:szCs w:val="28"/>
        </w:rPr>
        <w:t>2</w:t>
      </w:r>
      <w:r w:rsidRPr="00AC7FC2">
        <w:rPr>
          <w:rFonts w:ascii="仿宋_GB2312" w:eastAsia="仿宋_GB2312" w:hAnsi="宋体" w:hint="eastAsia"/>
          <w:bCs/>
          <w:sz w:val="28"/>
          <w:szCs w:val="28"/>
        </w:rPr>
        <w:t>所示。共</w:t>
      </w:r>
      <w:r w:rsidRPr="00AC7FC2">
        <w:rPr>
          <w:rFonts w:ascii="仿宋_GB2312" w:eastAsia="仿宋_GB2312" w:hAnsi="宋体"/>
          <w:bCs/>
          <w:sz w:val="28"/>
          <w:szCs w:val="28"/>
        </w:rPr>
        <w:t>128</w:t>
      </w:r>
      <w:r w:rsidRPr="00AC7FC2">
        <w:rPr>
          <w:rFonts w:ascii="仿宋_GB2312" w:eastAsia="仿宋_GB2312" w:hAnsi="宋体" w:hint="eastAsia"/>
          <w:bCs/>
          <w:sz w:val="28"/>
          <w:szCs w:val="28"/>
        </w:rPr>
        <w:t>个通道，其中，</w:t>
      </w:r>
      <w:r w:rsidRPr="00AC7FC2">
        <w:rPr>
          <w:rFonts w:ascii="仿宋_GB2312" w:eastAsia="仿宋_GB2312" w:hAnsi="宋体"/>
          <w:bCs/>
          <w:sz w:val="28"/>
          <w:szCs w:val="28"/>
        </w:rPr>
        <w:t>32</w:t>
      </w:r>
      <w:r w:rsidRPr="00AC7FC2">
        <w:rPr>
          <w:rFonts w:ascii="仿宋_GB2312" w:eastAsia="仿宋_GB2312" w:hAnsi="宋体" w:hint="eastAsia"/>
          <w:bCs/>
          <w:sz w:val="28"/>
          <w:szCs w:val="28"/>
        </w:rPr>
        <w:t>个通道经过</w:t>
      </w:r>
      <w:r w:rsidRPr="00AC7FC2">
        <w:rPr>
          <w:rFonts w:ascii="仿宋_GB2312" w:eastAsia="仿宋_GB2312" w:hAnsi="宋体"/>
          <w:bCs/>
          <w:sz w:val="28"/>
          <w:szCs w:val="28"/>
        </w:rPr>
        <w:t>PFI-28000</w:t>
      </w:r>
      <w:r w:rsidRPr="00AC7FC2">
        <w:rPr>
          <w:rFonts w:ascii="仿宋_GB2312" w:eastAsia="仿宋_GB2312" w:hAnsi="宋体" w:hint="eastAsia"/>
          <w:bCs/>
          <w:sz w:val="28"/>
          <w:szCs w:val="28"/>
        </w:rPr>
        <w:t>高精度调理进入</w:t>
      </w:r>
      <w:r w:rsidRPr="00AC7FC2">
        <w:rPr>
          <w:rFonts w:ascii="仿宋_GB2312" w:eastAsia="仿宋_GB2312" w:hAnsi="宋体"/>
          <w:bCs/>
          <w:sz w:val="28"/>
          <w:szCs w:val="28"/>
        </w:rPr>
        <w:t>NI</w:t>
      </w:r>
      <w:r w:rsidRPr="00AC7FC2">
        <w:rPr>
          <w:rFonts w:ascii="仿宋_GB2312" w:eastAsia="仿宋_GB2312" w:hAnsi="宋体" w:hint="eastAsia"/>
          <w:bCs/>
          <w:sz w:val="28"/>
          <w:szCs w:val="28"/>
        </w:rPr>
        <w:t>数据采集模块，</w:t>
      </w:r>
      <w:r w:rsidRPr="00AC7FC2">
        <w:rPr>
          <w:rFonts w:ascii="仿宋_GB2312" w:eastAsia="仿宋_GB2312" w:hAnsi="宋体"/>
          <w:bCs/>
          <w:sz w:val="28"/>
          <w:szCs w:val="28"/>
        </w:rPr>
        <w:t>96</w:t>
      </w:r>
      <w:r w:rsidRPr="00AC7FC2">
        <w:rPr>
          <w:rFonts w:ascii="仿宋_GB2312" w:eastAsia="仿宋_GB2312" w:hAnsi="宋体" w:hint="eastAsia"/>
          <w:bCs/>
          <w:sz w:val="28"/>
          <w:szCs w:val="28"/>
        </w:rPr>
        <w:t>个通道经过</w:t>
      </w:r>
      <w:r w:rsidRPr="00AC7FC2">
        <w:rPr>
          <w:rFonts w:ascii="仿宋_GB2312" w:eastAsia="仿宋_GB2312" w:hAnsi="宋体"/>
          <w:bCs/>
          <w:sz w:val="28"/>
          <w:szCs w:val="28"/>
        </w:rPr>
        <w:t>NI-1143</w:t>
      </w:r>
      <w:r w:rsidRPr="00AC7FC2">
        <w:rPr>
          <w:rFonts w:ascii="仿宋_GB2312" w:eastAsia="仿宋_GB2312" w:hAnsi="宋体" w:hint="eastAsia"/>
          <w:bCs/>
          <w:sz w:val="28"/>
          <w:szCs w:val="28"/>
        </w:rPr>
        <w:t>调理进入</w:t>
      </w:r>
      <w:r w:rsidRPr="00AC7FC2">
        <w:rPr>
          <w:rFonts w:ascii="仿宋_GB2312" w:eastAsia="仿宋_GB2312" w:hAnsi="宋体"/>
          <w:bCs/>
          <w:sz w:val="28"/>
          <w:szCs w:val="28"/>
        </w:rPr>
        <w:t>NI</w:t>
      </w:r>
      <w:r w:rsidRPr="00AC7FC2">
        <w:rPr>
          <w:rFonts w:ascii="仿宋_GB2312" w:eastAsia="仿宋_GB2312" w:hAnsi="宋体" w:hint="eastAsia"/>
          <w:bCs/>
          <w:sz w:val="28"/>
          <w:szCs w:val="28"/>
        </w:rPr>
        <w:t>数据采集模块。</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根据实际应用需要，硬件系统实施情况与早期设计存在部分差异，主要有两个方面：</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一是为了适应大电压信号采集，增加了一个大电压信号接线盒，安装了一块备用的PXI-6281数据采集卡，并通过68芯屏蔽电缆连接接线盒与数据采集卡。</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二是只安装了10块8通道SCXI-1143信号调理卡，另有两块信</w:t>
      </w:r>
      <w:r w:rsidRPr="00AC7FC2">
        <w:rPr>
          <w:rFonts w:ascii="仿宋_GB2312" w:eastAsia="仿宋_GB2312" w:hAnsi="宋体" w:hint="eastAsia"/>
          <w:bCs/>
          <w:sz w:val="28"/>
          <w:szCs w:val="28"/>
        </w:rPr>
        <w:lastRenderedPageBreak/>
        <w:t>号调理卡暂未安装。计划在对线路实施进一步调整和优化后再安装（线路进一步调整时需要拆装目前安装的10块调理卡）。</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硬件系统的现场图片如图</w:t>
      </w:r>
      <w:r w:rsidRPr="00AC7FC2">
        <w:rPr>
          <w:rFonts w:ascii="仿宋_GB2312" w:eastAsia="仿宋_GB2312" w:hAnsi="宋体"/>
          <w:bCs/>
          <w:sz w:val="28"/>
          <w:szCs w:val="28"/>
        </w:rPr>
        <w:t>2</w:t>
      </w:r>
      <w:r w:rsidRPr="00AC7FC2">
        <w:rPr>
          <w:rFonts w:ascii="仿宋_GB2312" w:eastAsia="仿宋_GB2312" w:hAnsi="宋体" w:hint="eastAsia"/>
          <w:bCs/>
          <w:sz w:val="28"/>
          <w:szCs w:val="28"/>
        </w:rPr>
        <w:t>所示。</w:t>
      </w:r>
    </w:p>
    <w:tbl>
      <w:tblPr>
        <w:tblW w:w="0" w:type="auto"/>
        <w:tblLook w:val="00A0" w:firstRow="1" w:lastRow="0" w:firstColumn="1" w:lastColumn="0" w:noHBand="0" w:noVBand="0"/>
      </w:tblPr>
      <w:tblGrid>
        <w:gridCol w:w="8306"/>
      </w:tblGrid>
      <w:tr w:rsidR="00072CEC" w:rsidRPr="00B04E90" w:rsidTr="00000BC7">
        <w:tc>
          <w:tcPr>
            <w:tcW w:w="8306" w:type="dxa"/>
            <w:hideMark/>
          </w:tcPr>
          <w:p w:rsidR="00072CEC" w:rsidRPr="00B04E90" w:rsidRDefault="00072CEC" w:rsidP="00281C55">
            <w:pPr>
              <w:spacing w:line="360" w:lineRule="auto"/>
              <w:ind w:firstLineChars="200" w:firstLine="640"/>
              <w:rPr>
                <w:rFonts w:ascii="仿宋_GB2312" w:eastAsia="仿宋_GB2312" w:hAnsi="宋体"/>
                <w:bCs/>
                <w:sz w:val="32"/>
              </w:rPr>
            </w:pPr>
            <w:r w:rsidRPr="00B04E90">
              <w:rPr>
                <w:rFonts w:ascii="仿宋_GB2312" w:eastAsia="仿宋_GB2312" w:hAnsi="宋体"/>
                <w:bCs/>
                <w:sz w:val="32"/>
              </w:rPr>
              <w:object w:dxaOrig="7123" w:dyaOrig="8729">
                <v:shape id="_x0000_i1032" type="#_x0000_t75" style="width:347.25pt;height:425.25pt" o:ole="">
                  <v:imagedata r:id="rId48" o:title=""/>
                </v:shape>
                <o:OLEObject Type="Embed" ProgID="Visio.Drawing.11" ShapeID="_x0000_i1032" DrawAspect="Content" ObjectID="_1662872823" r:id="rId49"/>
              </w:object>
            </w:r>
          </w:p>
        </w:tc>
      </w:tr>
      <w:tr w:rsidR="00072CEC" w:rsidRPr="00B04E90" w:rsidTr="00000BC7">
        <w:tc>
          <w:tcPr>
            <w:tcW w:w="8306" w:type="dxa"/>
            <w:hideMark/>
          </w:tcPr>
          <w:p w:rsidR="00072CEC" w:rsidRPr="00B04E90" w:rsidRDefault="00072CEC" w:rsidP="00281C55">
            <w:pPr>
              <w:spacing w:line="360" w:lineRule="auto"/>
              <w:ind w:firstLineChars="200" w:firstLine="560"/>
              <w:jc w:val="center"/>
              <w:rPr>
                <w:rFonts w:ascii="仿宋_GB2312" w:eastAsia="仿宋_GB2312" w:hAnsi="宋体"/>
                <w:bCs/>
                <w:sz w:val="32"/>
              </w:rPr>
            </w:pPr>
            <w:bookmarkStart w:id="237" w:name="_Toc498026737"/>
            <w:r w:rsidRPr="00AC7FC2">
              <w:rPr>
                <w:rFonts w:ascii="仿宋_GB2312" w:eastAsia="仿宋_GB2312" w:hAnsi="宋体" w:hint="eastAsia"/>
                <w:bCs/>
                <w:sz w:val="28"/>
                <w:szCs w:val="28"/>
              </w:rPr>
              <w:t>图1</w:t>
            </w:r>
            <w:r w:rsidRPr="00AC7FC2">
              <w:rPr>
                <w:rFonts w:ascii="仿宋_GB2312" w:eastAsia="仿宋_GB2312" w:hAnsi="宋体"/>
                <w:bCs/>
                <w:sz w:val="28"/>
                <w:szCs w:val="28"/>
              </w:rPr>
              <w:t xml:space="preserve"> </w:t>
            </w:r>
            <w:r w:rsidRPr="00AC7FC2">
              <w:rPr>
                <w:rFonts w:ascii="仿宋_GB2312" w:eastAsia="仿宋_GB2312" w:hAnsi="宋体" w:hint="eastAsia"/>
                <w:bCs/>
                <w:sz w:val="28"/>
                <w:szCs w:val="28"/>
              </w:rPr>
              <w:t>数据采集核心硬件结构设计图</w:t>
            </w:r>
            <w:bookmarkEnd w:id="237"/>
          </w:p>
        </w:tc>
      </w:tr>
    </w:tbl>
    <w:p w:rsidR="00072CEC" w:rsidRPr="00B04E90" w:rsidRDefault="00072CEC" w:rsidP="00281C55">
      <w:pPr>
        <w:spacing w:line="360" w:lineRule="auto"/>
        <w:ind w:firstLineChars="200" w:firstLine="640"/>
        <w:rPr>
          <w:rFonts w:ascii="仿宋_GB2312" w:eastAsia="仿宋_GB2312" w:hAnsi="宋体"/>
          <w:bCs/>
          <w:sz w:val="32"/>
        </w:rPr>
      </w:pPr>
      <w:r w:rsidRPr="00B04E90">
        <w:rPr>
          <w:rFonts w:ascii="仿宋_GB2312" w:eastAsia="仿宋_GB2312" w:hAnsi="宋体" w:hint="eastAsia"/>
          <w:bCs/>
          <w:noProof/>
          <w:sz w:val="32"/>
        </w:rPr>
        <w:lastRenderedPageBreak/>
        <w:drawing>
          <wp:inline distT="0" distB="0" distL="0" distR="0" wp14:anchorId="02EF2973" wp14:editId="2C15DF7E">
            <wp:extent cx="5276215" cy="3517265"/>
            <wp:effectExtent l="19050" t="0" r="635" b="0"/>
            <wp:docPr id="473" name="图片 0" descr="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84.JPG"/>
                    <pic:cNvPicPr/>
                  </pic:nvPicPr>
                  <pic:blipFill>
                    <a:blip r:embed="rId50" cstate="print"/>
                    <a:stretch>
                      <a:fillRect/>
                    </a:stretch>
                  </pic:blipFill>
                  <pic:spPr>
                    <a:xfrm>
                      <a:off x="0" y="0"/>
                      <a:ext cx="5276215" cy="3517265"/>
                    </a:xfrm>
                    <a:prstGeom prst="rect">
                      <a:avLst/>
                    </a:prstGeom>
                  </pic:spPr>
                </pic:pic>
              </a:graphicData>
            </a:graphic>
          </wp:inline>
        </w:drawing>
      </w:r>
    </w:p>
    <w:p w:rsidR="00072CEC" w:rsidRPr="00AC7FC2" w:rsidRDefault="00072CEC" w:rsidP="00281C55">
      <w:pPr>
        <w:spacing w:line="360" w:lineRule="auto"/>
        <w:ind w:firstLineChars="200" w:firstLine="560"/>
        <w:jc w:val="center"/>
        <w:rPr>
          <w:rFonts w:ascii="仿宋_GB2312" w:eastAsia="仿宋_GB2312" w:hAnsi="宋体"/>
          <w:bCs/>
          <w:sz w:val="28"/>
          <w:szCs w:val="28"/>
        </w:rPr>
      </w:pPr>
      <w:bookmarkStart w:id="238" w:name="_Toc498026739"/>
      <w:r w:rsidRPr="00AC7FC2">
        <w:rPr>
          <w:rFonts w:ascii="仿宋_GB2312" w:eastAsia="仿宋_GB2312" w:hAnsi="宋体" w:hint="eastAsia"/>
          <w:bCs/>
          <w:sz w:val="28"/>
          <w:szCs w:val="28"/>
        </w:rPr>
        <w:t>图</w:t>
      </w:r>
      <w:r w:rsidRPr="00AC7FC2">
        <w:rPr>
          <w:rFonts w:ascii="仿宋_GB2312" w:eastAsia="仿宋_GB2312" w:hAnsi="宋体"/>
          <w:bCs/>
          <w:sz w:val="28"/>
          <w:szCs w:val="28"/>
        </w:rPr>
        <w:t>2</w:t>
      </w:r>
      <w:r w:rsidRPr="00AC7FC2">
        <w:rPr>
          <w:rFonts w:ascii="仿宋_GB2312" w:eastAsia="仿宋_GB2312" w:hAnsi="宋体" w:hint="eastAsia"/>
          <w:bCs/>
          <w:sz w:val="28"/>
          <w:szCs w:val="28"/>
        </w:rPr>
        <w:t xml:space="preserve"> 数据采集系统设备现场照片</w:t>
      </w:r>
      <w:bookmarkEnd w:id="238"/>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软件</w:t>
      </w:r>
      <w:r w:rsidRPr="00AC7FC2">
        <w:rPr>
          <w:rFonts w:ascii="仿宋_GB2312" w:eastAsia="仿宋_GB2312" w:hAnsi="宋体"/>
          <w:bCs/>
          <w:sz w:val="28"/>
          <w:szCs w:val="28"/>
        </w:rPr>
        <w:t>部分</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系统应用程序要求工作于微软WINDOWS XP 以上操作系统，完成对整个系统的操作控制，完成对数据的后期处理。</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要求实现以下主要功能：</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系统的统一管理：包括对前端多通道放大器模块、PXI多通道数据采集模块和配套PXI机箱硬件平台的统一管理；</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程控放大：包括智能扫描控制，能够程控选择参与采集的通道、设置各通道放大倍数、滤波范围等；</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数据采集：包括设置采集参数、控制采集；</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图形显示：监测采集的波形以及对曲线的多种操作；</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数据保存：提供参数、数据的多种保存方式；</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与模型控制系统交互：数采控制计算机可以控制模型机构的运动方式、移动位置；</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软件开发工具采用NI的LabVIEW开发套件。</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数据采集软件由成都方拓科技有限公司基于LabView开发。系统首次交付时，基本完成设计功能，后又在风洞调试与试验过程不断改进完善，现已满足工程试验需求，稳定性和可靠性均满足实用要求。</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系统主要具备三个主要功能：</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一是数据采集功能，能够通过系统设置信号名称、信号幅值、滤波频率等参数。能够通过界面控制数据采集的启停。在数据采集过程当中，能够通过曲线图形方式实时监测信号波形。采集的数据能够快速存储在硬盘上。</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二是数据分析功能，能够以图形化方式将采集的数据显示在界面中，提供较为方便的交互显示和数据选取功能。</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三是，与模型控制系统交互，控制模型机构的运动方式、移动位置。</w:t>
      </w:r>
    </w:p>
    <w:p w:rsidR="00072CEC" w:rsidRPr="00B04E90" w:rsidRDefault="00072CEC" w:rsidP="00281C55">
      <w:pPr>
        <w:spacing w:line="360" w:lineRule="auto"/>
        <w:ind w:firstLineChars="200" w:firstLine="560"/>
        <w:rPr>
          <w:rFonts w:ascii="仿宋_GB2312" w:eastAsia="仿宋_GB2312" w:hAnsi="宋体"/>
          <w:bCs/>
          <w:sz w:val="32"/>
        </w:rPr>
      </w:pPr>
      <w:r w:rsidRPr="00AC7FC2">
        <w:rPr>
          <w:rFonts w:ascii="仿宋_GB2312" w:eastAsia="仿宋_GB2312" w:hAnsi="宋体" w:hint="eastAsia"/>
          <w:bCs/>
          <w:sz w:val="28"/>
          <w:szCs w:val="28"/>
        </w:rPr>
        <w:t>此外，NI-MAX软件能够对NI设备进行统一管理，包括查询设备状态，对板卡和数据采集通道进行检测等。PFI控制软件能够远程控制PFI高精度信号调理设备，设置通道的放大倍数、滤波频率等。</w:t>
      </w:r>
    </w:p>
    <w:p w:rsidR="00072CEC" w:rsidRPr="00B04E90" w:rsidRDefault="00072CEC" w:rsidP="00281C55">
      <w:pPr>
        <w:spacing w:line="360" w:lineRule="auto"/>
        <w:ind w:firstLineChars="200" w:firstLine="640"/>
        <w:rPr>
          <w:rFonts w:ascii="仿宋_GB2312" w:eastAsia="仿宋_GB2312" w:hAnsi="宋体"/>
          <w:bCs/>
          <w:sz w:val="32"/>
        </w:rPr>
      </w:pPr>
      <w:r w:rsidRPr="00B04E90">
        <w:rPr>
          <w:rFonts w:ascii="仿宋_GB2312" w:eastAsia="仿宋_GB2312" w:hAnsi="宋体" w:hint="eastAsia"/>
          <w:bCs/>
          <w:noProof/>
          <w:sz w:val="32"/>
        </w:rPr>
        <w:drawing>
          <wp:inline distT="0" distB="0" distL="0" distR="0" wp14:anchorId="5E2BBFE3" wp14:editId="4F6D5383">
            <wp:extent cx="5276215" cy="2858135"/>
            <wp:effectExtent l="19050" t="0" r="635" b="0"/>
            <wp:docPr id="474" name="图片 1" descr="数据采集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采集界面.png"/>
                    <pic:cNvPicPr/>
                  </pic:nvPicPr>
                  <pic:blipFill>
                    <a:blip r:embed="rId51" cstate="print"/>
                    <a:stretch>
                      <a:fillRect/>
                    </a:stretch>
                  </pic:blipFill>
                  <pic:spPr>
                    <a:xfrm>
                      <a:off x="0" y="0"/>
                      <a:ext cx="5276215" cy="2858135"/>
                    </a:xfrm>
                    <a:prstGeom prst="rect">
                      <a:avLst/>
                    </a:prstGeom>
                  </pic:spPr>
                </pic:pic>
              </a:graphicData>
            </a:graphic>
          </wp:inline>
        </w:drawing>
      </w:r>
    </w:p>
    <w:p w:rsidR="00072CEC" w:rsidRPr="00AC7FC2" w:rsidRDefault="00072CEC" w:rsidP="00281C55">
      <w:pPr>
        <w:spacing w:line="360" w:lineRule="auto"/>
        <w:ind w:firstLineChars="200" w:firstLine="560"/>
        <w:jc w:val="center"/>
        <w:rPr>
          <w:rFonts w:ascii="仿宋_GB2312" w:eastAsia="仿宋_GB2312" w:hAnsi="宋体"/>
          <w:bCs/>
          <w:sz w:val="28"/>
          <w:szCs w:val="28"/>
        </w:rPr>
      </w:pPr>
      <w:bookmarkStart w:id="239" w:name="_Toc498026740"/>
      <w:r w:rsidRPr="00AC7FC2">
        <w:rPr>
          <w:rFonts w:ascii="仿宋_GB2312" w:eastAsia="仿宋_GB2312" w:hAnsi="宋体" w:hint="eastAsia"/>
          <w:bCs/>
          <w:sz w:val="28"/>
          <w:szCs w:val="28"/>
        </w:rPr>
        <w:t>图</w:t>
      </w:r>
      <w:r w:rsidRPr="00AC7FC2">
        <w:rPr>
          <w:rFonts w:ascii="仿宋_GB2312" w:eastAsia="仿宋_GB2312" w:hAnsi="宋体"/>
          <w:bCs/>
          <w:sz w:val="28"/>
          <w:szCs w:val="28"/>
        </w:rPr>
        <w:t>3</w:t>
      </w:r>
      <w:r w:rsidRPr="00AC7FC2">
        <w:rPr>
          <w:rFonts w:ascii="仿宋_GB2312" w:eastAsia="仿宋_GB2312" w:hAnsi="宋体" w:hint="eastAsia"/>
          <w:bCs/>
          <w:sz w:val="28"/>
          <w:szCs w:val="28"/>
        </w:rPr>
        <w:t xml:space="preserve"> 数据采集软件界面</w:t>
      </w:r>
      <w:bookmarkEnd w:id="239"/>
    </w:p>
    <w:p w:rsidR="00072CEC" w:rsidRPr="00B04E90" w:rsidRDefault="00072CEC" w:rsidP="00281C55">
      <w:pPr>
        <w:spacing w:line="360" w:lineRule="auto"/>
        <w:ind w:firstLineChars="200" w:firstLine="640"/>
        <w:rPr>
          <w:rFonts w:ascii="仿宋_GB2312" w:eastAsia="仿宋_GB2312" w:hAnsi="宋体"/>
          <w:bCs/>
          <w:sz w:val="32"/>
        </w:rPr>
      </w:pPr>
    </w:p>
    <w:p w:rsidR="00072CEC" w:rsidRPr="00B04E90" w:rsidRDefault="00072CEC" w:rsidP="00281C55">
      <w:pPr>
        <w:spacing w:line="360" w:lineRule="auto"/>
        <w:ind w:firstLineChars="200" w:firstLine="640"/>
        <w:rPr>
          <w:rFonts w:ascii="仿宋_GB2312" w:eastAsia="仿宋_GB2312" w:hAnsi="宋体"/>
          <w:bCs/>
          <w:sz w:val="32"/>
        </w:rPr>
      </w:pPr>
    </w:p>
    <w:p w:rsidR="00072CEC" w:rsidRPr="00B04E90" w:rsidRDefault="00072CEC" w:rsidP="00281C55">
      <w:pPr>
        <w:spacing w:line="360" w:lineRule="auto"/>
        <w:ind w:firstLineChars="200" w:firstLine="640"/>
        <w:rPr>
          <w:rFonts w:ascii="仿宋_GB2312" w:eastAsia="仿宋_GB2312" w:hAnsi="宋体"/>
          <w:bCs/>
          <w:sz w:val="32"/>
        </w:rPr>
      </w:pPr>
      <w:r w:rsidRPr="00B04E90">
        <w:rPr>
          <w:rFonts w:ascii="仿宋_GB2312" w:eastAsia="仿宋_GB2312" w:hAnsi="宋体" w:hint="eastAsia"/>
          <w:bCs/>
          <w:noProof/>
          <w:sz w:val="32"/>
        </w:rPr>
        <w:drawing>
          <wp:inline distT="0" distB="0" distL="0" distR="0" wp14:anchorId="30299F95" wp14:editId="47DBEC8C">
            <wp:extent cx="5276215" cy="2858135"/>
            <wp:effectExtent l="19050" t="0" r="635" b="0"/>
            <wp:docPr id="475" name="图片 2" descr="数据分析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分析界面.png"/>
                    <pic:cNvPicPr/>
                  </pic:nvPicPr>
                  <pic:blipFill>
                    <a:blip r:embed="rId52"/>
                    <a:stretch>
                      <a:fillRect/>
                    </a:stretch>
                  </pic:blipFill>
                  <pic:spPr>
                    <a:xfrm>
                      <a:off x="0" y="0"/>
                      <a:ext cx="5276215" cy="2858135"/>
                    </a:xfrm>
                    <a:prstGeom prst="rect">
                      <a:avLst/>
                    </a:prstGeom>
                  </pic:spPr>
                </pic:pic>
              </a:graphicData>
            </a:graphic>
          </wp:inline>
        </w:drawing>
      </w:r>
    </w:p>
    <w:p w:rsidR="00072CEC" w:rsidRPr="00AC7FC2" w:rsidRDefault="00072CEC" w:rsidP="00281C55">
      <w:pPr>
        <w:spacing w:line="360" w:lineRule="auto"/>
        <w:ind w:firstLineChars="200" w:firstLine="560"/>
        <w:jc w:val="center"/>
        <w:rPr>
          <w:rFonts w:ascii="仿宋_GB2312" w:eastAsia="仿宋_GB2312" w:hAnsi="宋体"/>
          <w:bCs/>
          <w:sz w:val="28"/>
          <w:szCs w:val="28"/>
        </w:rPr>
      </w:pPr>
      <w:bookmarkStart w:id="240" w:name="_Toc498026741"/>
      <w:r w:rsidRPr="00AC7FC2">
        <w:rPr>
          <w:rFonts w:ascii="仿宋_GB2312" w:eastAsia="仿宋_GB2312" w:hAnsi="宋体" w:hint="eastAsia"/>
          <w:bCs/>
          <w:sz w:val="28"/>
          <w:szCs w:val="28"/>
        </w:rPr>
        <w:t>图</w:t>
      </w:r>
      <w:r w:rsidRPr="00AC7FC2">
        <w:rPr>
          <w:rFonts w:ascii="仿宋_GB2312" w:eastAsia="仿宋_GB2312" w:hAnsi="宋体"/>
          <w:bCs/>
          <w:sz w:val="28"/>
          <w:szCs w:val="28"/>
        </w:rPr>
        <w:t>4</w:t>
      </w:r>
      <w:r w:rsidRPr="00AC7FC2">
        <w:rPr>
          <w:rFonts w:ascii="仿宋_GB2312" w:eastAsia="仿宋_GB2312" w:hAnsi="宋体" w:hint="eastAsia"/>
          <w:bCs/>
          <w:sz w:val="28"/>
          <w:szCs w:val="28"/>
        </w:rPr>
        <w:t xml:space="preserve"> 数据分析软件界面</w:t>
      </w:r>
      <w:bookmarkEnd w:id="240"/>
    </w:p>
    <w:p w:rsidR="00072CEC" w:rsidRPr="00B04E90" w:rsidRDefault="00072CEC" w:rsidP="00281C55">
      <w:pPr>
        <w:spacing w:line="360" w:lineRule="auto"/>
        <w:ind w:firstLineChars="200" w:firstLine="640"/>
        <w:rPr>
          <w:rFonts w:ascii="仿宋_GB2312" w:eastAsia="仿宋_GB2312" w:hAnsi="宋体"/>
          <w:bCs/>
          <w:sz w:val="32"/>
        </w:rPr>
      </w:pPr>
    </w:p>
    <w:p w:rsidR="00072CEC" w:rsidRPr="00B04E90" w:rsidRDefault="00072CEC" w:rsidP="00281C55">
      <w:pPr>
        <w:spacing w:line="360" w:lineRule="auto"/>
        <w:ind w:firstLineChars="200" w:firstLine="640"/>
        <w:rPr>
          <w:rFonts w:ascii="仿宋_GB2312" w:eastAsia="仿宋_GB2312" w:hAnsi="宋体"/>
          <w:bCs/>
          <w:sz w:val="32"/>
        </w:rPr>
      </w:pPr>
      <w:r w:rsidRPr="00B04E90">
        <w:rPr>
          <w:rFonts w:ascii="仿宋_GB2312" w:eastAsia="仿宋_GB2312" w:hAnsi="宋体" w:hint="eastAsia"/>
          <w:bCs/>
          <w:noProof/>
          <w:sz w:val="32"/>
        </w:rPr>
        <w:drawing>
          <wp:inline distT="0" distB="0" distL="0" distR="0" wp14:anchorId="5B0E9365" wp14:editId="5939700B">
            <wp:extent cx="5276215" cy="2858135"/>
            <wp:effectExtent l="19050" t="0" r="635" b="0"/>
            <wp:docPr id="476" name="图片 3" descr="PFI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界面.png"/>
                    <pic:cNvPicPr/>
                  </pic:nvPicPr>
                  <pic:blipFill>
                    <a:blip r:embed="rId53"/>
                    <a:stretch>
                      <a:fillRect/>
                    </a:stretch>
                  </pic:blipFill>
                  <pic:spPr>
                    <a:xfrm>
                      <a:off x="0" y="0"/>
                      <a:ext cx="5276215" cy="2858135"/>
                    </a:xfrm>
                    <a:prstGeom prst="rect">
                      <a:avLst/>
                    </a:prstGeom>
                  </pic:spPr>
                </pic:pic>
              </a:graphicData>
            </a:graphic>
          </wp:inline>
        </w:drawing>
      </w:r>
    </w:p>
    <w:p w:rsidR="00072CEC" w:rsidRPr="00AC7FC2" w:rsidRDefault="00072CEC" w:rsidP="00281C55">
      <w:pPr>
        <w:spacing w:line="360" w:lineRule="auto"/>
        <w:ind w:firstLineChars="200" w:firstLine="560"/>
        <w:jc w:val="center"/>
        <w:rPr>
          <w:rFonts w:ascii="仿宋_GB2312" w:eastAsia="仿宋_GB2312" w:hAnsi="宋体"/>
          <w:bCs/>
          <w:sz w:val="28"/>
          <w:szCs w:val="28"/>
        </w:rPr>
      </w:pPr>
      <w:bookmarkStart w:id="241" w:name="_Toc498026742"/>
      <w:r w:rsidRPr="00AC7FC2">
        <w:rPr>
          <w:rFonts w:ascii="仿宋_GB2312" w:eastAsia="仿宋_GB2312" w:hAnsi="宋体" w:hint="eastAsia"/>
          <w:bCs/>
          <w:sz w:val="28"/>
          <w:szCs w:val="28"/>
        </w:rPr>
        <w:t>图</w:t>
      </w:r>
      <w:r w:rsidRPr="00AC7FC2">
        <w:rPr>
          <w:rFonts w:ascii="仿宋_GB2312" w:eastAsia="仿宋_GB2312" w:hAnsi="宋体"/>
          <w:bCs/>
          <w:sz w:val="28"/>
          <w:szCs w:val="28"/>
        </w:rPr>
        <w:t>5</w:t>
      </w:r>
      <w:r w:rsidRPr="00AC7FC2">
        <w:rPr>
          <w:rFonts w:ascii="仿宋_GB2312" w:eastAsia="仿宋_GB2312" w:hAnsi="宋体" w:hint="eastAsia"/>
          <w:bCs/>
          <w:sz w:val="28"/>
          <w:szCs w:val="28"/>
        </w:rPr>
        <w:t xml:space="preserve"> PFI软件界面</w:t>
      </w:r>
      <w:bookmarkEnd w:id="241"/>
    </w:p>
    <w:p w:rsidR="00072CEC" w:rsidRPr="00B04E90" w:rsidRDefault="00072CEC" w:rsidP="00281C55">
      <w:pPr>
        <w:spacing w:line="360" w:lineRule="auto"/>
        <w:ind w:firstLineChars="200" w:firstLine="640"/>
        <w:rPr>
          <w:rFonts w:ascii="仿宋_GB2312" w:eastAsia="仿宋_GB2312" w:hAnsi="宋体"/>
          <w:bCs/>
          <w:sz w:val="32"/>
        </w:rPr>
      </w:pPr>
    </w:p>
    <w:p w:rsidR="00072CEC" w:rsidRPr="00DF3DE1" w:rsidRDefault="00072CEC" w:rsidP="00281C55">
      <w:pPr>
        <w:pStyle w:val="3"/>
        <w:spacing w:line="360" w:lineRule="auto"/>
        <w:rPr>
          <w:rFonts w:ascii="仿宋_GB2312" w:eastAsia="仿宋_GB2312"/>
          <w:b/>
          <w:sz w:val="28"/>
          <w:szCs w:val="28"/>
        </w:rPr>
      </w:pPr>
      <w:bookmarkStart w:id="242" w:name="_Toc46155185"/>
      <w:r w:rsidRPr="00DF3DE1">
        <w:rPr>
          <w:rFonts w:ascii="仿宋_GB2312" w:eastAsia="仿宋_GB2312" w:hint="eastAsia"/>
          <w:b/>
          <w:sz w:val="28"/>
          <w:szCs w:val="28"/>
        </w:rPr>
        <w:t>故障</w:t>
      </w:r>
      <w:bookmarkEnd w:id="242"/>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2.1.6.1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：数采</w:t>
      </w:r>
      <w:r w:rsidR="00072CEC" w:rsidRPr="00AC7FC2">
        <w:rPr>
          <w:rFonts w:ascii="仿宋_GB2312" w:eastAsia="仿宋_GB2312" w:hAnsi="宋体"/>
          <w:bCs/>
          <w:sz w:val="28"/>
          <w:szCs w:val="28"/>
        </w:rPr>
        <w:t>主机系统崩溃</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：2019年</w:t>
      </w:r>
      <w:r w:rsidR="00072CEC" w:rsidRPr="00AC7FC2">
        <w:rPr>
          <w:rFonts w:ascii="仿宋_GB2312" w:eastAsia="仿宋_GB2312" w:hAnsi="宋体"/>
          <w:bCs/>
          <w:sz w:val="28"/>
          <w:szCs w:val="28"/>
        </w:rPr>
        <w:t>10</w:t>
      </w:r>
      <w:r w:rsidR="00072CEC" w:rsidRPr="00AC7FC2">
        <w:rPr>
          <w:rFonts w:ascii="仿宋_GB2312" w:eastAsia="仿宋_GB2312" w:hAnsi="宋体" w:hint="eastAsia"/>
          <w:bCs/>
          <w:sz w:val="28"/>
          <w:szCs w:val="28"/>
        </w:rPr>
        <w:t>月</w:t>
      </w:r>
      <w:r w:rsidR="00072CEC" w:rsidRPr="00AC7FC2">
        <w:rPr>
          <w:rFonts w:ascii="仿宋_GB2312" w:eastAsia="仿宋_GB2312" w:hAnsi="宋体"/>
          <w:bCs/>
          <w:sz w:val="28"/>
          <w:szCs w:val="28"/>
        </w:rPr>
        <w:t>15</w:t>
      </w:r>
      <w:r w:rsidR="00072CEC" w:rsidRPr="00AC7FC2">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：李杰、</w:t>
      </w:r>
      <w:r w:rsidR="00072CEC" w:rsidRPr="00AC7FC2">
        <w:rPr>
          <w:rFonts w:ascii="仿宋_GB2312" w:eastAsia="仿宋_GB2312" w:hAnsi="宋体"/>
          <w:bCs/>
          <w:sz w:val="28"/>
          <w:szCs w:val="28"/>
        </w:rPr>
        <w:t>李红</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lastRenderedPageBreak/>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数采系统电脑崩溃，无法启动，在此情况下购买了新的固态硬盘，并重新安装了win7系统以及驱动程序，并带word 、excel、和sogo输入法等常用软件。其后</w:t>
      </w:r>
      <w:r w:rsidRPr="00AC7FC2">
        <w:rPr>
          <w:rFonts w:ascii="仿宋_GB2312" w:eastAsia="仿宋_GB2312" w:hAnsi="宋体"/>
          <w:bCs/>
          <w:sz w:val="28"/>
          <w:szCs w:val="28"/>
        </w:rPr>
        <w:t>安装数据采集软件</w:t>
      </w:r>
      <w:r w:rsidRPr="00AC7FC2">
        <w:rPr>
          <w:rFonts w:ascii="仿宋_GB2312" w:eastAsia="仿宋_GB2312" w:hAnsi="宋体" w:hint="eastAsia"/>
          <w:bCs/>
          <w:sz w:val="28"/>
          <w:szCs w:val="28"/>
        </w:rPr>
        <w:t>、</w:t>
      </w:r>
      <w:r w:rsidRPr="00AC7FC2">
        <w:rPr>
          <w:rFonts w:ascii="仿宋_GB2312" w:eastAsia="仿宋_GB2312" w:hAnsi="宋体"/>
          <w:bCs/>
          <w:sz w:val="28"/>
          <w:szCs w:val="28"/>
        </w:rPr>
        <w:t>数据处理软件等，并进行设置（</w:t>
      </w:r>
      <w:r w:rsidRPr="00AC7FC2">
        <w:rPr>
          <w:rFonts w:ascii="仿宋_GB2312" w:eastAsia="仿宋_GB2312" w:hAnsi="宋体" w:hint="eastAsia"/>
          <w:bCs/>
          <w:sz w:val="28"/>
          <w:szCs w:val="28"/>
        </w:rPr>
        <w:t>参数</w:t>
      </w:r>
      <w:r w:rsidRPr="00AC7FC2">
        <w:rPr>
          <w:rFonts w:ascii="仿宋_GB2312" w:eastAsia="仿宋_GB2312" w:hAnsi="宋体"/>
          <w:bCs/>
          <w:sz w:val="28"/>
          <w:szCs w:val="28"/>
        </w:rPr>
        <w:t>设置很重要）</w:t>
      </w:r>
      <w:r w:rsidRPr="00AC7FC2">
        <w:rPr>
          <w:rFonts w:ascii="仿宋_GB2312" w:eastAsia="仿宋_GB2312" w:hAnsi="宋体" w:hint="eastAsia"/>
          <w:bCs/>
          <w:sz w:val="28"/>
          <w:szCs w:val="28"/>
        </w:rPr>
        <w:t>，</w:t>
      </w:r>
      <w:r w:rsidRPr="00AC7FC2">
        <w:rPr>
          <w:rFonts w:ascii="仿宋_GB2312" w:eastAsia="仿宋_GB2312" w:hAnsi="宋体"/>
          <w:bCs/>
          <w:sz w:val="28"/>
          <w:szCs w:val="28"/>
        </w:rPr>
        <w:t>联网调试。</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电脑</w:t>
      </w:r>
      <w:r w:rsidRPr="00AC7FC2">
        <w:rPr>
          <w:rFonts w:ascii="仿宋_GB2312" w:eastAsia="仿宋_GB2312" w:hAnsi="宋体"/>
          <w:bCs/>
          <w:sz w:val="28"/>
          <w:szCs w:val="28"/>
        </w:rPr>
        <w:t>使用多年，存在老化现象。</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应</w:t>
      </w:r>
      <w:r w:rsidRPr="00AC7FC2">
        <w:rPr>
          <w:rFonts w:ascii="仿宋_GB2312" w:eastAsia="仿宋_GB2312" w:hAnsi="宋体"/>
          <w:bCs/>
          <w:sz w:val="28"/>
          <w:szCs w:val="28"/>
        </w:rPr>
        <w:t>给系统做</w:t>
      </w:r>
      <w:r w:rsidRPr="00AC7FC2">
        <w:rPr>
          <w:rFonts w:ascii="仿宋_GB2312" w:eastAsia="仿宋_GB2312" w:hAnsi="宋体" w:hint="eastAsia"/>
          <w:bCs/>
          <w:sz w:val="28"/>
          <w:szCs w:val="28"/>
        </w:rPr>
        <w:t>好</w:t>
      </w:r>
      <w:r w:rsidRPr="00AC7FC2">
        <w:rPr>
          <w:rFonts w:ascii="仿宋_GB2312" w:eastAsia="仿宋_GB2312" w:hAnsi="宋体"/>
          <w:bCs/>
          <w:sz w:val="28"/>
          <w:szCs w:val="28"/>
        </w:rPr>
        <w:t>备份</w:t>
      </w:r>
    </w:p>
    <w:p w:rsidR="00072CEC" w:rsidRPr="00B04E90" w:rsidRDefault="00072CEC" w:rsidP="00281C55">
      <w:pPr>
        <w:spacing w:line="360" w:lineRule="auto"/>
        <w:ind w:firstLineChars="200" w:firstLine="640"/>
        <w:rPr>
          <w:rFonts w:ascii="仿宋_GB2312" w:eastAsia="仿宋_GB2312" w:hAnsi="宋体"/>
          <w:bCs/>
          <w:sz w:val="32"/>
        </w:rPr>
      </w:pPr>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2.1.6.2</w:t>
      </w:r>
      <w:r w:rsidR="00E06643" w:rsidRPr="00E06643">
        <w:rPr>
          <w:rFonts w:ascii="仿宋_GB2312" w:eastAsia="仿宋_GB2312" w:hAnsi="宋体" w:hint="eastAsia"/>
          <w:b/>
          <w:bCs/>
          <w:sz w:val="28"/>
          <w:szCs w:val="28"/>
        </w:rPr>
        <w:t>故障二</w:t>
      </w:r>
      <w:r w:rsidR="00072CEC" w:rsidRPr="00AC7FC2">
        <w:rPr>
          <w:rFonts w:ascii="仿宋_GB2312" w:eastAsia="仿宋_GB2312" w:hAnsi="宋体" w:hint="eastAsia"/>
          <w:bCs/>
          <w:sz w:val="28"/>
          <w:szCs w:val="28"/>
        </w:rPr>
        <w:t>：光谱法</w:t>
      </w:r>
      <w:r w:rsidR="00072CEC" w:rsidRPr="00AC7FC2">
        <w:rPr>
          <w:rFonts w:ascii="仿宋_GB2312" w:eastAsia="仿宋_GB2312" w:hAnsi="宋体"/>
          <w:bCs/>
          <w:sz w:val="28"/>
          <w:szCs w:val="28"/>
        </w:rPr>
        <w:t>测温系统信号异常</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：2019年</w:t>
      </w:r>
      <w:r w:rsidR="00072CEC" w:rsidRPr="00AC7FC2">
        <w:rPr>
          <w:rFonts w:ascii="仿宋_GB2312" w:eastAsia="仿宋_GB2312" w:hAnsi="宋体"/>
          <w:bCs/>
          <w:sz w:val="28"/>
          <w:szCs w:val="28"/>
        </w:rPr>
        <w:t>11</w:t>
      </w:r>
      <w:r w:rsidR="00072CEC" w:rsidRPr="00AC7FC2">
        <w:rPr>
          <w:rFonts w:ascii="仿宋_GB2312" w:eastAsia="仿宋_GB2312" w:hAnsi="宋体" w:hint="eastAsia"/>
          <w:bCs/>
          <w:sz w:val="28"/>
          <w:szCs w:val="28"/>
        </w:rPr>
        <w:t>月</w:t>
      </w:r>
      <w:r w:rsidR="00072CEC" w:rsidRPr="00AC7FC2">
        <w:rPr>
          <w:rFonts w:ascii="仿宋_GB2312" w:eastAsia="仿宋_GB2312" w:hAnsi="宋体"/>
          <w:bCs/>
          <w:sz w:val="28"/>
          <w:szCs w:val="28"/>
        </w:rPr>
        <w:t>11</w:t>
      </w:r>
      <w:r w:rsidR="00072CEC" w:rsidRPr="00AC7FC2">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00072CEC" w:rsidRPr="00AC7FC2">
        <w:rPr>
          <w:rFonts w:ascii="仿宋_GB2312" w:eastAsia="仿宋_GB2312" w:hAnsi="宋体" w:hint="eastAsia"/>
          <w:bCs/>
          <w:sz w:val="28"/>
          <w:szCs w:val="28"/>
        </w:rPr>
        <w:t>：陈爱国</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高总温光谱法测量系统两路电压信号输入到数采系统（通过WXH-C3和WXH-C4接入到SCXI06和SCXI07），通过数采软件采集出来的信号幅值不正常，而且毛刺很大，干扰多。信号直到调理器前端，通过万用表都能测出一个较正常的电压，但采集软件采出的信号始终不正常。通过NI-MAX 软件观测信号，将采样率提高，能够发现部分</w:t>
      </w:r>
      <w:r w:rsidR="00E06643" w:rsidRPr="00A234F6">
        <w:rPr>
          <w:rFonts w:ascii="仿宋_GB2312" w:eastAsia="仿宋_GB2312" w:hAnsi="宋体" w:hint="eastAsia"/>
          <w:bCs/>
          <w:sz w:val="28"/>
          <w:szCs w:val="28"/>
        </w:rPr>
        <w:t>时间</w:t>
      </w:r>
      <w:r w:rsidRPr="00AC7FC2">
        <w:rPr>
          <w:rFonts w:ascii="仿宋_GB2312" w:eastAsia="仿宋_GB2312" w:hAnsi="宋体" w:hint="eastAsia"/>
          <w:bCs/>
          <w:sz w:val="28"/>
          <w:szCs w:val="28"/>
        </w:rPr>
        <w:t>段的信号与万用表所测电压大概一致，但也有很多异常信号，比如电压突然跌落到-5V左右。将光谱测温系统的两路电压信号接入到总温通道SCXI00，信号也不正常换到PFI通道进行测量，也不正常。在信号输入端用干电池1.5V或电位差计代替两路信号，能够正常测量，信号正常。</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在WXH-C信号接线盒上进行排查，发现接头松动，拧紧后，信号稍变好，但是信号依然有问题（干电池信号正常，但光谱法测温系统</w:t>
      </w:r>
      <w:r w:rsidRPr="00AC7FC2">
        <w:rPr>
          <w:rFonts w:ascii="仿宋_GB2312" w:eastAsia="仿宋_GB2312" w:hAnsi="宋体" w:hint="eastAsia"/>
          <w:bCs/>
          <w:sz w:val="28"/>
          <w:szCs w:val="28"/>
        </w:rPr>
        <w:lastRenderedPageBreak/>
        <w:t>信号问题未解决）；2、</w:t>
      </w:r>
      <w:r w:rsidRPr="00AC7FC2">
        <w:rPr>
          <w:rFonts w:ascii="仿宋_GB2312" w:eastAsia="仿宋_GB2312" w:hAnsi="宋体" w:hint="eastAsia"/>
          <w:bCs/>
          <w:sz w:val="28"/>
          <w:szCs w:val="28"/>
        </w:rPr>
        <w:tab/>
        <w:t>排查数采设备，包括直流稳压电源、电源调配装置、SCXI前端的NI01-NI16接线盒等，发现数采设备本身也有一些问题，具体问题是，从电源调配装置到SCXI前端的NI01-NI16接线盒的两根16芯电源输出线（线标分别为AB和C）有问题，AB线其实应该是给8路WXH-C信号（WXH-C1-WXH-C8,信号，外部接线为NI01-NI08）供电，而C线应该是给WXH-A4路信号和WXH-B4路信号（实际只接WXH-A1-WXH-A4，而WXH-B1-WXH-B4没有供电）。因此，AB线在SCXI前端的NI01-NI16接线盒处应接C口，而C线应接AB口（已用红色记号笔改了一下）。</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将光谱测温系统的电源改到数采设备所用的插线板上（该电源为市电经过了交流稳压电源进行处理），如此，所有数采设备，包括直流稳压电源、SCXI调理器、PFI放大器、所有传感器、光谱法测温系统等等的电源全部是同一个经过交流稳压电源处理后的电源。这样以后，数采软件采集出来的光谱测温信号正常，零偏也仅有1.5mv左右。</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再将光谱法测温系统信号接入到SCXI进行测量，零偏也仅有7.5mv左右，信号比较正常。</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AC220V电源</w:t>
      </w:r>
      <w:r w:rsidRPr="00AC7FC2">
        <w:rPr>
          <w:rFonts w:ascii="仿宋_GB2312" w:eastAsia="仿宋_GB2312" w:hAnsi="宋体"/>
          <w:bCs/>
          <w:sz w:val="28"/>
          <w:szCs w:val="28"/>
        </w:rPr>
        <w:t>中含有高频干扰，对</w:t>
      </w:r>
      <w:r w:rsidRPr="00AC7FC2">
        <w:rPr>
          <w:rFonts w:ascii="仿宋_GB2312" w:eastAsia="仿宋_GB2312" w:hAnsi="宋体" w:hint="eastAsia"/>
          <w:bCs/>
          <w:sz w:val="28"/>
          <w:szCs w:val="28"/>
        </w:rPr>
        <w:t>数采</w:t>
      </w:r>
      <w:r w:rsidRPr="00AC7FC2">
        <w:rPr>
          <w:rFonts w:ascii="仿宋_GB2312" w:eastAsia="仿宋_GB2312" w:hAnsi="宋体"/>
          <w:bCs/>
          <w:sz w:val="28"/>
          <w:szCs w:val="28"/>
        </w:rPr>
        <w:t>信号造成</w:t>
      </w:r>
      <w:r w:rsidRPr="00AC7FC2">
        <w:rPr>
          <w:rFonts w:ascii="仿宋_GB2312" w:eastAsia="仿宋_GB2312" w:hAnsi="宋体" w:hint="eastAsia"/>
          <w:bCs/>
          <w:sz w:val="28"/>
          <w:szCs w:val="28"/>
        </w:rPr>
        <w:t>了</w:t>
      </w:r>
      <w:r w:rsidRPr="00AC7FC2">
        <w:rPr>
          <w:rFonts w:ascii="仿宋_GB2312" w:eastAsia="仿宋_GB2312" w:hAnsi="宋体"/>
          <w:bCs/>
          <w:sz w:val="28"/>
          <w:szCs w:val="28"/>
        </w:rPr>
        <w:t>严重干扰。</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数据</w:t>
      </w:r>
      <w:r w:rsidRPr="00AC7FC2">
        <w:rPr>
          <w:rFonts w:ascii="仿宋_GB2312" w:eastAsia="仿宋_GB2312" w:hAnsi="宋体"/>
          <w:bCs/>
          <w:sz w:val="28"/>
          <w:szCs w:val="28"/>
        </w:rPr>
        <w:t>采集系统应</w:t>
      </w:r>
      <w:r w:rsidRPr="00AC7FC2">
        <w:rPr>
          <w:rFonts w:ascii="仿宋_GB2312" w:eastAsia="仿宋_GB2312" w:hAnsi="宋体" w:hint="eastAsia"/>
          <w:bCs/>
          <w:sz w:val="28"/>
          <w:szCs w:val="28"/>
        </w:rPr>
        <w:t>加装</w:t>
      </w:r>
      <w:r w:rsidRPr="00AC7FC2">
        <w:rPr>
          <w:rFonts w:ascii="仿宋_GB2312" w:eastAsia="仿宋_GB2312" w:hAnsi="宋体"/>
          <w:bCs/>
          <w:sz w:val="28"/>
          <w:szCs w:val="28"/>
        </w:rPr>
        <w:t>隔离变压器，以</w:t>
      </w:r>
      <w:r w:rsidRPr="00AC7FC2">
        <w:rPr>
          <w:rFonts w:ascii="仿宋_GB2312" w:eastAsia="仿宋_GB2312" w:hAnsi="宋体" w:hint="eastAsia"/>
          <w:bCs/>
          <w:sz w:val="28"/>
          <w:szCs w:val="28"/>
        </w:rPr>
        <w:t>隔离</w:t>
      </w:r>
      <w:r w:rsidRPr="00AC7FC2">
        <w:rPr>
          <w:rFonts w:ascii="仿宋_GB2312" w:eastAsia="仿宋_GB2312" w:hAnsi="宋体"/>
          <w:bCs/>
          <w:sz w:val="28"/>
          <w:szCs w:val="28"/>
        </w:rPr>
        <w:t>电源中的高频干扰。</w:t>
      </w:r>
    </w:p>
    <w:p w:rsidR="00072CEC" w:rsidRDefault="00072CEC" w:rsidP="00281C55">
      <w:pPr>
        <w:spacing w:line="360" w:lineRule="auto"/>
        <w:ind w:firstLineChars="200" w:firstLine="640"/>
        <w:rPr>
          <w:rFonts w:ascii="仿宋_GB2312" w:eastAsia="仿宋_GB2312"/>
          <w:sz w:val="32"/>
        </w:rPr>
      </w:pPr>
    </w:p>
    <w:p w:rsidR="00072CEC" w:rsidRPr="00BB0D36" w:rsidRDefault="00F00AF4" w:rsidP="00281C55">
      <w:pPr>
        <w:pStyle w:val="2"/>
        <w:spacing w:line="360" w:lineRule="auto"/>
        <w:rPr>
          <w:rFonts w:ascii="楷体_GB2312" w:eastAsia="楷体_GB2312" w:hAnsi="楷体"/>
        </w:rPr>
      </w:pPr>
      <w:bookmarkStart w:id="243" w:name="_Toc46155186"/>
      <w:r>
        <w:rPr>
          <w:rFonts w:ascii="楷体_GB2312" w:eastAsia="楷体_GB2312" w:hAnsi="楷体" w:hint="eastAsia"/>
        </w:rPr>
        <w:t>2.</w:t>
      </w:r>
      <w:r w:rsidR="00072CEC" w:rsidRPr="00BB0D36">
        <w:rPr>
          <w:rFonts w:ascii="楷体_GB2312" w:eastAsia="楷体_GB2312" w:hAnsi="楷体" w:hint="eastAsia"/>
        </w:rPr>
        <w:t>1.7红外</w:t>
      </w:r>
      <w:r w:rsidR="00072CEC" w:rsidRPr="00BB0D36">
        <w:rPr>
          <w:rFonts w:ascii="楷体_GB2312" w:eastAsia="楷体_GB2312" w:hAnsi="楷体"/>
        </w:rPr>
        <w:t>热图测热</w:t>
      </w:r>
      <w:r w:rsidR="00072CEC" w:rsidRPr="00BB0D36">
        <w:rPr>
          <w:rFonts w:ascii="楷体_GB2312" w:eastAsia="楷体_GB2312" w:hAnsi="楷体" w:hint="eastAsia"/>
        </w:rPr>
        <w:t>系统</w:t>
      </w:r>
      <w:bookmarkEnd w:id="243"/>
    </w:p>
    <w:p w:rsidR="00072CEC" w:rsidRPr="00DF3DE1" w:rsidRDefault="00072CEC" w:rsidP="00281C55">
      <w:pPr>
        <w:pStyle w:val="3"/>
        <w:spacing w:line="360" w:lineRule="auto"/>
        <w:rPr>
          <w:rFonts w:ascii="仿宋_GB2312" w:eastAsia="仿宋_GB2312"/>
          <w:b/>
          <w:sz w:val="28"/>
          <w:szCs w:val="28"/>
        </w:rPr>
      </w:pPr>
      <w:bookmarkStart w:id="244" w:name="_Toc46155187"/>
      <w:r w:rsidRPr="00DF3DE1">
        <w:rPr>
          <w:rFonts w:ascii="仿宋_GB2312" w:eastAsia="仿宋_GB2312" w:hint="eastAsia"/>
          <w:b/>
          <w:sz w:val="28"/>
          <w:szCs w:val="28"/>
        </w:rPr>
        <w:t>组成</w:t>
      </w:r>
      <w:r w:rsidRPr="00DF3DE1">
        <w:rPr>
          <w:rFonts w:ascii="仿宋_GB2312" w:eastAsia="仿宋_GB2312"/>
          <w:b/>
          <w:sz w:val="28"/>
          <w:szCs w:val="28"/>
        </w:rPr>
        <w:t>及</w:t>
      </w:r>
      <w:r w:rsidRPr="00DF3DE1">
        <w:rPr>
          <w:rFonts w:ascii="仿宋_GB2312" w:eastAsia="仿宋_GB2312" w:hint="eastAsia"/>
          <w:b/>
          <w:sz w:val="28"/>
          <w:szCs w:val="28"/>
        </w:rPr>
        <w:t>工作原理</w:t>
      </w:r>
      <w:bookmarkEnd w:id="244"/>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由于任何物体只要处于绝对零度以上，都在连续不断地向外辐射热。根据物体与环境之间温度不同或温度相同而发射率不同，它们各</w:t>
      </w:r>
      <w:r w:rsidRPr="00AC7FC2">
        <w:rPr>
          <w:rFonts w:ascii="仿宋_GB2312" w:eastAsia="仿宋_GB2312" w:hAnsi="宋体" w:hint="eastAsia"/>
          <w:bCs/>
          <w:sz w:val="28"/>
          <w:szCs w:val="28"/>
        </w:rPr>
        <w:lastRenderedPageBreak/>
        <w:t>自辐射的红外能量存在差异。红外热成像就是利用这种差异所产生的热对比度进行成像的。通过把试验</w:t>
      </w:r>
      <w:r w:rsidRPr="00AC7FC2">
        <w:rPr>
          <w:rFonts w:ascii="仿宋_GB2312" w:eastAsia="仿宋_GB2312" w:hAnsi="宋体"/>
          <w:bCs/>
          <w:sz w:val="28"/>
          <w:szCs w:val="28"/>
        </w:rPr>
        <w:t>模型表面气动加热的</w:t>
      </w:r>
      <w:r w:rsidRPr="00AC7FC2">
        <w:rPr>
          <w:rFonts w:ascii="仿宋_GB2312" w:eastAsia="仿宋_GB2312" w:hAnsi="宋体" w:hint="eastAsia"/>
          <w:bCs/>
          <w:sz w:val="28"/>
          <w:szCs w:val="28"/>
        </w:rPr>
        <w:t>热辐射能量，转换成电信号，并经A/D转换为数字信号，经后续处理，形成试验</w:t>
      </w:r>
      <w:r w:rsidRPr="00AC7FC2">
        <w:rPr>
          <w:rFonts w:ascii="仿宋_GB2312" w:eastAsia="仿宋_GB2312" w:hAnsi="宋体"/>
          <w:bCs/>
          <w:sz w:val="28"/>
          <w:szCs w:val="28"/>
        </w:rPr>
        <w:t>模型</w:t>
      </w:r>
      <w:r w:rsidRPr="00AC7FC2">
        <w:rPr>
          <w:rFonts w:ascii="仿宋_GB2312" w:eastAsia="仿宋_GB2312" w:hAnsi="宋体" w:hint="eastAsia"/>
          <w:bCs/>
          <w:sz w:val="28"/>
          <w:szCs w:val="28"/>
        </w:rPr>
        <w:t>红外热图谱，再经过定标，得到试验</w:t>
      </w:r>
      <w:r w:rsidRPr="00AC7FC2">
        <w:rPr>
          <w:rFonts w:ascii="仿宋_GB2312" w:eastAsia="仿宋_GB2312" w:hAnsi="宋体"/>
          <w:bCs/>
          <w:sz w:val="28"/>
          <w:szCs w:val="28"/>
        </w:rPr>
        <w:t>模型表面瞬态</w:t>
      </w:r>
      <w:r w:rsidRPr="00AC7FC2">
        <w:rPr>
          <w:rFonts w:ascii="仿宋_GB2312" w:eastAsia="仿宋_GB2312" w:hAnsi="宋体" w:hint="eastAsia"/>
          <w:bCs/>
          <w:sz w:val="28"/>
          <w:szCs w:val="28"/>
        </w:rPr>
        <w:t>温度分布，进而可得到模型表面热流率分布。</w:t>
      </w:r>
    </w:p>
    <w:p w:rsidR="00072CEC" w:rsidRPr="00DF3DE1" w:rsidRDefault="00072CEC" w:rsidP="00281C55">
      <w:pPr>
        <w:pStyle w:val="3"/>
        <w:spacing w:line="360" w:lineRule="auto"/>
        <w:rPr>
          <w:rFonts w:ascii="仿宋_GB2312" w:eastAsia="仿宋_GB2312"/>
          <w:b/>
          <w:sz w:val="28"/>
          <w:szCs w:val="28"/>
        </w:rPr>
      </w:pPr>
      <w:bookmarkStart w:id="245" w:name="_Toc46155188"/>
      <w:r w:rsidRPr="00DF3DE1">
        <w:rPr>
          <w:rFonts w:ascii="仿宋_GB2312" w:eastAsia="仿宋_GB2312" w:hint="eastAsia"/>
          <w:b/>
          <w:sz w:val="28"/>
          <w:szCs w:val="28"/>
        </w:rPr>
        <w:t>故障</w:t>
      </w:r>
      <w:bookmarkEnd w:id="245"/>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2.1.7.1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：红外热图实时</w:t>
      </w:r>
      <w:r w:rsidR="00072CEC" w:rsidRPr="00AC7FC2">
        <w:rPr>
          <w:rFonts w:ascii="仿宋_GB2312" w:eastAsia="仿宋_GB2312" w:hAnsi="宋体"/>
          <w:bCs/>
          <w:sz w:val="28"/>
          <w:szCs w:val="28"/>
        </w:rPr>
        <w:t>采集</w:t>
      </w:r>
      <w:r w:rsidR="00072CEC" w:rsidRPr="00AC7FC2">
        <w:rPr>
          <w:rFonts w:ascii="仿宋_GB2312" w:eastAsia="仿宋_GB2312" w:hAnsi="宋体" w:hint="eastAsia"/>
          <w:bCs/>
          <w:sz w:val="28"/>
          <w:szCs w:val="28"/>
        </w:rPr>
        <w:t>图像</w:t>
      </w:r>
      <w:r w:rsidR="00072CEC" w:rsidRPr="00AC7FC2">
        <w:rPr>
          <w:rFonts w:ascii="仿宋_GB2312" w:eastAsia="仿宋_GB2312" w:hAnsi="宋体"/>
          <w:bCs/>
          <w:sz w:val="28"/>
          <w:szCs w:val="28"/>
        </w:rPr>
        <w:t>突然中断</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w:t>
      </w:r>
      <w:r w:rsidR="00072CEC" w:rsidRPr="00AC7FC2">
        <w:rPr>
          <w:rFonts w:ascii="仿宋_GB2312" w:eastAsia="仿宋_GB2312" w:hAnsi="宋体"/>
          <w:bCs/>
          <w:sz w:val="28"/>
          <w:szCs w:val="28"/>
        </w:rPr>
        <w:t>2019</w:t>
      </w:r>
      <w:r w:rsidR="00072CEC" w:rsidRPr="00AC7FC2">
        <w:rPr>
          <w:rFonts w:ascii="仿宋_GB2312" w:eastAsia="仿宋_GB2312" w:hAnsi="宋体" w:hint="eastAsia"/>
          <w:bCs/>
          <w:sz w:val="28"/>
          <w:szCs w:val="28"/>
        </w:rPr>
        <w:t>年0</w:t>
      </w:r>
      <w:r w:rsidR="00072CEC" w:rsidRPr="00AC7FC2">
        <w:rPr>
          <w:rFonts w:ascii="仿宋_GB2312" w:eastAsia="仿宋_GB2312" w:hAnsi="宋体"/>
          <w:bCs/>
          <w:sz w:val="28"/>
          <w:szCs w:val="28"/>
        </w:rPr>
        <w:t>4</w:t>
      </w:r>
      <w:r w:rsidR="00072CEC" w:rsidRPr="00AC7FC2">
        <w:rPr>
          <w:rFonts w:ascii="仿宋_GB2312" w:eastAsia="仿宋_GB2312" w:hAnsi="宋体" w:hint="eastAsia"/>
          <w:bCs/>
          <w:sz w:val="28"/>
          <w:szCs w:val="28"/>
        </w:rPr>
        <w:t>月</w:t>
      </w:r>
      <w:r w:rsidR="00072CEC" w:rsidRPr="00AC7FC2">
        <w:rPr>
          <w:rFonts w:ascii="仿宋_GB2312" w:eastAsia="仿宋_GB2312" w:hAnsi="宋体"/>
          <w:bCs/>
          <w:sz w:val="28"/>
          <w:szCs w:val="28"/>
        </w:rPr>
        <w:t>25</w:t>
      </w:r>
      <w:r w:rsidR="00072CEC" w:rsidRPr="00AC7FC2">
        <w:rPr>
          <w:rFonts w:ascii="仿宋_GB2312" w:eastAsia="仿宋_GB2312" w:hAnsi="宋体" w:hint="eastAsia"/>
          <w:bCs/>
          <w:sz w:val="28"/>
          <w:szCs w:val="28"/>
        </w:rPr>
        <w:t>日，发现人：李 明</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在进行</w:t>
      </w:r>
      <w:r w:rsidRPr="00AC7FC2">
        <w:rPr>
          <w:rFonts w:ascii="仿宋_GB2312" w:eastAsia="仿宋_GB2312" w:hAnsi="宋体"/>
          <w:bCs/>
          <w:sz w:val="28"/>
          <w:szCs w:val="28"/>
        </w:rPr>
        <w:t>试验过程中，实时</w:t>
      </w:r>
      <w:r w:rsidRPr="00AC7FC2">
        <w:rPr>
          <w:rFonts w:ascii="仿宋_GB2312" w:eastAsia="仿宋_GB2312" w:hAnsi="宋体" w:hint="eastAsia"/>
          <w:bCs/>
          <w:sz w:val="28"/>
          <w:szCs w:val="28"/>
        </w:rPr>
        <w:t>采集</w:t>
      </w:r>
      <w:r w:rsidRPr="00AC7FC2">
        <w:rPr>
          <w:rFonts w:ascii="仿宋_GB2312" w:eastAsia="仿宋_GB2312" w:hAnsi="宋体"/>
          <w:bCs/>
          <w:sz w:val="28"/>
          <w:szCs w:val="28"/>
        </w:rPr>
        <w:t>的</w:t>
      </w:r>
      <w:r w:rsidRPr="00AC7FC2">
        <w:rPr>
          <w:rFonts w:ascii="仿宋_GB2312" w:eastAsia="仿宋_GB2312" w:hAnsi="宋体" w:hint="eastAsia"/>
          <w:bCs/>
          <w:sz w:val="28"/>
          <w:szCs w:val="28"/>
        </w:rPr>
        <w:t>红外</w:t>
      </w:r>
      <w:r w:rsidRPr="00AC7FC2">
        <w:rPr>
          <w:rFonts w:ascii="仿宋_GB2312" w:eastAsia="仿宋_GB2312" w:hAnsi="宋体"/>
          <w:bCs/>
          <w:sz w:val="28"/>
          <w:szCs w:val="28"/>
        </w:rPr>
        <w:t>热图，突然</w:t>
      </w:r>
      <w:r w:rsidRPr="00AC7FC2">
        <w:rPr>
          <w:rFonts w:ascii="仿宋_GB2312" w:eastAsia="仿宋_GB2312" w:hAnsi="宋体" w:hint="eastAsia"/>
          <w:bCs/>
          <w:sz w:val="28"/>
          <w:szCs w:val="28"/>
        </w:rPr>
        <w:t>掉线</w:t>
      </w:r>
      <w:r w:rsidRPr="00AC7FC2">
        <w:rPr>
          <w:rFonts w:ascii="仿宋_GB2312" w:eastAsia="仿宋_GB2312" w:hAnsi="宋体"/>
          <w:bCs/>
          <w:sz w:val="28"/>
          <w:szCs w:val="28"/>
        </w:rPr>
        <w:t>，图像传输中断</w:t>
      </w:r>
      <w:r w:rsidRPr="00AC7FC2">
        <w:rPr>
          <w:rFonts w:ascii="仿宋_GB2312" w:eastAsia="仿宋_GB2312" w:hAnsi="宋体" w:hint="eastAsia"/>
          <w:bCs/>
          <w:sz w:val="28"/>
          <w:szCs w:val="28"/>
        </w:rPr>
        <w:t>。通过对更换</w:t>
      </w:r>
      <w:r w:rsidRPr="00AC7FC2">
        <w:rPr>
          <w:rFonts w:ascii="仿宋_GB2312" w:eastAsia="仿宋_GB2312" w:hAnsi="宋体"/>
          <w:bCs/>
          <w:sz w:val="28"/>
          <w:szCs w:val="28"/>
        </w:rPr>
        <w:t>超</w:t>
      </w:r>
      <w:r w:rsidRPr="00AC7FC2">
        <w:rPr>
          <w:rFonts w:ascii="仿宋_GB2312" w:eastAsia="仿宋_GB2312" w:hAnsi="宋体" w:hint="eastAsia"/>
          <w:bCs/>
          <w:sz w:val="28"/>
          <w:szCs w:val="28"/>
        </w:rPr>
        <w:t>5类</w:t>
      </w:r>
      <w:r w:rsidRPr="00AC7FC2">
        <w:rPr>
          <w:rFonts w:ascii="仿宋_GB2312" w:eastAsia="仿宋_GB2312" w:hAnsi="宋体"/>
          <w:bCs/>
          <w:sz w:val="28"/>
          <w:szCs w:val="28"/>
        </w:rPr>
        <w:t>网</w:t>
      </w:r>
      <w:r w:rsidRPr="00AC7FC2">
        <w:rPr>
          <w:rFonts w:ascii="仿宋_GB2312" w:eastAsia="仿宋_GB2312" w:hAnsi="宋体" w:hint="eastAsia"/>
          <w:bCs/>
          <w:sz w:val="28"/>
          <w:szCs w:val="28"/>
        </w:rPr>
        <w:t>线、</w:t>
      </w:r>
      <w:r w:rsidRPr="00AC7FC2">
        <w:rPr>
          <w:rFonts w:ascii="仿宋_GB2312" w:eastAsia="仿宋_GB2312" w:hAnsi="宋体"/>
          <w:bCs/>
          <w:sz w:val="28"/>
          <w:szCs w:val="28"/>
        </w:rPr>
        <w:t>光猫断</w:t>
      </w:r>
      <w:r w:rsidRPr="00AC7FC2">
        <w:rPr>
          <w:rFonts w:ascii="仿宋_GB2312" w:eastAsia="仿宋_GB2312" w:hAnsi="宋体" w:hint="eastAsia"/>
          <w:bCs/>
          <w:sz w:val="28"/>
          <w:szCs w:val="28"/>
        </w:rPr>
        <w:t>电</w:t>
      </w:r>
      <w:r w:rsidRPr="00AC7FC2">
        <w:rPr>
          <w:rFonts w:ascii="仿宋_GB2312" w:eastAsia="仿宋_GB2312" w:hAnsi="宋体"/>
          <w:bCs/>
          <w:sz w:val="28"/>
          <w:szCs w:val="28"/>
        </w:rPr>
        <w:t>重启、网</w:t>
      </w:r>
      <w:r w:rsidRPr="00AC7FC2">
        <w:rPr>
          <w:rFonts w:ascii="仿宋_GB2312" w:eastAsia="仿宋_GB2312" w:hAnsi="宋体" w:hint="eastAsia"/>
          <w:bCs/>
          <w:sz w:val="28"/>
          <w:szCs w:val="28"/>
        </w:rPr>
        <w:t>线</w:t>
      </w:r>
      <w:r w:rsidRPr="00AC7FC2">
        <w:rPr>
          <w:rFonts w:ascii="仿宋_GB2312" w:eastAsia="仿宋_GB2312" w:hAnsi="宋体"/>
          <w:bCs/>
          <w:sz w:val="28"/>
          <w:szCs w:val="28"/>
        </w:rPr>
        <w:t>R45水晶头重新布线、红外热图数采软件</w:t>
      </w:r>
      <w:r w:rsidRPr="00AC7FC2">
        <w:rPr>
          <w:rFonts w:ascii="仿宋_GB2312" w:eastAsia="仿宋_GB2312" w:hAnsi="宋体"/>
          <w:bCs/>
          <w:sz w:val="28"/>
          <w:szCs w:val="28"/>
        </w:rPr>
        <w:t>“</w:t>
      </w:r>
      <w:r w:rsidRPr="00AC7FC2">
        <w:rPr>
          <w:rFonts w:ascii="仿宋_GB2312" w:eastAsia="仿宋_GB2312" w:hAnsi="宋体" w:hint="eastAsia"/>
          <w:bCs/>
          <w:sz w:val="28"/>
          <w:szCs w:val="28"/>
        </w:rPr>
        <w:t>温度</w:t>
      </w:r>
      <w:r w:rsidRPr="00AC7FC2">
        <w:rPr>
          <w:rFonts w:ascii="仿宋_GB2312" w:eastAsia="仿宋_GB2312" w:hAnsi="宋体"/>
          <w:bCs/>
          <w:sz w:val="28"/>
          <w:szCs w:val="28"/>
        </w:rPr>
        <w:t>测量范围</w:t>
      </w:r>
      <w:r w:rsidRPr="00AC7FC2">
        <w:rPr>
          <w:rFonts w:ascii="仿宋_GB2312" w:eastAsia="仿宋_GB2312" w:hAnsi="宋体"/>
          <w:bCs/>
          <w:sz w:val="28"/>
          <w:szCs w:val="28"/>
        </w:rPr>
        <w:t>”</w:t>
      </w:r>
      <w:r w:rsidRPr="00AC7FC2">
        <w:rPr>
          <w:rFonts w:ascii="仿宋_GB2312" w:eastAsia="仿宋_GB2312" w:hAnsi="宋体" w:hint="eastAsia"/>
          <w:bCs/>
          <w:sz w:val="28"/>
          <w:szCs w:val="28"/>
        </w:rPr>
        <w:t>重新</w:t>
      </w:r>
      <w:r w:rsidRPr="00AC7FC2">
        <w:rPr>
          <w:rFonts w:ascii="仿宋_GB2312" w:eastAsia="仿宋_GB2312" w:hAnsi="宋体"/>
          <w:bCs/>
          <w:sz w:val="28"/>
          <w:szCs w:val="28"/>
        </w:rPr>
        <w:t>设定</w:t>
      </w:r>
      <w:r w:rsidRPr="00AC7FC2">
        <w:rPr>
          <w:rFonts w:ascii="仿宋_GB2312" w:eastAsia="仿宋_GB2312" w:hAnsi="宋体" w:hint="eastAsia"/>
          <w:bCs/>
          <w:sz w:val="28"/>
          <w:szCs w:val="28"/>
        </w:rPr>
        <w:t>解决。</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r w:rsidR="00072CEC" w:rsidRPr="00AC7FC2">
        <w:rPr>
          <w:rFonts w:ascii="仿宋_GB2312" w:eastAsia="仿宋_GB2312" w:hAnsi="宋体" w:hint="eastAsia"/>
          <w:bCs/>
          <w:sz w:val="28"/>
          <w:szCs w:val="28"/>
        </w:rPr>
        <w:t xml:space="preserve"> </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1、网络</w:t>
      </w:r>
      <w:r w:rsidRPr="00AC7FC2">
        <w:rPr>
          <w:rFonts w:ascii="仿宋_GB2312" w:eastAsia="仿宋_GB2312" w:hAnsi="宋体"/>
          <w:bCs/>
          <w:sz w:val="28"/>
          <w:szCs w:val="28"/>
        </w:rPr>
        <w:t>传输故障</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ins w:id="246" w:author="ZHUTAO&lt;朱涛&gt;" w:date="2020-04-28T16:14:00Z"/>
          <w:rFonts w:ascii="仿宋_GB2312" w:eastAsia="仿宋_GB2312" w:hAnsi="宋体"/>
          <w:bCs/>
          <w:sz w:val="28"/>
          <w:szCs w:val="28"/>
        </w:rPr>
      </w:pPr>
      <w:r w:rsidRPr="00AC7FC2">
        <w:rPr>
          <w:rFonts w:ascii="仿宋_GB2312" w:eastAsia="仿宋_GB2312" w:hAnsi="宋体" w:hint="eastAsia"/>
          <w:bCs/>
          <w:sz w:val="28"/>
          <w:szCs w:val="28"/>
        </w:rPr>
        <w:t>2、红外热图</w:t>
      </w:r>
      <w:r w:rsidRPr="00AC7FC2">
        <w:rPr>
          <w:rFonts w:ascii="仿宋_GB2312" w:eastAsia="仿宋_GB2312" w:hAnsi="宋体"/>
          <w:bCs/>
          <w:sz w:val="28"/>
          <w:szCs w:val="28"/>
        </w:rPr>
        <w:t>数采软件与windows7 32</w:t>
      </w:r>
      <w:r w:rsidRPr="00AC7FC2">
        <w:rPr>
          <w:rFonts w:ascii="仿宋_GB2312" w:eastAsia="仿宋_GB2312" w:hAnsi="宋体" w:hint="eastAsia"/>
          <w:bCs/>
          <w:sz w:val="28"/>
          <w:szCs w:val="28"/>
        </w:rPr>
        <w:t>位</w:t>
      </w:r>
      <w:r w:rsidRPr="00AC7FC2">
        <w:rPr>
          <w:rFonts w:ascii="仿宋_GB2312" w:eastAsia="仿宋_GB2312" w:hAnsi="宋体"/>
          <w:bCs/>
          <w:sz w:val="28"/>
          <w:szCs w:val="28"/>
        </w:rPr>
        <w:t>操作系统存在兼容性问题</w:t>
      </w:r>
      <w:r w:rsidRPr="00AC7FC2">
        <w:rPr>
          <w:rFonts w:ascii="仿宋_GB2312" w:eastAsia="仿宋_GB2312" w:hAnsi="宋体" w:hint="eastAsia"/>
          <w:bCs/>
          <w:sz w:val="28"/>
          <w:szCs w:val="28"/>
        </w:rPr>
        <w:t>。</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1、试验</w:t>
      </w:r>
      <w:r w:rsidRPr="00AC7FC2">
        <w:rPr>
          <w:rFonts w:ascii="仿宋_GB2312" w:eastAsia="仿宋_GB2312" w:hAnsi="宋体"/>
          <w:bCs/>
          <w:sz w:val="28"/>
          <w:szCs w:val="28"/>
        </w:rPr>
        <w:t>前检查远距离网络传输是否正常</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2、定期对</w:t>
      </w:r>
      <w:r w:rsidRPr="00AC7FC2">
        <w:rPr>
          <w:rFonts w:ascii="仿宋_GB2312" w:eastAsia="仿宋_GB2312" w:hAnsi="宋体"/>
          <w:bCs/>
          <w:sz w:val="28"/>
          <w:szCs w:val="28"/>
        </w:rPr>
        <w:t>红外热图数采软件进行维护</w:t>
      </w:r>
      <w:r w:rsidRPr="00AC7FC2">
        <w:rPr>
          <w:rFonts w:ascii="仿宋_GB2312" w:eastAsia="仿宋_GB2312" w:hAnsi="宋体" w:hint="eastAsia"/>
          <w:bCs/>
          <w:sz w:val="28"/>
          <w:szCs w:val="28"/>
        </w:rPr>
        <w:t>。</w:t>
      </w:r>
    </w:p>
    <w:p w:rsidR="00072CEC" w:rsidRPr="00BB0D36" w:rsidRDefault="00F00AF4" w:rsidP="00281C55">
      <w:pPr>
        <w:pStyle w:val="2"/>
        <w:spacing w:line="360" w:lineRule="auto"/>
        <w:rPr>
          <w:rFonts w:ascii="楷体_GB2312" w:eastAsia="楷体_GB2312" w:hAnsi="楷体"/>
        </w:rPr>
      </w:pPr>
      <w:bookmarkStart w:id="247" w:name="_Toc46155189"/>
      <w:r>
        <w:rPr>
          <w:rFonts w:ascii="楷体_GB2312" w:eastAsia="楷体_GB2312" w:hAnsi="楷体" w:hint="eastAsia"/>
        </w:rPr>
        <w:t>2.1.8</w:t>
      </w:r>
      <w:r w:rsidR="00072CEC" w:rsidRPr="00BB0D36">
        <w:rPr>
          <w:rFonts w:ascii="楷体_GB2312" w:eastAsia="楷体_GB2312" w:hAnsi="楷体" w:hint="eastAsia"/>
        </w:rPr>
        <w:t>双光程纹影系统</w:t>
      </w:r>
      <w:bookmarkEnd w:id="247"/>
    </w:p>
    <w:p w:rsidR="00072CEC" w:rsidRPr="00DF3DE1" w:rsidRDefault="00072CEC" w:rsidP="00281C55">
      <w:pPr>
        <w:pStyle w:val="3"/>
        <w:spacing w:line="360" w:lineRule="auto"/>
        <w:rPr>
          <w:rFonts w:ascii="仿宋_GB2312" w:eastAsia="仿宋_GB2312"/>
          <w:b/>
          <w:sz w:val="28"/>
          <w:szCs w:val="28"/>
        </w:rPr>
      </w:pPr>
      <w:bookmarkStart w:id="248" w:name="_Toc46155190"/>
      <w:r w:rsidRPr="00DF3DE1">
        <w:rPr>
          <w:rFonts w:ascii="仿宋_GB2312" w:eastAsia="仿宋_GB2312" w:hint="eastAsia"/>
          <w:b/>
          <w:sz w:val="28"/>
          <w:szCs w:val="28"/>
        </w:rPr>
        <w:t>组成</w:t>
      </w:r>
      <w:r w:rsidRPr="00DF3DE1">
        <w:rPr>
          <w:rFonts w:ascii="仿宋_GB2312" w:eastAsia="仿宋_GB2312"/>
          <w:b/>
          <w:sz w:val="28"/>
          <w:szCs w:val="28"/>
        </w:rPr>
        <w:t>及</w:t>
      </w:r>
      <w:r w:rsidRPr="00DF3DE1">
        <w:rPr>
          <w:rFonts w:ascii="仿宋_GB2312" w:eastAsia="仿宋_GB2312" w:hint="eastAsia"/>
          <w:b/>
          <w:sz w:val="28"/>
          <w:szCs w:val="28"/>
        </w:rPr>
        <w:t>工作原理</w:t>
      </w:r>
      <w:bookmarkEnd w:id="248"/>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双光程纹影系统使照明光束两次通过流场，由于光束受到两次扰动，光线的偏折角加倍，灵敏度比常规纹影系统更高。如果入射光线与反射光线不重合，各形成一个像，纹影图像不够清晰，需要仔细</w:t>
      </w:r>
      <w:r w:rsidRPr="00AC7FC2">
        <w:rPr>
          <w:rFonts w:ascii="仿宋_GB2312" w:eastAsia="仿宋_GB2312" w:hAnsi="宋体"/>
          <w:bCs/>
          <w:sz w:val="28"/>
          <w:szCs w:val="28"/>
        </w:rPr>
        <w:t>调节</w:t>
      </w:r>
      <w:r w:rsidRPr="00AC7FC2">
        <w:rPr>
          <w:rFonts w:ascii="仿宋_GB2312" w:eastAsia="仿宋_GB2312" w:hAnsi="宋体" w:hint="eastAsia"/>
          <w:bCs/>
          <w:sz w:val="28"/>
          <w:szCs w:val="28"/>
        </w:rPr>
        <w:t>光路，来校正像差，调整球面反射镜的聚光点，消除重影。</w:t>
      </w:r>
    </w:p>
    <w:p w:rsidR="00072CEC" w:rsidRPr="00DF3DE1" w:rsidRDefault="00072CEC" w:rsidP="00281C55">
      <w:pPr>
        <w:pStyle w:val="3"/>
        <w:spacing w:line="360" w:lineRule="auto"/>
        <w:rPr>
          <w:rFonts w:ascii="仿宋_GB2312" w:eastAsia="仿宋_GB2312"/>
          <w:b/>
          <w:sz w:val="28"/>
          <w:szCs w:val="28"/>
        </w:rPr>
      </w:pPr>
      <w:bookmarkStart w:id="249" w:name="_Toc46155191"/>
      <w:r w:rsidRPr="00DF3DE1">
        <w:rPr>
          <w:rFonts w:ascii="仿宋_GB2312" w:eastAsia="仿宋_GB2312" w:hint="eastAsia"/>
          <w:b/>
          <w:sz w:val="28"/>
          <w:szCs w:val="28"/>
        </w:rPr>
        <w:lastRenderedPageBreak/>
        <w:t>故障</w:t>
      </w:r>
      <w:bookmarkEnd w:id="249"/>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2.1.8.1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：纹影</w:t>
      </w:r>
      <w:r w:rsidR="00072CEC" w:rsidRPr="00AC7FC2">
        <w:rPr>
          <w:rFonts w:ascii="仿宋_GB2312" w:eastAsia="仿宋_GB2312" w:hAnsi="宋体"/>
          <w:bCs/>
          <w:sz w:val="28"/>
          <w:szCs w:val="28"/>
        </w:rPr>
        <w:t>流场图像存在重影</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w:t>
      </w:r>
      <w:r w:rsidR="00072CEC" w:rsidRPr="00AC7FC2">
        <w:rPr>
          <w:rFonts w:ascii="仿宋_GB2312" w:eastAsia="仿宋_GB2312" w:hAnsi="宋体"/>
          <w:bCs/>
          <w:sz w:val="28"/>
          <w:szCs w:val="28"/>
        </w:rPr>
        <w:t>2018</w:t>
      </w:r>
      <w:r w:rsidR="00072CEC" w:rsidRPr="00AC7FC2">
        <w:rPr>
          <w:rFonts w:ascii="仿宋_GB2312" w:eastAsia="仿宋_GB2312" w:hAnsi="宋体" w:hint="eastAsia"/>
          <w:bCs/>
          <w:sz w:val="28"/>
          <w:szCs w:val="28"/>
        </w:rPr>
        <w:t>年0</w:t>
      </w:r>
      <w:r w:rsidR="00072CEC" w:rsidRPr="00AC7FC2">
        <w:rPr>
          <w:rFonts w:ascii="仿宋_GB2312" w:eastAsia="仿宋_GB2312" w:hAnsi="宋体"/>
          <w:bCs/>
          <w:sz w:val="28"/>
          <w:szCs w:val="28"/>
        </w:rPr>
        <w:t>6</w:t>
      </w:r>
      <w:r w:rsidR="00072CEC" w:rsidRPr="00AC7FC2">
        <w:rPr>
          <w:rFonts w:ascii="仿宋_GB2312" w:eastAsia="仿宋_GB2312" w:hAnsi="宋体" w:hint="eastAsia"/>
          <w:bCs/>
          <w:sz w:val="28"/>
          <w:szCs w:val="28"/>
        </w:rPr>
        <w:t>月</w:t>
      </w:r>
      <w:r w:rsidR="00072CEC" w:rsidRPr="00AC7FC2">
        <w:rPr>
          <w:rFonts w:ascii="仿宋_GB2312" w:eastAsia="仿宋_GB2312" w:hAnsi="宋体"/>
          <w:bCs/>
          <w:sz w:val="28"/>
          <w:szCs w:val="28"/>
        </w:rPr>
        <w:t>13</w:t>
      </w:r>
      <w:r w:rsidR="00072CEC" w:rsidRPr="00AC7FC2">
        <w:rPr>
          <w:rFonts w:ascii="仿宋_GB2312" w:eastAsia="仿宋_GB2312" w:hAnsi="宋体" w:hint="eastAsia"/>
          <w:bCs/>
          <w:sz w:val="28"/>
          <w:szCs w:val="28"/>
        </w:rPr>
        <w:t>日，发现人：李 明</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在进行</w:t>
      </w:r>
      <w:r w:rsidRPr="00AC7FC2">
        <w:rPr>
          <w:rFonts w:ascii="仿宋_GB2312" w:eastAsia="仿宋_GB2312" w:hAnsi="宋体"/>
          <w:bCs/>
          <w:sz w:val="28"/>
          <w:szCs w:val="28"/>
        </w:rPr>
        <w:t>试验过程中，</w:t>
      </w:r>
      <w:r w:rsidRPr="00AC7FC2">
        <w:rPr>
          <w:rFonts w:ascii="仿宋_GB2312" w:eastAsia="仿宋_GB2312" w:hAnsi="宋体" w:hint="eastAsia"/>
          <w:bCs/>
          <w:sz w:val="28"/>
          <w:szCs w:val="28"/>
        </w:rPr>
        <w:t>纹影</w:t>
      </w:r>
      <w:r w:rsidRPr="00AC7FC2">
        <w:rPr>
          <w:rFonts w:ascii="仿宋_GB2312" w:eastAsia="仿宋_GB2312" w:hAnsi="宋体"/>
          <w:bCs/>
          <w:sz w:val="28"/>
          <w:szCs w:val="28"/>
        </w:rPr>
        <w:t>流场图像没有静态调试时清楚，存在重影</w:t>
      </w:r>
      <w:r w:rsidRPr="00AC7FC2">
        <w:rPr>
          <w:rFonts w:ascii="仿宋_GB2312" w:eastAsia="仿宋_GB2312" w:hAnsi="宋体" w:hint="eastAsia"/>
          <w:bCs/>
          <w:sz w:val="28"/>
          <w:szCs w:val="28"/>
        </w:rPr>
        <w:t>。通过用LED四色光源代替常规的彩色刀口、精细调节照相物镜和</w:t>
      </w:r>
      <w:r w:rsidRPr="00AC7FC2">
        <w:rPr>
          <w:rFonts w:ascii="仿宋_GB2312" w:eastAsia="仿宋_GB2312" w:hAnsi="宋体"/>
          <w:bCs/>
          <w:sz w:val="28"/>
          <w:szCs w:val="28"/>
        </w:rPr>
        <w:t>LED</w:t>
      </w:r>
      <w:r w:rsidRPr="00AC7FC2">
        <w:rPr>
          <w:rFonts w:ascii="仿宋_GB2312" w:eastAsia="仿宋_GB2312" w:hAnsi="宋体" w:hint="eastAsia"/>
          <w:bCs/>
          <w:sz w:val="28"/>
          <w:szCs w:val="28"/>
        </w:rPr>
        <w:t>四色光源，消除试验流场重影。增加入射光阑，有效减弱试验流场中出现的光源光斑。</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r w:rsidR="00072CEC" w:rsidRPr="00AC7FC2">
        <w:rPr>
          <w:rFonts w:ascii="仿宋_GB2312" w:eastAsia="仿宋_GB2312" w:hAnsi="宋体" w:hint="eastAsia"/>
          <w:bCs/>
          <w:sz w:val="28"/>
          <w:szCs w:val="28"/>
        </w:rPr>
        <w:t xml:space="preserve"> </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风洞</w:t>
      </w:r>
      <w:r w:rsidRPr="00AC7FC2">
        <w:rPr>
          <w:rFonts w:ascii="仿宋_GB2312" w:eastAsia="仿宋_GB2312" w:hAnsi="宋体"/>
          <w:bCs/>
          <w:sz w:val="28"/>
          <w:szCs w:val="28"/>
        </w:rPr>
        <w:t>现场存在震动，导致光学器件移位</w:t>
      </w:r>
      <w:r w:rsidRPr="00AC7FC2">
        <w:rPr>
          <w:rFonts w:ascii="仿宋_GB2312" w:eastAsia="仿宋_GB2312" w:hAnsi="宋体" w:hint="eastAsia"/>
          <w:bCs/>
          <w:sz w:val="28"/>
          <w:szCs w:val="28"/>
        </w:rPr>
        <w:t>。另外</w:t>
      </w:r>
      <w:r w:rsidRPr="00AC7FC2">
        <w:rPr>
          <w:rFonts w:ascii="仿宋_GB2312" w:eastAsia="仿宋_GB2312" w:hAnsi="宋体"/>
          <w:bCs/>
          <w:sz w:val="28"/>
          <w:szCs w:val="28"/>
        </w:rPr>
        <w:t>，试验模型在气动载荷作用下</w:t>
      </w:r>
      <w:r w:rsidRPr="00AC7FC2">
        <w:rPr>
          <w:rFonts w:ascii="仿宋_GB2312" w:eastAsia="仿宋_GB2312" w:hAnsi="宋体" w:hint="eastAsia"/>
          <w:bCs/>
          <w:sz w:val="28"/>
          <w:szCs w:val="28"/>
        </w:rPr>
        <w:t>，</w:t>
      </w:r>
      <w:r w:rsidRPr="00AC7FC2">
        <w:rPr>
          <w:rFonts w:ascii="仿宋_GB2312" w:eastAsia="仿宋_GB2312" w:hAnsi="宋体"/>
          <w:bCs/>
          <w:sz w:val="28"/>
          <w:szCs w:val="28"/>
        </w:rPr>
        <w:t>姿态会</w:t>
      </w:r>
      <w:r w:rsidRPr="00AC7FC2">
        <w:rPr>
          <w:rFonts w:ascii="仿宋_GB2312" w:eastAsia="仿宋_GB2312" w:hAnsi="宋体" w:hint="eastAsia"/>
          <w:bCs/>
          <w:sz w:val="28"/>
          <w:szCs w:val="28"/>
        </w:rPr>
        <w:t>稍微</w:t>
      </w:r>
      <w:r w:rsidRPr="00AC7FC2">
        <w:rPr>
          <w:rFonts w:ascii="仿宋_GB2312" w:eastAsia="仿宋_GB2312" w:hAnsi="宋体"/>
          <w:bCs/>
          <w:sz w:val="28"/>
          <w:szCs w:val="28"/>
        </w:rPr>
        <w:t>发生</w:t>
      </w:r>
      <w:r w:rsidRPr="00AC7FC2">
        <w:rPr>
          <w:rFonts w:ascii="仿宋_GB2312" w:eastAsia="仿宋_GB2312" w:hAnsi="宋体" w:hint="eastAsia"/>
          <w:bCs/>
          <w:sz w:val="28"/>
          <w:szCs w:val="28"/>
        </w:rPr>
        <w:t>改变</w:t>
      </w:r>
      <w:r w:rsidRPr="00AC7FC2">
        <w:rPr>
          <w:rFonts w:ascii="仿宋_GB2312" w:eastAsia="仿宋_GB2312" w:hAnsi="宋体"/>
          <w:bCs/>
          <w:sz w:val="28"/>
          <w:szCs w:val="28"/>
        </w:rPr>
        <w:t>，导致</w:t>
      </w:r>
      <w:r w:rsidRPr="00AC7FC2">
        <w:rPr>
          <w:rFonts w:ascii="仿宋_GB2312" w:eastAsia="仿宋_GB2312" w:hAnsi="宋体" w:hint="eastAsia"/>
          <w:bCs/>
          <w:sz w:val="28"/>
          <w:szCs w:val="28"/>
        </w:rPr>
        <w:t>成像</w:t>
      </w:r>
      <w:r w:rsidRPr="00AC7FC2">
        <w:rPr>
          <w:rFonts w:ascii="仿宋_GB2312" w:eastAsia="仿宋_GB2312" w:hAnsi="宋体"/>
          <w:bCs/>
          <w:sz w:val="28"/>
          <w:szCs w:val="28"/>
        </w:rPr>
        <w:t>聚焦</w:t>
      </w:r>
      <w:r w:rsidRPr="00AC7FC2">
        <w:rPr>
          <w:rFonts w:ascii="仿宋_GB2312" w:eastAsia="仿宋_GB2312" w:hAnsi="宋体" w:hint="eastAsia"/>
          <w:bCs/>
          <w:sz w:val="28"/>
          <w:szCs w:val="28"/>
        </w:rPr>
        <w:t>产生</w:t>
      </w:r>
      <w:r w:rsidRPr="00AC7FC2">
        <w:rPr>
          <w:rFonts w:ascii="仿宋_GB2312" w:eastAsia="仿宋_GB2312" w:hAnsi="宋体"/>
          <w:bCs/>
          <w:sz w:val="28"/>
          <w:szCs w:val="28"/>
        </w:rPr>
        <w:t>变化。</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双</w:t>
      </w:r>
      <w:r w:rsidRPr="00AC7FC2">
        <w:rPr>
          <w:rFonts w:ascii="仿宋_GB2312" w:eastAsia="仿宋_GB2312" w:hAnsi="宋体"/>
          <w:bCs/>
          <w:sz w:val="28"/>
          <w:szCs w:val="28"/>
        </w:rPr>
        <w:t>光程纹影</w:t>
      </w:r>
      <w:r w:rsidRPr="00AC7FC2">
        <w:rPr>
          <w:rFonts w:ascii="仿宋_GB2312" w:eastAsia="仿宋_GB2312" w:hAnsi="宋体" w:hint="eastAsia"/>
          <w:bCs/>
          <w:sz w:val="28"/>
          <w:szCs w:val="28"/>
        </w:rPr>
        <w:t>系统在静态</w:t>
      </w:r>
      <w:r w:rsidRPr="00AC7FC2">
        <w:rPr>
          <w:rFonts w:ascii="仿宋_GB2312" w:eastAsia="仿宋_GB2312" w:hAnsi="宋体"/>
          <w:bCs/>
          <w:sz w:val="28"/>
          <w:szCs w:val="28"/>
        </w:rPr>
        <w:t>调试</w:t>
      </w:r>
      <w:r w:rsidRPr="00AC7FC2">
        <w:rPr>
          <w:rFonts w:ascii="仿宋_GB2312" w:eastAsia="仿宋_GB2312" w:hAnsi="宋体" w:hint="eastAsia"/>
          <w:bCs/>
          <w:sz w:val="28"/>
          <w:szCs w:val="28"/>
        </w:rPr>
        <w:t>基础</w:t>
      </w:r>
      <w:r w:rsidRPr="00AC7FC2">
        <w:rPr>
          <w:rFonts w:ascii="仿宋_GB2312" w:eastAsia="仿宋_GB2312" w:hAnsi="宋体"/>
          <w:bCs/>
          <w:sz w:val="28"/>
          <w:szCs w:val="28"/>
        </w:rPr>
        <w:t>上，需要</w:t>
      </w:r>
      <w:r w:rsidRPr="00AC7FC2">
        <w:rPr>
          <w:rFonts w:ascii="仿宋_GB2312" w:eastAsia="仿宋_GB2312" w:hAnsi="宋体" w:hint="eastAsia"/>
          <w:bCs/>
          <w:sz w:val="28"/>
          <w:szCs w:val="28"/>
        </w:rPr>
        <w:t>动态</w:t>
      </w:r>
      <w:r w:rsidRPr="00AC7FC2">
        <w:rPr>
          <w:rFonts w:ascii="仿宋_GB2312" w:eastAsia="仿宋_GB2312" w:hAnsi="宋体"/>
          <w:bCs/>
          <w:sz w:val="28"/>
          <w:szCs w:val="28"/>
        </w:rPr>
        <w:t>调试</w:t>
      </w:r>
      <w:r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p>
    <w:p w:rsidR="00072CEC" w:rsidRPr="00BB0D36" w:rsidRDefault="00F00AF4" w:rsidP="00281C55">
      <w:pPr>
        <w:pStyle w:val="2"/>
        <w:spacing w:line="360" w:lineRule="auto"/>
        <w:rPr>
          <w:rFonts w:ascii="楷体_GB2312" w:eastAsia="楷体_GB2312" w:hAnsi="楷体"/>
        </w:rPr>
      </w:pPr>
      <w:bookmarkStart w:id="250" w:name="_Toc46155192"/>
      <w:r>
        <w:rPr>
          <w:rFonts w:ascii="楷体_GB2312" w:eastAsia="楷体_GB2312" w:hAnsi="楷体" w:hint="eastAsia"/>
        </w:rPr>
        <w:t>2.</w:t>
      </w:r>
      <w:r w:rsidR="00072CEC" w:rsidRPr="00BB0D36">
        <w:rPr>
          <w:rFonts w:ascii="楷体_GB2312" w:eastAsia="楷体_GB2312" w:hAnsi="楷体" w:hint="eastAsia"/>
        </w:rPr>
        <w:t>1.9 六自由度校准架及采集控制设备</w:t>
      </w:r>
      <w:bookmarkEnd w:id="250"/>
    </w:p>
    <w:p w:rsidR="00072CEC" w:rsidRPr="00DF3DE1" w:rsidRDefault="00072CEC" w:rsidP="00281C55">
      <w:pPr>
        <w:pStyle w:val="3"/>
        <w:spacing w:line="360" w:lineRule="auto"/>
        <w:rPr>
          <w:rFonts w:ascii="仿宋_GB2312" w:eastAsia="仿宋_GB2312"/>
          <w:b/>
          <w:sz w:val="28"/>
          <w:szCs w:val="28"/>
        </w:rPr>
      </w:pPr>
      <w:bookmarkStart w:id="251" w:name="_Toc46155193"/>
      <w:r w:rsidRPr="00DF3DE1">
        <w:rPr>
          <w:rFonts w:ascii="仿宋_GB2312" w:eastAsia="仿宋_GB2312" w:hint="eastAsia"/>
          <w:b/>
          <w:sz w:val="28"/>
          <w:szCs w:val="28"/>
        </w:rPr>
        <w:t>组成</w:t>
      </w:r>
      <w:bookmarkEnd w:id="251"/>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由七部分组成：具有六个自由度位置调整功能的机械台体、基座；六分量天平静校载荷加载子系统（以下简称加载系统）；六自由度、无接触的天平空间位置检测装置（以下简称测位系统）；天平安装机械台体运动控制子系统（含伺服驱动系统和控制计算机）；天平静校数据采集子系统：与天平静校功能相适应的系统运行控制软件、位置检测操作软件及天平静校数据采集与处理软件（以下简称静校软件系统）；与系统配套的其他外设、配件。</w:t>
      </w:r>
    </w:p>
    <w:p w:rsidR="00072CEC" w:rsidRPr="00DF3DE1" w:rsidRDefault="00072CEC" w:rsidP="00281C55">
      <w:pPr>
        <w:pStyle w:val="3"/>
        <w:spacing w:line="360" w:lineRule="auto"/>
        <w:rPr>
          <w:rFonts w:ascii="仿宋_GB2312" w:eastAsia="仿宋_GB2312"/>
          <w:b/>
          <w:sz w:val="28"/>
          <w:szCs w:val="28"/>
        </w:rPr>
      </w:pPr>
      <w:bookmarkStart w:id="252" w:name="_Toc46155194"/>
      <w:r w:rsidRPr="00DF3DE1">
        <w:rPr>
          <w:rFonts w:ascii="仿宋_GB2312" w:eastAsia="仿宋_GB2312" w:hint="eastAsia"/>
          <w:b/>
          <w:sz w:val="28"/>
          <w:szCs w:val="28"/>
        </w:rPr>
        <w:t>工作原理</w:t>
      </w:r>
      <w:bookmarkEnd w:id="252"/>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天平及支杆安装在校准系统的机械本体上，通过控制系统调节机</w:t>
      </w:r>
      <w:r w:rsidRPr="00AC7FC2">
        <w:rPr>
          <w:rFonts w:ascii="仿宋_GB2312" w:eastAsia="仿宋_GB2312" w:hAnsi="宋体" w:hint="eastAsia"/>
          <w:bCs/>
          <w:sz w:val="28"/>
          <w:szCs w:val="28"/>
        </w:rPr>
        <w:lastRenderedPageBreak/>
        <w:t>构运动，实现天平和加载头的位置控制；采用单元校准等方法，通过加载子系统对天平进行加载，控制系统通过激光位移传感器反馈的位置信息，调节机构运动，使天平和加载头位置保持不变；采集系统记录天平信号和激光位移传感器信号。从而得到天平信号与加载载荷的关系。</w:t>
      </w:r>
    </w:p>
    <w:p w:rsidR="00072CEC" w:rsidRPr="00DF3DE1" w:rsidRDefault="00072CEC" w:rsidP="00281C55">
      <w:pPr>
        <w:pStyle w:val="3"/>
        <w:spacing w:line="360" w:lineRule="auto"/>
        <w:rPr>
          <w:rFonts w:ascii="仿宋_GB2312" w:eastAsia="仿宋_GB2312"/>
          <w:b/>
          <w:sz w:val="28"/>
          <w:szCs w:val="28"/>
        </w:rPr>
      </w:pPr>
      <w:bookmarkStart w:id="253" w:name="_Toc46155195"/>
      <w:r w:rsidRPr="00DF3DE1">
        <w:rPr>
          <w:rFonts w:ascii="仿宋_GB2312" w:eastAsia="仿宋_GB2312" w:hint="eastAsia"/>
          <w:b/>
          <w:sz w:val="28"/>
          <w:szCs w:val="28"/>
        </w:rPr>
        <w:t>故障</w:t>
      </w:r>
      <w:bookmarkEnd w:id="253"/>
    </w:p>
    <w:p w:rsidR="00072CEC" w:rsidRPr="00AC7FC2" w:rsidRDefault="00F00AF4"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2.1.9.1</w:t>
      </w:r>
      <w:r w:rsidR="00E06643" w:rsidRPr="00E06643">
        <w:rPr>
          <w:rFonts w:ascii="仿宋_GB2312" w:eastAsia="仿宋_GB2312" w:hAnsi="宋体" w:hint="eastAsia"/>
          <w:b/>
          <w:bCs/>
          <w:sz w:val="28"/>
          <w:szCs w:val="28"/>
        </w:rPr>
        <w:t>故障一</w:t>
      </w:r>
      <w:r w:rsidR="00072CEC" w:rsidRPr="00AC7FC2">
        <w:rPr>
          <w:rFonts w:ascii="仿宋_GB2312" w:eastAsia="仿宋_GB2312" w:hAnsi="宋体" w:hint="eastAsia"/>
          <w:bCs/>
          <w:sz w:val="28"/>
          <w:szCs w:val="28"/>
        </w:rPr>
        <w:t>：校准时，天平信号波动异常</w:t>
      </w:r>
    </w:p>
    <w:p w:rsidR="00072CEC" w:rsidRPr="00AC7FC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072CEC" w:rsidRPr="00AC7FC2">
        <w:rPr>
          <w:rFonts w:ascii="仿宋_GB2312" w:eastAsia="仿宋_GB2312" w:hAnsi="宋体" w:hint="eastAsia"/>
          <w:bCs/>
          <w:sz w:val="28"/>
          <w:szCs w:val="28"/>
        </w:rPr>
        <w:t>：2015年5月27日，</w:t>
      </w:r>
      <w:r w:rsidR="00072CEC" w:rsidRPr="00AC7FC2">
        <w:rPr>
          <w:rFonts w:ascii="仿宋_GB2312" w:eastAsia="仿宋_GB2312" w:hAnsi="宋体"/>
          <w:bCs/>
          <w:sz w:val="28"/>
          <w:szCs w:val="28"/>
        </w:rPr>
        <w:t>发现人：闵夫</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故障及维修经过：</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安装在校准架上前，六分量电阻天平信号正常，零漂测试结果小于0.2%；但安装在校准架上后，通电检查发现，天平信号波动较大，而且零漂测试结果异常（大于1.0%）。经过全面检查后，未发现天平自身的问题，故推测是校准机构的电源干扰问题。</w:t>
      </w:r>
    </w:p>
    <w:p w:rsidR="00072CEC" w:rsidRPr="00AC7FC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分析发现，天平安装前后测试使用的是同一台高精度稳压电源，天平安装在校准架上后，机构的驱动电源是开启的。通过测试发现，天平信号异常的主要原因是稳压电源受校准机构的驱动电源干扰。将稳压电源的供电端直接接入机构自身的输出电源，并采取屏蔽确保天平信号不再受机构驱动电源干扰。</w:t>
      </w:r>
    </w:p>
    <w:p w:rsidR="00072CEC" w:rsidRPr="00AC7FC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072CEC" w:rsidRPr="00AC7FC2">
        <w:rPr>
          <w:rFonts w:ascii="仿宋_GB2312" w:eastAsia="仿宋_GB2312" w:hAnsi="宋体" w:hint="eastAsia"/>
          <w:bCs/>
          <w:sz w:val="28"/>
          <w:szCs w:val="28"/>
        </w:rPr>
        <w:t>：</w:t>
      </w:r>
    </w:p>
    <w:p w:rsidR="00072CEC" w:rsidRPr="00AC7FC2" w:rsidRDefault="00072CEC" w:rsidP="00281C55">
      <w:pPr>
        <w:spacing w:line="360" w:lineRule="auto"/>
        <w:ind w:firstLineChars="200" w:firstLine="560"/>
        <w:rPr>
          <w:rFonts w:ascii="仿宋_GB2312" w:eastAsia="仿宋_GB2312" w:hAnsi="宋体"/>
          <w:bCs/>
          <w:sz w:val="28"/>
          <w:szCs w:val="28"/>
        </w:rPr>
      </w:pPr>
      <w:r w:rsidRPr="00AC7FC2">
        <w:rPr>
          <w:rFonts w:ascii="仿宋_GB2312" w:eastAsia="仿宋_GB2312" w:hAnsi="宋体" w:hint="eastAsia"/>
          <w:bCs/>
          <w:sz w:val="28"/>
          <w:szCs w:val="28"/>
        </w:rPr>
        <w:t>天平信号是毫伏级信号，在使用时需严格检查信号屏蔽；在分析问题时，也要从多方面考虑，比如本次故障是天平信号问题，在找问题时不能仅仅局限在天平桥路的问题，还应该包括从电源到采集等多个系统。</w:t>
      </w:r>
    </w:p>
    <w:p w:rsidR="00072CEC" w:rsidRDefault="00072CEC" w:rsidP="00281C55">
      <w:pPr>
        <w:spacing w:line="360" w:lineRule="auto"/>
        <w:jc w:val="center"/>
        <w:rPr>
          <w:rFonts w:ascii="黑体" w:eastAsia="黑体" w:hAnsi="黑体"/>
          <w:sz w:val="44"/>
          <w:szCs w:val="44"/>
        </w:rPr>
      </w:pPr>
    </w:p>
    <w:p w:rsidR="009220E2" w:rsidRPr="00FE7C3D" w:rsidRDefault="00F00AF4" w:rsidP="00281C55">
      <w:pPr>
        <w:pStyle w:val="1"/>
        <w:spacing w:before="200" w:after="0" w:line="360" w:lineRule="auto"/>
        <w:jc w:val="center"/>
        <w:rPr>
          <w:rFonts w:ascii="方正小标宋简体" w:eastAsia="方正小标宋简体"/>
          <w:b w:val="0"/>
          <w:bCs w:val="0"/>
          <w:kern w:val="2"/>
          <w:szCs w:val="24"/>
        </w:rPr>
      </w:pPr>
      <w:bookmarkStart w:id="254" w:name="_Toc46155196"/>
      <w:bookmarkStart w:id="255" w:name="_Toc38019576"/>
      <w:bookmarkEnd w:id="2"/>
      <w:r>
        <w:rPr>
          <w:rFonts w:ascii="方正小标宋简体" w:eastAsia="方正小标宋简体" w:hint="eastAsia"/>
          <w:b w:val="0"/>
          <w:bCs w:val="0"/>
          <w:kern w:val="2"/>
          <w:szCs w:val="24"/>
        </w:rPr>
        <w:lastRenderedPageBreak/>
        <w:t>3</w:t>
      </w:r>
      <w:r w:rsidR="009220E2" w:rsidRPr="00FE7C3D">
        <w:rPr>
          <w:rFonts w:ascii="方正小标宋简体" w:eastAsia="方正小标宋简体" w:hint="eastAsia"/>
          <w:b w:val="0"/>
          <w:bCs w:val="0"/>
          <w:kern w:val="2"/>
          <w:szCs w:val="24"/>
        </w:rPr>
        <w:t>、激波风洞</w:t>
      </w:r>
      <w:bookmarkEnd w:id="254"/>
    </w:p>
    <w:p w:rsidR="009220E2" w:rsidRPr="006C5E49" w:rsidRDefault="00F00AF4" w:rsidP="00281C55">
      <w:pPr>
        <w:pStyle w:val="1"/>
        <w:spacing w:before="200" w:after="0" w:line="360" w:lineRule="auto"/>
        <w:rPr>
          <w:rFonts w:ascii="黑体" w:eastAsia="黑体" w:hAnsi="黑体"/>
          <w:b w:val="0"/>
        </w:rPr>
      </w:pPr>
      <w:bookmarkStart w:id="256" w:name="_Toc46155197"/>
      <w:r>
        <w:rPr>
          <w:rFonts w:ascii="黑体" w:eastAsia="黑体" w:hAnsi="黑体" w:hint="eastAsia"/>
          <w:b w:val="0"/>
        </w:rPr>
        <w:t>3.</w:t>
      </w:r>
      <w:r w:rsidR="009220E2" w:rsidRPr="006C5E49">
        <w:rPr>
          <w:rFonts w:ascii="黑体" w:eastAsia="黑体" w:hAnsi="黑体" w:hint="eastAsia"/>
          <w:b w:val="0"/>
        </w:rPr>
        <w:t xml:space="preserve">1 </w:t>
      </w:r>
      <w:bookmarkEnd w:id="255"/>
      <w:r w:rsidRPr="00F00AF4">
        <w:rPr>
          <w:rFonts w:ascii="黑体" w:eastAsia="黑体" w:hAnsi="黑体" w:hint="eastAsia"/>
          <w:b w:val="0"/>
        </w:rPr>
        <w:t>0.6米激波风洞</w:t>
      </w:r>
      <w:bookmarkEnd w:id="256"/>
    </w:p>
    <w:p w:rsidR="009220E2" w:rsidRDefault="00F00AF4" w:rsidP="009024CF">
      <w:pPr>
        <w:pStyle w:val="2"/>
        <w:spacing w:line="360" w:lineRule="auto"/>
        <w:rPr>
          <w:rFonts w:ascii="楷体_GB2312" w:eastAsia="楷体_GB2312" w:hAnsi="楷体"/>
        </w:rPr>
      </w:pPr>
      <w:bookmarkStart w:id="257" w:name="_Toc38019578"/>
      <w:bookmarkStart w:id="258" w:name="_Toc46155198"/>
      <w:r w:rsidRPr="009024CF">
        <w:rPr>
          <w:rFonts w:ascii="楷体_GB2312" w:eastAsia="楷体_GB2312" w:hAnsi="楷体" w:hint="eastAsia"/>
        </w:rPr>
        <w:t>3</w:t>
      </w:r>
      <w:r w:rsidR="009220E2" w:rsidRPr="009024CF">
        <w:rPr>
          <w:rFonts w:ascii="楷体_GB2312" w:eastAsia="楷体_GB2312" w:hAnsi="楷体" w:hint="eastAsia"/>
        </w:rPr>
        <w:t>.1.1本体</w:t>
      </w:r>
      <w:bookmarkEnd w:id="257"/>
      <w:r w:rsidRPr="009024CF">
        <w:rPr>
          <w:rFonts w:ascii="楷体_GB2312" w:eastAsia="楷体_GB2312" w:hAnsi="楷体" w:hint="eastAsia"/>
        </w:rPr>
        <w:t>系统</w:t>
      </w:r>
      <w:bookmarkEnd w:id="258"/>
    </w:p>
    <w:p w:rsidR="00FE01D6" w:rsidRPr="00FE01D6" w:rsidRDefault="00FE01D6" w:rsidP="00FE01D6">
      <w:pPr>
        <w:pStyle w:val="3"/>
        <w:spacing w:line="360" w:lineRule="auto"/>
        <w:rPr>
          <w:rFonts w:ascii="仿宋_GB2312" w:eastAsia="仿宋_GB2312"/>
          <w:b/>
          <w:sz w:val="28"/>
          <w:szCs w:val="28"/>
        </w:rPr>
      </w:pPr>
      <w:bookmarkStart w:id="259" w:name="_Toc46155199"/>
      <w:r w:rsidRPr="00FE01D6">
        <w:rPr>
          <w:rFonts w:ascii="仿宋_GB2312" w:eastAsia="仿宋_GB2312" w:hint="eastAsia"/>
          <w:b/>
          <w:sz w:val="28"/>
          <w:szCs w:val="28"/>
        </w:rPr>
        <w:t>组成</w:t>
      </w:r>
      <w:bookmarkEnd w:id="259"/>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0.6米激波风洞本体主要由激波管、夹膜机构、喷管、试验段、真空箱、攻角机构、管路</w:t>
      </w:r>
      <w:r w:rsidRPr="00353762">
        <w:rPr>
          <w:rFonts w:ascii="仿宋_GB2312" w:eastAsia="仿宋_GB2312" w:hAnsi="宋体"/>
          <w:bCs/>
          <w:sz w:val="28"/>
          <w:szCs w:val="28"/>
        </w:rPr>
        <w:t>阀门</w:t>
      </w:r>
      <w:r w:rsidRPr="00353762">
        <w:rPr>
          <w:rFonts w:ascii="仿宋_GB2312" w:eastAsia="仿宋_GB2312" w:hAnsi="宋体" w:hint="eastAsia"/>
          <w:bCs/>
          <w:sz w:val="28"/>
          <w:szCs w:val="28"/>
        </w:rPr>
        <w:t>等组成。0.6米激波风洞的</w:t>
      </w:r>
      <w:r w:rsidRPr="00353762">
        <w:rPr>
          <w:rFonts w:ascii="仿宋_GB2312" w:eastAsia="仿宋_GB2312" w:hAnsi="宋体"/>
          <w:bCs/>
          <w:sz w:val="28"/>
          <w:szCs w:val="28"/>
        </w:rPr>
        <w:t>系统组成</w:t>
      </w:r>
      <w:r w:rsidRPr="00353762">
        <w:rPr>
          <w:rFonts w:ascii="仿宋_GB2312" w:eastAsia="仿宋_GB2312" w:hAnsi="宋体" w:hint="eastAsia"/>
          <w:bCs/>
          <w:sz w:val="28"/>
          <w:szCs w:val="28"/>
        </w:rPr>
        <w:t>见</w:t>
      </w:r>
      <w:r w:rsidRPr="00353762">
        <w:rPr>
          <w:rFonts w:ascii="仿宋_GB2312" w:eastAsia="仿宋_GB2312" w:hAnsi="宋体"/>
          <w:bCs/>
          <w:sz w:val="28"/>
          <w:szCs w:val="28"/>
        </w:rPr>
        <w:t>下图。</w:t>
      </w:r>
    </w:p>
    <w:p w:rsidR="009220E2" w:rsidRDefault="009220E2" w:rsidP="00281C55">
      <w:pPr>
        <w:spacing w:line="360" w:lineRule="auto"/>
        <w:rPr>
          <w:rFonts w:ascii="宋体" w:hAnsi="宋体"/>
        </w:rPr>
      </w:pPr>
      <w:r>
        <w:rPr>
          <w:rFonts w:ascii="宋体" w:hAnsi="宋体"/>
          <w:noProof/>
        </w:rPr>
        <w:drawing>
          <wp:inline distT="0" distB="0" distL="0" distR="0" wp14:anchorId="26312AC3" wp14:editId="474232A9">
            <wp:extent cx="5041900" cy="19558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t="20810" b="19414"/>
                    <a:stretch>
                      <a:fillRect/>
                    </a:stretch>
                  </pic:blipFill>
                  <pic:spPr bwMode="auto">
                    <a:xfrm>
                      <a:off x="0" y="0"/>
                      <a:ext cx="5041900" cy="1955800"/>
                    </a:xfrm>
                    <a:prstGeom prst="rect">
                      <a:avLst/>
                    </a:prstGeom>
                    <a:noFill/>
                    <a:ln>
                      <a:noFill/>
                    </a:ln>
                  </pic:spPr>
                </pic:pic>
              </a:graphicData>
            </a:graphic>
          </wp:inline>
        </w:drawing>
      </w:r>
      <w:bookmarkStart w:id="260" w:name="_Toc38019579"/>
    </w:p>
    <w:p w:rsidR="009220E2" w:rsidRPr="00DF3DE1" w:rsidRDefault="009220E2" w:rsidP="00281C55">
      <w:pPr>
        <w:pStyle w:val="3"/>
        <w:spacing w:line="360" w:lineRule="auto"/>
        <w:rPr>
          <w:rFonts w:ascii="仿宋_GB2312" w:eastAsia="仿宋_GB2312"/>
          <w:b/>
          <w:sz w:val="28"/>
          <w:szCs w:val="28"/>
        </w:rPr>
      </w:pPr>
      <w:bookmarkStart w:id="261" w:name="_Toc46155200"/>
      <w:r w:rsidRPr="00DF3DE1">
        <w:rPr>
          <w:rFonts w:ascii="仿宋_GB2312" w:eastAsia="仿宋_GB2312" w:hint="eastAsia"/>
          <w:b/>
          <w:sz w:val="28"/>
          <w:szCs w:val="28"/>
        </w:rPr>
        <w:t>工作原理</w:t>
      </w:r>
      <w:bookmarkEnd w:id="260"/>
      <w:bookmarkEnd w:id="261"/>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激波风洞一般由激波管、喷管、试验段和真空系统等组成，激波管通常是由膜片</w:t>
      </w:r>
      <w:r w:rsidRPr="00353762">
        <w:rPr>
          <w:rFonts w:ascii="仿宋_GB2312" w:eastAsia="仿宋_GB2312" w:hAnsi="宋体"/>
          <w:bCs/>
          <w:sz w:val="28"/>
          <w:szCs w:val="28"/>
        </w:rPr>
        <w:t>(</w:t>
      </w:r>
      <w:r w:rsidRPr="00353762">
        <w:rPr>
          <w:rFonts w:ascii="仿宋_GB2312" w:eastAsia="仿宋_GB2312" w:hAnsi="宋体" w:hint="eastAsia"/>
          <w:bCs/>
          <w:sz w:val="28"/>
          <w:szCs w:val="28"/>
        </w:rPr>
        <w:t>第一膜片</w:t>
      </w:r>
      <w:r w:rsidRPr="00353762">
        <w:rPr>
          <w:rFonts w:ascii="仿宋_GB2312" w:eastAsia="仿宋_GB2312" w:hAnsi="宋体"/>
          <w:bCs/>
          <w:sz w:val="28"/>
          <w:szCs w:val="28"/>
        </w:rPr>
        <w:t>)</w:t>
      </w:r>
      <w:r w:rsidRPr="00353762">
        <w:rPr>
          <w:rFonts w:ascii="仿宋_GB2312" w:eastAsia="仿宋_GB2312" w:hAnsi="宋体" w:hint="eastAsia"/>
          <w:bCs/>
          <w:sz w:val="28"/>
          <w:szCs w:val="28"/>
        </w:rPr>
        <w:t>隔成两段</w:t>
      </w:r>
      <w:r w:rsidRPr="00353762">
        <w:rPr>
          <w:rFonts w:ascii="仿宋_GB2312" w:eastAsia="仿宋_GB2312" w:hAnsi="宋体"/>
          <w:bCs/>
          <w:sz w:val="28"/>
          <w:szCs w:val="28"/>
        </w:rPr>
        <w:t>(</w:t>
      </w:r>
      <w:r w:rsidRPr="00353762">
        <w:rPr>
          <w:rFonts w:ascii="仿宋_GB2312" w:eastAsia="仿宋_GB2312" w:hAnsi="宋体" w:hint="eastAsia"/>
          <w:bCs/>
          <w:sz w:val="28"/>
          <w:szCs w:val="28"/>
        </w:rPr>
        <w:t>驱动段和被驱动段</w:t>
      </w:r>
      <w:r w:rsidRPr="00353762">
        <w:rPr>
          <w:rFonts w:ascii="仿宋_GB2312" w:eastAsia="仿宋_GB2312" w:hAnsi="宋体"/>
          <w:bCs/>
          <w:sz w:val="28"/>
          <w:szCs w:val="28"/>
        </w:rPr>
        <w:t>)</w:t>
      </w:r>
      <w:r w:rsidRPr="00353762">
        <w:rPr>
          <w:rFonts w:ascii="仿宋_GB2312" w:eastAsia="仿宋_GB2312" w:hAnsi="宋体" w:hint="eastAsia"/>
          <w:bCs/>
          <w:sz w:val="28"/>
          <w:szCs w:val="28"/>
        </w:rPr>
        <w:t>的一根柱形管子，分别充以满足实验要求的高压驱动气体和被驱动的低压实验气体，喷管以后均被抽成真空。运行的基本原理是：风洞起动时激波管中的膜片瞬间破裂，在膜片处产生一道激波、一道接触面和一系列向上传播的稀疏波。激波向下游传播压缩被驱动段内的实验气体；当激波运动至喷管入口处时，第二膜片被冲开，经过激波压缩达到高温高压的实验气体通过喷管膨胀加速形成满足试验条件要求的均匀流场。当实验条件因波系反射或实验气体流完而消失时，风洞运行的有效</w:t>
      </w:r>
      <w:r w:rsidR="00E06643" w:rsidRPr="00A234F6">
        <w:rPr>
          <w:rFonts w:ascii="仿宋_GB2312" w:eastAsia="仿宋_GB2312" w:hAnsi="宋体" w:hint="eastAsia"/>
          <w:bCs/>
          <w:sz w:val="28"/>
          <w:szCs w:val="28"/>
        </w:rPr>
        <w:t>时间</w:t>
      </w:r>
      <w:r w:rsidRPr="00353762">
        <w:rPr>
          <w:rFonts w:ascii="仿宋_GB2312" w:eastAsia="仿宋_GB2312" w:hAnsi="宋体" w:hint="eastAsia"/>
          <w:bCs/>
          <w:sz w:val="28"/>
          <w:szCs w:val="28"/>
        </w:rPr>
        <w:t>也就终止。</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lastRenderedPageBreak/>
        <w:t>激波管驱动段、被驱动段，主要用于储存驱动气体和试验气体。其中驱动段长度7.5m，被驱动段长度12.5m，内径均为Φ80mm，原设计承压为60MPa。考虑到其服役日久，内壁长期受高压氢气侵蚀，现降压至28MPa使用。</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夹膜机构用于连接激波管驱动段与被驱动段、被驱动段与喷管并夹持膜片，FD-14A为液压缸夹膜机构类型。液压夹膜机构的工作原理如</w:t>
      </w:r>
      <w:r w:rsidRPr="00353762">
        <w:rPr>
          <w:rFonts w:ascii="仿宋_GB2312" w:eastAsia="仿宋_GB2312" w:hAnsi="宋体"/>
          <w:bCs/>
          <w:sz w:val="28"/>
          <w:szCs w:val="28"/>
        </w:rPr>
        <w:fldChar w:fldCharType="begin"/>
      </w:r>
      <w:r w:rsidRPr="00353762">
        <w:rPr>
          <w:rFonts w:ascii="仿宋_GB2312" w:eastAsia="仿宋_GB2312" w:hAnsi="宋体"/>
          <w:bCs/>
          <w:sz w:val="28"/>
          <w:szCs w:val="28"/>
        </w:rPr>
        <w:instrText xml:space="preserve"> </w:instrText>
      </w:r>
      <w:r w:rsidRPr="00353762">
        <w:rPr>
          <w:rFonts w:ascii="仿宋_GB2312" w:eastAsia="仿宋_GB2312" w:hAnsi="宋体" w:hint="eastAsia"/>
          <w:bCs/>
          <w:sz w:val="28"/>
          <w:szCs w:val="28"/>
        </w:rPr>
        <w:instrText>REF _Ref504640544 \r \h</w:instrText>
      </w:r>
      <w:r w:rsidRPr="00353762">
        <w:rPr>
          <w:rFonts w:ascii="仿宋_GB2312" w:eastAsia="仿宋_GB2312" w:hAnsi="宋体"/>
          <w:bCs/>
          <w:sz w:val="28"/>
          <w:szCs w:val="28"/>
        </w:rPr>
        <w:instrText xml:space="preserve"> </w:instrText>
      </w:r>
      <w:r w:rsidR="00353762">
        <w:rPr>
          <w:rFonts w:ascii="仿宋_GB2312" w:eastAsia="仿宋_GB2312" w:hAnsi="宋体"/>
          <w:bCs/>
          <w:sz w:val="28"/>
          <w:szCs w:val="28"/>
        </w:rPr>
        <w:instrText xml:space="preserve"> \* MERGEFORMAT </w:instrText>
      </w:r>
      <w:r w:rsidRPr="00353762">
        <w:rPr>
          <w:rFonts w:ascii="仿宋_GB2312" w:eastAsia="仿宋_GB2312" w:hAnsi="宋体"/>
          <w:bCs/>
          <w:sz w:val="28"/>
          <w:szCs w:val="28"/>
        </w:rPr>
      </w:r>
      <w:r w:rsidRPr="00353762">
        <w:rPr>
          <w:rFonts w:ascii="仿宋_GB2312" w:eastAsia="仿宋_GB2312" w:hAnsi="宋体"/>
          <w:bCs/>
          <w:sz w:val="28"/>
          <w:szCs w:val="28"/>
        </w:rPr>
        <w:fldChar w:fldCharType="separate"/>
      </w:r>
      <w:r w:rsidR="00814FA6">
        <w:rPr>
          <w:rFonts w:ascii="仿宋_GB2312" w:eastAsia="仿宋_GB2312" w:hAnsi="宋体" w:hint="eastAsia"/>
          <w:b/>
          <w:sz w:val="28"/>
          <w:szCs w:val="28"/>
        </w:rPr>
        <w:t>错误!未找到引用源。</w:t>
      </w:r>
      <w:r w:rsidRPr="00353762">
        <w:rPr>
          <w:rFonts w:ascii="仿宋_GB2312" w:eastAsia="仿宋_GB2312" w:hAnsi="宋体"/>
          <w:bCs/>
          <w:sz w:val="28"/>
          <w:szCs w:val="28"/>
        </w:rPr>
        <w:fldChar w:fldCharType="end"/>
      </w:r>
      <w:r w:rsidRPr="00353762">
        <w:rPr>
          <w:rFonts w:ascii="仿宋_GB2312" w:eastAsia="仿宋_GB2312" w:hAnsi="宋体" w:hint="eastAsia"/>
          <w:bCs/>
          <w:sz w:val="28"/>
          <w:szCs w:val="28"/>
        </w:rPr>
        <w:t>所示，A腔和B</w:t>
      </w:r>
      <w:proofErr w:type="gramStart"/>
      <w:r w:rsidRPr="00353762">
        <w:rPr>
          <w:rFonts w:ascii="仿宋_GB2312" w:eastAsia="仿宋_GB2312" w:hAnsi="宋体" w:hint="eastAsia"/>
          <w:bCs/>
          <w:sz w:val="28"/>
          <w:szCs w:val="28"/>
        </w:rPr>
        <w:t>腔分别</w:t>
      </w:r>
      <w:proofErr w:type="gramEnd"/>
      <w:r w:rsidRPr="00353762">
        <w:rPr>
          <w:rFonts w:ascii="仿宋_GB2312" w:eastAsia="仿宋_GB2312" w:hAnsi="宋体" w:hint="eastAsia"/>
          <w:bCs/>
          <w:sz w:val="28"/>
          <w:szCs w:val="28"/>
        </w:rPr>
        <w:t>充以不同压力的油压。当A腔油压大于B腔油压时，A腔油压推动活塞往上游移动，实现风洞夹紧膜片；当B腔油压大于A腔油压时，B腔油压推动活塞往下游移动，实现风洞松开膜片。夹膜机构工作时，液压缸与带活塞的中压管是相对运动的。</w:t>
      </w:r>
    </w:p>
    <w:p w:rsidR="009220E2" w:rsidRPr="00250FCE" w:rsidRDefault="009220E2" w:rsidP="00281C55">
      <w:pPr>
        <w:pStyle w:val="a0"/>
        <w:spacing w:line="360" w:lineRule="auto"/>
        <w:ind w:firstLine="640"/>
      </w:pPr>
      <w:r w:rsidRPr="00250FCE">
        <w:object w:dxaOrig="21375" w:dyaOrig="12618">
          <v:shape id="_x0000_i1033" type="#_x0000_t75" style="width:264.75pt;height:155.25pt" o:ole="">
            <v:imagedata r:id="rId55" o:title="" croptop="5131f" cropbottom="7057f"/>
          </v:shape>
          <o:OLEObject Type="Embed" ProgID="CaxaDraft.Document" ShapeID="_x0000_i1033" DrawAspect="Content" ObjectID="_1662872824" r:id="rId56"/>
        </w:objec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喷管用于产生试验所需的均匀气流，喷管</w:t>
      </w:r>
      <w:r w:rsidRPr="00353762">
        <w:rPr>
          <w:rFonts w:ascii="仿宋_GB2312" w:eastAsia="仿宋_GB2312" w:hAnsi="宋体"/>
          <w:bCs/>
          <w:sz w:val="28"/>
          <w:szCs w:val="28"/>
        </w:rPr>
        <w:t>采用拉法尔喷管形式，</w:t>
      </w:r>
      <w:r w:rsidRPr="00353762">
        <w:rPr>
          <w:rFonts w:ascii="仿宋_GB2312" w:eastAsia="仿宋_GB2312" w:hAnsi="宋体" w:hint="eastAsia"/>
          <w:bCs/>
          <w:sz w:val="28"/>
          <w:szCs w:val="28"/>
        </w:rPr>
        <w:t>通过截面收缩</w:t>
      </w:r>
      <w:r w:rsidRPr="00353762">
        <w:rPr>
          <w:rFonts w:ascii="仿宋_GB2312" w:eastAsia="仿宋_GB2312" w:hAnsi="宋体"/>
          <w:bCs/>
          <w:sz w:val="28"/>
          <w:szCs w:val="28"/>
        </w:rPr>
        <w:t>扩张，实现气体膨胀加速</w:t>
      </w:r>
      <w:r w:rsidRPr="00353762">
        <w:rPr>
          <w:rFonts w:ascii="仿宋_GB2312" w:eastAsia="仿宋_GB2312" w:hAnsi="宋体" w:hint="eastAsia"/>
          <w:bCs/>
          <w:sz w:val="28"/>
          <w:szCs w:val="28"/>
        </w:rPr>
        <w:t>。</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试验段为长方体焊接箱体钢制壳体，为激波风洞开展试验的场所。试验段前端通过法兰与型面喷管连接，喷管内型面出口直径Φ600mm。试验段后端使用天圆地方结构进行方到圆的过渡，以便与真空箱连接。在试验段侧面安装一对Φ400mm的可前后调节的观察窗用于流场显示。观察窗口采用左右对称、椭圆形的设计，左右两半圆半径均为R220mm，中心距为200mm。光学玻璃安装在滑动板上，拖动滑动板可改变光学</w:t>
      </w:r>
      <w:r w:rsidRPr="00353762">
        <w:rPr>
          <w:rFonts w:ascii="仿宋_GB2312" w:eastAsia="仿宋_GB2312" w:hAnsi="宋体" w:hint="eastAsia"/>
          <w:bCs/>
          <w:sz w:val="28"/>
          <w:szCs w:val="28"/>
        </w:rPr>
        <w:lastRenderedPageBreak/>
        <w:t>玻璃与观察窗口的相对位置，从而增大了流场的可视范围，更好地满足不同模型的流场显示需求。在试验段箱体顶部与水平观察窗轴向位置相同的地方设一个观察窗，以便于今后进行PLIF等流场显示测量之用，观察窗设计与水平观察窗设计一致、可互换。</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试验段箱体开设舱门用于人员、模型和攻角机构进出；舱门尺寸为0.6m（宽）×1.5m（高），舱门右侧安装两组铰链进行支撑和旋转，合拢后，使用14组气缸驱动楔形块将舱门锁紧，O型圈进行密封。箱体左侧下方设置4个直径Φ200mm的接管法兰，用于满足数据采集、模型加热等需求。箱体顶部设置1个直径Φ200mm的接管法兰，用于试验段和真空箱的抽空和放空。</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攻角机构用于支撑和变换攻角姿态。攻角机构采用蜗轮蜗杆方式驱动、销钉定位，扇形块上开有导向槽，以确保攻角机构运转顺畅、无卡滞。为同时兼顾测热和测压试验，采用可更换耳片，耳片与扇形块之间采用销钉定位，螺钉连接。攻角机构的地基为独立基础，与风洞主体地基隔离，试验段与攻角机构之间采用波纹管进行软连接和密封，防止试验时机械设备以及洞体的振动传至攻角机构。</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真空箱；真空箱的主要作用是用于补充真空容积，确保试验后的平衡压力不超过1个大气压。真空箱直径为Φ1.5m，使用厚度10mm的304不锈钢板卷焊而成，为防止真空箱在真空环境下发生失稳，在真空箱内部沿长度方向均匀设置了3组加强环。</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管路阀门</w:t>
      </w:r>
      <w:r w:rsidRPr="00353762">
        <w:rPr>
          <w:rFonts w:ascii="仿宋_GB2312" w:eastAsia="仿宋_GB2312" w:hAnsi="宋体"/>
          <w:bCs/>
          <w:sz w:val="28"/>
          <w:szCs w:val="28"/>
        </w:rPr>
        <w:t>：用于</w:t>
      </w:r>
      <w:r w:rsidRPr="00353762">
        <w:rPr>
          <w:rFonts w:ascii="仿宋_GB2312" w:eastAsia="仿宋_GB2312" w:hAnsi="宋体" w:hint="eastAsia"/>
          <w:bCs/>
          <w:sz w:val="28"/>
          <w:szCs w:val="28"/>
        </w:rPr>
        <w:t>实现各类</w:t>
      </w:r>
      <w:r w:rsidRPr="00353762">
        <w:rPr>
          <w:rFonts w:ascii="仿宋_GB2312" w:eastAsia="仿宋_GB2312" w:hAnsi="宋体"/>
          <w:bCs/>
          <w:sz w:val="28"/>
          <w:szCs w:val="28"/>
        </w:rPr>
        <w:t>气体的填充、泄放、</w:t>
      </w:r>
      <w:r w:rsidRPr="00353762">
        <w:rPr>
          <w:rFonts w:ascii="仿宋_GB2312" w:eastAsia="仿宋_GB2312" w:hAnsi="宋体" w:hint="eastAsia"/>
          <w:bCs/>
          <w:sz w:val="28"/>
          <w:szCs w:val="28"/>
        </w:rPr>
        <w:t>抽空</w:t>
      </w:r>
      <w:r w:rsidRPr="00353762">
        <w:rPr>
          <w:rFonts w:ascii="仿宋_GB2312" w:eastAsia="仿宋_GB2312" w:hAnsi="宋体"/>
          <w:bCs/>
          <w:sz w:val="28"/>
          <w:szCs w:val="28"/>
        </w:rPr>
        <w:t>、</w:t>
      </w:r>
      <w:r w:rsidRPr="00353762">
        <w:rPr>
          <w:rFonts w:ascii="仿宋_GB2312" w:eastAsia="仿宋_GB2312" w:hAnsi="宋体" w:hint="eastAsia"/>
          <w:bCs/>
          <w:sz w:val="28"/>
          <w:szCs w:val="28"/>
        </w:rPr>
        <w:t>测量</w:t>
      </w:r>
      <w:r w:rsidRPr="00353762">
        <w:rPr>
          <w:rFonts w:ascii="仿宋_GB2312" w:eastAsia="仿宋_GB2312" w:hAnsi="宋体"/>
          <w:bCs/>
          <w:sz w:val="28"/>
          <w:szCs w:val="28"/>
        </w:rPr>
        <w:t>等</w:t>
      </w:r>
      <w:r w:rsidRPr="00353762">
        <w:rPr>
          <w:rFonts w:ascii="仿宋_GB2312" w:eastAsia="仿宋_GB2312" w:hAnsi="宋体" w:hint="eastAsia"/>
          <w:bCs/>
          <w:sz w:val="28"/>
          <w:szCs w:val="28"/>
        </w:rPr>
        <w:t>，</w:t>
      </w:r>
      <w:r w:rsidRPr="00353762">
        <w:rPr>
          <w:rFonts w:ascii="仿宋_GB2312" w:eastAsia="仿宋_GB2312" w:hAnsi="宋体"/>
          <w:bCs/>
          <w:sz w:val="28"/>
          <w:szCs w:val="28"/>
        </w:rPr>
        <w:t>其</w:t>
      </w:r>
      <w:r w:rsidRPr="00353762">
        <w:rPr>
          <w:rFonts w:ascii="仿宋_GB2312" w:eastAsia="仿宋_GB2312" w:hAnsi="宋体" w:hint="eastAsia"/>
          <w:bCs/>
          <w:sz w:val="28"/>
          <w:szCs w:val="28"/>
        </w:rPr>
        <w:t>工艺</w:t>
      </w:r>
      <w:r w:rsidRPr="00353762">
        <w:rPr>
          <w:rFonts w:ascii="仿宋_GB2312" w:eastAsia="仿宋_GB2312" w:hAnsi="宋体"/>
          <w:bCs/>
          <w:sz w:val="28"/>
          <w:szCs w:val="28"/>
        </w:rPr>
        <w:t>管路流程如</w:t>
      </w:r>
      <w:r w:rsidRPr="00353762">
        <w:rPr>
          <w:rFonts w:ascii="仿宋_GB2312" w:eastAsia="仿宋_GB2312" w:hAnsi="宋体" w:hint="eastAsia"/>
          <w:bCs/>
          <w:sz w:val="28"/>
          <w:szCs w:val="28"/>
        </w:rPr>
        <w:t>下图</w:t>
      </w:r>
      <w:r w:rsidRPr="00353762">
        <w:rPr>
          <w:rFonts w:ascii="仿宋_GB2312" w:eastAsia="仿宋_GB2312" w:hAnsi="宋体"/>
          <w:bCs/>
          <w:sz w:val="28"/>
          <w:szCs w:val="28"/>
        </w:rPr>
        <w:t>所示。</w:t>
      </w:r>
    </w:p>
    <w:p w:rsidR="009220E2" w:rsidRPr="008E07F6" w:rsidRDefault="009220E2" w:rsidP="00281C55">
      <w:pPr>
        <w:spacing w:line="360" w:lineRule="auto"/>
        <w:rPr>
          <w:rFonts w:ascii="仿宋_GB2312" w:eastAsia="仿宋_GB2312" w:hAnsi="宋体"/>
          <w:bCs/>
          <w:color w:val="000000" w:themeColor="text1"/>
          <w:szCs w:val="32"/>
        </w:rPr>
      </w:pPr>
      <w:r w:rsidRPr="004C1A26">
        <w:object w:dxaOrig="21375" w:dyaOrig="12618">
          <v:shape id="_x0000_i1034" type="#_x0000_t75" style="width:414.75pt;height:116.25pt" o:ole="">
            <v:imagedata r:id="rId57" o:title="" croptop="16320f" cropbottom="17850f"/>
          </v:shape>
          <o:OLEObject Type="Embed" ProgID="CaxaDraft.Document" ShapeID="_x0000_i1034" DrawAspect="Content" ObjectID="_1662872825" r:id="rId58"/>
        </w:object>
      </w:r>
    </w:p>
    <w:p w:rsidR="009220E2" w:rsidRPr="00DF3DE1" w:rsidRDefault="009220E2" w:rsidP="00281C55">
      <w:pPr>
        <w:pStyle w:val="3"/>
        <w:spacing w:line="360" w:lineRule="auto"/>
        <w:rPr>
          <w:rFonts w:ascii="仿宋_GB2312" w:eastAsia="仿宋_GB2312"/>
          <w:b/>
          <w:sz w:val="28"/>
          <w:szCs w:val="28"/>
        </w:rPr>
      </w:pPr>
      <w:bookmarkStart w:id="262" w:name="_Toc38019580"/>
      <w:bookmarkStart w:id="263" w:name="_Toc46155201"/>
      <w:r w:rsidRPr="00DF3DE1">
        <w:rPr>
          <w:rFonts w:ascii="仿宋_GB2312" w:eastAsia="仿宋_GB2312" w:hint="eastAsia"/>
          <w:b/>
          <w:sz w:val="28"/>
          <w:szCs w:val="28"/>
        </w:rPr>
        <w:t>故障</w:t>
      </w:r>
      <w:bookmarkEnd w:id="262"/>
      <w:bookmarkEnd w:id="263"/>
    </w:p>
    <w:p w:rsidR="009220E2" w:rsidRPr="00353762" w:rsidRDefault="00480147"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3.1.1.1</w:t>
      </w:r>
      <w:r w:rsidR="00E06643" w:rsidRPr="00E06643">
        <w:rPr>
          <w:rFonts w:ascii="仿宋_GB2312" w:eastAsia="仿宋_GB2312" w:hAnsi="宋体" w:hint="eastAsia"/>
          <w:b/>
          <w:bCs/>
          <w:sz w:val="28"/>
          <w:szCs w:val="28"/>
        </w:rPr>
        <w:t>故障一</w:t>
      </w:r>
      <w:r w:rsidR="009220E2" w:rsidRPr="00353762">
        <w:rPr>
          <w:rFonts w:ascii="仿宋_GB2312" w:eastAsia="仿宋_GB2312" w:hAnsi="宋体" w:hint="eastAsia"/>
          <w:bCs/>
          <w:sz w:val="28"/>
          <w:szCs w:val="28"/>
        </w:rPr>
        <w:t>：真空总阀损坏</w:t>
      </w:r>
    </w:p>
    <w:p w:rsidR="009220E2" w:rsidRPr="0035376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353762">
        <w:rPr>
          <w:rFonts w:ascii="仿宋_GB2312" w:eastAsia="仿宋_GB2312" w:hAnsi="宋体" w:hint="eastAsia"/>
          <w:bCs/>
          <w:sz w:val="28"/>
          <w:szCs w:val="28"/>
        </w:rPr>
        <w:t>：2018年6月20日，</w:t>
      </w:r>
      <w:r w:rsidR="00AC76FD" w:rsidRPr="00AC76FD">
        <w:rPr>
          <w:rFonts w:ascii="仿宋_GB2312" w:eastAsia="仿宋_GB2312" w:hAnsi="宋体" w:hint="eastAsia"/>
          <w:b/>
          <w:bCs/>
          <w:sz w:val="28"/>
          <w:szCs w:val="28"/>
        </w:rPr>
        <w:t>故障发现人</w:t>
      </w:r>
      <w:r w:rsidR="009220E2" w:rsidRPr="00353762">
        <w:rPr>
          <w:rFonts w:ascii="仿宋_GB2312" w:eastAsia="仿宋_GB2312" w:hAnsi="宋体" w:hint="eastAsia"/>
          <w:bCs/>
          <w:sz w:val="28"/>
          <w:szCs w:val="28"/>
        </w:rPr>
        <w:t>：高志超 张柏林、张建</w:t>
      </w:r>
    </w:p>
    <w:p w:rsidR="009220E2" w:rsidRPr="0035376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353762">
        <w:rPr>
          <w:rFonts w:ascii="仿宋_GB2312" w:eastAsia="仿宋_GB2312" w:hAnsi="宋体" w:hint="eastAsia"/>
          <w:bCs/>
          <w:sz w:val="28"/>
          <w:szCs w:val="28"/>
        </w:rPr>
        <w:t>：在试验抽真空过程中运行人员发现试验段真空度达到278Pa后继续</w:t>
      </w:r>
      <w:r w:rsidR="009220E2" w:rsidRPr="00353762">
        <w:rPr>
          <w:rFonts w:ascii="仿宋_GB2312" w:eastAsia="仿宋_GB2312" w:hAnsi="宋体"/>
          <w:bCs/>
          <w:sz w:val="28"/>
          <w:szCs w:val="28"/>
        </w:rPr>
        <w:t>抽真空试验段</w:t>
      </w:r>
      <w:r w:rsidR="009220E2" w:rsidRPr="00353762">
        <w:rPr>
          <w:rFonts w:ascii="仿宋_GB2312" w:eastAsia="仿宋_GB2312" w:hAnsi="宋体" w:hint="eastAsia"/>
          <w:bCs/>
          <w:sz w:val="28"/>
          <w:szCs w:val="28"/>
        </w:rPr>
        <w:t>真空度基本保持不变，正常</w:t>
      </w:r>
      <w:r w:rsidR="009220E2" w:rsidRPr="00353762">
        <w:rPr>
          <w:rFonts w:ascii="仿宋_GB2312" w:eastAsia="仿宋_GB2312" w:hAnsi="宋体"/>
          <w:bCs/>
          <w:sz w:val="28"/>
          <w:szCs w:val="28"/>
        </w:rPr>
        <w:t>抽空</w:t>
      </w:r>
      <w:r w:rsidR="00E06643" w:rsidRPr="00A234F6">
        <w:rPr>
          <w:rFonts w:ascii="仿宋_GB2312" w:eastAsia="仿宋_GB2312" w:hAnsi="宋体"/>
          <w:bCs/>
          <w:sz w:val="28"/>
          <w:szCs w:val="28"/>
        </w:rPr>
        <w:t>时间</w:t>
      </w:r>
      <w:r w:rsidR="009220E2" w:rsidRPr="00353762">
        <w:rPr>
          <w:rFonts w:ascii="仿宋_GB2312" w:eastAsia="仿宋_GB2312" w:hAnsi="宋体"/>
          <w:bCs/>
          <w:sz w:val="28"/>
          <w:szCs w:val="28"/>
        </w:rPr>
        <w:t>到达后，</w:t>
      </w:r>
      <w:r w:rsidR="009220E2" w:rsidRPr="00353762">
        <w:rPr>
          <w:rFonts w:ascii="仿宋_GB2312" w:eastAsia="仿宋_GB2312" w:hAnsi="宋体" w:hint="eastAsia"/>
          <w:bCs/>
          <w:sz w:val="28"/>
          <w:szCs w:val="28"/>
        </w:rPr>
        <w:t>试验段真空度达不到试验要求。</w:t>
      </w:r>
    </w:p>
    <w:p w:rsidR="009220E2" w:rsidRPr="0035376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353762">
        <w:rPr>
          <w:rFonts w:ascii="仿宋_GB2312" w:eastAsia="仿宋_GB2312" w:hAnsi="宋体" w:hint="eastAsia"/>
          <w:bCs/>
          <w:sz w:val="28"/>
          <w:szCs w:val="28"/>
        </w:rPr>
        <w:t>：经过检查发现真空总阀法兰处漏气，放空拆卸总阀后发现真空总阀法兰处</w:t>
      </w:r>
      <w:r w:rsidR="009220E2" w:rsidRPr="00353762">
        <w:rPr>
          <w:rFonts w:ascii="仿宋_GB2312" w:eastAsia="仿宋_GB2312" w:hAnsi="宋体"/>
          <w:bCs/>
          <w:sz w:val="28"/>
          <w:szCs w:val="28"/>
        </w:rPr>
        <w:t>O型</w:t>
      </w:r>
      <w:r w:rsidR="009220E2" w:rsidRPr="00353762">
        <w:rPr>
          <w:rFonts w:ascii="仿宋_GB2312" w:eastAsia="仿宋_GB2312" w:hAnsi="宋体" w:hint="eastAsia"/>
          <w:bCs/>
          <w:sz w:val="28"/>
          <w:szCs w:val="28"/>
        </w:rPr>
        <w:t>圈损坏，并且阀板上的O型圈也已经脱落损坏。</w:t>
      </w:r>
    </w:p>
    <w:p w:rsidR="009220E2" w:rsidRPr="0035376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353762">
        <w:rPr>
          <w:rFonts w:ascii="仿宋_GB2312" w:eastAsia="仿宋_GB2312" w:hAnsi="宋体" w:hint="eastAsia"/>
          <w:bCs/>
          <w:sz w:val="28"/>
          <w:szCs w:val="28"/>
        </w:rPr>
        <w:t>：安装时，真空总阀法兰处</w:t>
      </w:r>
      <w:r w:rsidR="009220E2" w:rsidRPr="00353762">
        <w:rPr>
          <w:rFonts w:ascii="仿宋_GB2312" w:eastAsia="仿宋_GB2312" w:hAnsi="宋体"/>
          <w:bCs/>
          <w:sz w:val="28"/>
          <w:szCs w:val="28"/>
        </w:rPr>
        <w:t>O型</w:t>
      </w:r>
      <w:r w:rsidR="009220E2" w:rsidRPr="00353762">
        <w:rPr>
          <w:rFonts w:ascii="仿宋_GB2312" w:eastAsia="仿宋_GB2312" w:hAnsi="宋体" w:hint="eastAsia"/>
          <w:bCs/>
          <w:sz w:val="28"/>
          <w:szCs w:val="28"/>
        </w:rPr>
        <w:t>圈没有全部</w:t>
      </w:r>
      <w:r w:rsidR="009220E2" w:rsidRPr="00353762">
        <w:rPr>
          <w:rFonts w:ascii="仿宋_GB2312" w:eastAsia="仿宋_GB2312" w:hAnsi="宋体"/>
          <w:bCs/>
          <w:sz w:val="28"/>
          <w:szCs w:val="28"/>
        </w:rPr>
        <w:t>安</w:t>
      </w:r>
      <w:r w:rsidR="009220E2" w:rsidRPr="00353762">
        <w:rPr>
          <w:rFonts w:ascii="仿宋_GB2312" w:eastAsia="仿宋_GB2312" w:hAnsi="宋体" w:hint="eastAsia"/>
          <w:bCs/>
          <w:sz w:val="28"/>
          <w:szCs w:val="28"/>
        </w:rPr>
        <w:t>放在密封槽，导致O型圈损坏。阀板处</w:t>
      </w:r>
      <w:r w:rsidR="009220E2" w:rsidRPr="00353762">
        <w:rPr>
          <w:rFonts w:ascii="仿宋_GB2312" w:eastAsia="仿宋_GB2312" w:hAnsi="宋体"/>
          <w:bCs/>
          <w:sz w:val="28"/>
          <w:szCs w:val="28"/>
        </w:rPr>
        <w:t>有杂质，</w:t>
      </w:r>
      <w:r w:rsidR="009220E2" w:rsidRPr="00353762">
        <w:rPr>
          <w:rFonts w:ascii="仿宋_GB2312" w:eastAsia="仿宋_GB2312" w:hAnsi="宋体" w:hint="eastAsia"/>
          <w:bCs/>
          <w:sz w:val="28"/>
          <w:szCs w:val="28"/>
        </w:rPr>
        <w:t>真空总阀</w:t>
      </w:r>
      <w:r w:rsidR="009220E2" w:rsidRPr="00353762">
        <w:rPr>
          <w:rFonts w:ascii="仿宋_GB2312" w:eastAsia="仿宋_GB2312" w:hAnsi="宋体"/>
          <w:bCs/>
          <w:sz w:val="28"/>
          <w:szCs w:val="28"/>
        </w:rPr>
        <w:t>多次使用后密封圈磨损、断裂。</w:t>
      </w:r>
    </w:p>
    <w:p w:rsidR="009220E2" w:rsidRPr="0035376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353762">
        <w:rPr>
          <w:rFonts w:ascii="仿宋_GB2312" w:eastAsia="仿宋_GB2312" w:hAnsi="宋体" w:hint="eastAsia"/>
          <w:bCs/>
          <w:sz w:val="28"/>
          <w:szCs w:val="28"/>
        </w:rPr>
        <w:t>：换上备用阀门，</w:t>
      </w:r>
      <w:r w:rsidR="009220E2" w:rsidRPr="00353762">
        <w:rPr>
          <w:rFonts w:ascii="仿宋_GB2312" w:eastAsia="仿宋_GB2312" w:hAnsi="宋体"/>
          <w:bCs/>
          <w:sz w:val="28"/>
          <w:szCs w:val="28"/>
        </w:rPr>
        <w:t>故障阀门</w:t>
      </w:r>
      <w:r w:rsidR="009220E2" w:rsidRPr="00353762">
        <w:rPr>
          <w:rFonts w:ascii="仿宋_GB2312" w:eastAsia="仿宋_GB2312" w:hAnsi="宋体" w:hint="eastAsia"/>
          <w:bCs/>
          <w:sz w:val="28"/>
          <w:szCs w:val="28"/>
        </w:rPr>
        <w:t>由于阀板上的O型圈损坏，</w:t>
      </w:r>
      <w:r w:rsidR="009220E2" w:rsidRPr="00353762">
        <w:rPr>
          <w:rFonts w:ascii="仿宋_GB2312" w:eastAsia="仿宋_GB2312" w:hAnsi="宋体"/>
          <w:bCs/>
          <w:sz w:val="28"/>
          <w:szCs w:val="28"/>
        </w:rPr>
        <w:t>我部</w:t>
      </w:r>
      <w:r w:rsidR="009220E2" w:rsidRPr="00353762">
        <w:rPr>
          <w:rFonts w:ascii="仿宋_GB2312" w:eastAsia="仿宋_GB2312" w:hAnsi="宋体" w:hint="eastAsia"/>
          <w:bCs/>
          <w:sz w:val="28"/>
          <w:szCs w:val="28"/>
        </w:rPr>
        <w:t>无法</w:t>
      </w:r>
      <w:r w:rsidR="009220E2" w:rsidRPr="00353762">
        <w:rPr>
          <w:rFonts w:ascii="仿宋_GB2312" w:eastAsia="仿宋_GB2312" w:hAnsi="宋体"/>
          <w:bCs/>
          <w:sz w:val="28"/>
          <w:szCs w:val="28"/>
        </w:rPr>
        <w:t>自行维修，</w:t>
      </w:r>
      <w:r w:rsidR="009220E2" w:rsidRPr="00353762">
        <w:rPr>
          <w:rFonts w:ascii="仿宋_GB2312" w:eastAsia="仿宋_GB2312" w:hAnsi="宋体" w:hint="eastAsia"/>
          <w:bCs/>
          <w:sz w:val="28"/>
          <w:szCs w:val="28"/>
        </w:rPr>
        <w:t>需返厂</w:t>
      </w:r>
      <w:r w:rsidR="009220E2" w:rsidRPr="00353762">
        <w:rPr>
          <w:rFonts w:ascii="仿宋_GB2312" w:eastAsia="仿宋_GB2312" w:hAnsi="宋体"/>
          <w:bCs/>
          <w:sz w:val="28"/>
          <w:szCs w:val="28"/>
        </w:rPr>
        <w:t>维修</w:t>
      </w:r>
      <w:r w:rsidR="009220E2" w:rsidRPr="00353762">
        <w:rPr>
          <w:rFonts w:ascii="仿宋_GB2312" w:eastAsia="仿宋_GB2312" w:hAnsi="宋体" w:hint="eastAsia"/>
          <w:bCs/>
          <w:sz w:val="28"/>
          <w:szCs w:val="28"/>
        </w:rPr>
        <w:t>。</w:t>
      </w:r>
    </w:p>
    <w:p w:rsidR="009220E2" w:rsidRPr="0035376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353762">
        <w:rPr>
          <w:rFonts w:ascii="仿宋_GB2312" w:eastAsia="仿宋_GB2312" w:hAnsi="宋体" w:hint="eastAsia"/>
          <w:bCs/>
          <w:sz w:val="28"/>
          <w:szCs w:val="28"/>
        </w:rPr>
        <w:t>：</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安装前</w:t>
      </w:r>
      <w:r w:rsidRPr="00353762">
        <w:rPr>
          <w:rFonts w:ascii="仿宋_GB2312" w:eastAsia="仿宋_GB2312" w:hAnsi="宋体"/>
          <w:bCs/>
          <w:sz w:val="28"/>
          <w:szCs w:val="28"/>
        </w:rPr>
        <w:t>认真清洁阀门，安装时确保</w:t>
      </w:r>
      <w:r w:rsidRPr="00353762">
        <w:rPr>
          <w:rFonts w:ascii="仿宋_GB2312" w:eastAsia="仿宋_GB2312" w:hAnsi="宋体" w:hint="eastAsia"/>
          <w:bCs/>
          <w:sz w:val="28"/>
          <w:szCs w:val="28"/>
        </w:rPr>
        <w:t>O型</w:t>
      </w:r>
      <w:r w:rsidRPr="00353762">
        <w:rPr>
          <w:rFonts w:ascii="仿宋_GB2312" w:eastAsia="仿宋_GB2312" w:hAnsi="宋体"/>
          <w:bCs/>
          <w:sz w:val="28"/>
          <w:szCs w:val="28"/>
        </w:rPr>
        <w:t>圈安装到位。</w:t>
      </w:r>
    </w:p>
    <w:p w:rsidR="009220E2" w:rsidRPr="00353762" w:rsidRDefault="009220E2" w:rsidP="00281C55">
      <w:pPr>
        <w:spacing w:line="360" w:lineRule="auto"/>
        <w:ind w:firstLineChars="200" w:firstLine="560"/>
        <w:rPr>
          <w:rFonts w:ascii="仿宋_GB2312" w:eastAsia="仿宋_GB2312" w:hAnsi="宋体"/>
          <w:bCs/>
          <w:sz w:val="28"/>
          <w:szCs w:val="28"/>
        </w:rPr>
      </w:pPr>
      <w:r w:rsidRPr="00353762">
        <w:rPr>
          <w:rFonts w:ascii="仿宋_GB2312" w:eastAsia="仿宋_GB2312" w:hAnsi="宋体" w:hint="eastAsia"/>
          <w:bCs/>
          <w:sz w:val="28"/>
          <w:szCs w:val="28"/>
        </w:rPr>
        <w:t>每周对真空箱内杂质进行</w:t>
      </w:r>
      <w:r w:rsidRPr="00353762">
        <w:rPr>
          <w:rFonts w:ascii="仿宋_GB2312" w:eastAsia="仿宋_GB2312" w:hAnsi="宋体"/>
          <w:bCs/>
          <w:sz w:val="28"/>
          <w:szCs w:val="28"/>
        </w:rPr>
        <w:t>一次清理</w:t>
      </w:r>
      <w:r w:rsidRPr="00353762">
        <w:rPr>
          <w:rFonts w:ascii="仿宋_GB2312" w:eastAsia="仿宋_GB2312" w:hAnsi="宋体" w:hint="eastAsia"/>
          <w:bCs/>
          <w:sz w:val="28"/>
          <w:szCs w:val="28"/>
        </w:rPr>
        <w:t>，使用聚酯</w:t>
      </w:r>
      <w:r w:rsidRPr="00353762">
        <w:rPr>
          <w:rFonts w:ascii="仿宋_GB2312" w:eastAsia="仿宋_GB2312" w:hAnsi="宋体"/>
          <w:bCs/>
          <w:sz w:val="28"/>
          <w:szCs w:val="28"/>
        </w:rPr>
        <w:t>膜片进行试验时，每次试验后均需进行清理</w:t>
      </w:r>
      <w:r w:rsidRPr="00353762">
        <w:rPr>
          <w:rFonts w:ascii="仿宋_GB2312" w:eastAsia="仿宋_GB2312" w:hAnsi="宋体" w:hint="eastAsia"/>
          <w:bCs/>
          <w:sz w:val="28"/>
          <w:szCs w:val="28"/>
        </w:rPr>
        <w:t>。</w:t>
      </w:r>
    </w:p>
    <w:p w:rsidR="009220E2" w:rsidRPr="00407C27" w:rsidRDefault="00407C27" w:rsidP="00407C27">
      <w:pPr>
        <w:pStyle w:val="1"/>
        <w:spacing w:before="200" w:after="0" w:line="360" w:lineRule="auto"/>
        <w:rPr>
          <w:rFonts w:ascii="黑体" w:eastAsia="黑体" w:hAnsi="黑体"/>
          <w:b w:val="0"/>
        </w:rPr>
      </w:pPr>
      <w:bookmarkStart w:id="264" w:name="_Toc38019581"/>
      <w:bookmarkStart w:id="265" w:name="_Toc46155202"/>
      <w:r>
        <w:rPr>
          <w:rFonts w:ascii="黑体" w:eastAsia="黑体" w:hAnsi="黑体" w:hint="eastAsia"/>
          <w:b w:val="0"/>
        </w:rPr>
        <w:lastRenderedPageBreak/>
        <w:t>3.2</w:t>
      </w:r>
      <w:r w:rsidR="009220E2" w:rsidRPr="00407C27">
        <w:rPr>
          <w:rFonts w:ascii="黑体" w:eastAsia="黑体" w:hAnsi="黑体" w:hint="eastAsia"/>
          <w:b w:val="0"/>
        </w:rPr>
        <w:t xml:space="preserve"> 2米激波风洞A</w:t>
      </w:r>
      <w:bookmarkEnd w:id="264"/>
      <w:bookmarkEnd w:id="265"/>
    </w:p>
    <w:p w:rsidR="00FE01D6" w:rsidRDefault="00FE01D6" w:rsidP="00FE01D6">
      <w:pPr>
        <w:pStyle w:val="2"/>
        <w:spacing w:line="360" w:lineRule="auto"/>
        <w:rPr>
          <w:rFonts w:ascii="楷体_GB2312" w:eastAsia="楷体_GB2312" w:hAnsi="楷体"/>
        </w:rPr>
      </w:pPr>
      <w:bookmarkStart w:id="266" w:name="_Toc46155203"/>
      <w:bookmarkStart w:id="267" w:name="_Toc38019582"/>
      <w:r>
        <w:rPr>
          <w:rFonts w:ascii="楷体_GB2312" w:eastAsia="楷体_GB2312" w:hAnsi="楷体" w:hint="eastAsia"/>
        </w:rPr>
        <w:t>3.2.1本体系统</w:t>
      </w:r>
      <w:bookmarkEnd w:id="266"/>
      <w:r>
        <w:rPr>
          <w:rFonts w:ascii="楷体_GB2312" w:eastAsia="楷体_GB2312" w:hAnsi="楷体"/>
        </w:rPr>
        <w:t xml:space="preserve"> </w:t>
      </w:r>
    </w:p>
    <w:p w:rsidR="009220E2" w:rsidRPr="00DF3DE1" w:rsidRDefault="009220E2" w:rsidP="00281C55">
      <w:pPr>
        <w:pStyle w:val="3"/>
        <w:spacing w:line="360" w:lineRule="auto"/>
        <w:rPr>
          <w:rFonts w:ascii="仿宋_GB2312" w:eastAsia="仿宋_GB2312"/>
          <w:b/>
          <w:sz w:val="28"/>
          <w:szCs w:val="28"/>
        </w:rPr>
      </w:pPr>
      <w:bookmarkStart w:id="268" w:name="_Toc46155204"/>
      <w:r w:rsidRPr="00DF3DE1">
        <w:rPr>
          <w:rFonts w:ascii="仿宋_GB2312" w:eastAsia="仿宋_GB2312" w:hint="eastAsia"/>
          <w:b/>
          <w:sz w:val="28"/>
          <w:szCs w:val="28"/>
        </w:rPr>
        <w:t>组成</w:t>
      </w:r>
      <w:bookmarkEnd w:id="267"/>
      <w:bookmarkEnd w:id="268"/>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2米激波风洞A本体组成</w:t>
      </w:r>
      <w:r w:rsidRPr="00BE3061">
        <w:rPr>
          <w:rFonts w:ascii="仿宋_GB2312" w:eastAsia="仿宋_GB2312" w:hAnsi="宋体"/>
          <w:bCs/>
          <w:sz w:val="28"/>
          <w:szCs w:val="28"/>
        </w:rPr>
        <w:t>与</w:t>
      </w:r>
      <w:r w:rsidRPr="00BE3061">
        <w:rPr>
          <w:rFonts w:ascii="仿宋_GB2312" w:eastAsia="仿宋_GB2312" w:hAnsi="宋体" w:hint="eastAsia"/>
          <w:bCs/>
          <w:sz w:val="28"/>
          <w:szCs w:val="28"/>
        </w:rPr>
        <w:t>0.6米激波风洞相同</w:t>
      </w:r>
      <w:r w:rsidRPr="00BE3061">
        <w:rPr>
          <w:rFonts w:ascii="仿宋_GB2312" w:eastAsia="仿宋_GB2312" w:hAnsi="宋体"/>
          <w:bCs/>
          <w:sz w:val="28"/>
          <w:szCs w:val="28"/>
        </w:rPr>
        <w:t>，系统组成</w:t>
      </w:r>
      <w:r w:rsidRPr="00BE3061">
        <w:rPr>
          <w:rFonts w:ascii="仿宋_GB2312" w:eastAsia="仿宋_GB2312" w:hAnsi="宋体" w:hint="eastAsia"/>
          <w:bCs/>
          <w:sz w:val="28"/>
          <w:szCs w:val="28"/>
        </w:rPr>
        <w:t>见</w:t>
      </w:r>
      <w:r w:rsidRPr="00BE3061">
        <w:rPr>
          <w:rFonts w:ascii="仿宋_GB2312" w:eastAsia="仿宋_GB2312" w:hAnsi="宋体"/>
          <w:bCs/>
          <w:sz w:val="28"/>
          <w:szCs w:val="28"/>
        </w:rPr>
        <w:t>下图。</w:t>
      </w:r>
    </w:p>
    <w:p w:rsidR="009220E2" w:rsidRPr="008E07F6" w:rsidRDefault="009220E2" w:rsidP="00281C55">
      <w:pPr>
        <w:pStyle w:val="a0"/>
        <w:spacing w:line="360" w:lineRule="auto"/>
        <w:ind w:firstLineChars="0" w:firstLine="0"/>
        <w:rPr>
          <w:rFonts w:ascii="仿宋_GB2312" w:eastAsia="仿宋_GB2312" w:hAnsi="宋体"/>
          <w:bCs/>
          <w:color w:val="000000" w:themeColor="text1"/>
          <w:szCs w:val="32"/>
        </w:rPr>
      </w:pPr>
      <w:r w:rsidRPr="001F1506">
        <w:rPr>
          <w:noProof/>
        </w:rPr>
        <w:object w:dxaOrig="30075" w:dyaOrig="15750">
          <v:shape id="_x0000_i1035" type="#_x0000_t75" style="width:395.25pt;height:156.75pt" o:ole="">
            <v:imagedata r:id="rId59" o:title="" croptop="13638f" cropbottom="12723f"/>
          </v:shape>
          <o:OLEObject Type="Embed" ProgID="CaxaDraft.Document" ShapeID="_x0000_i1035" DrawAspect="Content" ObjectID="_1662872826" r:id="rId60"/>
        </w:object>
      </w:r>
    </w:p>
    <w:p w:rsidR="009220E2" w:rsidRPr="00DF3DE1" w:rsidRDefault="009220E2" w:rsidP="00281C55">
      <w:pPr>
        <w:pStyle w:val="3"/>
        <w:spacing w:line="360" w:lineRule="auto"/>
        <w:rPr>
          <w:rFonts w:ascii="仿宋_GB2312" w:eastAsia="仿宋_GB2312"/>
          <w:b/>
          <w:sz w:val="28"/>
          <w:szCs w:val="28"/>
        </w:rPr>
      </w:pPr>
      <w:bookmarkStart w:id="269" w:name="_Toc38019583"/>
      <w:bookmarkStart w:id="270" w:name="_Toc46155205"/>
      <w:r w:rsidRPr="00DF3DE1">
        <w:rPr>
          <w:rFonts w:ascii="仿宋_GB2312" w:eastAsia="仿宋_GB2312" w:hint="eastAsia"/>
          <w:b/>
          <w:sz w:val="28"/>
          <w:szCs w:val="28"/>
        </w:rPr>
        <w:t>工作原理</w:t>
      </w:r>
      <w:bookmarkEnd w:id="269"/>
      <w:bookmarkEnd w:id="270"/>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2米激波风洞A本体工作原理</w:t>
      </w:r>
      <w:r w:rsidRPr="00BE3061">
        <w:rPr>
          <w:rFonts w:ascii="仿宋_GB2312" w:eastAsia="仿宋_GB2312" w:hAnsi="宋体"/>
          <w:bCs/>
          <w:sz w:val="28"/>
          <w:szCs w:val="28"/>
        </w:rPr>
        <w:t>与</w:t>
      </w:r>
      <w:r w:rsidRPr="00BE3061">
        <w:rPr>
          <w:rFonts w:ascii="仿宋_GB2312" w:eastAsia="仿宋_GB2312" w:hAnsi="宋体" w:hint="eastAsia"/>
          <w:bCs/>
          <w:sz w:val="28"/>
          <w:szCs w:val="28"/>
        </w:rPr>
        <w:t>0.6米激波风洞相同。</w:t>
      </w:r>
    </w:p>
    <w:p w:rsidR="009220E2" w:rsidRPr="00DF3DE1" w:rsidRDefault="009220E2" w:rsidP="00281C55">
      <w:pPr>
        <w:pStyle w:val="3"/>
        <w:spacing w:line="360" w:lineRule="auto"/>
        <w:rPr>
          <w:rFonts w:ascii="仿宋_GB2312" w:eastAsia="仿宋_GB2312"/>
          <w:b/>
          <w:sz w:val="28"/>
          <w:szCs w:val="28"/>
        </w:rPr>
      </w:pPr>
      <w:bookmarkStart w:id="271" w:name="_Toc38019584"/>
      <w:bookmarkStart w:id="272" w:name="_Toc46155206"/>
      <w:r w:rsidRPr="00DF3DE1">
        <w:rPr>
          <w:rFonts w:ascii="仿宋_GB2312" w:eastAsia="仿宋_GB2312" w:hint="eastAsia"/>
          <w:b/>
          <w:sz w:val="28"/>
          <w:szCs w:val="28"/>
        </w:rPr>
        <w:t>故障</w:t>
      </w:r>
      <w:bookmarkEnd w:id="271"/>
      <w:bookmarkEnd w:id="272"/>
    </w:p>
    <w:p w:rsidR="009220E2" w:rsidRPr="00BE3061" w:rsidRDefault="00FE01D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3.2.1.1</w:t>
      </w:r>
      <w:r w:rsidR="00E06643" w:rsidRPr="00E06643">
        <w:rPr>
          <w:rFonts w:ascii="仿宋_GB2312" w:eastAsia="仿宋_GB2312" w:hAnsi="宋体" w:hint="eastAsia"/>
          <w:b/>
          <w:bCs/>
          <w:sz w:val="28"/>
          <w:szCs w:val="28"/>
        </w:rPr>
        <w:t>故障一</w:t>
      </w:r>
      <w:r w:rsidR="009220E2" w:rsidRPr="00BE3061">
        <w:rPr>
          <w:rFonts w:ascii="仿宋_GB2312" w:eastAsia="仿宋_GB2312" w:hAnsi="宋体" w:hint="eastAsia"/>
          <w:bCs/>
          <w:sz w:val="28"/>
          <w:szCs w:val="28"/>
        </w:rPr>
        <w:t>：高压液压缸漏油</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w:t>
      </w:r>
      <w:r w:rsidR="009220E2" w:rsidRPr="00BE3061">
        <w:rPr>
          <w:rFonts w:ascii="仿宋_GB2312" w:eastAsia="仿宋_GB2312" w:hAnsi="宋体"/>
          <w:bCs/>
          <w:sz w:val="28"/>
          <w:szCs w:val="28"/>
        </w:rPr>
        <w:t>2019</w:t>
      </w:r>
      <w:r w:rsidR="009220E2" w:rsidRPr="00BE3061">
        <w:rPr>
          <w:rFonts w:ascii="仿宋_GB2312" w:eastAsia="仿宋_GB2312" w:hAnsi="宋体" w:hint="eastAsia"/>
          <w:bCs/>
          <w:sz w:val="28"/>
          <w:szCs w:val="28"/>
        </w:rPr>
        <w:t>年</w:t>
      </w:r>
      <w:r w:rsidR="009220E2" w:rsidRPr="00BE3061">
        <w:rPr>
          <w:rFonts w:ascii="仿宋_GB2312" w:eastAsia="仿宋_GB2312" w:hAnsi="宋体"/>
          <w:bCs/>
          <w:sz w:val="28"/>
          <w:szCs w:val="28"/>
        </w:rPr>
        <w:t>12</w:t>
      </w:r>
      <w:r w:rsidR="009220E2" w:rsidRPr="00BE3061">
        <w:rPr>
          <w:rFonts w:ascii="仿宋_GB2312" w:eastAsia="仿宋_GB2312" w:hAnsi="宋体" w:hint="eastAsia"/>
          <w:bCs/>
          <w:sz w:val="28"/>
          <w:szCs w:val="28"/>
        </w:rPr>
        <w:t>月</w:t>
      </w:r>
      <w:r w:rsidR="009220E2" w:rsidRPr="00BE3061">
        <w:rPr>
          <w:rFonts w:ascii="仿宋_GB2312" w:eastAsia="仿宋_GB2312" w:hAnsi="宋体"/>
          <w:bCs/>
          <w:sz w:val="28"/>
          <w:szCs w:val="28"/>
        </w:rPr>
        <w:t>2</w:t>
      </w:r>
      <w:r w:rsidR="009220E2" w:rsidRPr="00BE3061">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高志超</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张柏林</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张建</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：运行人员在操作液压夹膜时发现端盖侧活塞杆防尘圈处有液压油溢出,但液压系统保压情况</w:t>
      </w:r>
      <w:r w:rsidR="009220E2" w:rsidRPr="00BE3061">
        <w:rPr>
          <w:rFonts w:ascii="仿宋_GB2312" w:eastAsia="仿宋_GB2312" w:hAnsi="宋体"/>
          <w:bCs/>
          <w:sz w:val="28"/>
          <w:szCs w:val="28"/>
        </w:rPr>
        <w:t>无明显变化</w:t>
      </w:r>
      <w:r w:rsidR="009220E2" w:rsidRPr="00BE3061">
        <w:rPr>
          <w:rFonts w:ascii="仿宋_GB2312" w:eastAsia="仿宋_GB2312" w:hAnsi="宋体" w:hint="eastAsia"/>
          <w:bCs/>
          <w:sz w:val="28"/>
          <w:szCs w:val="28"/>
        </w:rPr>
        <w:t>，在经过多次运行后发现漏油情况加重，保压</w:t>
      </w:r>
      <w:r w:rsidR="00E06643" w:rsidRPr="00DF3DE1">
        <w:rPr>
          <w:rFonts w:ascii="仿宋_GB2312" w:eastAsia="仿宋_GB2312" w:hAnsi="宋体" w:hint="eastAsia"/>
          <w:bCs/>
          <w:sz w:val="28"/>
          <w:szCs w:val="28"/>
        </w:rPr>
        <w:t>时间</w:t>
      </w:r>
      <w:r w:rsidR="009220E2" w:rsidRPr="00BE3061">
        <w:rPr>
          <w:rFonts w:ascii="仿宋_GB2312" w:eastAsia="仿宋_GB2312" w:hAnsi="宋体" w:hint="eastAsia"/>
          <w:bCs/>
          <w:sz w:val="28"/>
          <w:szCs w:val="28"/>
        </w:rPr>
        <w:t>明显变短。</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hint="eastAsia"/>
          <w:bCs/>
          <w:sz w:val="28"/>
          <w:szCs w:val="28"/>
        </w:rPr>
        <w:t>：经过拆解液压缸发现斯特封密封圈有损坏痕迹。</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1、安装单位</w:t>
      </w:r>
      <w:r w:rsidRPr="00BE3061">
        <w:rPr>
          <w:rFonts w:ascii="仿宋_GB2312" w:eastAsia="仿宋_GB2312" w:hAnsi="宋体"/>
          <w:bCs/>
          <w:sz w:val="28"/>
          <w:szCs w:val="28"/>
        </w:rPr>
        <w:t>经验不足，</w:t>
      </w:r>
      <w:r w:rsidRPr="00BE3061">
        <w:rPr>
          <w:rFonts w:ascii="仿宋_GB2312" w:eastAsia="仿宋_GB2312" w:hAnsi="宋体" w:hint="eastAsia"/>
          <w:bCs/>
          <w:sz w:val="28"/>
          <w:szCs w:val="28"/>
        </w:rPr>
        <w:t>安装时端盖内斯特封密封圈被激波管螺纹刮伤。</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2、由于</w:t>
      </w:r>
      <w:r w:rsidRPr="00BE3061">
        <w:rPr>
          <w:rFonts w:ascii="仿宋_GB2312" w:eastAsia="仿宋_GB2312" w:hAnsi="宋体"/>
          <w:bCs/>
          <w:sz w:val="28"/>
          <w:szCs w:val="28"/>
        </w:rPr>
        <w:t>该液压缸改制过，</w:t>
      </w:r>
      <w:r w:rsidRPr="00BE3061">
        <w:rPr>
          <w:rFonts w:ascii="仿宋_GB2312" w:eastAsia="仿宋_GB2312" w:hAnsi="宋体" w:hint="eastAsia"/>
          <w:bCs/>
          <w:sz w:val="28"/>
          <w:szCs w:val="28"/>
        </w:rPr>
        <w:t>端盖内径与激波管螺纹外径差值偏小。</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3、在斯特封密封圈通过激波管螺纹时未做好保护。</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1、激波管螺纹外径改小0.6mm，增大</w:t>
      </w:r>
      <w:r w:rsidRPr="00BE3061">
        <w:rPr>
          <w:rFonts w:ascii="仿宋_GB2312" w:eastAsia="仿宋_GB2312" w:hAnsi="宋体"/>
          <w:bCs/>
          <w:sz w:val="28"/>
          <w:szCs w:val="28"/>
        </w:rPr>
        <w:t>端盖内径与激波管螺纹外径的差值</w:t>
      </w:r>
      <w:r w:rsidRPr="00BE3061">
        <w:rPr>
          <w:rFonts w:ascii="仿宋_GB2312" w:eastAsia="仿宋_GB2312" w:hAnsi="宋体" w:hint="eastAsia"/>
          <w:bCs/>
          <w:sz w:val="28"/>
          <w:szCs w:val="28"/>
        </w:rPr>
        <w:t xml:space="preserve">。 </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2、采用0.2mm铜皮包裹激波管螺纹，</w:t>
      </w:r>
      <w:r w:rsidRPr="00BE3061">
        <w:rPr>
          <w:rFonts w:ascii="仿宋_GB2312" w:eastAsia="仿宋_GB2312" w:hAnsi="宋体"/>
          <w:bCs/>
          <w:sz w:val="28"/>
          <w:szCs w:val="28"/>
        </w:rPr>
        <w:t>防止</w:t>
      </w:r>
      <w:r w:rsidRPr="00BE3061">
        <w:rPr>
          <w:rFonts w:ascii="仿宋_GB2312" w:eastAsia="仿宋_GB2312" w:hAnsi="宋体" w:hint="eastAsia"/>
          <w:bCs/>
          <w:sz w:val="28"/>
          <w:szCs w:val="28"/>
        </w:rPr>
        <w:t>斯特封密封圈通过时</w:t>
      </w:r>
      <w:r w:rsidRPr="00BE3061">
        <w:rPr>
          <w:rFonts w:ascii="仿宋_GB2312" w:eastAsia="仿宋_GB2312" w:hAnsi="宋体"/>
          <w:bCs/>
          <w:sz w:val="28"/>
          <w:szCs w:val="28"/>
        </w:rPr>
        <w:t>划伤。</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3、更换斯特封密封圈</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bCs/>
          <w:sz w:val="28"/>
          <w:szCs w:val="28"/>
        </w:rPr>
        <w:t>1</w:t>
      </w:r>
      <w:r w:rsidRPr="00BE3061">
        <w:rPr>
          <w:rFonts w:ascii="仿宋_GB2312" w:eastAsia="仿宋_GB2312" w:hAnsi="宋体" w:hint="eastAsia"/>
          <w:bCs/>
          <w:sz w:val="28"/>
          <w:szCs w:val="28"/>
        </w:rPr>
        <w:t>、掌握</w:t>
      </w:r>
      <w:r w:rsidRPr="00BE3061">
        <w:rPr>
          <w:rFonts w:ascii="仿宋_GB2312" w:eastAsia="仿宋_GB2312" w:hAnsi="宋体"/>
          <w:bCs/>
          <w:sz w:val="28"/>
          <w:szCs w:val="28"/>
        </w:rPr>
        <w:t>维修技能，</w:t>
      </w:r>
      <w:r w:rsidRPr="00BE3061">
        <w:rPr>
          <w:rFonts w:ascii="仿宋_GB2312" w:eastAsia="仿宋_GB2312" w:hAnsi="宋体" w:hint="eastAsia"/>
          <w:bCs/>
          <w:sz w:val="28"/>
          <w:szCs w:val="28"/>
        </w:rPr>
        <w:t>在安装时严格</w:t>
      </w:r>
      <w:r w:rsidRPr="00BE3061">
        <w:rPr>
          <w:rFonts w:ascii="仿宋_GB2312" w:eastAsia="仿宋_GB2312" w:hAnsi="宋体"/>
          <w:bCs/>
          <w:sz w:val="28"/>
          <w:szCs w:val="28"/>
        </w:rPr>
        <w:t>按照要求操作。</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bCs/>
          <w:sz w:val="28"/>
          <w:szCs w:val="28"/>
        </w:rPr>
        <w:t>2</w:t>
      </w:r>
      <w:r w:rsidRPr="00BE3061">
        <w:rPr>
          <w:rFonts w:ascii="仿宋_GB2312" w:eastAsia="仿宋_GB2312" w:hAnsi="宋体" w:hint="eastAsia"/>
          <w:bCs/>
          <w:sz w:val="28"/>
          <w:szCs w:val="28"/>
        </w:rPr>
        <w:t>、安装密封件时</w:t>
      </w:r>
      <w:r w:rsidRPr="00BE3061">
        <w:rPr>
          <w:rFonts w:ascii="仿宋_GB2312" w:eastAsia="仿宋_GB2312" w:hAnsi="宋体"/>
          <w:bCs/>
          <w:sz w:val="28"/>
          <w:szCs w:val="28"/>
        </w:rPr>
        <w:t>须做好防护，防止密封件损伤</w:t>
      </w:r>
      <w:r w:rsidRPr="00BE3061">
        <w:rPr>
          <w:rFonts w:ascii="仿宋_GB2312" w:eastAsia="仿宋_GB2312" w:hAnsi="宋体" w:hint="eastAsia"/>
          <w:bCs/>
          <w:sz w:val="28"/>
          <w:szCs w:val="28"/>
        </w:rPr>
        <w:t>。</w:t>
      </w:r>
    </w:p>
    <w:p w:rsidR="009220E2" w:rsidRPr="00BE3061" w:rsidRDefault="00FE01D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3.2.1.2</w:t>
      </w:r>
      <w:r w:rsidR="00E06643" w:rsidRPr="00E06643">
        <w:rPr>
          <w:rFonts w:ascii="仿宋_GB2312" w:eastAsia="仿宋_GB2312" w:hAnsi="宋体" w:hint="eastAsia"/>
          <w:b/>
          <w:bCs/>
          <w:sz w:val="28"/>
          <w:szCs w:val="28"/>
        </w:rPr>
        <w:t>故障二</w:t>
      </w:r>
      <w:r w:rsidR="009220E2" w:rsidRPr="00BE3061">
        <w:rPr>
          <w:rFonts w:ascii="仿宋_GB2312" w:eastAsia="仿宋_GB2312" w:hAnsi="宋体" w:hint="eastAsia"/>
          <w:bCs/>
          <w:sz w:val="28"/>
          <w:szCs w:val="28"/>
        </w:rPr>
        <w:t>：攻角机构蜗杆转动</w:t>
      </w:r>
      <w:r w:rsidR="009220E2" w:rsidRPr="00BE3061">
        <w:rPr>
          <w:rFonts w:ascii="仿宋_GB2312" w:eastAsia="仿宋_GB2312" w:hAnsi="宋体"/>
          <w:bCs/>
          <w:sz w:val="28"/>
          <w:szCs w:val="28"/>
        </w:rPr>
        <w:t>阻力大</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：2018年3月2日，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 xml:space="preserve">： 高志超 张柏林 张建 </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：模型安装人员在更换攻角过程中，发现攻角机构蜗杆转动困难。</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hint="eastAsia"/>
          <w:bCs/>
          <w:sz w:val="28"/>
          <w:szCs w:val="28"/>
        </w:rPr>
        <w:t>：对攻角机构进行拆解后发现蜗杆处杂质较多，并且缺少润滑油。</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1、在更换模型、传感器过程有杂质掉进攻角机构的蜗杆</w:t>
      </w:r>
      <w:r w:rsidRPr="00BE3061">
        <w:rPr>
          <w:rFonts w:ascii="仿宋_GB2312" w:eastAsia="仿宋_GB2312" w:hAnsi="宋体"/>
          <w:bCs/>
          <w:sz w:val="28"/>
          <w:szCs w:val="28"/>
        </w:rPr>
        <w:t>上</w:t>
      </w:r>
      <w:r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2、在试验过程中膜片杂质掉在攻角机构的蜗杆</w:t>
      </w:r>
      <w:r w:rsidRPr="00BE3061">
        <w:rPr>
          <w:rFonts w:ascii="仿宋_GB2312" w:eastAsia="仿宋_GB2312" w:hAnsi="宋体"/>
          <w:bCs/>
          <w:sz w:val="28"/>
          <w:szCs w:val="28"/>
        </w:rPr>
        <w:t>上</w:t>
      </w:r>
      <w:r w:rsidRPr="00BE3061">
        <w:rPr>
          <w:rFonts w:ascii="仿宋_GB2312" w:eastAsia="仿宋_GB2312" w:hAnsi="宋体" w:hint="eastAsia"/>
          <w:bCs/>
          <w:sz w:val="28"/>
          <w:szCs w:val="28"/>
        </w:rPr>
        <w:t>。</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1、清理杂质，为涡轮</w:t>
      </w:r>
      <w:r w:rsidRPr="00BE3061">
        <w:rPr>
          <w:rFonts w:ascii="仿宋_GB2312" w:eastAsia="仿宋_GB2312" w:hAnsi="宋体"/>
          <w:bCs/>
          <w:sz w:val="28"/>
          <w:szCs w:val="28"/>
        </w:rPr>
        <w:t>、蜗杆</w:t>
      </w:r>
      <w:r w:rsidRPr="00BE3061">
        <w:rPr>
          <w:rFonts w:ascii="仿宋_GB2312" w:eastAsia="仿宋_GB2312" w:hAnsi="宋体" w:hint="eastAsia"/>
          <w:bCs/>
          <w:sz w:val="28"/>
          <w:szCs w:val="28"/>
        </w:rPr>
        <w:t>加注润滑油。</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2、攻角机构加装保护盖板。</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1、定期清理攻角机构内杂质.并且涂抹润滑油。</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2、更换模型、传感器过程注意</w:t>
      </w:r>
      <w:r w:rsidRPr="00BE3061">
        <w:rPr>
          <w:rFonts w:ascii="仿宋_GB2312" w:eastAsia="仿宋_GB2312" w:hAnsi="宋体"/>
          <w:bCs/>
          <w:sz w:val="28"/>
          <w:szCs w:val="28"/>
        </w:rPr>
        <w:t>防止</w:t>
      </w:r>
      <w:r w:rsidRPr="00BE3061">
        <w:rPr>
          <w:rFonts w:ascii="仿宋_GB2312" w:eastAsia="仿宋_GB2312" w:hAnsi="宋体" w:hint="eastAsia"/>
          <w:bCs/>
          <w:sz w:val="28"/>
          <w:szCs w:val="28"/>
        </w:rPr>
        <w:t>东西掉落</w:t>
      </w:r>
      <w:r w:rsidRPr="00BE3061">
        <w:rPr>
          <w:rFonts w:ascii="仿宋_GB2312" w:eastAsia="仿宋_GB2312" w:hAnsi="宋体"/>
          <w:bCs/>
          <w:sz w:val="28"/>
          <w:szCs w:val="28"/>
        </w:rPr>
        <w:t>，有东西掉落要及时清理</w:t>
      </w:r>
      <w:r w:rsidRPr="00BE3061">
        <w:rPr>
          <w:rFonts w:ascii="仿宋_GB2312" w:eastAsia="仿宋_GB2312" w:hAnsi="宋体" w:hint="eastAsia"/>
          <w:bCs/>
          <w:sz w:val="28"/>
          <w:szCs w:val="28"/>
        </w:rPr>
        <w:t>。</w:t>
      </w:r>
    </w:p>
    <w:p w:rsidR="009220E2" w:rsidRPr="00BE3061" w:rsidRDefault="00FE01D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lastRenderedPageBreak/>
        <w:t>3.2.1.3</w:t>
      </w:r>
      <w:r w:rsidR="00E06643" w:rsidRPr="00E06643">
        <w:rPr>
          <w:rFonts w:ascii="仿宋_GB2312" w:eastAsia="仿宋_GB2312" w:hAnsi="宋体" w:hint="eastAsia"/>
          <w:b/>
          <w:bCs/>
          <w:sz w:val="28"/>
          <w:szCs w:val="28"/>
        </w:rPr>
        <w:t>故障三</w:t>
      </w:r>
      <w:r w:rsidR="009220E2" w:rsidRPr="00BE3061">
        <w:rPr>
          <w:rFonts w:ascii="仿宋_GB2312" w:eastAsia="仿宋_GB2312" w:hAnsi="宋体" w:hint="eastAsia"/>
          <w:bCs/>
          <w:sz w:val="28"/>
          <w:szCs w:val="28"/>
        </w:rPr>
        <w:t>：高压液压缸漏油</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w:t>
      </w:r>
      <w:r w:rsidR="009220E2" w:rsidRPr="00BE3061">
        <w:rPr>
          <w:rFonts w:ascii="仿宋_GB2312" w:eastAsia="仿宋_GB2312" w:hAnsi="宋体"/>
          <w:bCs/>
          <w:sz w:val="28"/>
          <w:szCs w:val="28"/>
        </w:rPr>
        <w:t>2020</w:t>
      </w:r>
      <w:r w:rsidR="009220E2" w:rsidRPr="00BE3061">
        <w:rPr>
          <w:rFonts w:ascii="仿宋_GB2312" w:eastAsia="仿宋_GB2312" w:hAnsi="宋体" w:hint="eastAsia"/>
          <w:bCs/>
          <w:sz w:val="28"/>
          <w:szCs w:val="28"/>
        </w:rPr>
        <w:t>年</w:t>
      </w:r>
      <w:r w:rsidR="009220E2" w:rsidRPr="00BE3061">
        <w:rPr>
          <w:rFonts w:ascii="仿宋_GB2312" w:eastAsia="仿宋_GB2312" w:hAnsi="宋体"/>
          <w:bCs/>
          <w:sz w:val="28"/>
          <w:szCs w:val="28"/>
        </w:rPr>
        <w:t>2</w:t>
      </w:r>
      <w:r w:rsidR="009220E2" w:rsidRPr="00BE3061">
        <w:rPr>
          <w:rFonts w:ascii="仿宋_GB2312" w:eastAsia="仿宋_GB2312" w:hAnsi="宋体" w:hint="eastAsia"/>
          <w:bCs/>
          <w:sz w:val="28"/>
          <w:szCs w:val="28"/>
        </w:rPr>
        <w:t>月</w:t>
      </w:r>
      <w:r w:rsidR="009220E2" w:rsidRPr="00BE3061">
        <w:rPr>
          <w:rFonts w:ascii="仿宋_GB2312" w:eastAsia="仿宋_GB2312" w:hAnsi="宋体"/>
          <w:bCs/>
          <w:sz w:val="28"/>
          <w:szCs w:val="28"/>
        </w:rPr>
        <w:t>24</w:t>
      </w:r>
      <w:r w:rsidR="009220E2" w:rsidRPr="00BE3061">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高志超</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张柏林</w:t>
      </w:r>
      <w:r w:rsidR="009220E2" w:rsidRPr="00BE3061">
        <w:rPr>
          <w:rFonts w:ascii="仿宋_GB2312" w:eastAsia="仿宋_GB2312" w:hAnsi="宋体"/>
          <w:bCs/>
          <w:sz w:val="28"/>
          <w:szCs w:val="28"/>
        </w:rPr>
        <w:t xml:space="preserve"> </w:t>
      </w:r>
      <w:r w:rsidR="009220E2" w:rsidRPr="00BE3061">
        <w:rPr>
          <w:rFonts w:ascii="仿宋_GB2312" w:eastAsia="仿宋_GB2312" w:hAnsi="宋体" w:hint="eastAsia"/>
          <w:bCs/>
          <w:sz w:val="28"/>
          <w:szCs w:val="28"/>
        </w:rPr>
        <w:t xml:space="preserve">张建 </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：运行人员在操作液压夹膜时发现端盖</w:t>
      </w:r>
      <w:r w:rsidR="009220E2" w:rsidRPr="00BE3061">
        <w:rPr>
          <w:rFonts w:ascii="仿宋_GB2312" w:eastAsia="仿宋_GB2312" w:hAnsi="宋体"/>
          <w:bCs/>
          <w:sz w:val="28"/>
          <w:szCs w:val="28"/>
        </w:rPr>
        <w:t>侧</w:t>
      </w:r>
      <w:r w:rsidR="009220E2" w:rsidRPr="00BE3061">
        <w:rPr>
          <w:rFonts w:ascii="仿宋_GB2312" w:eastAsia="仿宋_GB2312" w:hAnsi="宋体" w:hint="eastAsia"/>
          <w:bCs/>
          <w:sz w:val="28"/>
          <w:szCs w:val="28"/>
        </w:rPr>
        <w:t>活塞杆防尘圈处有液压油溢出,但液压系统保压情况</w:t>
      </w:r>
      <w:r w:rsidR="009220E2" w:rsidRPr="00BE3061">
        <w:rPr>
          <w:rFonts w:ascii="仿宋_GB2312" w:eastAsia="仿宋_GB2312" w:hAnsi="宋体"/>
          <w:bCs/>
          <w:sz w:val="28"/>
          <w:szCs w:val="28"/>
        </w:rPr>
        <w:t>无明显变化</w:t>
      </w:r>
      <w:r w:rsidR="009220E2" w:rsidRPr="00BE3061">
        <w:rPr>
          <w:rFonts w:ascii="仿宋_GB2312" w:eastAsia="仿宋_GB2312" w:hAnsi="宋体" w:hint="eastAsia"/>
          <w:bCs/>
          <w:sz w:val="28"/>
          <w:szCs w:val="28"/>
        </w:rPr>
        <w:t>，在经过几次运行后发现漏油情况加重、保压</w:t>
      </w:r>
      <w:r w:rsidR="00E06643" w:rsidRPr="00A234F6">
        <w:rPr>
          <w:rFonts w:ascii="仿宋_GB2312" w:eastAsia="仿宋_GB2312" w:hAnsi="宋体" w:hint="eastAsia"/>
          <w:bCs/>
          <w:sz w:val="28"/>
          <w:szCs w:val="28"/>
        </w:rPr>
        <w:t>时间</w:t>
      </w:r>
      <w:r w:rsidR="009220E2" w:rsidRPr="00BE3061">
        <w:rPr>
          <w:rFonts w:ascii="仿宋_GB2312" w:eastAsia="仿宋_GB2312" w:hAnsi="宋体" w:hint="eastAsia"/>
          <w:bCs/>
          <w:sz w:val="28"/>
          <w:szCs w:val="28"/>
        </w:rPr>
        <w:t>明显变短。</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hint="eastAsia"/>
          <w:bCs/>
          <w:sz w:val="28"/>
          <w:szCs w:val="28"/>
        </w:rPr>
        <w:t>：将液压缸拆解后发现活塞杆靠近</w:t>
      </w:r>
      <w:r w:rsidR="009220E2" w:rsidRPr="00BE3061">
        <w:rPr>
          <w:rFonts w:ascii="仿宋_GB2312" w:eastAsia="仿宋_GB2312" w:hAnsi="宋体"/>
          <w:bCs/>
          <w:sz w:val="28"/>
          <w:szCs w:val="28"/>
        </w:rPr>
        <w:t>活塞处</w:t>
      </w:r>
      <w:r w:rsidR="009220E2" w:rsidRPr="00BE3061">
        <w:rPr>
          <w:rFonts w:ascii="仿宋_GB2312" w:eastAsia="仿宋_GB2312" w:hAnsi="宋体" w:hint="eastAsia"/>
          <w:bCs/>
          <w:sz w:val="28"/>
          <w:szCs w:val="28"/>
        </w:rPr>
        <w:t>有明显毛刺。</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上次安装过程中</w:t>
      </w:r>
      <w:r w:rsidRPr="00BE3061">
        <w:rPr>
          <w:rFonts w:ascii="仿宋_GB2312" w:eastAsia="仿宋_GB2312" w:hAnsi="宋体"/>
          <w:bCs/>
          <w:sz w:val="28"/>
          <w:szCs w:val="28"/>
        </w:rPr>
        <w:t>活塞未进行妥善保护，且安装时未认真进行检查</w:t>
      </w:r>
      <w:r w:rsidRPr="00BE3061">
        <w:rPr>
          <w:rFonts w:ascii="仿宋_GB2312" w:eastAsia="仿宋_GB2312" w:hAnsi="宋体" w:hint="eastAsia"/>
          <w:bCs/>
          <w:sz w:val="28"/>
          <w:szCs w:val="28"/>
        </w:rPr>
        <w:t>，</w:t>
      </w:r>
      <w:r w:rsidRPr="00BE3061">
        <w:rPr>
          <w:rFonts w:ascii="仿宋_GB2312" w:eastAsia="仿宋_GB2312" w:hAnsi="宋体"/>
          <w:bCs/>
          <w:sz w:val="28"/>
          <w:szCs w:val="28"/>
        </w:rPr>
        <w:t>导致</w:t>
      </w:r>
      <w:r w:rsidRPr="00BE3061">
        <w:rPr>
          <w:rFonts w:ascii="仿宋_GB2312" w:eastAsia="仿宋_GB2312" w:hAnsi="宋体" w:hint="eastAsia"/>
          <w:bCs/>
          <w:sz w:val="28"/>
          <w:szCs w:val="28"/>
        </w:rPr>
        <w:t>活塞杆上</w:t>
      </w:r>
      <w:r w:rsidRPr="00BE3061">
        <w:rPr>
          <w:rFonts w:ascii="仿宋_GB2312" w:eastAsia="仿宋_GB2312" w:hAnsi="宋体"/>
          <w:bCs/>
          <w:sz w:val="28"/>
          <w:szCs w:val="28"/>
        </w:rPr>
        <w:t>存在毛刺，造成密封圈损坏漏油</w:t>
      </w:r>
      <w:r w:rsidRPr="00BE3061">
        <w:rPr>
          <w:rFonts w:ascii="仿宋_GB2312" w:eastAsia="仿宋_GB2312" w:hAnsi="宋体" w:hint="eastAsia"/>
          <w:bCs/>
          <w:sz w:val="28"/>
          <w:szCs w:val="28"/>
        </w:rPr>
        <w:t>。</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1、对活塞杆划伤处毛刺用油石进行处理。</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2、在激波管螺纹处填充腻子保护斯特封密封圈通过时不被划伤。</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3、更换斯特封密封圈。</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1、在运输、</w:t>
      </w:r>
      <w:r w:rsidRPr="00BE3061">
        <w:rPr>
          <w:rFonts w:ascii="仿宋_GB2312" w:eastAsia="仿宋_GB2312" w:hAnsi="宋体"/>
          <w:bCs/>
          <w:sz w:val="28"/>
          <w:szCs w:val="28"/>
        </w:rPr>
        <w:t>加工、</w:t>
      </w:r>
      <w:r w:rsidRPr="00BE3061">
        <w:rPr>
          <w:rFonts w:ascii="仿宋_GB2312" w:eastAsia="仿宋_GB2312" w:hAnsi="宋体" w:hint="eastAsia"/>
          <w:bCs/>
          <w:sz w:val="28"/>
          <w:szCs w:val="28"/>
        </w:rPr>
        <w:t>拆卸等过程中加强对关键部位的保护。</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2、安装前需对</w:t>
      </w:r>
      <w:r w:rsidRPr="00BE3061">
        <w:rPr>
          <w:rFonts w:ascii="仿宋_GB2312" w:eastAsia="仿宋_GB2312" w:hAnsi="宋体"/>
          <w:bCs/>
          <w:sz w:val="28"/>
          <w:szCs w:val="28"/>
        </w:rPr>
        <w:t>关键部位进行全面检查</w:t>
      </w:r>
      <w:r w:rsidRPr="00BE3061">
        <w:rPr>
          <w:rFonts w:ascii="仿宋_GB2312" w:eastAsia="仿宋_GB2312" w:hAnsi="宋体" w:hint="eastAsia"/>
          <w:bCs/>
          <w:sz w:val="28"/>
          <w:szCs w:val="28"/>
        </w:rPr>
        <w:t>。</w:t>
      </w:r>
    </w:p>
    <w:p w:rsidR="009220E2" w:rsidRPr="00BE3061" w:rsidRDefault="00FE01D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3.2.1.4</w:t>
      </w:r>
      <w:r w:rsidR="00E06643" w:rsidRPr="00E06643">
        <w:rPr>
          <w:rFonts w:ascii="仿宋_GB2312" w:eastAsia="仿宋_GB2312" w:hAnsi="宋体" w:hint="eastAsia"/>
          <w:b/>
          <w:bCs/>
          <w:sz w:val="28"/>
          <w:szCs w:val="28"/>
        </w:rPr>
        <w:t>故障四</w:t>
      </w:r>
      <w:r w:rsidR="009220E2" w:rsidRPr="00BE3061">
        <w:rPr>
          <w:rFonts w:ascii="仿宋_GB2312" w:eastAsia="仿宋_GB2312" w:hAnsi="宋体" w:hint="eastAsia"/>
          <w:bCs/>
          <w:sz w:val="28"/>
          <w:szCs w:val="28"/>
        </w:rPr>
        <w:t>：液压缸接头漏油</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：2016年9月22日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 xml:space="preserve">： 高志超 张柏林 张建 </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：设备例行</w:t>
      </w:r>
      <w:r w:rsidR="009220E2" w:rsidRPr="00BE3061">
        <w:rPr>
          <w:rFonts w:ascii="仿宋_GB2312" w:eastAsia="仿宋_GB2312" w:hAnsi="宋体"/>
          <w:bCs/>
          <w:sz w:val="28"/>
          <w:szCs w:val="28"/>
        </w:rPr>
        <w:t>检查中发现</w:t>
      </w:r>
      <w:r w:rsidR="009220E2" w:rsidRPr="00BE3061">
        <w:rPr>
          <w:rFonts w:ascii="仿宋_GB2312" w:eastAsia="仿宋_GB2312" w:hAnsi="宋体" w:hint="eastAsia"/>
          <w:bCs/>
          <w:sz w:val="28"/>
          <w:szCs w:val="28"/>
        </w:rPr>
        <w:t>高压液压缸端盖</w:t>
      </w:r>
      <w:r w:rsidR="009220E2" w:rsidRPr="00BE3061">
        <w:rPr>
          <w:rFonts w:ascii="仿宋_GB2312" w:eastAsia="仿宋_GB2312" w:hAnsi="宋体"/>
          <w:bCs/>
          <w:sz w:val="28"/>
          <w:szCs w:val="28"/>
        </w:rPr>
        <w:t>侧</w:t>
      </w:r>
      <w:r w:rsidR="009220E2" w:rsidRPr="00BE3061">
        <w:rPr>
          <w:rFonts w:ascii="仿宋_GB2312" w:eastAsia="仿宋_GB2312" w:hAnsi="宋体" w:hint="eastAsia"/>
          <w:bCs/>
          <w:sz w:val="28"/>
          <w:szCs w:val="28"/>
        </w:rPr>
        <w:t>下方有液压油沉积痕迹。</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hint="eastAsia"/>
          <w:bCs/>
          <w:sz w:val="28"/>
          <w:szCs w:val="28"/>
        </w:rPr>
        <w:t>：后经检查，泄露点为位于液压缸端盖上的注油孔，再次紧固后无明显效果，后拆卸检查，密封用的组合密封圈有损伤。</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bCs/>
          <w:sz w:val="28"/>
          <w:szCs w:val="28"/>
        </w:rPr>
        <w:t>1</w:t>
      </w:r>
      <w:r w:rsidRPr="00BE3061">
        <w:rPr>
          <w:rFonts w:ascii="仿宋_GB2312" w:eastAsia="仿宋_GB2312" w:hAnsi="宋体" w:hint="eastAsia"/>
          <w:bCs/>
          <w:sz w:val="28"/>
          <w:szCs w:val="28"/>
        </w:rPr>
        <w:t>、试验中产生的交变冲击载荷导致接头振动</w:t>
      </w:r>
      <w:r w:rsidRPr="00BE3061">
        <w:rPr>
          <w:rFonts w:ascii="仿宋_GB2312" w:eastAsia="仿宋_GB2312" w:hAnsi="宋体"/>
          <w:bCs/>
          <w:sz w:val="28"/>
          <w:szCs w:val="28"/>
        </w:rPr>
        <w:t>，容易松动</w:t>
      </w:r>
      <w:r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bCs/>
          <w:sz w:val="28"/>
          <w:szCs w:val="28"/>
        </w:rPr>
        <w:t>2</w:t>
      </w:r>
      <w:r w:rsidRPr="00BE3061">
        <w:rPr>
          <w:rFonts w:ascii="仿宋_GB2312" w:eastAsia="仿宋_GB2312" w:hAnsi="宋体" w:hint="eastAsia"/>
          <w:bCs/>
          <w:sz w:val="28"/>
          <w:szCs w:val="28"/>
        </w:rPr>
        <w:t>、组合密封圈漏油后再次</w:t>
      </w:r>
      <w:r w:rsidRPr="00BE3061">
        <w:rPr>
          <w:rFonts w:ascii="仿宋_GB2312" w:eastAsia="仿宋_GB2312" w:hAnsi="宋体"/>
          <w:bCs/>
          <w:sz w:val="28"/>
          <w:szCs w:val="28"/>
        </w:rPr>
        <w:t>紧固难以密封</w:t>
      </w:r>
      <w:r w:rsidRPr="00BE3061">
        <w:rPr>
          <w:rFonts w:ascii="仿宋_GB2312" w:eastAsia="仿宋_GB2312" w:hAnsi="宋体" w:hint="eastAsia"/>
          <w:bCs/>
          <w:sz w:val="28"/>
          <w:szCs w:val="28"/>
        </w:rPr>
        <w:t>。</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BE3061">
        <w:rPr>
          <w:rFonts w:ascii="仿宋_GB2312" w:eastAsia="仿宋_GB2312" w:hAnsi="宋体" w:hint="eastAsia"/>
          <w:bCs/>
          <w:sz w:val="28"/>
          <w:szCs w:val="28"/>
        </w:rPr>
        <w:t>：更换为铜垫圈后修复。</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1、每次夹松膜</w:t>
      </w:r>
      <w:r w:rsidRPr="00BE3061">
        <w:rPr>
          <w:rFonts w:ascii="仿宋_GB2312" w:eastAsia="仿宋_GB2312" w:hAnsi="宋体"/>
          <w:bCs/>
          <w:sz w:val="28"/>
          <w:szCs w:val="28"/>
        </w:rPr>
        <w:t>操作时，</w:t>
      </w:r>
      <w:r w:rsidRPr="00BE3061">
        <w:rPr>
          <w:rFonts w:ascii="仿宋_GB2312" w:eastAsia="仿宋_GB2312" w:hAnsi="宋体" w:hint="eastAsia"/>
          <w:bCs/>
          <w:sz w:val="28"/>
          <w:szCs w:val="28"/>
        </w:rPr>
        <w:t>检查各连接位置，有无松动、跑、冒、滴、漏现象。</w:t>
      </w:r>
    </w:p>
    <w:p w:rsidR="009220E2" w:rsidRPr="006C3D33" w:rsidRDefault="009220E2" w:rsidP="00281C55">
      <w:pPr>
        <w:spacing w:line="360" w:lineRule="auto"/>
        <w:ind w:firstLineChars="200" w:firstLine="560"/>
      </w:pPr>
      <w:r w:rsidRPr="00BE3061">
        <w:rPr>
          <w:rFonts w:ascii="仿宋_GB2312" w:eastAsia="仿宋_GB2312" w:hAnsi="宋体" w:hint="eastAsia"/>
          <w:bCs/>
          <w:sz w:val="28"/>
          <w:szCs w:val="28"/>
        </w:rPr>
        <w:t>2、高压软管</w:t>
      </w:r>
      <w:r w:rsidRPr="00BE3061">
        <w:rPr>
          <w:rFonts w:ascii="仿宋_GB2312" w:eastAsia="仿宋_GB2312" w:hAnsi="宋体"/>
          <w:bCs/>
          <w:sz w:val="28"/>
          <w:szCs w:val="28"/>
        </w:rPr>
        <w:t>接头等</w:t>
      </w:r>
      <w:r w:rsidRPr="00BE3061">
        <w:rPr>
          <w:rFonts w:ascii="仿宋_GB2312" w:eastAsia="仿宋_GB2312" w:hAnsi="宋体" w:hint="eastAsia"/>
          <w:bCs/>
          <w:sz w:val="28"/>
          <w:szCs w:val="28"/>
        </w:rPr>
        <w:t>振动较大的</w:t>
      </w:r>
      <w:r w:rsidRPr="00BE3061">
        <w:rPr>
          <w:rFonts w:ascii="仿宋_GB2312" w:eastAsia="仿宋_GB2312" w:hAnsi="宋体"/>
          <w:bCs/>
          <w:sz w:val="28"/>
          <w:szCs w:val="28"/>
        </w:rPr>
        <w:t>部位尽量使用铜垫圈或四氟垫圈</w:t>
      </w:r>
      <w:r w:rsidRPr="00BE3061">
        <w:rPr>
          <w:rFonts w:ascii="仿宋_GB2312" w:eastAsia="仿宋_GB2312" w:hAnsi="宋体" w:hint="eastAsia"/>
          <w:bCs/>
          <w:sz w:val="28"/>
          <w:szCs w:val="28"/>
        </w:rPr>
        <w:t>。</w:t>
      </w:r>
    </w:p>
    <w:p w:rsidR="009220E2" w:rsidRDefault="00FE01D6" w:rsidP="00FE01D6">
      <w:pPr>
        <w:pStyle w:val="1"/>
        <w:spacing w:before="200" w:after="0" w:line="360" w:lineRule="auto"/>
        <w:rPr>
          <w:rFonts w:ascii="黑体" w:eastAsia="黑体" w:hAnsi="黑体"/>
          <w:b w:val="0"/>
        </w:rPr>
      </w:pPr>
      <w:bookmarkStart w:id="273" w:name="_Toc38019585"/>
      <w:bookmarkStart w:id="274" w:name="_Toc46155207"/>
      <w:r>
        <w:rPr>
          <w:rFonts w:ascii="黑体" w:eastAsia="黑体" w:hAnsi="黑体" w:hint="eastAsia"/>
          <w:b w:val="0"/>
        </w:rPr>
        <w:t>3</w:t>
      </w:r>
      <w:r w:rsidR="009220E2" w:rsidRPr="00FE01D6">
        <w:rPr>
          <w:rFonts w:ascii="黑体" w:eastAsia="黑体" w:hAnsi="黑体" w:hint="eastAsia"/>
          <w:b w:val="0"/>
        </w:rPr>
        <w:t>.3 2米激波风洞B</w:t>
      </w:r>
      <w:bookmarkEnd w:id="273"/>
      <w:bookmarkEnd w:id="274"/>
    </w:p>
    <w:p w:rsidR="00FE01D6" w:rsidRPr="00FE01D6" w:rsidRDefault="00FE01D6" w:rsidP="00FE01D6"/>
    <w:p w:rsidR="00FE01D6" w:rsidRDefault="00FE01D6" w:rsidP="00FE01D6">
      <w:pPr>
        <w:pStyle w:val="2"/>
        <w:spacing w:line="360" w:lineRule="auto"/>
        <w:rPr>
          <w:rFonts w:ascii="楷体_GB2312" w:eastAsia="楷体_GB2312" w:hAnsi="楷体"/>
        </w:rPr>
      </w:pPr>
      <w:bookmarkStart w:id="275" w:name="_Toc46155208"/>
      <w:bookmarkStart w:id="276" w:name="_Toc38019586"/>
      <w:r>
        <w:rPr>
          <w:rFonts w:ascii="楷体_GB2312" w:eastAsia="楷体_GB2312" w:hAnsi="楷体" w:hint="eastAsia"/>
        </w:rPr>
        <w:t>3.3.1本体系统</w:t>
      </w:r>
      <w:bookmarkEnd w:id="275"/>
      <w:r>
        <w:rPr>
          <w:rFonts w:ascii="楷体_GB2312" w:eastAsia="楷体_GB2312" w:hAnsi="楷体"/>
        </w:rPr>
        <w:t xml:space="preserve"> </w:t>
      </w:r>
    </w:p>
    <w:p w:rsidR="009220E2" w:rsidRPr="00DF3DE1" w:rsidRDefault="009220E2" w:rsidP="00281C55">
      <w:pPr>
        <w:pStyle w:val="3"/>
        <w:spacing w:line="360" w:lineRule="auto"/>
        <w:rPr>
          <w:rFonts w:ascii="仿宋_GB2312" w:eastAsia="仿宋_GB2312"/>
          <w:b/>
          <w:sz w:val="28"/>
          <w:szCs w:val="28"/>
        </w:rPr>
      </w:pPr>
      <w:bookmarkStart w:id="277" w:name="_Toc46155209"/>
      <w:r w:rsidRPr="00DF3DE1">
        <w:rPr>
          <w:rFonts w:ascii="仿宋_GB2312" w:eastAsia="仿宋_GB2312" w:hint="eastAsia"/>
          <w:b/>
          <w:sz w:val="28"/>
          <w:szCs w:val="28"/>
        </w:rPr>
        <w:t>组成</w:t>
      </w:r>
      <w:bookmarkEnd w:id="276"/>
      <w:bookmarkEnd w:id="277"/>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Φ2米激波风洞B本体主要由激波管、</w:t>
      </w:r>
      <w:r w:rsidRPr="00BE3061">
        <w:rPr>
          <w:rFonts w:ascii="仿宋_GB2312" w:eastAsia="仿宋_GB2312" w:hAnsi="宋体"/>
          <w:bCs/>
          <w:sz w:val="28"/>
          <w:szCs w:val="28"/>
        </w:rPr>
        <w:t>夹膜机构、喷管、试验段</w:t>
      </w:r>
      <w:r w:rsidRPr="00BE3061">
        <w:rPr>
          <w:rFonts w:ascii="仿宋_GB2312" w:eastAsia="仿宋_GB2312" w:hAnsi="宋体" w:hint="eastAsia"/>
          <w:bCs/>
          <w:sz w:val="28"/>
          <w:szCs w:val="28"/>
        </w:rPr>
        <w:t>、攻角</w:t>
      </w:r>
      <w:r w:rsidRPr="00BE3061">
        <w:rPr>
          <w:rFonts w:ascii="仿宋_GB2312" w:eastAsia="仿宋_GB2312" w:hAnsi="宋体"/>
          <w:bCs/>
          <w:sz w:val="28"/>
          <w:szCs w:val="28"/>
        </w:rPr>
        <w:t>机构等组成</w:t>
      </w:r>
      <w:r w:rsidRPr="00BE3061">
        <w:rPr>
          <w:rFonts w:ascii="仿宋_GB2312" w:eastAsia="仿宋_GB2312" w:hAnsi="宋体" w:hint="eastAsia"/>
          <w:bCs/>
          <w:sz w:val="28"/>
          <w:szCs w:val="28"/>
        </w:rPr>
        <w:t>，见</w:t>
      </w:r>
      <w:r w:rsidRPr="00BE3061">
        <w:rPr>
          <w:rFonts w:ascii="仿宋_GB2312" w:eastAsia="仿宋_GB2312" w:hAnsi="宋体"/>
          <w:bCs/>
          <w:sz w:val="28"/>
          <w:szCs w:val="28"/>
        </w:rPr>
        <w:t>下图</w:t>
      </w:r>
      <w:r w:rsidRPr="00BE3061">
        <w:rPr>
          <w:rFonts w:ascii="仿宋_GB2312" w:eastAsia="仿宋_GB2312" w:hAnsi="宋体" w:hint="eastAsia"/>
          <w:bCs/>
          <w:sz w:val="28"/>
          <w:szCs w:val="28"/>
        </w:rPr>
        <w:t>。</w:t>
      </w:r>
    </w:p>
    <w:p w:rsidR="009220E2" w:rsidRDefault="009220E2" w:rsidP="00D03210">
      <w:pPr>
        <w:pStyle w:val="a0"/>
        <w:spacing w:line="360" w:lineRule="auto"/>
        <w:ind w:firstLineChars="0" w:firstLine="0"/>
        <w:jc w:val="center"/>
      </w:pPr>
      <w:r>
        <w:rPr>
          <w:noProof/>
        </w:rPr>
        <w:drawing>
          <wp:inline distT="0" distB="0" distL="0" distR="0" wp14:anchorId="519E6399" wp14:editId="445FB521">
            <wp:extent cx="3042920" cy="2157730"/>
            <wp:effectExtent l="0" t="0" r="5080" b="0"/>
            <wp:docPr id="486" name="图片 486" descr="DSC_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DSC_3863"/>
                    <pic:cNvPicPr>
                      <a:picLocks noChangeAspect="1" noChangeArrowheads="1"/>
                    </pic:cNvPicPr>
                  </pic:nvPicPr>
                  <pic:blipFill>
                    <a:blip r:embed="rId61" cstate="print">
                      <a:extLst>
                        <a:ext uri="{28A0092B-C50C-407E-A947-70E740481C1C}">
                          <a14:useLocalDpi xmlns:a14="http://schemas.microsoft.com/office/drawing/2010/main" val="0"/>
                        </a:ext>
                      </a:extLst>
                    </a:blip>
                    <a:srcRect r="40401" b="37018"/>
                    <a:stretch>
                      <a:fillRect/>
                    </a:stretch>
                  </pic:blipFill>
                  <pic:spPr bwMode="auto">
                    <a:xfrm>
                      <a:off x="0" y="0"/>
                      <a:ext cx="3042920" cy="2157730"/>
                    </a:xfrm>
                    <a:prstGeom prst="rect">
                      <a:avLst/>
                    </a:prstGeom>
                    <a:noFill/>
                    <a:ln>
                      <a:noFill/>
                    </a:ln>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278" w:name="_Toc38019587"/>
      <w:bookmarkStart w:id="279" w:name="_Toc46155210"/>
      <w:r w:rsidRPr="00DF3DE1">
        <w:rPr>
          <w:rFonts w:ascii="仿宋_GB2312" w:eastAsia="仿宋_GB2312" w:hint="eastAsia"/>
          <w:b/>
          <w:sz w:val="28"/>
          <w:szCs w:val="28"/>
        </w:rPr>
        <w:t>工作原理</w:t>
      </w:r>
      <w:bookmarkEnd w:id="278"/>
      <w:bookmarkEnd w:id="279"/>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w:t>
      </w:r>
      <w:r w:rsidRPr="00BE3061">
        <w:rPr>
          <w:rFonts w:ascii="仿宋_GB2312" w:eastAsia="仿宋_GB2312" w:hAnsi="宋体"/>
          <w:bCs/>
          <w:sz w:val="28"/>
          <w:szCs w:val="28"/>
        </w:rPr>
        <w:t>）</w:t>
      </w:r>
      <w:r w:rsidRPr="00BE3061">
        <w:rPr>
          <w:rFonts w:ascii="仿宋_GB2312" w:eastAsia="仿宋_GB2312" w:hAnsi="宋体" w:hint="eastAsia"/>
          <w:bCs/>
          <w:sz w:val="28"/>
          <w:szCs w:val="28"/>
        </w:rPr>
        <w:t>激波管</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Φ2米激波风洞B激波管由第一激波管段、第二激波管段、第三激波管段组成，每段长度分别为20m、12m、20m，采用3个夹膜机构进行连接。各激波管段均由数段5～6m长的激波管组成，各激波管两端的加工锯齿螺纹，采用加工有正反螺纹的圆螺母进行连接，端面采用O形圈和尼龙挡圈进行密封。激波管的内径均为Φ300mm，各激波</w:t>
      </w:r>
      <w:r w:rsidRPr="00BE3061">
        <w:rPr>
          <w:rFonts w:ascii="仿宋_GB2312" w:eastAsia="仿宋_GB2312" w:hAnsi="宋体" w:hint="eastAsia"/>
          <w:bCs/>
          <w:sz w:val="28"/>
          <w:szCs w:val="28"/>
        </w:rPr>
        <w:lastRenderedPageBreak/>
        <w:t>管之间采用止口定位和公差匹配来保证整个激波管沿气流方向无逆向台阶。圆螺母采用专用液压扳手锁紧。</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三个激波管段可组合成长</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运行和经济运行两种模式。在长</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运行模式下，第一激波管段作为驱动段，第二、三激波管段之间装上专用夹膜环，使第二激波管段和第三激波管段连通作为该运行模式下的被驱动段。长</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运行模式下，风洞最长运行</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可以达到30ms。</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在经济运行模式下，第一激波管段不使用，在第一、二激波管段之间夹上专用夹膜环作为封头使用，这样第二、第三激波管段分别作为该运行模式下的驱动段和被驱动段使用。经济运行模式下，风洞最长试验</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能达到十几毫秒，但是驱动段充气</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、耗气量及氦气回收</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都将缩短近半，可显著提高试验效率。</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（2）夹膜</w:t>
      </w:r>
      <w:r w:rsidRPr="00BE3061">
        <w:rPr>
          <w:rFonts w:ascii="仿宋_GB2312" w:eastAsia="仿宋_GB2312" w:hAnsi="宋体"/>
          <w:bCs/>
          <w:sz w:val="28"/>
          <w:szCs w:val="28"/>
        </w:rPr>
        <w:t>机构</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bCs/>
          <w:noProof/>
          <w:sz w:val="28"/>
          <w:szCs w:val="28"/>
        </w:rPr>
        <w:drawing>
          <wp:anchor distT="0" distB="0" distL="114300" distR="114300" simplePos="0" relativeHeight="251662336" behindDoc="0" locked="0" layoutInCell="1" allowOverlap="1" wp14:anchorId="26B496F2" wp14:editId="790F813A">
            <wp:simplePos x="0" y="0"/>
            <wp:positionH relativeFrom="column">
              <wp:posOffset>850250</wp:posOffset>
            </wp:positionH>
            <wp:positionV relativeFrom="paragraph">
              <wp:posOffset>1786328</wp:posOffset>
            </wp:positionV>
            <wp:extent cx="3578860" cy="2340610"/>
            <wp:effectExtent l="0" t="0" r="2540" b="254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2">
                      <a:extLst>
                        <a:ext uri="{28A0092B-C50C-407E-A947-70E740481C1C}">
                          <a14:useLocalDpi xmlns:a14="http://schemas.microsoft.com/office/drawing/2010/main" val="0"/>
                        </a:ext>
                      </a:extLst>
                    </a:blip>
                    <a:srcRect t="11046"/>
                    <a:stretch>
                      <a:fillRect/>
                    </a:stretch>
                  </pic:blipFill>
                  <pic:spPr bwMode="auto">
                    <a:xfrm>
                      <a:off x="0" y="0"/>
                      <a:ext cx="357886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3061">
        <w:rPr>
          <w:rFonts w:ascii="仿宋_GB2312" w:eastAsia="仿宋_GB2312" w:hAnsi="宋体" w:hint="eastAsia"/>
          <w:bCs/>
          <w:sz w:val="28"/>
          <w:szCs w:val="28"/>
        </w:rPr>
        <w:t>Φ2米激波风洞B采用全螺纹夹膜机构，主要由支撑装置、轮轴机构、回转螺母、加力环、夹膜环、驱动装置、换向机构、行走油缸及液压系统等组成，各部件组成和主要特点如下：</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支撑装置包括夹膜机构底座、回转支撑装置、管体滑动支撑等。夹膜机构底座用于支撑全螺纹夹膜机构主体部件，安装回转螺母驱动装置以及为驱动装置工作提供牢固支撑；回转支撑装置由支座、支撑</w:t>
      </w:r>
      <w:r w:rsidRPr="00BE3061">
        <w:rPr>
          <w:rFonts w:ascii="仿宋_GB2312" w:eastAsia="仿宋_GB2312" w:hAnsi="宋体" w:hint="eastAsia"/>
          <w:bCs/>
          <w:sz w:val="28"/>
          <w:szCs w:val="28"/>
        </w:rPr>
        <w:lastRenderedPageBreak/>
        <w:t>滑块、蝶形弹簧等零件组成，用于支撑回转螺母旋转，并产生一定的摩擦力，防止回转螺母跟转；管体滑动支撑用于支撑管体重量，并与底座组成滑动副，两段管体作相对移动时，可以支撑管体在底座上滑动。管体滑动支撑还可以有效防止回转螺母旋转时激波管转动。</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轮轴机构由车轮、轴、轴承、轴套、端盖及其他连接件组成。轮轴机构安装在全螺纹夹膜机构底座下，方便全螺纹夹膜机构沿敷设在地面的导轨作直线运动。</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回转螺母主体为一个连接螺母，两端分别加工正反螺纹，螺母外表面加工凸环，并沿凸环周向均匀开槽，可供夹膜棘爪和松膜棘爪伸入。</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加力环的主要作用是将驱动装置产生的力通过夹膜棘爪或松膜棘爪传递至回转螺母，驱动回转螺母旋转。加力环主体为一个圆环，下端设计有耳环与驱动装置的液压缸连接。加力环与回转螺母的凸环配合，可沿凸环周向旋转。为安装换向机构，沿加力环周向方向开有换向机构安装孔，开孔位置与回转螺母凸环开槽位置一致。</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夹膜环用于夹紧膜片，并使膜片裂开后各瓣紧贴在夹膜环内壁。</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驱动装置安装在全螺纹夹膜机构底座上，主要由两个推拉液压缸及相应的支撑、连接部件组成。驱动装置直接驱动加力环，由加力环通过夹膜棘爪或松膜棘爪带动回转螺母旋转。</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换向机构主要由换向油缸、夹膜棘爪和松膜棘爪组成。通过控制换向油缸，使夹膜棘爪或松膜棘爪工作，从而控制回转螺母的旋转方向。</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行走油缸安装在全螺纹夹膜机构底座上，在松膜时，回转螺母与其中一端管体脱开后，行走油缸工作使全螺纹夹膜机构与脱开的管体进一步分离，以方便进行膜片更换等操作；夹膜时，则先由行走油缸</w:t>
      </w:r>
      <w:r w:rsidRPr="00BE3061">
        <w:rPr>
          <w:rFonts w:ascii="仿宋_GB2312" w:eastAsia="仿宋_GB2312" w:hAnsi="宋体" w:hint="eastAsia"/>
          <w:bCs/>
          <w:sz w:val="28"/>
          <w:szCs w:val="28"/>
        </w:rPr>
        <w:lastRenderedPageBreak/>
        <w:t>将回转螺母与管体抵拢，再启动驱动装置进行夹膜。</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（3</w:t>
      </w:r>
      <w:r w:rsidRPr="00BE3061">
        <w:rPr>
          <w:rFonts w:ascii="仿宋_GB2312" w:eastAsia="仿宋_GB2312" w:hAnsi="宋体"/>
          <w:bCs/>
          <w:sz w:val="28"/>
          <w:szCs w:val="28"/>
        </w:rPr>
        <w:t>）</w:t>
      </w:r>
      <w:r w:rsidRPr="00BE3061">
        <w:rPr>
          <w:rFonts w:ascii="仿宋_GB2312" w:eastAsia="仿宋_GB2312" w:hAnsi="宋体" w:hint="eastAsia"/>
          <w:bCs/>
          <w:sz w:val="28"/>
          <w:szCs w:val="28"/>
        </w:rPr>
        <w:t>喷管</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Φ2米激波风洞B共有3套型面喷管，分别为M8、M12和M16型面喷管，喷管</w:t>
      </w:r>
      <w:r w:rsidRPr="00BE3061">
        <w:rPr>
          <w:rFonts w:ascii="仿宋_GB2312" w:eastAsia="仿宋_GB2312" w:hAnsi="宋体"/>
          <w:bCs/>
          <w:sz w:val="28"/>
          <w:szCs w:val="28"/>
        </w:rPr>
        <w:t>采用拉法尔喷管形式，</w:t>
      </w:r>
      <w:r w:rsidRPr="00BE3061">
        <w:rPr>
          <w:rFonts w:ascii="仿宋_GB2312" w:eastAsia="仿宋_GB2312" w:hAnsi="宋体" w:hint="eastAsia"/>
          <w:bCs/>
          <w:sz w:val="28"/>
          <w:szCs w:val="28"/>
        </w:rPr>
        <w:t>通过截面</w:t>
      </w:r>
      <w:r w:rsidRPr="00BE3061">
        <w:rPr>
          <w:rFonts w:ascii="仿宋_GB2312" w:eastAsia="仿宋_GB2312" w:hAnsi="宋体"/>
          <w:bCs/>
          <w:sz w:val="28"/>
          <w:szCs w:val="28"/>
        </w:rPr>
        <w:t>扩张，实现气体膨胀加速</w:t>
      </w:r>
      <w:r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在喷管与试验段连接处，使用阻尼油缸付和驻退机代替螺栓及胶垫等连接零件，阻尼油缸付左端是阻尼油缸，在活塞杆高速运动过程中，活塞杆带动活塞挤压阻尼油缸中的液体，阻尼油缸中的液体沿阻尼油缸中的活塞外圆处的阻流孔流动，将动能转化成液体的热能，并产生后座（前冲阻力），行程±60mm；阻尼油缸付右侧的气缸，产生一个推力在工作前将阻尼活塞推到中位，克服试验段抽真空后对喷管的吸引力；该机构在消耗后座（前冲）能量的同时，还起到了保护喷管的作用。</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喷管与试验之间采用波纹管连接，可以满足两者之间的相对位移和真空密封要求。</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w:t>
      </w:r>
      <w:r w:rsidRPr="00BE3061">
        <w:rPr>
          <w:rFonts w:ascii="仿宋_GB2312" w:eastAsia="仿宋_GB2312" w:hAnsi="宋体"/>
          <w:bCs/>
          <w:sz w:val="28"/>
          <w:szCs w:val="28"/>
        </w:rPr>
        <w:t>4</w:t>
      </w:r>
      <w:r w:rsidRPr="00BE3061">
        <w:rPr>
          <w:rFonts w:ascii="仿宋_GB2312" w:eastAsia="仿宋_GB2312" w:hAnsi="宋体" w:hint="eastAsia"/>
          <w:bCs/>
          <w:sz w:val="28"/>
          <w:szCs w:val="28"/>
        </w:rPr>
        <w:t>)</w:t>
      </w:r>
      <w:r w:rsidRPr="00BE3061">
        <w:rPr>
          <w:rFonts w:ascii="仿宋_GB2312" w:eastAsia="仿宋_GB2312" w:hAnsi="宋体"/>
          <w:bCs/>
          <w:sz w:val="28"/>
          <w:szCs w:val="28"/>
        </w:rPr>
        <w:t>试验段</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试验段为长方体焊接箱体钢制壳体</w:t>
      </w:r>
      <w:r w:rsidRPr="00BE3061">
        <w:rPr>
          <w:rFonts w:ascii="仿宋_GB2312" w:eastAsia="仿宋_GB2312" w:hAnsi="宋体"/>
          <w:bCs/>
          <w:sz w:val="28"/>
          <w:szCs w:val="28"/>
        </w:rPr>
        <w:t>，为</w:t>
      </w:r>
      <w:r w:rsidRPr="00BE3061">
        <w:rPr>
          <w:rFonts w:ascii="仿宋_GB2312" w:eastAsia="仿宋_GB2312" w:hAnsi="宋体" w:hint="eastAsia"/>
          <w:bCs/>
          <w:sz w:val="28"/>
          <w:szCs w:val="28"/>
        </w:rPr>
        <w:t>激波风洞开展</w:t>
      </w:r>
      <w:r w:rsidRPr="00BE3061">
        <w:rPr>
          <w:rFonts w:ascii="仿宋_GB2312" w:eastAsia="仿宋_GB2312" w:hAnsi="宋体"/>
          <w:bCs/>
          <w:sz w:val="28"/>
          <w:szCs w:val="28"/>
        </w:rPr>
        <w:t>试验的场所。</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（5</w:t>
      </w:r>
      <w:r w:rsidRPr="00BE3061">
        <w:rPr>
          <w:rFonts w:ascii="仿宋_GB2312" w:eastAsia="仿宋_GB2312" w:hAnsi="宋体"/>
          <w:bCs/>
          <w:sz w:val="28"/>
          <w:szCs w:val="28"/>
        </w:rPr>
        <w:t>）</w:t>
      </w:r>
      <w:bookmarkStart w:id="280" w:name="_Toc519095374"/>
      <w:r w:rsidRPr="00BE3061">
        <w:rPr>
          <w:rFonts w:ascii="仿宋_GB2312" w:eastAsia="仿宋_GB2312" w:hAnsi="宋体" w:hint="eastAsia"/>
          <w:bCs/>
          <w:sz w:val="28"/>
          <w:szCs w:val="28"/>
        </w:rPr>
        <w:t>攻角机构</w:t>
      </w:r>
      <w:bookmarkEnd w:id="280"/>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攻角</w:t>
      </w:r>
      <w:r w:rsidRPr="00BE3061">
        <w:rPr>
          <w:rFonts w:ascii="仿宋_GB2312" w:eastAsia="仿宋_GB2312" w:hAnsi="宋体"/>
          <w:bCs/>
          <w:sz w:val="28"/>
          <w:szCs w:val="28"/>
        </w:rPr>
        <w:t>机构用</w:t>
      </w:r>
      <w:r w:rsidRPr="00BE3061">
        <w:rPr>
          <w:rFonts w:ascii="仿宋_GB2312" w:eastAsia="仿宋_GB2312" w:hAnsi="宋体" w:hint="eastAsia"/>
          <w:bCs/>
          <w:sz w:val="28"/>
          <w:szCs w:val="28"/>
        </w:rPr>
        <w:t>实验</w:t>
      </w:r>
      <w:r w:rsidRPr="00BE3061">
        <w:rPr>
          <w:rFonts w:ascii="仿宋_GB2312" w:eastAsia="仿宋_GB2312" w:hAnsi="宋体"/>
          <w:bCs/>
          <w:sz w:val="28"/>
          <w:szCs w:val="28"/>
        </w:rPr>
        <w:t>模型的支撑和姿态调整。</w:t>
      </w:r>
      <w:r w:rsidRPr="00BE3061">
        <w:rPr>
          <w:rFonts w:ascii="仿宋_GB2312" w:eastAsia="仿宋_GB2312" w:hAnsi="宋体" w:hint="eastAsia"/>
          <w:bCs/>
          <w:sz w:val="28"/>
          <w:szCs w:val="28"/>
        </w:rPr>
        <w:t>攻角机构位于试验段内，0°攻角时中部支架轴线与试验段轴线重合。攻角机构地基采用独立基础，与风洞主体地基隔离，防止试验时机械设备以及洞体的振动传至攻角机构。为防止补偿试验段与攻角机构之间的相对运动，攻角机构与试验段的密封采用金属波纹管进行连接和密封，允许径向补偿±60mm。该</w:t>
      </w:r>
      <w:r w:rsidRPr="00BE3061">
        <w:rPr>
          <w:rFonts w:ascii="仿宋_GB2312" w:eastAsia="仿宋_GB2312" w:hAnsi="宋体"/>
          <w:bCs/>
          <w:sz w:val="28"/>
          <w:szCs w:val="28"/>
        </w:rPr>
        <w:t>攻角机构</w:t>
      </w:r>
      <w:r w:rsidRPr="00BE3061">
        <w:rPr>
          <w:rFonts w:ascii="仿宋_GB2312" w:eastAsia="仿宋_GB2312" w:hAnsi="宋体" w:hint="eastAsia"/>
          <w:bCs/>
          <w:sz w:val="28"/>
          <w:szCs w:val="28"/>
        </w:rPr>
        <w:t>通过</w:t>
      </w:r>
      <w:r w:rsidRPr="00BE3061">
        <w:rPr>
          <w:rFonts w:ascii="仿宋_GB2312" w:eastAsia="仿宋_GB2312" w:hAnsi="宋体"/>
          <w:bCs/>
          <w:sz w:val="28"/>
          <w:szCs w:val="28"/>
        </w:rPr>
        <w:t>电动缸</w:t>
      </w:r>
      <w:r w:rsidRPr="00BE3061">
        <w:rPr>
          <w:rFonts w:ascii="仿宋_GB2312" w:eastAsia="仿宋_GB2312" w:hAnsi="宋体" w:hint="eastAsia"/>
          <w:bCs/>
          <w:sz w:val="28"/>
          <w:szCs w:val="28"/>
        </w:rPr>
        <w:t>驱动</w:t>
      </w:r>
      <w:r w:rsidRPr="00BE3061">
        <w:rPr>
          <w:rFonts w:ascii="仿宋_GB2312" w:eastAsia="仿宋_GB2312" w:hAnsi="宋体"/>
          <w:bCs/>
          <w:sz w:val="28"/>
          <w:szCs w:val="28"/>
        </w:rPr>
        <w:t>进行攻角变换。</w:t>
      </w:r>
    </w:p>
    <w:p w:rsidR="009220E2" w:rsidRPr="00DF3DE1" w:rsidRDefault="009220E2" w:rsidP="00281C55">
      <w:pPr>
        <w:pStyle w:val="3"/>
        <w:spacing w:line="360" w:lineRule="auto"/>
        <w:rPr>
          <w:rFonts w:ascii="仿宋_GB2312" w:eastAsia="仿宋_GB2312"/>
          <w:b/>
          <w:sz w:val="28"/>
          <w:szCs w:val="28"/>
        </w:rPr>
      </w:pPr>
      <w:bookmarkStart w:id="281" w:name="_Toc38019588"/>
      <w:bookmarkStart w:id="282" w:name="_Toc46155211"/>
      <w:r w:rsidRPr="00DF3DE1">
        <w:rPr>
          <w:rFonts w:ascii="仿宋_GB2312" w:eastAsia="仿宋_GB2312" w:hint="eastAsia"/>
          <w:b/>
          <w:sz w:val="28"/>
          <w:szCs w:val="28"/>
        </w:rPr>
        <w:lastRenderedPageBreak/>
        <w:t>故障</w:t>
      </w:r>
      <w:bookmarkEnd w:id="281"/>
      <w:bookmarkEnd w:id="282"/>
    </w:p>
    <w:p w:rsidR="009220E2" w:rsidRPr="00BE3061" w:rsidRDefault="00FE01D6"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3.3.1.1</w:t>
      </w:r>
      <w:r w:rsidR="00E06643" w:rsidRPr="00E06643">
        <w:rPr>
          <w:rFonts w:ascii="仿宋_GB2312" w:eastAsia="仿宋_GB2312" w:hAnsi="宋体" w:hint="eastAsia"/>
          <w:b/>
          <w:bCs/>
          <w:sz w:val="28"/>
          <w:szCs w:val="28"/>
        </w:rPr>
        <w:t>故障一</w:t>
      </w:r>
      <w:r w:rsidR="009220E2" w:rsidRPr="00BE3061">
        <w:rPr>
          <w:rFonts w:ascii="仿宋_GB2312" w:eastAsia="仿宋_GB2312" w:hAnsi="宋体" w:hint="eastAsia"/>
          <w:bCs/>
          <w:sz w:val="28"/>
          <w:szCs w:val="28"/>
        </w:rPr>
        <w:t>：双向密封闸板阀电机驱动装置损坏</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：2019年8月5日，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：陈柳吉，徐先富</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：在关闭双向密封闸板阀过程中</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就在阀门关闭完成时突然有强烈异响，遂紧急关闭电源。</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检查后发现电机驱动装置与阀体连接处有明显变形，并存在漏气现象。阀门其他位置及配件完好。</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：双向密封闸板阀及保护装置长期暴露在室外，阀门限位开关及电机过载保护装置失灵，所以导致阀门关到位后行程开关动作后</w:t>
      </w:r>
      <w:r w:rsidR="009220E2" w:rsidRPr="00BE3061">
        <w:rPr>
          <w:rFonts w:ascii="仿宋_GB2312" w:eastAsia="仿宋_GB2312" w:hAnsi="宋体"/>
          <w:bCs/>
          <w:sz w:val="28"/>
          <w:szCs w:val="28"/>
        </w:rPr>
        <w:t>未给出有效信号，且过载保护也失效，电机未停止，导致</w:t>
      </w:r>
      <w:r w:rsidR="009220E2" w:rsidRPr="00BE3061">
        <w:rPr>
          <w:rFonts w:ascii="仿宋_GB2312" w:eastAsia="仿宋_GB2312" w:hAnsi="宋体" w:hint="eastAsia"/>
          <w:bCs/>
          <w:sz w:val="28"/>
          <w:szCs w:val="28"/>
        </w:rPr>
        <w:t>电机驱动装置变形及密封圈损坏。</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联系阀门生产厂家到场进行维修。</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 xml:space="preserve">： </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1、长</w:t>
      </w:r>
      <w:r w:rsidR="00E06643" w:rsidRPr="00A234F6">
        <w:rPr>
          <w:rFonts w:ascii="仿宋_GB2312" w:eastAsia="仿宋_GB2312" w:hAnsi="宋体" w:hint="eastAsia"/>
          <w:bCs/>
          <w:sz w:val="28"/>
          <w:szCs w:val="28"/>
        </w:rPr>
        <w:t>时间</w:t>
      </w:r>
      <w:r w:rsidRPr="00BE3061">
        <w:rPr>
          <w:rFonts w:ascii="仿宋_GB2312" w:eastAsia="仿宋_GB2312" w:hAnsi="宋体" w:hint="eastAsia"/>
          <w:bCs/>
          <w:sz w:val="28"/>
          <w:szCs w:val="28"/>
        </w:rPr>
        <w:t>未使用</w:t>
      </w:r>
      <w:r w:rsidRPr="00BE3061">
        <w:rPr>
          <w:rFonts w:ascii="仿宋_GB2312" w:eastAsia="仿宋_GB2312" w:hAnsi="宋体"/>
          <w:bCs/>
          <w:sz w:val="28"/>
          <w:szCs w:val="28"/>
        </w:rPr>
        <w:t>的阀门，运转前需进行检查</w:t>
      </w:r>
      <w:r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2、需建立真空闸板阀维护保养</w:t>
      </w:r>
      <w:r w:rsidRPr="00BE3061">
        <w:rPr>
          <w:rFonts w:ascii="仿宋_GB2312" w:eastAsia="仿宋_GB2312" w:hAnsi="宋体"/>
          <w:bCs/>
          <w:sz w:val="28"/>
          <w:szCs w:val="28"/>
        </w:rPr>
        <w:t>规范</w:t>
      </w:r>
      <w:r w:rsidRPr="00BE3061">
        <w:rPr>
          <w:rFonts w:ascii="仿宋_GB2312" w:eastAsia="仿宋_GB2312" w:hAnsi="宋体" w:hint="eastAsia"/>
          <w:bCs/>
          <w:sz w:val="28"/>
          <w:szCs w:val="28"/>
        </w:rPr>
        <w:t>，明确保护装置维护</w:t>
      </w:r>
      <w:r w:rsidRPr="00BE3061">
        <w:rPr>
          <w:rFonts w:ascii="仿宋_GB2312" w:eastAsia="仿宋_GB2312" w:hAnsi="宋体"/>
          <w:bCs/>
          <w:sz w:val="28"/>
          <w:szCs w:val="28"/>
        </w:rPr>
        <w:t>保养</w:t>
      </w:r>
      <w:r w:rsidRPr="00BE3061">
        <w:rPr>
          <w:rFonts w:ascii="仿宋_GB2312" w:eastAsia="仿宋_GB2312" w:hAnsi="宋体" w:hint="eastAsia"/>
          <w:bCs/>
          <w:sz w:val="28"/>
          <w:szCs w:val="28"/>
        </w:rPr>
        <w:t>内容、</w:t>
      </w:r>
      <w:r w:rsidRPr="00BE3061">
        <w:rPr>
          <w:rFonts w:ascii="仿宋_GB2312" w:eastAsia="仿宋_GB2312" w:hAnsi="宋体"/>
          <w:bCs/>
          <w:sz w:val="28"/>
          <w:szCs w:val="28"/>
        </w:rPr>
        <w:t>周期</w:t>
      </w:r>
      <w:r w:rsidRPr="00BE3061">
        <w:rPr>
          <w:rFonts w:ascii="仿宋_GB2312" w:eastAsia="仿宋_GB2312" w:hAnsi="宋体" w:hint="eastAsia"/>
          <w:bCs/>
          <w:sz w:val="28"/>
          <w:szCs w:val="28"/>
        </w:rPr>
        <w:t>等</w:t>
      </w:r>
      <w:r w:rsidRPr="00BE3061">
        <w:rPr>
          <w:rFonts w:ascii="仿宋_GB2312" w:eastAsia="仿宋_GB2312" w:hAnsi="宋体"/>
          <w:bCs/>
          <w:sz w:val="28"/>
          <w:szCs w:val="28"/>
        </w:rPr>
        <w:t>内容</w:t>
      </w:r>
      <w:r w:rsidRPr="00BE3061">
        <w:rPr>
          <w:rFonts w:ascii="仿宋_GB2312" w:eastAsia="仿宋_GB2312" w:hAnsi="宋体" w:hint="eastAsia"/>
          <w:bCs/>
          <w:sz w:val="28"/>
          <w:szCs w:val="28"/>
        </w:rPr>
        <w:t>。</w:t>
      </w:r>
    </w:p>
    <w:p w:rsidR="009220E2" w:rsidRPr="00BE3061"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3.3.1.2</w:t>
      </w:r>
      <w:r w:rsidR="00E06643" w:rsidRPr="00E06643">
        <w:rPr>
          <w:rFonts w:ascii="仿宋_GB2312" w:eastAsia="仿宋_GB2312" w:hAnsi="宋体" w:hint="eastAsia"/>
          <w:b/>
          <w:bCs/>
          <w:sz w:val="28"/>
          <w:szCs w:val="28"/>
        </w:rPr>
        <w:t>故障二</w:t>
      </w:r>
      <w:r w:rsidR="009220E2" w:rsidRPr="00BE3061">
        <w:rPr>
          <w:rFonts w:ascii="仿宋_GB2312" w:eastAsia="仿宋_GB2312" w:hAnsi="宋体" w:hint="eastAsia"/>
          <w:bCs/>
          <w:sz w:val="28"/>
          <w:szCs w:val="28"/>
        </w:rPr>
        <w:t>：夹膜机构离合器底座螺栓松动</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：2020年02月18日，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：陈柳吉</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 xml:space="preserve">：在2米激波风洞B高压段夹膜过程中，夹膜步序至减速电机快速行走时，出现时有时无的异响。 </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因厂房液压油泵电机声响导致无法准确找出异响地方，连续两次松夹膜步序动作中，才发现是离合器底座螺栓与离合器摩擦引起异响。</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：因螺栓位置特殊，要紧固螺栓需拆卸大量设备，导致平常维护缺失。</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拆卸减速电机、底座及离合器后对螺栓进行更换并紧固，对离合器磨损处进行打磨。</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完善夹膜</w:t>
      </w:r>
      <w:r w:rsidRPr="00BE3061">
        <w:rPr>
          <w:rFonts w:ascii="仿宋_GB2312" w:eastAsia="仿宋_GB2312" w:hAnsi="宋体"/>
          <w:bCs/>
          <w:sz w:val="28"/>
          <w:szCs w:val="28"/>
        </w:rPr>
        <w:t>系统</w:t>
      </w:r>
      <w:r w:rsidRPr="00BE3061">
        <w:rPr>
          <w:rFonts w:ascii="仿宋_GB2312" w:eastAsia="仿宋_GB2312" w:hAnsi="宋体" w:hint="eastAsia"/>
          <w:bCs/>
          <w:sz w:val="28"/>
          <w:szCs w:val="28"/>
        </w:rPr>
        <w:t>维护</w:t>
      </w:r>
      <w:r w:rsidRPr="00BE3061">
        <w:rPr>
          <w:rFonts w:ascii="仿宋_GB2312" w:eastAsia="仿宋_GB2312" w:hAnsi="宋体"/>
          <w:bCs/>
          <w:sz w:val="28"/>
          <w:szCs w:val="28"/>
        </w:rPr>
        <w:t>保养内容</w:t>
      </w:r>
      <w:r w:rsidRPr="00BE3061">
        <w:rPr>
          <w:rFonts w:ascii="仿宋_GB2312" w:eastAsia="仿宋_GB2312" w:hAnsi="宋体" w:hint="eastAsia"/>
          <w:bCs/>
          <w:sz w:val="28"/>
          <w:szCs w:val="28"/>
        </w:rPr>
        <w:t>和</w:t>
      </w:r>
      <w:r w:rsidRPr="00BE3061">
        <w:rPr>
          <w:rFonts w:ascii="仿宋_GB2312" w:eastAsia="仿宋_GB2312" w:hAnsi="宋体"/>
          <w:bCs/>
          <w:sz w:val="28"/>
          <w:szCs w:val="28"/>
        </w:rPr>
        <w:t>方法</w:t>
      </w:r>
      <w:r w:rsidRPr="00BE3061">
        <w:rPr>
          <w:rFonts w:ascii="仿宋_GB2312" w:eastAsia="仿宋_GB2312" w:hAnsi="宋体" w:hint="eastAsia"/>
          <w:bCs/>
          <w:sz w:val="28"/>
          <w:szCs w:val="28"/>
        </w:rPr>
        <w:t>。</w:t>
      </w:r>
    </w:p>
    <w:p w:rsidR="009220E2" w:rsidRPr="00BE3061"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3.3.1.3</w:t>
      </w:r>
      <w:r w:rsidR="00E06643" w:rsidRPr="00E06643">
        <w:rPr>
          <w:rFonts w:ascii="仿宋_GB2312" w:eastAsia="仿宋_GB2312" w:hAnsi="宋体" w:hint="eastAsia"/>
          <w:b/>
          <w:bCs/>
          <w:sz w:val="28"/>
          <w:szCs w:val="28"/>
        </w:rPr>
        <w:t>故障三</w:t>
      </w:r>
      <w:r w:rsidR="009220E2" w:rsidRPr="00BE3061">
        <w:rPr>
          <w:rFonts w:ascii="仿宋_GB2312" w:eastAsia="仿宋_GB2312" w:hAnsi="宋体" w:hint="eastAsia"/>
          <w:bCs/>
          <w:sz w:val="28"/>
          <w:szCs w:val="28"/>
        </w:rPr>
        <w:t>：高压驱动段仪表损坏</w:t>
      </w:r>
    </w:p>
    <w:p w:rsidR="009220E2" w:rsidRPr="00BE306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BE3061">
        <w:rPr>
          <w:rFonts w:ascii="仿宋_GB2312" w:eastAsia="仿宋_GB2312" w:hAnsi="宋体" w:hint="eastAsia"/>
          <w:bCs/>
          <w:sz w:val="28"/>
          <w:szCs w:val="28"/>
        </w:rPr>
        <w:t>：2019年9月26日，</w:t>
      </w:r>
      <w:r w:rsidR="00AC76FD" w:rsidRPr="00AC76FD">
        <w:rPr>
          <w:rFonts w:ascii="仿宋_GB2312" w:eastAsia="仿宋_GB2312" w:hAnsi="宋体" w:hint="eastAsia"/>
          <w:b/>
          <w:bCs/>
          <w:sz w:val="28"/>
          <w:szCs w:val="28"/>
        </w:rPr>
        <w:t>故障发现人</w:t>
      </w:r>
      <w:r w:rsidR="009220E2" w:rsidRPr="00BE3061">
        <w:rPr>
          <w:rFonts w:ascii="仿宋_GB2312" w:eastAsia="仿宋_GB2312" w:hAnsi="宋体" w:hint="eastAsia"/>
          <w:bCs/>
          <w:sz w:val="28"/>
          <w:szCs w:val="28"/>
        </w:rPr>
        <w:t>：陈柳吉</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BE3061">
        <w:rPr>
          <w:rFonts w:ascii="仿宋_GB2312" w:eastAsia="仿宋_GB2312" w:hAnsi="宋体" w:hint="eastAsia"/>
          <w:bCs/>
          <w:sz w:val="28"/>
          <w:szCs w:val="28"/>
        </w:rPr>
        <w:t>：在2米激波风洞B做试验过程中，驱动段测真空压力变送器突然自身断裂。</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听到异响后停止试验取现场检查情况，经检查，压力变送器底座螺母处还与阀门相连，而变送器主体已脱落。</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BE3061">
        <w:rPr>
          <w:rFonts w:ascii="仿宋_GB2312" w:eastAsia="仿宋_GB2312" w:hAnsi="宋体" w:hint="eastAsia"/>
          <w:bCs/>
          <w:sz w:val="28"/>
          <w:szCs w:val="28"/>
        </w:rPr>
        <w:t>：①</w:t>
      </w:r>
      <w:r w:rsidR="009220E2" w:rsidRPr="00BE3061">
        <w:rPr>
          <w:rFonts w:ascii="仿宋_GB2312" w:eastAsia="仿宋_GB2312" w:hAnsi="宋体"/>
          <w:bCs/>
          <w:sz w:val="28"/>
          <w:szCs w:val="28"/>
        </w:rPr>
        <w:t>阀门故障因素：</w:t>
      </w:r>
      <w:r w:rsidR="009220E2" w:rsidRPr="00BE3061">
        <w:rPr>
          <w:rFonts w:ascii="仿宋_GB2312" w:eastAsia="仿宋_GB2312" w:hAnsi="宋体" w:hint="eastAsia"/>
          <w:bCs/>
          <w:sz w:val="28"/>
          <w:szCs w:val="28"/>
        </w:rPr>
        <w:t>因驱动段测真空阀门存在</w:t>
      </w:r>
      <w:r w:rsidR="009220E2" w:rsidRPr="00BE3061">
        <w:rPr>
          <w:rFonts w:ascii="仿宋_GB2312" w:eastAsia="仿宋_GB2312" w:hAnsi="宋体"/>
          <w:bCs/>
          <w:sz w:val="28"/>
          <w:szCs w:val="28"/>
        </w:rPr>
        <w:t>微漏</w:t>
      </w:r>
      <w:r w:rsidR="009220E2" w:rsidRPr="00BE3061">
        <w:rPr>
          <w:rFonts w:ascii="仿宋_GB2312" w:eastAsia="仿宋_GB2312" w:hAnsi="宋体" w:hint="eastAsia"/>
          <w:bCs/>
          <w:sz w:val="28"/>
          <w:szCs w:val="28"/>
        </w:rPr>
        <w:t>故障，阀门在关闭状态中仍有气体从阀门出口处溢向，导致压力变送器承受不住高压气体而断裂。②人为因素</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驱动段测真空阀门存在</w:t>
      </w:r>
      <w:r w:rsidR="009220E2" w:rsidRPr="00BE3061">
        <w:rPr>
          <w:rFonts w:ascii="仿宋_GB2312" w:eastAsia="仿宋_GB2312" w:hAnsi="宋体"/>
          <w:bCs/>
          <w:sz w:val="28"/>
          <w:szCs w:val="28"/>
        </w:rPr>
        <w:t>微漏</w:t>
      </w:r>
      <w:r w:rsidR="009220E2" w:rsidRPr="00BE3061">
        <w:rPr>
          <w:rFonts w:ascii="仿宋_GB2312" w:eastAsia="仿宋_GB2312" w:hAnsi="宋体" w:hint="eastAsia"/>
          <w:bCs/>
          <w:sz w:val="28"/>
          <w:szCs w:val="28"/>
        </w:rPr>
        <w:t>和真空压力变送器超压已有较长</w:t>
      </w:r>
      <w:r w:rsidR="00E06643" w:rsidRPr="00A234F6">
        <w:rPr>
          <w:rFonts w:ascii="仿宋_GB2312" w:eastAsia="仿宋_GB2312" w:hAnsi="宋体" w:hint="eastAsia"/>
          <w:bCs/>
          <w:sz w:val="28"/>
          <w:szCs w:val="28"/>
        </w:rPr>
        <w:t>时间</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由于</w:t>
      </w:r>
      <w:r w:rsidR="009220E2" w:rsidRPr="00BE3061">
        <w:rPr>
          <w:rFonts w:ascii="仿宋_GB2312" w:eastAsia="仿宋_GB2312" w:hAnsi="宋体"/>
          <w:bCs/>
          <w:sz w:val="28"/>
          <w:szCs w:val="28"/>
        </w:rPr>
        <w:t>之前</w:t>
      </w:r>
      <w:r w:rsidR="009220E2" w:rsidRPr="00BE3061">
        <w:rPr>
          <w:rFonts w:ascii="仿宋_GB2312" w:eastAsia="仿宋_GB2312" w:hAnsi="宋体" w:hint="eastAsia"/>
          <w:bCs/>
          <w:sz w:val="28"/>
          <w:szCs w:val="28"/>
        </w:rPr>
        <w:t>阀门</w:t>
      </w:r>
      <w:r w:rsidR="009220E2" w:rsidRPr="00BE3061">
        <w:rPr>
          <w:rFonts w:ascii="仿宋_GB2312" w:eastAsia="仿宋_GB2312" w:hAnsi="宋体"/>
          <w:bCs/>
          <w:sz w:val="28"/>
          <w:szCs w:val="28"/>
        </w:rPr>
        <w:t>漏率</w:t>
      </w:r>
      <w:r w:rsidR="009220E2" w:rsidRPr="00BE3061">
        <w:rPr>
          <w:rFonts w:ascii="仿宋_GB2312" w:eastAsia="仿宋_GB2312" w:hAnsi="宋体" w:hint="eastAsia"/>
          <w:bCs/>
          <w:sz w:val="28"/>
          <w:szCs w:val="28"/>
        </w:rPr>
        <w:t>低</w:t>
      </w:r>
      <w:r w:rsidR="009220E2" w:rsidRPr="00BE3061">
        <w:rPr>
          <w:rFonts w:ascii="仿宋_GB2312" w:eastAsia="仿宋_GB2312" w:hAnsi="宋体"/>
          <w:bCs/>
          <w:sz w:val="28"/>
          <w:szCs w:val="28"/>
        </w:rPr>
        <w:t>，而没有造成变送器</w:t>
      </w:r>
      <w:r w:rsidR="009220E2" w:rsidRPr="00BE3061">
        <w:rPr>
          <w:rFonts w:ascii="仿宋_GB2312" w:eastAsia="仿宋_GB2312" w:hAnsi="宋体" w:hint="eastAsia"/>
          <w:bCs/>
          <w:sz w:val="28"/>
          <w:szCs w:val="28"/>
        </w:rPr>
        <w:t>损坏</w:t>
      </w:r>
      <w:r w:rsidR="009220E2" w:rsidRPr="00BE3061">
        <w:rPr>
          <w:rFonts w:ascii="仿宋_GB2312" w:eastAsia="仿宋_GB2312" w:hAnsi="宋体"/>
          <w:bCs/>
          <w:sz w:val="28"/>
          <w:szCs w:val="28"/>
        </w:rPr>
        <w:t>，操作人员</w:t>
      </w:r>
      <w:r w:rsidR="009220E2" w:rsidRPr="00BE3061">
        <w:rPr>
          <w:rFonts w:ascii="仿宋_GB2312" w:eastAsia="仿宋_GB2312" w:hAnsi="宋体" w:hint="eastAsia"/>
          <w:bCs/>
          <w:sz w:val="28"/>
          <w:szCs w:val="28"/>
        </w:rPr>
        <w:t>误以为</w:t>
      </w:r>
      <w:r w:rsidR="009220E2" w:rsidRPr="00BE3061">
        <w:rPr>
          <w:rFonts w:ascii="仿宋_GB2312" w:eastAsia="仿宋_GB2312" w:hAnsi="宋体"/>
          <w:bCs/>
          <w:sz w:val="28"/>
          <w:szCs w:val="28"/>
        </w:rPr>
        <w:t>是正常的，而没有</w:t>
      </w:r>
      <w:r w:rsidR="009220E2" w:rsidRPr="00BE3061">
        <w:rPr>
          <w:rFonts w:ascii="仿宋_GB2312" w:eastAsia="仿宋_GB2312" w:hAnsi="宋体" w:hint="eastAsia"/>
          <w:bCs/>
          <w:sz w:val="28"/>
          <w:szCs w:val="28"/>
        </w:rPr>
        <w:t>及时报告和</w:t>
      </w:r>
      <w:r w:rsidR="009220E2" w:rsidRPr="00BE3061">
        <w:rPr>
          <w:rFonts w:ascii="仿宋_GB2312" w:eastAsia="仿宋_GB2312" w:hAnsi="宋体"/>
          <w:bCs/>
          <w:sz w:val="28"/>
          <w:szCs w:val="28"/>
        </w:rPr>
        <w:t>处理</w:t>
      </w:r>
      <w:r w:rsidR="009220E2" w:rsidRPr="00BE3061">
        <w:rPr>
          <w:rFonts w:ascii="仿宋_GB2312" w:eastAsia="仿宋_GB2312" w:hAnsi="宋体" w:hint="eastAsia"/>
          <w:bCs/>
          <w:sz w:val="28"/>
          <w:szCs w:val="28"/>
        </w:rPr>
        <w:t>，多次</w:t>
      </w:r>
      <w:r w:rsidR="009220E2" w:rsidRPr="00BE3061">
        <w:rPr>
          <w:rFonts w:ascii="仿宋_GB2312" w:eastAsia="仿宋_GB2312" w:hAnsi="宋体"/>
          <w:bCs/>
          <w:sz w:val="28"/>
          <w:szCs w:val="28"/>
        </w:rPr>
        <w:t>试验后阀门微漏</w:t>
      </w:r>
      <w:r w:rsidR="009220E2" w:rsidRPr="00BE3061">
        <w:rPr>
          <w:rFonts w:ascii="仿宋_GB2312" w:eastAsia="仿宋_GB2312" w:hAnsi="宋体" w:hint="eastAsia"/>
          <w:bCs/>
          <w:sz w:val="28"/>
          <w:szCs w:val="28"/>
        </w:rPr>
        <w:t>加剧导致</w:t>
      </w:r>
      <w:r w:rsidR="009220E2" w:rsidRPr="00BE3061">
        <w:rPr>
          <w:rFonts w:ascii="仿宋_GB2312" w:eastAsia="仿宋_GB2312" w:hAnsi="宋体"/>
          <w:bCs/>
          <w:sz w:val="28"/>
          <w:szCs w:val="28"/>
        </w:rPr>
        <w:t>压力变送器</w:t>
      </w:r>
      <w:r w:rsidR="009220E2" w:rsidRPr="00BE3061">
        <w:rPr>
          <w:rFonts w:ascii="仿宋_GB2312" w:eastAsia="仿宋_GB2312" w:hAnsi="宋体" w:hint="eastAsia"/>
          <w:bCs/>
          <w:sz w:val="28"/>
          <w:szCs w:val="28"/>
        </w:rPr>
        <w:t>严重超压而</w:t>
      </w:r>
      <w:r w:rsidR="009220E2" w:rsidRPr="00BE3061">
        <w:rPr>
          <w:rFonts w:ascii="仿宋_GB2312" w:eastAsia="仿宋_GB2312" w:hAnsi="宋体"/>
          <w:bCs/>
          <w:sz w:val="28"/>
          <w:szCs w:val="28"/>
        </w:rPr>
        <w:t>损坏。</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BE3061">
        <w:rPr>
          <w:rFonts w:ascii="仿宋_GB2312" w:eastAsia="仿宋_GB2312" w:hAnsi="宋体"/>
          <w:bCs/>
          <w:sz w:val="28"/>
          <w:szCs w:val="28"/>
        </w:rPr>
        <w:t>：</w:t>
      </w:r>
      <w:r w:rsidR="009220E2" w:rsidRPr="00BE3061">
        <w:rPr>
          <w:rFonts w:ascii="仿宋_GB2312" w:eastAsia="仿宋_GB2312" w:hAnsi="宋体" w:hint="eastAsia"/>
          <w:bCs/>
          <w:sz w:val="28"/>
          <w:szCs w:val="28"/>
        </w:rPr>
        <w:t>更换阀门及测真空压力变送器。</w:t>
      </w:r>
    </w:p>
    <w:p w:rsidR="009220E2" w:rsidRPr="00BE306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BE3061">
        <w:rPr>
          <w:rFonts w:ascii="仿宋_GB2312" w:eastAsia="仿宋_GB2312" w:hAnsi="宋体" w:hint="eastAsia"/>
          <w:bCs/>
          <w:sz w:val="28"/>
          <w:szCs w:val="28"/>
        </w:rPr>
        <w:t>：</w:t>
      </w:r>
    </w:p>
    <w:p w:rsidR="009220E2" w:rsidRPr="00BE3061" w:rsidRDefault="009220E2" w:rsidP="00281C55">
      <w:pPr>
        <w:spacing w:line="360" w:lineRule="auto"/>
        <w:ind w:firstLineChars="200" w:firstLine="560"/>
        <w:rPr>
          <w:rFonts w:ascii="仿宋_GB2312" w:eastAsia="仿宋_GB2312" w:hAnsi="宋体"/>
          <w:bCs/>
          <w:sz w:val="28"/>
          <w:szCs w:val="28"/>
        </w:rPr>
      </w:pPr>
      <w:r w:rsidRPr="00BE3061">
        <w:rPr>
          <w:rFonts w:ascii="仿宋_GB2312" w:eastAsia="仿宋_GB2312" w:hAnsi="宋体" w:hint="eastAsia"/>
          <w:bCs/>
          <w:sz w:val="28"/>
          <w:szCs w:val="28"/>
        </w:rPr>
        <w:t>操作人员经验和</w:t>
      </w:r>
      <w:r w:rsidRPr="00BE3061">
        <w:rPr>
          <w:rFonts w:ascii="仿宋_GB2312" w:eastAsia="仿宋_GB2312" w:hAnsi="宋体"/>
          <w:bCs/>
          <w:sz w:val="28"/>
          <w:szCs w:val="28"/>
        </w:rPr>
        <w:t>安全意识不够</w:t>
      </w:r>
      <w:r w:rsidRPr="00BE3061">
        <w:rPr>
          <w:rFonts w:ascii="仿宋_GB2312" w:eastAsia="仿宋_GB2312" w:hAnsi="宋体" w:hint="eastAsia"/>
          <w:bCs/>
          <w:sz w:val="28"/>
          <w:szCs w:val="28"/>
        </w:rPr>
        <w:t>，</w:t>
      </w:r>
      <w:r w:rsidRPr="00BE3061">
        <w:rPr>
          <w:rFonts w:ascii="仿宋_GB2312" w:eastAsia="仿宋_GB2312" w:hAnsi="宋体"/>
          <w:bCs/>
          <w:sz w:val="28"/>
          <w:szCs w:val="28"/>
        </w:rPr>
        <w:t>需要</w:t>
      </w:r>
      <w:r w:rsidRPr="00BE3061">
        <w:rPr>
          <w:rFonts w:ascii="仿宋_GB2312" w:eastAsia="仿宋_GB2312" w:hAnsi="宋体" w:hint="eastAsia"/>
          <w:bCs/>
          <w:sz w:val="28"/>
          <w:szCs w:val="28"/>
        </w:rPr>
        <w:t>加强</w:t>
      </w:r>
      <w:r w:rsidRPr="00BE3061">
        <w:rPr>
          <w:rFonts w:ascii="仿宋_GB2312" w:eastAsia="仿宋_GB2312" w:hAnsi="宋体"/>
          <w:bCs/>
          <w:sz w:val="28"/>
          <w:szCs w:val="28"/>
        </w:rPr>
        <w:t>对</w:t>
      </w:r>
      <w:r w:rsidRPr="00BE3061">
        <w:rPr>
          <w:rFonts w:ascii="仿宋_GB2312" w:eastAsia="仿宋_GB2312" w:hAnsi="宋体" w:hint="eastAsia"/>
          <w:bCs/>
          <w:sz w:val="28"/>
          <w:szCs w:val="28"/>
        </w:rPr>
        <w:t>运行</w:t>
      </w:r>
      <w:r w:rsidRPr="00BE3061">
        <w:rPr>
          <w:rFonts w:ascii="仿宋_GB2312" w:eastAsia="仿宋_GB2312" w:hAnsi="宋体"/>
          <w:bCs/>
          <w:sz w:val="28"/>
          <w:szCs w:val="28"/>
        </w:rPr>
        <w:t>人员的</w:t>
      </w:r>
      <w:r w:rsidRPr="00BE3061">
        <w:rPr>
          <w:rFonts w:ascii="仿宋_GB2312" w:eastAsia="仿宋_GB2312" w:hAnsi="宋体" w:hint="eastAsia"/>
          <w:bCs/>
          <w:sz w:val="28"/>
          <w:szCs w:val="28"/>
        </w:rPr>
        <w:t>专业</w:t>
      </w:r>
      <w:r w:rsidRPr="00BE3061">
        <w:rPr>
          <w:rFonts w:ascii="仿宋_GB2312" w:eastAsia="仿宋_GB2312" w:hAnsi="宋体"/>
          <w:bCs/>
          <w:sz w:val="28"/>
          <w:szCs w:val="28"/>
        </w:rPr>
        <w:t>和安全技能的</w:t>
      </w:r>
      <w:r w:rsidRPr="00BE3061">
        <w:rPr>
          <w:rFonts w:ascii="仿宋_GB2312" w:eastAsia="仿宋_GB2312" w:hAnsi="宋体" w:hint="eastAsia"/>
          <w:bCs/>
          <w:sz w:val="28"/>
          <w:szCs w:val="28"/>
        </w:rPr>
        <w:t>教育</w:t>
      </w:r>
      <w:r w:rsidRPr="00BE3061">
        <w:rPr>
          <w:rFonts w:ascii="仿宋_GB2312" w:eastAsia="仿宋_GB2312" w:hAnsi="宋体"/>
          <w:bCs/>
          <w:sz w:val="28"/>
          <w:szCs w:val="28"/>
        </w:rPr>
        <w:t>、</w:t>
      </w:r>
      <w:r w:rsidRPr="00BE3061">
        <w:rPr>
          <w:rFonts w:ascii="仿宋_GB2312" w:eastAsia="仿宋_GB2312" w:hAnsi="宋体" w:hint="eastAsia"/>
          <w:bCs/>
          <w:sz w:val="28"/>
          <w:szCs w:val="28"/>
        </w:rPr>
        <w:t>学习。</w:t>
      </w:r>
    </w:p>
    <w:p w:rsidR="009220E2" w:rsidRDefault="00FE01D6" w:rsidP="00FE01D6">
      <w:pPr>
        <w:pStyle w:val="1"/>
        <w:spacing w:before="200" w:after="0" w:line="360" w:lineRule="auto"/>
        <w:rPr>
          <w:rFonts w:ascii="黑体" w:eastAsia="黑体" w:hAnsi="黑体"/>
          <w:b w:val="0"/>
        </w:rPr>
      </w:pPr>
      <w:bookmarkStart w:id="283" w:name="_Toc38019589"/>
      <w:bookmarkStart w:id="284" w:name="_Toc46155212"/>
      <w:r>
        <w:rPr>
          <w:rFonts w:ascii="黑体" w:eastAsia="黑体" w:hAnsi="黑体" w:hint="eastAsia"/>
          <w:b w:val="0"/>
        </w:rPr>
        <w:t>3</w:t>
      </w:r>
      <w:r w:rsidR="00BD5BBD" w:rsidRPr="00FE01D6">
        <w:rPr>
          <w:rFonts w:ascii="黑体" w:eastAsia="黑体" w:hAnsi="黑体" w:hint="eastAsia"/>
          <w:b w:val="0"/>
        </w:rPr>
        <w:t>.4</w:t>
      </w:r>
      <w:r w:rsidR="009220E2" w:rsidRPr="00FE01D6">
        <w:rPr>
          <w:rFonts w:ascii="黑体" w:eastAsia="黑体" w:hAnsi="黑体" w:hint="eastAsia"/>
          <w:b w:val="0"/>
        </w:rPr>
        <w:t xml:space="preserve"> 1.2米激波风洞</w:t>
      </w:r>
      <w:bookmarkEnd w:id="283"/>
      <w:bookmarkEnd w:id="284"/>
    </w:p>
    <w:p w:rsidR="00FE01D6" w:rsidRPr="00FE01D6" w:rsidRDefault="00FE01D6" w:rsidP="00FE01D6">
      <w:pPr>
        <w:pStyle w:val="2"/>
        <w:spacing w:line="360" w:lineRule="auto"/>
        <w:rPr>
          <w:rFonts w:ascii="楷体_GB2312" w:eastAsia="楷体_GB2312" w:hAnsi="楷体"/>
        </w:rPr>
      </w:pPr>
      <w:bookmarkStart w:id="285" w:name="_Toc46155213"/>
      <w:r>
        <w:rPr>
          <w:rFonts w:ascii="楷体_GB2312" w:eastAsia="楷体_GB2312" w:hAnsi="楷体" w:hint="eastAsia"/>
        </w:rPr>
        <w:t>3.4.1本体系统</w:t>
      </w:r>
      <w:bookmarkEnd w:id="285"/>
    </w:p>
    <w:p w:rsidR="009220E2" w:rsidRPr="00DF3DE1" w:rsidRDefault="009220E2" w:rsidP="00281C55">
      <w:pPr>
        <w:pStyle w:val="3"/>
        <w:spacing w:line="360" w:lineRule="auto"/>
        <w:rPr>
          <w:rFonts w:ascii="仿宋_GB2312" w:eastAsia="仿宋_GB2312"/>
          <w:b/>
          <w:sz w:val="28"/>
          <w:szCs w:val="28"/>
        </w:rPr>
      </w:pPr>
      <w:bookmarkStart w:id="286" w:name="_Toc38019590"/>
      <w:bookmarkStart w:id="287" w:name="_Toc46155214"/>
      <w:r w:rsidRPr="00DF3DE1">
        <w:rPr>
          <w:rFonts w:ascii="仿宋_GB2312" w:eastAsia="仿宋_GB2312" w:hint="eastAsia"/>
          <w:b/>
          <w:sz w:val="28"/>
          <w:szCs w:val="28"/>
        </w:rPr>
        <w:t>组成</w:t>
      </w:r>
      <w:bookmarkEnd w:id="286"/>
      <w:bookmarkEnd w:id="287"/>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1.2米激波风洞本体组成</w:t>
      </w:r>
      <w:r w:rsidRPr="00F116D2">
        <w:rPr>
          <w:rFonts w:ascii="仿宋_GB2312" w:eastAsia="仿宋_GB2312" w:hAnsi="宋体"/>
          <w:bCs/>
          <w:sz w:val="28"/>
          <w:szCs w:val="28"/>
        </w:rPr>
        <w:t>与</w:t>
      </w:r>
      <w:r w:rsidRPr="00F116D2">
        <w:rPr>
          <w:rFonts w:ascii="仿宋_GB2312" w:eastAsia="仿宋_GB2312" w:hAnsi="宋体" w:hint="eastAsia"/>
          <w:bCs/>
          <w:sz w:val="28"/>
          <w:szCs w:val="28"/>
        </w:rPr>
        <w:t>Φ2米激波风洞B基本相同。</w:t>
      </w:r>
    </w:p>
    <w:p w:rsidR="009220E2" w:rsidRPr="008E07F6" w:rsidRDefault="009220E2" w:rsidP="00281C55">
      <w:pPr>
        <w:pStyle w:val="a0"/>
        <w:spacing w:line="360" w:lineRule="auto"/>
        <w:ind w:firstLine="640"/>
      </w:pPr>
      <w:r>
        <w:rPr>
          <w:noProof/>
        </w:rPr>
        <w:lastRenderedPageBreak/>
        <w:drawing>
          <wp:inline distT="0" distB="0" distL="0" distR="0" wp14:anchorId="62DD7A91" wp14:editId="65B3E71D">
            <wp:extent cx="4322185" cy="1637414"/>
            <wp:effectExtent l="0" t="0" r="0" b="0"/>
            <wp:docPr id="13" name="图片 13" descr="E:\502风洞设备照片（报告用）\502_新建激波风洞照片\1.2m激波风洞-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502风洞设备照片（报告用）\502_新建激波风洞照片\1.2m激波风洞-2.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777" t="21343" b="24198"/>
                    <a:stretch/>
                  </pic:blipFill>
                  <pic:spPr bwMode="auto">
                    <a:xfrm>
                      <a:off x="0" y="0"/>
                      <a:ext cx="4331207" cy="1640832"/>
                    </a:xfrm>
                    <a:prstGeom prst="rect">
                      <a:avLst/>
                    </a:prstGeom>
                    <a:noFill/>
                    <a:ln>
                      <a:noFill/>
                    </a:ln>
                    <a:extLst>
                      <a:ext uri="{53640926-AAD7-44D8-BBD7-CCE9431645EC}">
                        <a14:shadowObscured xmlns:a14="http://schemas.microsoft.com/office/drawing/2010/main"/>
                      </a:ext>
                    </a:extLst>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288" w:name="_Toc38019591"/>
      <w:bookmarkStart w:id="289" w:name="_Toc46155215"/>
      <w:r w:rsidRPr="00DF3DE1">
        <w:rPr>
          <w:rFonts w:ascii="仿宋_GB2312" w:eastAsia="仿宋_GB2312" w:hint="eastAsia"/>
          <w:b/>
          <w:sz w:val="28"/>
          <w:szCs w:val="28"/>
        </w:rPr>
        <w:t>工作原理</w:t>
      </w:r>
      <w:bookmarkEnd w:id="288"/>
      <w:bookmarkEnd w:id="289"/>
    </w:p>
    <w:p w:rsidR="009220E2" w:rsidRPr="00F116D2" w:rsidRDefault="009220E2" w:rsidP="00281C55">
      <w:pPr>
        <w:spacing w:line="360" w:lineRule="auto"/>
        <w:ind w:firstLineChars="200" w:firstLine="560"/>
        <w:rPr>
          <w:rFonts w:ascii="仿宋_GB2312" w:eastAsia="仿宋_GB2312" w:hAnsi="宋体"/>
          <w:bCs/>
          <w:sz w:val="28"/>
          <w:szCs w:val="28"/>
        </w:rPr>
      </w:pPr>
      <w:bookmarkStart w:id="290" w:name="_Toc38019592"/>
      <w:r w:rsidRPr="00F116D2">
        <w:rPr>
          <w:rFonts w:ascii="仿宋_GB2312" w:eastAsia="仿宋_GB2312" w:hAnsi="宋体" w:hint="eastAsia"/>
          <w:bCs/>
          <w:sz w:val="28"/>
          <w:szCs w:val="28"/>
        </w:rPr>
        <w:t>1.2米激波风洞本体工作</w:t>
      </w:r>
      <w:r w:rsidRPr="00F116D2">
        <w:rPr>
          <w:rFonts w:ascii="仿宋_GB2312" w:eastAsia="仿宋_GB2312" w:hAnsi="宋体"/>
          <w:bCs/>
          <w:sz w:val="28"/>
          <w:szCs w:val="28"/>
        </w:rPr>
        <w:t>原理与</w:t>
      </w:r>
      <w:r w:rsidRPr="00F116D2">
        <w:rPr>
          <w:rFonts w:ascii="仿宋_GB2312" w:eastAsia="仿宋_GB2312" w:hAnsi="宋体" w:hint="eastAsia"/>
          <w:bCs/>
          <w:sz w:val="28"/>
          <w:szCs w:val="28"/>
        </w:rPr>
        <w:t>Φ2米激波风洞B基本相同。</w:t>
      </w:r>
    </w:p>
    <w:p w:rsidR="009220E2" w:rsidRPr="00DF3DE1" w:rsidRDefault="009220E2" w:rsidP="00281C55">
      <w:pPr>
        <w:pStyle w:val="3"/>
        <w:spacing w:line="360" w:lineRule="auto"/>
        <w:rPr>
          <w:rFonts w:ascii="仿宋_GB2312" w:eastAsia="仿宋_GB2312"/>
          <w:b/>
          <w:sz w:val="28"/>
          <w:szCs w:val="28"/>
        </w:rPr>
      </w:pPr>
      <w:bookmarkStart w:id="291" w:name="_Toc46155216"/>
      <w:r w:rsidRPr="00DF3DE1">
        <w:rPr>
          <w:rFonts w:ascii="仿宋_GB2312" w:eastAsia="仿宋_GB2312" w:hint="eastAsia"/>
          <w:b/>
          <w:sz w:val="28"/>
          <w:szCs w:val="28"/>
        </w:rPr>
        <w:t>故障</w:t>
      </w:r>
      <w:bookmarkEnd w:id="290"/>
      <w:bookmarkEnd w:id="291"/>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3.4.1.1</w:t>
      </w:r>
      <w:r w:rsidR="00E06643" w:rsidRPr="00E06643">
        <w:rPr>
          <w:rFonts w:ascii="仿宋_GB2312" w:eastAsia="仿宋_GB2312" w:hAnsi="宋体" w:hint="eastAsia"/>
          <w:b/>
          <w:bCs/>
          <w:sz w:val="28"/>
          <w:szCs w:val="28"/>
        </w:rPr>
        <w:t>故障一</w:t>
      </w:r>
      <w:r w:rsidR="009220E2" w:rsidRPr="00F116D2">
        <w:rPr>
          <w:rFonts w:ascii="仿宋_GB2312" w:eastAsia="仿宋_GB2312" w:hAnsi="宋体" w:hint="eastAsia"/>
          <w:bCs/>
          <w:sz w:val="28"/>
          <w:szCs w:val="28"/>
        </w:rPr>
        <w:t>：夹膜机构夹膜</w:t>
      </w:r>
      <w:r w:rsidR="009220E2" w:rsidRPr="00F116D2">
        <w:rPr>
          <w:rFonts w:ascii="仿宋_GB2312" w:eastAsia="仿宋_GB2312" w:hAnsi="宋体"/>
          <w:bCs/>
          <w:sz w:val="28"/>
          <w:szCs w:val="28"/>
        </w:rPr>
        <w:t>过程中不能正常升压</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：201</w:t>
      </w:r>
      <w:r w:rsidR="009220E2" w:rsidRPr="00F116D2">
        <w:rPr>
          <w:rFonts w:ascii="仿宋_GB2312" w:eastAsia="仿宋_GB2312" w:hAnsi="宋体"/>
          <w:bCs/>
          <w:sz w:val="28"/>
          <w:szCs w:val="28"/>
        </w:rPr>
        <w:t>6</w:t>
      </w:r>
      <w:r w:rsidR="009220E2" w:rsidRPr="00F116D2">
        <w:rPr>
          <w:rFonts w:ascii="仿宋_GB2312" w:eastAsia="仿宋_GB2312" w:hAnsi="宋体" w:hint="eastAsia"/>
          <w:bCs/>
          <w:sz w:val="28"/>
          <w:szCs w:val="28"/>
        </w:rPr>
        <w:t>年11月10日</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故障及维修经过： 在2米激波风洞C膜片夹紧中，发现不能</w:t>
      </w:r>
      <w:r w:rsidRPr="00F116D2">
        <w:rPr>
          <w:rFonts w:ascii="仿宋_GB2312" w:eastAsia="仿宋_GB2312" w:hAnsi="宋体"/>
          <w:bCs/>
          <w:sz w:val="28"/>
          <w:szCs w:val="28"/>
        </w:rPr>
        <w:t>正常升压。</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最初</w:t>
      </w:r>
      <w:r w:rsidR="009220E2" w:rsidRPr="00F116D2">
        <w:rPr>
          <w:rFonts w:ascii="仿宋_GB2312" w:eastAsia="仿宋_GB2312" w:hAnsi="宋体" w:hint="eastAsia"/>
          <w:bCs/>
          <w:sz w:val="28"/>
          <w:szCs w:val="28"/>
        </w:rPr>
        <w:t>怀疑</w:t>
      </w:r>
      <w:r w:rsidR="009220E2" w:rsidRPr="00F116D2">
        <w:rPr>
          <w:rFonts w:ascii="仿宋_GB2312" w:eastAsia="仿宋_GB2312" w:hAnsi="宋体"/>
          <w:bCs/>
          <w:sz w:val="28"/>
          <w:szCs w:val="28"/>
        </w:rPr>
        <w:t>增压泵出现问题，对增压泵进行更换后</w:t>
      </w:r>
      <w:r w:rsidR="009220E2" w:rsidRPr="00F116D2">
        <w:rPr>
          <w:rFonts w:ascii="仿宋_GB2312" w:eastAsia="仿宋_GB2312" w:hAnsi="宋体" w:hint="eastAsia"/>
          <w:bCs/>
          <w:sz w:val="28"/>
          <w:szCs w:val="28"/>
        </w:rPr>
        <w:t>问题并没有得到</w:t>
      </w:r>
      <w:r w:rsidR="009220E2" w:rsidRPr="00F116D2">
        <w:rPr>
          <w:rFonts w:ascii="仿宋_GB2312" w:eastAsia="仿宋_GB2312" w:hAnsi="宋体"/>
          <w:bCs/>
          <w:sz w:val="28"/>
          <w:szCs w:val="28"/>
        </w:rPr>
        <w:t>解决</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最后对油管拆卸后在油路块中发现一个约两毫米的</w:t>
      </w:r>
      <w:r w:rsidR="009220E2" w:rsidRPr="00F116D2">
        <w:rPr>
          <w:rFonts w:ascii="仿宋_GB2312" w:eastAsia="仿宋_GB2312" w:hAnsi="宋体" w:hint="eastAsia"/>
          <w:bCs/>
          <w:sz w:val="28"/>
          <w:szCs w:val="28"/>
        </w:rPr>
        <w:t>杂质，</w:t>
      </w:r>
      <w:r w:rsidR="009220E2" w:rsidRPr="00F116D2">
        <w:rPr>
          <w:rFonts w:ascii="仿宋_GB2312" w:eastAsia="仿宋_GB2312" w:hAnsi="宋体"/>
          <w:bCs/>
          <w:sz w:val="28"/>
          <w:szCs w:val="28"/>
        </w:rPr>
        <w:t>将</w:t>
      </w:r>
      <w:r w:rsidR="009220E2" w:rsidRPr="00F116D2">
        <w:rPr>
          <w:rFonts w:ascii="仿宋_GB2312" w:eastAsia="仿宋_GB2312" w:hAnsi="宋体" w:hint="eastAsia"/>
          <w:bCs/>
          <w:sz w:val="28"/>
          <w:szCs w:val="28"/>
        </w:rPr>
        <w:t>该</w:t>
      </w:r>
      <w:r w:rsidR="009220E2" w:rsidRPr="00F116D2">
        <w:rPr>
          <w:rFonts w:ascii="仿宋_GB2312" w:eastAsia="仿宋_GB2312" w:hAnsi="宋体"/>
          <w:bCs/>
          <w:sz w:val="28"/>
          <w:szCs w:val="28"/>
        </w:rPr>
        <w:t>渣滓清除后恢复各油管后该问题得到解决。</w:t>
      </w:r>
    </w:p>
    <w:p w:rsidR="009220E2" w:rsidRPr="00F116D2"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r w:rsidR="009220E2" w:rsidRPr="00F116D2">
        <w:rPr>
          <w:rFonts w:ascii="仿宋_GB2312" w:eastAsia="仿宋_GB2312" w:hAnsi="宋体" w:hint="eastAsia"/>
          <w:bCs/>
          <w:sz w:val="28"/>
          <w:szCs w:val="28"/>
        </w:rPr>
        <w:t>液压系统</w:t>
      </w:r>
      <w:r w:rsidR="009220E2" w:rsidRPr="00F116D2">
        <w:rPr>
          <w:rFonts w:ascii="仿宋_GB2312" w:eastAsia="仿宋_GB2312" w:hAnsi="宋体"/>
          <w:bCs/>
          <w:sz w:val="28"/>
          <w:szCs w:val="28"/>
        </w:rPr>
        <w:t>中</w:t>
      </w:r>
      <w:r w:rsidR="009220E2" w:rsidRPr="00F116D2">
        <w:rPr>
          <w:rFonts w:ascii="仿宋_GB2312" w:eastAsia="仿宋_GB2312" w:hAnsi="宋体" w:hint="eastAsia"/>
          <w:bCs/>
          <w:sz w:val="28"/>
          <w:szCs w:val="28"/>
        </w:rPr>
        <w:t>杂质</w:t>
      </w:r>
      <w:r w:rsidR="009220E2" w:rsidRPr="00F116D2">
        <w:rPr>
          <w:rFonts w:ascii="仿宋_GB2312" w:eastAsia="仿宋_GB2312" w:hAnsi="宋体"/>
          <w:bCs/>
          <w:sz w:val="28"/>
          <w:szCs w:val="28"/>
        </w:rPr>
        <w:t>，使得单向阀未能正常关闭</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bCs/>
          <w:sz w:val="28"/>
          <w:szCs w:val="28"/>
        </w:rPr>
        <w:t>系统安装和维修</w:t>
      </w:r>
      <w:r w:rsidRPr="00F116D2">
        <w:rPr>
          <w:rFonts w:ascii="仿宋_GB2312" w:eastAsia="仿宋_GB2312" w:hAnsi="宋体" w:hint="eastAsia"/>
          <w:bCs/>
          <w:sz w:val="28"/>
          <w:szCs w:val="28"/>
        </w:rPr>
        <w:t>时</w:t>
      </w:r>
      <w:r w:rsidRPr="00F116D2">
        <w:rPr>
          <w:rFonts w:ascii="仿宋_GB2312" w:eastAsia="仿宋_GB2312" w:hAnsi="宋体"/>
          <w:bCs/>
          <w:sz w:val="28"/>
          <w:szCs w:val="28"/>
        </w:rPr>
        <w:t>需保证系统清洁。</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液压站</w:t>
      </w:r>
      <w:r w:rsidRPr="00F116D2">
        <w:rPr>
          <w:rFonts w:ascii="仿宋_GB2312" w:eastAsia="仿宋_GB2312" w:hAnsi="宋体"/>
          <w:bCs/>
          <w:sz w:val="28"/>
          <w:szCs w:val="28"/>
        </w:rPr>
        <w:t>加油时</w:t>
      </w:r>
      <w:r w:rsidRPr="00F116D2">
        <w:rPr>
          <w:rFonts w:ascii="仿宋_GB2312" w:eastAsia="仿宋_GB2312" w:hAnsi="宋体" w:hint="eastAsia"/>
          <w:bCs/>
          <w:sz w:val="28"/>
          <w:szCs w:val="28"/>
        </w:rPr>
        <w:t>，必须通过带有</w:t>
      </w:r>
      <w:r w:rsidRPr="00F116D2">
        <w:rPr>
          <w:rFonts w:ascii="仿宋_GB2312" w:eastAsia="仿宋_GB2312" w:hAnsi="宋体"/>
          <w:bCs/>
          <w:sz w:val="28"/>
          <w:szCs w:val="28"/>
        </w:rPr>
        <w:t>过滤网</w:t>
      </w:r>
      <w:r w:rsidRPr="00F116D2">
        <w:rPr>
          <w:rFonts w:ascii="仿宋_GB2312" w:eastAsia="仿宋_GB2312" w:hAnsi="宋体" w:hint="eastAsia"/>
          <w:bCs/>
          <w:sz w:val="28"/>
          <w:szCs w:val="28"/>
        </w:rPr>
        <w:t>的</w:t>
      </w:r>
      <w:r w:rsidRPr="00F116D2">
        <w:rPr>
          <w:rFonts w:ascii="仿宋_GB2312" w:eastAsia="仿宋_GB2312" w:hAnsi="宋体"/>
          <w:bCs/>
          <w:sz w:val="28"/>
          <w:szCs w:val="28"/>
        </w:rPr>
        <w:t>加油口加油，不允许</w:t>
      </w:r>
      <w:r w:rsidRPr="00F116D2">
        <w:rPr>
          <w:rFonts w:ascii="仿宋_GB2312" w:eastAsia="仿宋_GB2312" w:hAnsi="宋体" w:hint="eastAsia"/>
          <w:bCs/>
          <w:sz w:val="28"/>
          <w:szCs w:val="28"/>
        </w:rPr>
        <w:t>取掉</w:t>
      </w:r>
      <w:r w:rsidRPr="00F116D2">
        <w:rPr>
          <w:rFonts w:ascii="仿宋_GB2312" w:eastAsia="仿宋_GB2312" w:hAnsi="宋体"/>
          <w:bCs/>
          <w:sz w:val="28"/>
          <w:szCs w:val="28"/>
        </w:rPr>
        <w:t>过滤网</w:t>
      </w:r>
      <w:r w:rsidRPr="00F116D2">
        <w:rPr>
          <w:rFonts w:ascii="仿宋_GB2312" w:eastAsia="仿宋_GB2312" w:hAnsi="宋体" w:hint="eastAsia"/>
          <w:bCs/>
          <w:sz w:val="28"/>
          <w:szCs w:val="28"/>
        </w:rPr>
        <w:t>。</w:t>
      </w:r>
    </w:p>
    <w:p w:rsidR="009220E2" w:rsidRDefault="00FE01D6" w:rsidP="00FE01D6">
      <w:pPr>
        <w:pStyle w:val="1"/>
        <w:spacing w:before="200" w:after="0" w:line="360" w:lineRule="auto"/>
        <w:rPr>
          <w:rFonts w:ascii="黑体" w:eastAsia="黑体" w:hAnsi="黑体"/>
          <w:b w:val="0"/>
        </w:rPr>
      </w:pPr>
      <w:bookmarkStart w:id="292" w:name="_Toc38019593"/>
      <w:bookmarkStart w:id="293" w:name="_Toc46155217"/>
      <w:r>
        <w:rPr>
          <w:rFonts w:ascii="黑体" w:eastAsia="黑体" w:hAnsi="黑体" w:hint="eastAsia"/>
          <w:b w:val="0"/>
        </w:rPr>
        <w:t>3</w:t>
      </w:r>
      <w:r w:rsidR="009220E2" w:rsidRPr="00FE01D6">
        <w:rPr>
          <w:rFonts w:ascii="黑体" w:eastAsia="黑体" w:hAnsi="黑体" w:hint="eastAsia"/>
          <w:b w:val="0"/>
        </w:rPr>
        <w:t>.5  高焓膨胀管风洞</w:t>
      </w:r>
      <w:bookmarkEnd w:id="292"/>
      <w:bookmarkEnd w:id="293"/>
    </w:p>
    <w:p w:rsidR="00FE01D6" w:rsidRPr="00FE01D6" w:rsidRDefault="00FE01D6" w:rsidP="00FE01D6">
      <w:pPr>
        <w:pStyle w:val="2"/>
        <w:spacing w:line="360" w:lineRule="auto"/>
        <w:rPr>
          <w:rFonts w:ascii="楷体_GB2312" w:eastAsia="楷体_GB2312" w:hAnsi="楷体"/>
        </w:rPr>
      </w:pPr>
      <w:bookmarkStart w:id="294" w:name="_Toc46155218"/>
      <w:r>
        <w:rPr>
          <w:rFonts w:ascii="楷体_GB2312" w:eastAsia="楷体_GB2312" w:hAnsi="楷体" w:hint="eastAsia"/>
        </w:rPr>
        <w:t>3.5.1本体系统</w:t>
      </w:r>
      <w:bookmarkEnd w:id="294"/>
    </w:p>
    <w:p w:rsidR="009220E2" w:rsidRPr="00DF3DE1" w:rsidRDefault="009220E2" w:rsidP="00281C55">
      <w:pPr>
        <w:pStyle w:val="3"/>
        <w:spacing w:line="360" w:lineRule="auto"/>
        <w:rPr>
          <w:rFonts w:ascii="仿宋_GB2312" w:eastAsia="仿宋_GB2312"/>
          <w:b/>
          <w:sz w:val="28"/>
          <w:szCs w:val="28"/>
        </w:rPr>
      </w:pPr>
      <w:bookmarkStart w:id="295" w:name="_Toc38019594"/>
      <w:bookmarkStart w:id="296" w:name="_Toc46155219"/>
      <w:r w:rsidRPr="00DF3DE1">
        <w:rPr>
          <w:rFonts w:ascii="仿宋_GB2312" w:eastAsia="仿宋_GB2312" w:hint="eastAsia"/>
          <w:b/>
          <w:sz w:val="28"/>
          <w:szCs w:val="28"/>
        </w:rPr>
        <w:t>组成</w:t>
      </w:r>
      <w:bookmarkEnd w:id="295"/>
      <w:bookmarkEnd w:id="296"/>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高焓膨胀管风洞设备本体主要包括活塞驱动段、激波管驱动段、</w:t>
      </w:r>
      <w:r w:rsidRPr="00F116D2">
        <w:rPr>
          <w:rFonts w:ascii="仿宋_GB2312" w:eastAsia="仿宋_GB2312" w:hAnsi="宋体" w:hint="eastAsia"/>
          <w:bCs/>
          <w:sz w:val="28"/>
          <w:szCs w:val="28"/>
        </w:rPr>
        <w:lastRenderedPageBreak/>
        <w:t>激波管被驱动段、膨胀加速段、喷管、试验段、攻角机构、牵引系统及各部段夹膜机构等。</w:t>
      </w:r>
    </w:p>
    <w:p w:rsidR="009220E2" w:rsidRPr="008E07F6" w:rsidRDefault="009220E2" w:rsidP="00281C55">
      <w:pPr>
        <w:pStyle w:val="a0"/>
        <w:spacing w:line="360" w:lineRule="auto"/>
        <w:ind w:firstLineChars="0" w:firstLine="0"/>
      </w:pPr>
      <w:r w:rsidRPr="00E93BD5">
        <w:rPr>
          <w:noProof/>
        </w:rPr>
        <w:drawing>
          <wp:inline distT="0" distB="0" distL="0" distR="0" wp14:anchorId="41B62697" wp14:editId="03F34DA5">
            <wp:extent cx="5273779" cy="2132468"/>
            <wp:effectExtent l="0" t="0" r="0" b="0"/>
            <wp:docPr id="14" name="图片 14" descr="H:\照片备份\502风洞设备照片（报告用）\膨胀管照片\DSC0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照片备份\502风洞设备照片（报告用）\膨胀管照片\DSC02150.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350"/>
                    <a:stretch/>
                  </pic:blipFill>
                  <pic:spPr bwMode="auto">
                    <a:xfrm>
                      <a:off x="0" y="0"/>
                      <a:ext cx="5274310" cy="2132683"/>
                    </a:xfrm>
                    <a:prstGeom prst="rect">
                      <a:avLst/>
                    </a:prstGeom>
                    <a:noFill/>
                    <a:ln>
                      <a:noFill/>
                    </a:ln>
                    <a:extLst>
                      <a:ext uri="{53640926-AAD7-44D8-BBD7-CCE9431645EC}">
                        <a14:shadowObscured xmlns:a14="http://schemas.microsoft.com/office/drawing/2010/main"/>
                      </a:ext>
                    </a:extLst>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297" w:name="_Toc38019595"/>
      <w:bookmarkStart w:id="298" w:name="_Toc46155220"/>
      <w:r w:rsidRPr="00DF3DE1">
        <w:rPr>
          <w:rFonts w:ascii="仿宋_GB2312" w:eastAsia="仿宋_GB2312" w:hint="eastAsia"/>
          <w:b/>
          <w:sz w:val="28"/>
          <w:szCs w:val="28"/>
        </w:rPr>
        <w:t>工作原理</w:t>
      </w:r>
      <w:bookmarkEnd w:id="297"/>
      <w:bookmarkEnd w:id="298"/>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活塞驱动段主要由高压储气罐、活塞压缩管、自由活塞、质量块及相应的支撑装置组成，主要作用是通过高压储气罐里的高压气体驱动自由活塞沿活塞压缩管向右运动，压缩自由活塞右端的气体使其升温、升压，</w:t>
      </w:r>
      <w:r w:rsidRPr="00F116D2">
        <w:rPr>
          <w:rFonts w:ascii="仿宋_GB2312" w:eastAsia="仿宋_GB2312" w:hAnsi="宋体"/>
          <w:bCs/>
          <w:sz w:val="28"/>
          <w:szCs w:val="28"/>
        </w:rPr>
        <w:t>产生风洞所需的</w:t>
      </w:r>
      <w:r w:rsidRPr="00F116D2">
        <w:rPr>
          <w:rFonts w:ascii="仿宋_GB2312" w:eastAsia="仿宋_GB2312" w:hAnsi="宋体" w:hint="eastAsia"/>
          <w:bCs/>
          <w:sz w:val="28"/>
          <w:szCs w:val="28"/>
        </w:rPr>
        <w:t>一级</w:t>
      </w:r>
      <w:r w:rsidRPr="00F116D2">
        <w:rPr>
          <w:rFonts w:ascii="仿宋_GB2312" w:eastAsia="仿宋_GB2312" w:hAnsi="宋体"/>
          <w:bCs/>
          <w:sz w:val="28"/>
          <w:szCs w:val="28"/>
        </w:rPr>
        <w:t>驱动气体</w:t>
      </w:r>
      <w:r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激波管驱动段的主要</w:t>
      </w:r>
      <w:r w:rsidRPr="00F116D2">
        <w:rPr>
          <w:rFonts w:ascii="仿宋_GB2312" w:eastAsia="仿宋_GB2312" w:hAnsi="宋体"/>
          <w:bCs/>
          <w:sz w:val="28"/>
          <w:szCs w:val="28"/>
        </w:rPr>
        <w:t>作用是</w:t>
      </w:r>
      <w:r w:rsidRPr="00F116D2">
        <w:rPr>
          <w:rFonts w:ascii="仿宋_GB2312" w:eastAsia="仿宋_GB2312" w:hAnsi="宋体" w:hint="eastAsia"/>
          <w:bCs/>
          <w:sz w:val="28"/>
          <w:szCs w:val="28"/>
        </w:rPr>
        <w:t>在一级</w:t>
      </w:r>
      <w:r w:rsidRPr="00F116D2">
        <w:rPr>
          <w:rFonts w:ascii="仿宋_GB2312" w:eastAsia="仿宋_GB2312" w:hAnsi="宋体"/>
          <w:bCs/>
          <w:sz w:val="28"/>
          <w:szCs w:val="28"/>
        </w:rPr>
        <w:t>驱动气体</w:t>
      </w:r>
      <w:r w:rsidRPr="00F116D2">
        <w:rPr>
          <w:rFonts w:ascii="仿宋_GB2312" w:eastAsia="仿宋_GB2312" w:hAnsi="宋体" w:hint="eastAsia"/>
          <w:bCs/>
          <w:sz w:val="28"/>
          <w:szCs w:val="28"/>
        </w:rPr>
        <w:t>作用下</w:t>
      </w:r>
      <w:r w:rsidRPr="00F116D2">
        <w:rPr>
          <w:rFonts w:ascii="仿宋_GB2312" w:eastAsia="仿宋_GB2312" w:hAnsi="宋体"/>
          <w:bCs/>
          <w:sz w:val="28"/>
          <w:szCs w:val="28"/>
        </w:rPr>
        <w:t>产生</w:t>
      </w:r>
      <w:r w:rsidRPr="00F116D2">
        <w:rPr>
          <w:rFonts w:ascii="仿宋_GB2312" w:eastAsia="仿宋_GB2312" w:hAnsi="宋体" w:hint="eastAsia"/>
          <w:bCs/>
          <w:sz w:val="28"/>
          <w:szCs w:val="28"/>
        </w:rPr>
        <w:t>高焓膨胀管风洞所需</w:t>
      </w:r>
      <w:r w:rsidRPr="00F116D2">
        <w:rPr>
          <w:rFonts w:ascii="仿宋_GB2312" w:eastAsia="仿宋_GB2312" w:hAnsi="宋体"/>
          <w:bCs/>
          <w:sz w:val="28"/>
          <w:szCs w:val="28"/>
        </w:rPr>
        <w:t>的二级驱动</w:t>
      </w:r>
      <w:r w:rsidRPr="00F116D2">
        <w:rPr>
          <w:rFonts w:ascii="仿宋_GB2312" w:eastAsia="仿宋_GB2312" w:hAnsi="宋体" w:hint="eastAsia"/>
          <w:bCs/>
          <w:sz w:val="28"/>
          <w:szCs w:val="28"/>
        </w:rPr>
        <w:t>气体。</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激波管被驱动段的</w:t>
      </w:r>
      <w:r w:rsidRPr="00F116D2">
        <w:rPr>
          <w:rFonts w:ascii="仿宋_GB2312" w:eastAsia="仿宋_GB2312" w:hAnsi="宋体"/>
          <w:bCs/>
          <w:sz w:val="28"/>
          <w:szCs w:val="28"/>
        </w:rPr>
        <w:t>作用是</w:t>
      </w:r>
      <w:r w:rsidRPr="00F116D2">
        <w:rPr>
          <w:rFonts w:ascii="仿宋_GB2312" w:eastAsia="仿宋_GB2312" w:hAnsi="宋体" w:hint="eastAsia"/>
          <w:bCs/>
          <w:sz w:val="28"/>
          <w:szCs w:val="28"/>
        </w:rPr>
        <w:t>填充实验</w:t>
      </w:r>
      <w:r w:rsidRPr="00F116D2">
        <w:rPr>
          <w:rFonts w:ascii="仿宋_GB2312" w:eastAsia="仿宋_GB2312" w:hAnsi="宋体"/>
          <w:bCs/>
          <w:sz w:val="28"/>
          <w:szCs w:val="28"/>
        </w:rPr>
        <w:t>气体，并在驱动气体作用下</w:t>
      </w:r>
      <w:r w:rsidRPr="00F116D2">
        <w:rPr>
          <w:rFonts w:ascii="仿宋_GB2312" w:eastAsia="仿宋_GB2312" w:hAnsi="宋体" w:hint="eastAsia"/>
          <w:bCs/>
          <w:sz w:val="28"/>
          <w:szCs w:val="28"/>
        </w:rPr>
        <w:t>压缩</w:t>
      </w:r>
      <w:r w:rsidRPr="00F116D2">
        <w:rPr>
          <w:rFonts w:ascii="仿宋_GB2312" w:eastAsia="仿宋_GB2312" w:hAnsi="宋体"/>
          <w:bCs/>
          <w:sz w:val="28"/>
          <w:szCs w:val="28"/>
        </w:rPr>
        <w:t>实验气体</w:t>
      </w:r>
      <w:r w:rsidRPr="00F116D2">
        <w:rPr>
          <w:rFonts w:ascii="仿宋_GB2312" w:eastAsia="仿宋_GB2312" w:hAnsi="宋体" w:hint="eastAsia"/>
          <w:bCs/>
          <w:sz w:val="28"/>
          <w:szCs w:val="28"/>
        </w:rPr>
        <w:t>，</w:t>
      </w:r>
      <w:r w:rsidRPr="00F116D2">
        <w:rPr>
          <w:rFonts w:ascii="仿宋_GB2312" w:eastAsia="仿宋_GB2312" w:hAnsi="宋体"/>
          <w:bCs/>
          <w:sz w:val="28"/>
          <w:szCs w:val="28"/>
        </w:rPr>
        <w:t>提高其能量。</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膨胀加速段的</w:t>
      </w:r>
      <w:r w:rsidRPr="00F116D2">
        <w:rPr>
          <w:rFonts w:ascii="仿宋_GB2312" w:eastAsia="仿宋_GB2312" w:hAnsi="宋体"/>
          <w:bCs/>
          <w:sz w:val="28"/>
          <w:szCs w:val="28"/>
        </w:rPr>
        <w:t>作用是使</w:t>
      </w:r>
      <w:r w:rsidRPr="00F116D2">
        <w:rPr>
          <w:rFonts w:ascii="仿宋_GB2312" w:eastAsia="仿宋_GB2312" w:hAnsi="宋体" w:hint="eastAsia"/>
          <w:bCs/>
          <w:sz w:val="28"/>
          <w:szCs w:val="28"/>
        </w:rPr>
        <w:t>实验</w:t>
      </w:r>
      <w:r w:rsidRPr="00F116D2">
        <w:rPr>
          <w:rFonts w:ascii="仿宋_GB2312" w:eastAsia="仿宋_GB2312" w:hAnsi="宋体"/>
          <w:bCs/>
          <w:sz w:val="28"/>
          <w:szCs w:val="28"/>
        </w:rPr>
        <w:t>气体</w:t>
      </w:r>
      <w:r w:rsidRPr="00F116D2">
        <w:rPr>
          <w:rFonts w:ascii="仿宋_GB2312" w:eastAsia="仿宋_GB2312" w:hAnsi="宋体" w:hint="eastAsia"/>
          <w:bCs/>
          <w:sz w:val="28"/>
          <w:szCs w:val="28"/>
        </w:rPr>
        <w:t>进行</w:t>
      </w:r>
      <w:r w:rsidRPr="00F116D2">
        <w:rPr>
          <w:rFonts w:ascii="仿宋_GB2312" w:eastAsia="仿宋_GB2312" w:hAnsi="宋体"/>
          <w:bCs/>
          <w:sz w:val="28"/>
          <w:szCs w:val="28"/>
        </w:rPr>
        <w:t>非定常膨胀，进一步提高实验气体的焓值。</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喷管为内型线</w:t>
      </w:r>
      <w:r w:rsidRPr="00F116D2">
        <w:rPr>
          <w:rFonts w:ascii="仿宋_GB2312" w:eastAsia="仿宋_GB2312" w:hAnsi="宋体"/>
          <w:bCs/>
          <w:sz w:val="28"/>
          <w:szCs w:val="28"/>
        </w:rPr>
        <w:t>为</w:t>
      </w:r>
      <w:r w:rsidRPr="00F116D2">
        <w:rPr>
          <w:rFonts w:ascii="仿宋_GB2312" w:eastAsia="仿宋_GB2312" w:hAnsi="宋体" w:hint="eastAsia"/>
          <w:bCs/>
          <w:sz w:val="28"/>
          <w:szCs w:val="28"/>
        </w:rPr>
        <w:t>双曲线</w:t>
      </w:r>
      <w:r w:rsidRPr="00F116D2">
        <w:rPr>
          <w:rFonts w:ascii="仿宋_GB2312" w:eastAsia="仿宋_GB2312" w:hAnsi="宋体"/>
          <w:bCs/>
          <w:sz w:val="28"/>
          <w:szCs w:val="28"/>
        </w:rPr>
        <w:t>的扩张</w:t>
      </w:r>
      <w:r w:rsidRPr="00F116D2">
        <w:rPr>
          <w:rFonts w:ascii="仿宋_GB2312" w:eastAsia="仿宋_GB2312" w:hAnsi="宋体" w:hint="eastAsia"/>
          <w:bCs/>
          <w:sz w:val="28"/>
          <w:szCs w:val="28"/>
        </w:rPr>
        <w:t>喷管</w:t>
      </w:r>
      <w:r w:rsidRPr="00F116D2">
        <w:rPr>
          <w:rFonts w:ascii="仿宋_GB2312" w:eastAsia="仿宋_GB2312" w:hAnsi="宋体"/>
          <w:bCs/>
          <w:sz w:val="28"/>
          <w:szCs w:val="28"/>
        </w:rPr>
        <w:t>，主要作用是使实验气体</w:t>
      </w:r>
      <w:r w:rsidRPr="00F116D2">
        <w:rPr>
          <w:rFonts w:ascii="仿宋_GB2312" w:eastAsia="仿宋_GB2312" w:hAnsi="宋体" w:hint="eastAsia"/>
          <w:bCs/>
          <w:sz w:val="28"/>
          <w:szCs w:val="28"/>
        </w:rPr>
        <w:t>进行进一步膨胀，</w:t>
      </w:r>
      <w:r w:rsidRPr="00F116D2">
        <w:rPr>
          <w:rFonts w:ascii="仿宋_GB2312" w:eastAsia="仿宋_GB2312" w:hAnsi="宋体"/>
          <w:bCs/>
          <w:sz w:val="28"/>
          <w:szCs w:val="28"/>
        </w:rPr>
        <w:t>增加</w:t>
      </w:r>
      <w:r w:rsidRPr="00F116D2">
        <w:rPr>
          <w:rFonts w:ascii="仿宋_GB2312" w:eastAsia="仿宋_GB2312" w:hAnsi="宋体" w:hint="eastAsia"/>
          <w:bCs/>
          <w:sz w:val="28"/>
          <w:szCs w:val="28"/>
        </w:rPr>
        <w:t>流场均匀</w:t>
      </w:r>
      <w:r w:rsidRPr="00F116D2">
        <w:rPr>
          <w:rFonts w:ascii="仿宋_GB2312" w:eastAsia="仿宋_GB2312" w:hAnsi="宋体"/>
          <w:bCs/>
          <w:sz w:val="28"/>
          <w:szCs w:val="28"/>
        </w:rPr>
        <w:t>区范围。</w:t>
      </w:r>
    </w:p>
    <w:p w:rsidR="009220E2" w:rsidRPr="00DF3DE1" w:rsidRDefault="009220E2" w:rsidP="00281C55">
      <w:pPr>
        <w:pStyle w:val="3"/>
        <w:spacing w:line="360" w:lineRule="auto"/>
        <w:rPr>
          <w:rFonts w:ascii="仿宋_GB2312" w:eastAsia="仿宋_GB2312"/>
          <w:b/>
          <w:sz w:val="28"/>
          <w:szCs w:val="28"/>
        </w:rPr>
      </w:pPr>
      <w:bookmarkStart w:id="299" w:name="_Toc38019596"/>
      <w:bookmarkStart w:id="300" w:name="_Toc46155221"/>
      <w:r w:rsidRPr="00DF3DE1">
        <w:rPr>
          <w:rFonts w:ascii="仿宋_GB2312" w:eastAsia="仿宋_GB2312" w:hint="eastAsia"/>
          <w:b/>
          <w:sz w:val="28"/>
          <w:szCs w:val="28"/>
        </w:rPr>
        <w:t>故障</w:t>
      </w:r>
      <w:bookmarkEnd w:id="299"/>
      <w:bookmarkEnd w:id="300"/>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3.5.1.1</w:t>
      </w:r>
      <w:r w:rsidR="00E06643" w:rsidRPr="00E06643">
        <w:rPr>
          <w:rFonts w:ascii="仿宋_GB2312" w:eastAsia="仿宋_GB2312" w:hAnsi="宋体" w:hint="eastAsia"/>
          <w:b/>
          <w:bCs/>
          <w:sz w:val="28"/>
          <w:szCs w:val="28"/>
        </w:rPr>
        <w:t>故障一</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夹膜环损伤</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2019</w:t>
      </w:r>
      <w:r w:rsidR="009220E2" w:rsidRPr="00F116D2">
        <w:rPr>
          <w:rFonts w:ascii="仿宋_GB2312" w:eastAsia="仿宋_GB2312" w:hAnsi="宋体" w:hint="eastAsia"/>
          <w:bCs/>
          <w:sz w:val="28"/>
          <w:szCs w:val="28"/>
        </w:rPr>
        <w:t>年10月，</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：徐先富</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：第二夹膜机</w:t>
      </w:r>
      <w:r w:rsidR="009220E2" w:rsidRPr="00F116D2">
        <w:rPr>
          <w:rFonts w:ascii="仿宋_GB2312" w:eastAsia="仿宋_GB2312" w:hAnsi="宋体"/>
          <w:bCs/>
          <w:sz w:val="28"/>
          <w:szCs w:val="28"/>
        </w:rPr>
        <w:t>夹膜</w:t>
      </w:r>
      <w:r w:rsidR="009220E2" w:rsidRPr="00F116D2">
        <w:rPr>
          <w:rFonts w:ascii="仿宋_GB2312" w:eastAsia="仿宋_GB2312" w:hAnsi="宋体" w:hint="eastAsia"/>
          <w:bCs/>
          <w:sz w:val="28"/>
          <w:szCs w:val="28"/>
        </w:rPr>
        <w:t>时</w:t>
      </w:r>
      <w:r w:rsidR="009220E2" w:rsidRPr="00F116D2">
        <w:rPr>
          <w:rFonts w:ascii="仿宋_GB2312" w:eastAsia="仿宋_GB2312" w:hAnsi="宋体"/>
          <w:bCs/>
          <w:sz w:val="28"/>
          <w:szCs w:val="28"/>
        </w:rPr>
        <w:t>，夹膜环</w:t>
      </w:r>
      <w:r w:rsidR="009220E2" w:rsidRPr="00F116D2">
        <w:rPr>
          <w:rFonts w:ascii="仿宋_GB2312" w:eastAsia="仿宋_GB2312" w:hAnsi="宋体" w:hint="eastAsia"/>
          <w:bCs/>
          <w:sz w:val="28"/>
          <w:szCs w:val="28"/>
        </w:rPr>
        <w:t>与激波</w:t>
      </w:r>
      <w:r w:rsidR="009220E2" w:rsidRPr="00F116D2">
        <w:rPr>
          <w:rFonts w:ascii="仿宋_GB2312" w:eastAsia="仿宋_GB2312" w:hAnsi="宋体"/>
          <w:bCs/>
          <w:sz w:val="28"/>
          <w:szCs w:val="28"/>
        </w:rPr>
        <w:t>管体不同</w:t>
      </w:r>
      <w:r w:rsidR="009220E2" w:rsidRPr="00F116D2">
        <w:rPr>
          <w:rFonts w:ascii="仿宋_GB2312" w:eastAsia="仿宋_GB2312" w:hAnsi="宋体" w:hint="eastAsia"/>
          <w:bCs/>
          <w:sz w:val="28"/>
          <w:szCs w:val="28"/>
        </w:rPr>
        <w:t>轴</w:t>
      </w:r>
      <w:r w:rsidR="009220E2" w:rsidRPr="00F116D2">
        <w:rPr>
          <w:rFonts w:ascii="仿宋_GB2312" w:eastAsia="仿宋_GB2312" w:hAnsi="宋体"/>
          <w:bCs/>
          <w:sz w:val="28"/>
          <w:szCs w:val="28"/>
        </w:rPr>
        <w:lastRenderedPageBreak/>
        <w:t>导致夹膜环损伤</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：在</w:t>
      </w:r>
      <w:r w:rsidR="009220E2" w:rsidRPr="00F116D2">
        <w:rPr>
          <w:rFonts w:ascii="仿宋_GB2312" w:eastAsia="仿宋_GB2312" w:hAnsi="宋体"/>
          <w:bCs/>
          <w:sz w:val="28"/>
          <w:szCs w:val="28"/>
        </w:rPr>
        <w:t>夹膜过程中，操作人员未按要求</w:t>
      </w:r>
      <w:r w:rsidR="009220E2" w:rsidRPr="00F116D2">
        <w:rPr>
          <w:rFonts w:ascii="仿宋_GB2312" w:eastAsia="仿宋_GB2312" w:hAnsi="宋体" w:hint="eastAsia"/>
          <w:bCs/>
          <w:sz w:val="28"/>
          <w:szCs w:val="28"/>
        </w:rPr>
        <w:t>对</w:t>
      </w:r>
      <w:r w:rsidR="009220E2" w:rsidRPr="00F116D2">
        <w:rPr>
          <w:rFonts w:ascii="仿宋_GB2312" w:eastAsia="仿宋_GB2312" w:hAnsi="宋体"/>
          <w:bCs/>
          <w:sz w:val="28"/>
          <w:szCs w:val="28"/>
        </w:rPr>
        <w:t>夹膜机构运行状态进行监测，未手动调整夹膜环</w:t>
      </w:r>
      <w:r w:rsidR="009220E2" w:rsidRPr="00F116D2">
        <w:rPr>
          <w:rFonts w:ascii="仿宋_GB2312" w:eastAsia="仿宋_GB2312" w:hAnsi="宋体" w:hint="eastAsia"/>
          <w:bCs/>
          <w:sz w:val="28"/>
          <w:szCs w:val="28"/>
        </w:rPr>
        <w:t>保持</w:t>
      </w:r>
      <w:r w:rsidR="009220E2" w:rsidRPr="00F116D2">
        <w:rPr>
          <w:rFonts w:ascii="仿宋_GB2312" w:eastAsia="仿宋_GB2312" w:hAnsi="宋体"/>
          <w:bCs/>
          <w:sz w:val="28"/>
          <w:szCs w:val="28"/>
        </w:rPr>
        <w:t>夹膜环与激波管</w:t>
      </w:r>
      <w:r w:rsidR="009220E2" w:rsidRPr="00F116D2">
        <w:rPr>
          <w:rFonts w:ascii="仿宋_GB2312" w:eastAsia="仿宋_GB2312" w:hAnsi="宋体" w:hint="eastAsia"/>
          <w:bCs/>
          <w:sz w:val="28"/>
          <w:szCs w:val="28"/>
        </w:rPr>
        <w:t>管</w:t>
      </w:r>
      <w:r w:rsidR="009220E2" w:rsidRPr="00F116D2">
        <w:rPr>
          <w:rFonts w:ascii="仿宋_GB2312" w:eastAsia="仿宋_GB2312" w:hAnsi="宋体"/>
          <w:bCs/>
          <w:sz w:val="28"/>
          <w:szCs w:val="28"/>
        </w:rPr>
        <w:t>体同轴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导致夹膜环损伤。</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bCs/>
          <w:sz w:val="28"/>
          <w:szCs w:val="28"/>
        </w:rPr>
        <w:t xml:space="preserve">： </w:t>
      </w:r>
      <w:r w:rsidR="009220E2" w:rsidRPr="00F116D2">
        <w:rPr>
          <w:rFonts w:ascii="仿宋_GB2312" w:eastAsia="仿宋_GB2312" w:hAnsi="宋体" w:hint="eastAsia"/>
          <w:bCs/>
          <w:sz w:val="28"/>
          <w:szCs w:val="28"/>
        </w:rPr>
        <w:t>对</w:t>
      </w:r>
      <w:r w:rsidR="009220E2" w:rsidRPr="00F116D2">
        <w:rPr>
          <w:rFonts w:ascii="仿宋_GB2312" w:eastAsia="仿宋_GB2312" w:hAnsi="宋体"/>
          <w:bCs/>
          <w:sz w:val="28"/>
          <w:szCs w:val="28"/>
        </w:rPr>
        <w:t>受损的夹膜环</w:t>
      </w:r>
      <w:r w:rsidR="009220E2" w:rsidRPr="00F116D2">
        <w:rPr>
          <w:rFonts w:ascii="仿宋_GB2312" w:eastAsia="仿宋_GB2312" w:hAnsi="宋体" w:hint="eastAsia"/>
          <w:bCs/>
          <w:sz w:val="28"/>
          <w:szCs w:val="28"/>
        </w:rPr>
        <w:t>和</w:t>
      </w:r>
      <w:r w:rsidR="009220E2" w:rsidRPr="00F116D2">
        <w:rPr>
          <w:rFonts w:ascii="仿宋_GB2312" w:eastAsia="仿宋_GB2312" w:hAnsi="宋体"/>
          <w:bCs/>
          <w:sz w:val="28"/>
          <w:szCs w:val="28"/>
        </w:rPr>
        <w:t>激波管进行打磨修复。</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：操作</w:t>
      </w:r>
      <w:r w:rsidR="009220E2" w:rsidRPr="00F116D2">
        <w:rPr>
          <w:rFonts w:ascii="仿宋_GB2312" w:eastAsia="仿宋_GB2312" w:hAnsi="宋体"/>
          <w:bCs/>
          <w:sz w:val="28"/>
          <w:szCs w:val="28"/>
        </w:rPr>
        <w:t>要严格遵守操作规程</w:t>
      </w:r>
      <w:r w:rsidR="009220E2" w:rsidRPr="00F116D2">
        <w:rPr>
          <w:rFonts w:ascii="仿宋_GB2312" w:eastAsia="仿宋_GB2312" w:hAnsi="宋体" w:hint="eastAsia"/>
          <w:bCs/>
          <w:sz w:val="28"/>
          <w:szCs w:val="28"/>
        </w:rPr>
        <w:t>，严格落实</w:t>
      </w:r>
      <w:r w:rsidR="009220E2" w:rsidRPr="00F116D2">
        <w:rPr>
          <w:rFonts w:ascii="仿宋_GB2312" w:eastAsia="仿宋_GB2312" w:hAnsi="宋体"/>
          <w:bCs/>
          <w:sz w:val="28"/>
          <w:szCs w:val="28"/>
        </w:rPr>
        <w:t>夹膜过程中的检查，操作时一人将夹膜环与激波管</w:t>
      </w:r>
      <w:r w:rsidR="009220E2" w:rsidRPr="00F116D2">
        <w:rPr>
          <w:rFonts w:ascii="仿宋_GB2312" w:eastAsia="仿宋_GB2312" w:hAnsi="宋体" w:hint="eastAsia"/>
          <w:bCs/>
          <w:sz w:val="28"/>
          <w:szCs w:val="28"/>
        </w:rPr>
        <w:t>调</w:t>
      </w:r>
      <w:r w:rsidR="009220E2" w:rsidRPr="00F116D2">
        <w:rPr>
          <w:rFonts w:ascii="仿宋_GB2312" w:eastAsia="仿宋_GB2312" w:hAnsi="宋体"/>
          <w:bCs/>
          <w:sz w:val="28"/>
          <w:szCs w:val="28"/>
        </w:rPr>
        <w:t>至同轴，</w:t>
      </w:r>
      <w:r w:rsidR="009220E2" w:rsidRPr="00F116D2">
        <w:rPr>
          <w:rFonts w:ascii="仿宋_GB2312" w:eastAsia="仿宋_GB2312" w:hAnsi="宋体" w:hint="eastAsia"/>
          <w:bCs/>
          <w:sz w:val="28"/>
          <w:szCs w:val="28"/>
        </w:rPr>
        <w:t>另一人</w:t>
      </w:r>
      <w:r w:rsidR="009220E2" w:rsidRPr="00F116D2">
        <w:rPr>
          <w:rFonts w:ascii="仿宋_GB2312" w:eastAsia="仿宋_GB2312" w:hAnsi="宋体"/>
          <w:bCs/>
          <w:sz w:val="28"/>
          <w:szCs w:val="28"/>
        </w:rPr>
        <w:t>需时刻准备按下停止按钮，以防</w:t>
      </w:r>
      <w:r w:rsidR="009220E2" w:rsidRPr="00F116D2">
        <w:rPr>
          <w:rFonts w:ascii="仿宋_GB2312" w:eastAsia="仿宋_GB2312" w:hAnsi="宋体" w:hint="eastAsia"/>
          <w:bCs/>
          <w:sz w:val="28"/>
          <w:szCs w:val="28"/>
        </w:rPr>
        <w:t>人员</w:t>
      </w:r>
      <w:r w:rsidR="009220E2" w:rsidRPr="00F116D2">
        <w:rPr>
          <w:rFonts w:ascii="仿宋_GB2312" w:eastAsia="仿宋_GB2312" w:hAnsi="宋体"/>
          <w:bCs/>
          <w:sz w:val="28"/>
          <w:szCs w:val="28"/>
        </w:rPr>
        <w:t>与设备受伤</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操作时需加强</w:t>
      </w:r>
      <w:r w:rsidR="009220E2" w:rsidRPr="00F116D2">
        <w:rPr>
          <w:rFonts w:ascii="仿宋_GB2312" w:eastAsia="仿宋_GB2312" w:hAnsi="宋体" w:hint="eastAsia"/>
          <w:bCs/>
          <w:sz w:val="28"/>
          <w:szCs w:val="28"/>
        </w:rPr>
        <w:t>检查</w:t>
      </w:r>
      <w:r w:rsidR="009220E2" w:rsidRPr="00F116D2">
        <w:rPr>
          <w:rFonts w:ascii="仿宋_GB2312" w:eastAsia="仿宋_GB2312" w:hAnsi="宋体"/>
          <w:bCs/>
          <w:sz w:val="28"/>
          <w:szCs w:val="28"/>
        </w:rPr>
        <w:t>，防止发生事故。</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3.5.1.2</w:t>
      </w:r>
      <w:r w:rsidR="00E06643" w:rsidRPr="00E06643">
        <w:rPr>
          <w:rFonts w:ascii="仿宋_GB2312" w:eastAsia="仿宋_GB2312" w:hAnsi="宋体" w:hint="eastAsia"/>
          <w:b/>
          <w:bCs/>
          <w:sz w:val="28"/>
          <w:szCs w:val="28"/>
        </w:rPr>
        <w:t>故障二</w:t>
      </w:r>
      <w:r w:rsidR="009220E2" w:rsidRPr="00F116D2">
        <w:rPr>
          <w:rFonts w:ascii="仿宋_GB2312" w:eastAsia="仿宋_GB2312" w:hAnsi="宋体" w:hint="eastAsia"/>
          <w:bCs/>
          <w:sz w:val="28"/>
          <w:szCs w:val="28"/>
        </w:rPr>
        <w:t>：喷管</w:t>
      </w:r>
      <w:r w:rsidR="009220E2" w:rsidRPr="00F116D2">
        <w:rPr>
          <w:rFonts w:ascii="仿宋_GB2312" w:eastAsia="仿宋_GB2312" w:hAnsi="宋体"/>
          <w:bCs/>
          <w:sz w:val="28"/>
          <w:szCs w:val="28"/>
        </w:rPr>
        <w:t>充气</w:t>
      </w:r>
      <w:r w:rsidR="009220E2" w:rsidRPr="00F116D2">
        <w:rPr>
          <w:rFonts w:ascii="仿宋_GB2312" w:eastAsia="仿宋_GB2312" w:hAnsi="宋体" w:hint="eastAsia"/>
          <w:bCs/>
          <w:sz w:val="28"/>
          <w:szCs w:val="28"/>
        </w:rPr>
        <w:t>密封圈挤坏</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2019</w:t>
      </w:r>
      <w:r w:rsidR="009220E2" w:rsidRPr="00F116D2">
        <w:rPr>
          <w:rFonts w:ascii="仿宋_GB2312" w:eastAsia="仿宋_GB2312" w:hAnsi="宋体" w:hint="eastAsia"/>
          <w:bCs/>
          <w:sz w:val="28"/>
          <w:szCs w:val="28"/>
        </w:rPr>
        <w:t>年</w:t>
      </w:r>
      <w:r w:rsidR="009220E2" w:rsidRPr="00F116D2">
        <w:rPr>
          <w:rFonts w:ascii="仿宋_GB2312" w:eastAsia="仿宋_GB2312" w:hAnsi="宋体"/>
          <w:bCs/>
          <w:sz w:val="28"/>
          <w:szCs w:val="28"/>
        </w:rPr>
        <w:t>4</w:t>
      </w:r>
      <w:r w:rsidR="009220E2" w:rsidRPr="00F116D2">
        <w:rPr>
          <w:rFonts w:ascii="仿宋_GB2312" w:eastAsia="仿宋_GB2312" w:hAnsi="宋体" w:hint="eastAsia"/>
          <w:bCs/>
          <w:sz w:val="28"/>
          <w:szCs w:val="28"/>
        </w:rPr>
        <w:t>月，</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：徐先富、</w:t>
      </w:r>
      <w:r w:rsidR="009220E2" w:rsidRPr="00F116D2">
        <w:rPr>
          <w:rFonts w:ascii="仿宋_GB2312" w:eastAsia="仿宋_GB2312" w:hAnsi="宋体"/>
          <w:bCs/>
          <w:sz w:val="28"/>
          <w:szCs w:val="28"/>
        </w:rPr>
        <w:t>刘鉴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陈柳吉</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：在</w:t>
      </w:r>
      <w:r w:rsidR="009220E2" w:rsidRPr="00F116D2">
        <w:rPr>
          <w:rFonts w:ascii="仿宋_GB2312" w:eastAsia="仿宋_GB2312" w:hAnsi="宋体"/>
          <w:bCs/>
          <w:sz w:val="28"/>
          <w:szCs w:val="28"/>
        </w:rPr>
        <w:t>拉动</w:t>
      </w:r>
      <w:r w:rsidR="009220E2" w:rsidRPr="00F116D2">
        <w:rPr>
          <w:rFonts w:ascii="仿宋_GB2312" w:eastAsia="仿宋_GB2312" w:hAnsi="宋体" w:hint="eastAsia"/>
          <w:bCs/>
          <w:sz w:val="28"/>
          <w:szCs w:val="28"/>
        </w:rPr>
        <w:t>激</w:t>
      </w:r>
      <w:r w:rsidR="009220E2" w:rsidRPr="00F116D2">
        <w:rPr>
          <w:rFonts w:ascii="仿宋_GB2312" w:eastAsia="仿宋_GB2312" w:hAnsi="宋体"/>
          <w:bCs/>
          <w:sz w:val="28"/>
          <w:szCs w:val="28"/>
        </w:rPr>
        <w:t>波管时，</w:t>
      </w:r>
      <w:r w:rsidR="009220E2" w:rsidRPr="00F116D2">
        <w:rPr>
          <w:rFonts w:ascii="仿宋_GB2312" w:eastAsia="仿宋_GB2312" w:hAnsi="宋体" w:hint="eastAsia"/>
          <w:bCs/>
          <w:sz w:val="28"/>
          <w:szCs w:val="28"/>
        </w:rPr>
        <w:t>喷管</w:t>
      </w:r>
      <w:r w:rsidR="009220E2" w:rsidRPr="00F116D2">
        <w:rPr>
          <w:rFonts w:ascii="仿宋_GB2312" w:eastAsia="仿宋_GB2312" w:hAnsi="宋体"/>
          <w:bCs/>
          <w:sz w:val="28"/>
          <w:szCs w:val="28"/>
        </w:rPr>
        <w:t>超出限位</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导致喷管与充气密封圈脱开</w:t>
      </w:r>
      <w:r w:rsidR="009220E2" w:rsidRPr="00F116D2">
        <w:rPr>
          <w:rFonts w:ascii="仿宋_GB2312" w:eastAsia="仿宋_GB2312" w:hAnsi="宋体" w:hint="eastAsia"/>
          <w:bCs/>
          <w:sz w:val="28"/>
          <w:szCs w:val="28"/>
        </w:rPr>
        <w:t>。在喷管</w:t>
      </w:r>
      <w:r w:rsidR="009220E2" w:rsidRPr="00F116D2">
        <w:rPr>
          <w:rFonts w:ascii="仿宋_GB2312" w:eastAsia="仿宋_GB2312" w:hAnsi="宋体"/>
          <w:bCs/>
          <w:sz w:val="28"/>
          <w:szCs w:val="28"/>
        </w:rPr>
        <w:t>与试验段合拢时，未提前将</w:t>
      </w:r>
      <w:r w:rsidR="009220E2" w:rsidRPr="00F116D2">
        <w:rPr>
          <w:rFonts w:ascii="仿宋_GB2312" w:eastAsia="仿宋_GB2312" w:hAnsi="宋体" w:hint="eastAsia"/>
          <w:bCs/>
          <w:sz w:val="28"/>
          <w:szCs w:val="28"/>
        </w:rPr>
        <w:t>充气密封圈内</w:t>
      </w:r>
      <w:r w:rsidR="009220E2" w:rsidRPr="00F116D2">
        <w:rPr>
          <w:rFonts w:ascii="仿宋_GB2312" w:eastAsia="仿宋_GB2312" w:hAnsi="宋体"/>
          <w:bCs/>
          <w:sz w:val="28"/>
          <w:szCs w:val="28"/>
        </w:rPr>
        <w:t>的空气放</w:t>
      </w:r>
      <w:r w:rsidR="009220E2" w:rsidRPr="00F116D2">
        <w:rPr>
          <w:rFonts w:ascii="仿宋_GB2312" w:eastAsia="仿宋_GB2312" w:hAnsi="宋体" w:hint="eastAsia"/>
          <w:bCs/>
          <w:sz w:val="28"/>
          <w:szCs w:val="28"/>
        </w:rPr>
        <w:t>掉</w:t>
      </w:r>
      <w:r w:rsidR="009220E2" w:rsidRPr="00F116D2">
        <w:rPr>
          <w:rFonts w:ascii="仿宋_GB2312" w:eastAsia="仿宋_GB2312" w:hAnsi="宋体"/>
          <w:bCs/>
          <w:sz w:val="28"/>
          <w:szCs w:val="28"/>
        </w:rPr>
        <w:t>，导致充气密封圈挤坏。</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喷管</w:t>
      </w:r>
      <w:r w:rsidR="009220E2" w:rsidRPr="00F116D2">
        <w:rPr>
          <w:rFonts w:ascii="仿宋_GB2312" w:eastAsia="仿宋_GB2312" w:hAnsi="宋体"/>
          <w:bCs/>
          <w:sz w:val="28"/>
          <w:szCs w:val="28"/>
        </w:rPr>
        <w:t>与试验段重新连接</w:t>
      </w:r>
      <w:r w:rsidR="009220E2" w:rsidRPr="00F116D2">
        <w:rPr>
          <w:rFonts w:ascii="仿宋_GB2312" w:eastAsia="仿宋_GB2312" w:hAnsi="宋体" w:hint="eastAsia"/>
          <w:bCs/>
          <w:sz w:val="28"/>
          <w:szCs w:val="28"/>
        </w:rPr>
        <w:t>后</w:t>
      </w:r>
      <w:r w:rsidR="009220E2" w:rsidRPr="00F116D2">
        <w:rPr>
          <w:rFonts w:ascii="仿宋_GB2312" w:eastAsia="仿宋_GB2312" w:hAnsi="宋体"/>
          <w:bCs/>
          <w:sz w:val="28"/>
          <w:szCs w:val="28"/>
        </w:rPr>
        <w:t>，听见</w:t>
      </w:r>
      <w:r w:rsidR="009220E2" w:rsidRPr="00F116D2">
        <w:rPr>
          <w:rFonts w:ascii="仿宋_GB2312" w:eastAsia="仿宋_GB2312" w:hAnsi="宋体" w:hint="eastAsia"/>
          <w:bCs/>
          <w:sz w:val="28"/>
          <w:szCs w:val="28"/>
        </w:rPr>
        <w:t>充气密封圈</w:t>
      </w:r>
      <w:r w:rsidR="009220E2" w:rsidRPr="00F116D2">
        <w:rPr>
          <w:rFonts w:ascii="仿宋_GB2312" w:eastAsia="仿宋_GB2312" w:hAnsi="宋体"/>
          <w:bCs/>
          <w:sz w:val="28"/>
          <w:szCs w:val="28"/>
        </w:rPr>
        <w:t>漏气声</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 xml:space="preserve"> </w:t>
      </w:r>
      <w:r w:rsidR="009220E2" w:rsidRPr="00F116D2">
        <w:rPr>
          <w:rFonts w:ascii="仿宋_GB2312" w:eastAsia="仿宋_GB2312" w:hAnsi="宋体" w:hint="eastAsia"/>
          <w:bCs/>
          <w:sz w:val="28"/>
          <w:szCs w:val="28"/>
        </w:rPr>
        <w:t>①</w:t>
      </w:r>
      <w:r w:rsidR="009220E2" w:rsidRPr="00F116D2">
        <w:rPr>
          <w:rFonts w:ascii="仿宋_GB2312" w:eastAsia="仿宋_GB2312" w:hAnsi="宋体"/>
          <w:bCs/>
          <w:sz w:val="28"/>
          <w:szCs w:val="28"/>
        </w:rPr>
        <w:t>喷管与试验段之间设置</w:t>
      </w:r>
      <w:r w:rsidR="009220E2" w:rsidRPr="00F116D2">
        <w:rPr>
          <w:rFonts w:ascii="仿宋_GB2312" w:eastAsia="仿宋_GB2312" w:hAnsi="宋体" w:hint="eastAsia"/>
          <w:bCs/>
          <w:sz w:val="28"/>
          <w:szCs w:val="28"/>
        </w:rPr>
        <w:t>有拉线位移</w:t>
      </w:r>
      <w:r w:rsidR="009220E2" w:rsidRPr="00F116D2">
        <w:rPr>
          <w:rFonts w:ascii="仿宋_GB2312" w:eastAsia="仿宋_GB2312" w:hAnsi="宋体"/>
          <w:bCs/>
          <w:sz w:val="28"/>
          <w:szCs w:val="28"/>
        </w:rPr>
        <w:t>传感器</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对</w:t>
      </w:r>
      <w:r w:rsidR="009220E2" w:rsidRPr="00F116D2">
        <w:rPr>
          <w:rFonts w:ascii="仿宋_GB2312" w:eastAsia="仿宋_GB2312" w:hAnsi="宋体" w:hint="eastAsia"/>
          <w:bCs/>
          <w:sz w:val="28"/>
          <w:szCs w:val="28"/>
        </w:rPr>
        <w:t>喷管</w:t>
      </w:r>
      <w:r w:rsidR="009220E2" w:rsidRPr="00F116D2">
        <w:rPr>
          <w:rFonts w:ascii="仿宋_GB2312" w:eastAsia="仿宋_GB2312" w:hAnsi="宋体"/>
          <w:bCs/>
          <w:sz w:val="28"/>
          <w:szCs w:val="28"/>
        </w:rPr>
        <w:t>和试验段</w:t>
      </w:r>
      <w:r w:rsidR="009220E2" w:rsidRPr="00F116D2">
        <w:rPr>
          <w:rFonts w:ascii="仿宋_GB2312" w:eastAsia="仿宋_GB2312" w:hAnsi="宋体" w:hint="eastAsia"/>
          <w:bCs/>
          <w:sz w:val="28"/>
          <w:szCs w:val="28"/>
        </w:rPr>
        <w:t>的</w:t>
      </w:r>
      <w:r w:rsidR="009220E2" w:rsidRPr="00F116D2">
        <w:rPr>
          <w:rFonts w:ascii="仿宋_GB2312" w:eastAsia="仿宋_GB2312" w:hAnsi="宋体"/>
          <w:bCs/>
          <w:sz w:val="28"/>
          <w:szCs w:val="28"/>
        </w:rPr>
        <w:t>距离进行</w:t>
      </w:r>
      <w:r w:rsidR="009220E2" w:rsidRPr="00F116D2">
        <w:rPr>
          <w:rFonts w:ascii="仿宋_GB2312" w:eastAsia="仿宋_GB2312" w:hAnsi="宋体" w:hint="eastAsia"/>
          <w:bCs/>
          <w:sz w:val="28"/>
          <w:szCs w:val="28"/>
        </w:rPr>
        <w:t>联锁保护</w:t>
      </w:r>
      <w:r w:rsidR="009220E2" w:rsidRPr="00F116D2">
        <w:rPr>
          <w:rFonts w:ascii="仿宋_GB2312" w:eastAsia="仿宋_GB2312" w:hAnsi="宋体"/>
          <w:bCs/>
          <w:sz w:val="28"/>
          <w:szCs w:val="28"/>
        </w:rPr>
        <w:t>，但</w:t>
      </w:r>
      <w:r w:rsidR="009220E2" w:rsidRPr="00F116D2">
        <w:rPr>
          <w:rFonts w:ascii="仿宋_GB2312" w:eastAsia="仿宋_GB2312" w:hAnsi="宋体" w:hint="eastAsia"/>
          <w:bCs/>
          <w:sz w:val="28"/>
          <w:szCs w:val="28"/>
        </w:rPr>
        <w:t>此次试验</w:t>
      </w:r>
      <w:r w:rsidR="009220E2" w:rsidRPr="00F116D2">
        <w:rPr>
          <w:rFonts w:ascii="仿宋_GB2312" w:eastAsia="仿宋_GB2312" w:hAnsi="宋体"/>
          <w:bCs/>
          <w:sz w:val="28"/>
          <w:szCs w:val="28"/>
        </w:rPr>
        <w:t>时，</w:t>
      </w:r>
      <w:r w:rsidR="009220E2" w:rsidRPr="00F116D2">
        <w:rPr>
          <w:rFonts w:ascii="仿宋_GB2312" w:eastAsia="仿宋_GB2312" w:hAnsi="宋体" w:hint="eastAsia"/>
          <w:bCs/>
          <w:sz w:val="28"/>
          <w:szCs w:val="28"/>
        </w:rPr>
        <w:t>该位移</w:t>
      </w:r>
      <w:r w:rsidR="009220E2" w:rsidRPr="00F116D2">
        <w:rPr>
          <w:rFonts w:ascii="仿宋_GB2312" w:eastAsia="仿宋_GB2312" w:hAnsi="宋体"/>
          <w:bCs/>
          <w:sz w:val="28"/>
          <w:szCs w:val="28"/>
        </w:rPr>
        <w:t>传感器</w:t>
      </w:r>
      <w:r w:rsidR="009220E2" w:rsidRPr="00F116D2">
        <w:rPr>
          <w:rFonts w:ascii="仿宋_GB2312" w:eastAsia="仿宋_GB2312" w:hAnsi="宋体" w:hint="eastAsia"/>
          <w:bCs/>
          <w:sz w:val="28"/>
          <w:szCs w:val="28"/>
        </w:rPr>
        <w:t>并未安装</w:t>
      </w:r>
      <w:r w:rsidR="009220E2" w:rsidRPr="00F116D2">
        <w:rPr>
          <w:rFonts w:ascii="仿宋_GB2312" w:eastAsia="仿宋_GB2312" w:hAnsi="宋体"/>
          <w:bCs/>
          <w:sz w:val="28"/>
          <w:szCs w:val="28"/>
        </w:rPr>
        <w:t>在喷管与试验段</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导致</w:t>
      </w:r>
      <w:r w:rsidR="009220E2" w:rsidRPr="00F116D2">
        <w:rPr>
          <w:rFonts w:ascii="仿宋_GB2312" w:eastAsia="仿宋_GB2312" w:hAnsi="宋体" w:hint="eastAsia"/>
          <w:bCs/>
          <w:sz w:val="28"/>
          <w:szCs w:val="28"/>
        </w:rPr>
        <w:t>位移</w:t>
      </w:r>
      <w:r w:rsidR="009220E2" w:rsidRPr="00F116D2">
        <w:rPr>
          <w:rFonts w:ascii="仿宋_GB2312" w:eastAsia="仿宋_GB2312" w:hAnsi="宋体"/>
          <w:bCs/>
          <w:sz w:val="28"/>
          <w:szCs w:val="28"/>
        </w:rPr>
        <w:t>传感器</w:t>
      </w:r>
      <w:r w:rsidR="009220E2" w:rsidRPr="00F116D2">
        <w:rPr>
          <w:rFonts w:ascii="仿宋_GB2312" w:eastAsia="仿宋_GB2312" w:hAnsi="宋体" w:hint="eastAsia"/>
          <w:bCs/>
          <w:sz w:val="28"/>
          <w:szCs w:val="28"/>
        </w:rPr>
        <w:t>位移</w:t>
      </w:r>
      <w:r w:rsidR="009220E2" w:rsidRPr="00F116D2">
        <w:rPr>
          <w:rFonts w:ascii="仿宋_GB2312" w:eastAsia="仿宋_GB2312" w:hAnsi="宋体"/>
          <w:bCs/>
          <w:sz w:val="28"/>
          <w:szCs w:val="28"/>
        </w:rPr>
        <w:t>指示</w:t>
      </w:r>
      <w:r w:rsidR="009220E2" w:rsidRPr="00F116D2">
        <w:rPr>
          <w:rFonts w:ascii="仿宋_GB2312" w:eastAsia="仿宋_GB2312" w:hAnsi="宋体" w:hint="eastAsia"/>
          <w:bCs/>
          <w:sz w:val="28"/>
          <w:szCs w:val="28"/>
        </w:rPr>
        <w:t>不真实，</w:t>
      </w:r>
      <w:r w:rsidR="009220E2" w:rsidRPr="00F116D2">
        <w:rPr>
          <w:rFonts w:ascii="仿宋_GB2312" w:eastAsia="仿宋_GB2312" w:hAnsi="宋体"/>
          <w:bCs/>
          <w:sz w:val="28"/>
          <w:szCs w:val="28"/>
        </w:rPr>
        <w:t>进而导致喷管与试验段</w:t>
      </w:r>
      <w:r w:rsidR="009220E2" w:rsidRPr="00F116D2">
        <w:rPr>
          <w:rFonts w:ascii="仿宋_GB2312" w:eastAsia="仿宋_GB2312" w:hAnsi="宋体" w:hint="eastAsia"/>
          <w:bCs/>
          <w:sz w:val="28"/>
          <w:szCs w:val="28"/>
        </w:rPr>
        <w:t>完全分离；②喷管</w:t>
      </w:r>
      <w:r w:rsidR="009220E2" w:rsidRPr="00F116D2">
        <w:rPr>
          <w:rFonts w:ascii="仿宋_GB2312" w:eastAsia="仿宋_GB2312" w:hAnsi="宋体"/>
          <w:bCs/>
          <w:sz w:val="28"/>
          <w:szCs w:val="28"/>
        </w:rPr>
        <w:t>与试验段</w:t>
      </w:r>
      <w:r w:rsidR="009220E2" w:rsidRPr="00F116D2">
        <w:rPr>
          <w:rFonts w:ascii="仿宋_GB2312" w:eastAsia="仿宋_GB2312" w:hAnsi="宋体" w:hint="eastAsia"/>
          <w:bCs/>
          <w:sz w:val="28"/>
          <w:szCs w:val="28"/>
        </w:rPr>
        <w:t>拖动和</w:t>
      </w:r>
      <w:r w:rsidR="009220E2" w:rsidRPr="00F116D2">
        <w:rPr>
          <w:rFonts w:ascii="仿宋_GB2312" w:eastAsia="仿宋_GB2312" w:hAnsi="宋体"/>
          <w:bCs/>
          <w:sz w:val="28"/>
          <w:szCs w:val="28"/>
        </w:rPr>
        <w:t>合拢</w:t>
      </w:r>
      <w:r w:rsidR="009220E2" w:rsidRPr="00F116D2">
        <w:rPr>
          <w:rFonts w:ascii="仿宋_GB2312" w:eastAsia="仿宋_GB2312" w:hAnsi="宋体" w:hint="eastAsia"/>
          <w:bCs/>
          <w:sz w:val="28"/>
          <w:szCs w:val="28"/>
        </w:rPr>
        <w:t>前</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都</w:t>
      </w:r>
      <w:r w:rsidR="009220E2" w:rsidRPr="00F116D2">
        <w:rPr>
          <w:rFonts w:ascii="仿宋_GB2312" w:eastAsia="仿宋_GB2312" w:hAnsi="宋体"/>
          <w:bCs/>
          <w:sz w:val="28"/>
          <w:szCs w:val="28"/>
        </w:rPr>
        <w:t>未</w:t>
      </w:r>
      <w:r w:rsidR="009220E2" w:rsidRPr="00F116D2">
        <w:rPr>
          <w:rFonts w:ascii="仿宋_GB2312" w:eastAsia="仿宋_GB2312" w:hAnsi="宋体" w:hint="eastAsia"/>
          <w:bCs/>
          <w:sz w:val="28"/>
          <w:szCs w:val="28"/>
        </w:rPr>
        <w:t>放空充气密封圈内</w:t>
      </w:r>
      <w:r w:rsidR="009220E2" w:rsidRPr="00F116D2">
        <w:rPr>
          <w:rFonts w:ascii="仿宋_GB2312" w:eastAsia="仿宋_GB2312" w:hAnsi="宋体"/>
          <w:bCs/>
          <w:sz w:val="28"/>
          <w:szCs w:val="28"/>
        </w:rPr>
        <w:t>的空气</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充气密封圈</w:t>
      </w:r>
      <w:r w:rsidR="009220E2" w:rsidRPr="00F116D2">
        <w:rPr>
          <w:rFonts w:ascii="仿宋_GB2312" w:eastAsia="仿宋_GB2312" w:hAnsi="宋体" w:hint="eastAsia"/>
          <w:bCs/>
          <w:sz w:val="28"/>
          <w:szCs w:val="28"/>
        </w:rPr>
        <w:t>未收缩</w:t>
      </w:r>
      <w:r w:rsidR="009220E2" w:rsidRPr="00F116D2">
        <w:rPr>
          <w:rFonts w:ascii="仿宋_GB2312" w:eastAsia="仿宋_GB2312" w:hAnsi="宋体"/>
          <w:bCs/>
          <w:sz w:val="28"/>
          <w:szCs w:val="28"/>
        </w:rPr>
        <w:t>，且</w:t>
      </w:r>
      <w:r w:rsidR="009220E2" w:rsidRPr="00F116D2">
        <w:rPr>
          <w:rFonts w:ascii="仿宋_GB2312" w:eastAsia="仿宋_GB2312" w:hAnsi="宋体" w:hint="eastAsia"/>
          <w:bCs/>
          <w:sz w:val="28"/>
          <w:szCs w:val="28"/>
        </w:rPr>
        <w:t>完全</w:t>
      </w:r>
      <w:r w:rsidR="009220E2" w:rsidRPr="00F116D2">
        <w:rPr>
          <w:rFonts w:ascii="仿宋_GB2312" w:eastAsia="仿宋_GB2312" w:hAnsi="宋体"/>
          <w:bCs/>
          <w:sz w:val="28"/>
          <w:szCs w:val="28"/>
        </w:rPr>
        <w:t>胀开</w:t>
      </w:r>
      <w:r w:rsidR="009220E2" w:rsidRPr="00F116D2">
        <w:rPr>
          <w:rFonts w:ascii="仿宋_GB2312" w:eastAsia="仿宋_GB2312" w:hAnsi="宋体" w:hint="eastAsia"/>
          <w:bCs/>
          <w:sz w:val="28"/>
          <w:szCs w:val="28"/>
        </w:rPr>
        <w:t>，喷管</w:t>
      </w:r>
      <w:r w:rsidR="009220E2" w:rsidRPr="00F116D2">
        <w:rPr>
          <w:rFonts w:ascii="仿宋_GB2312" w:eastAsia="仿宋_GB2312" w:hAnsi="宋体"/>
          <w:bCs/>
          <w:sz w:val="28"/>
          <w:szCs w:val="28"/>
        </w:rPr>
        <w:t>进入时</w:t>
      </w:r>
      <w:r w:rsidR="009220E2" w:rsidRPr="00F116D2">
        <w:rPr>
          <w:rFonts w:ascii="仿宋_GB2312" w:eastAsia="仿宋_GB2312" w:hAnsi="宋体" w:hint="eastAsia"/>
          <w:bCs/>
          <w:sz w:val="28"/>
          <w:szCs w:val="28"/>
        </w:rPr>
        <w:t>挤坏</w:t>
      </w:r>
      <w:r w:rsidR="009220E2" w:rsidRPr="00F116D2">
        <w:rPr>
          <w:rFonts w:ascii="仿宋_GB2312" w:eastAsia="仿宋_GB2312" w:hAnsi="宋体"/>
          <w:bCs/>
          <w:sz w:val="28"/>
          <w:szCs w:val="28"/>
        </w:rPr>
        <w:t>充气密封圈</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恢复</w:t>
      </w:r>
      <w:r w:rsidRPr="00F116D2">
        <w:rPr>
          <w:rFonts w:ascii="仿宋_GB2312" w:eastAsia="仿宋_GB2312" w:hAnsi="宋体"/>
          <w:bCs/>
          <w:sz w:val="28"/>
          <w:szCs w:val="28"/>
        </w:rPr>
        <w:t>喷管与试验段之间设置位移</w:t>
      </w:r>
      <w:r w:rsidRPr="00F116D2">
        <w:rPr>
          <w:rFonts w:ascii="仿宋_GB2312" w:eastAsia="仿宋_GB2312" w:hAnsi="宋体" w:hint="eastAsia"/>
          <w:bCs/>
          <w:sz w:val="28"/>
          <w:szCs w:val="28"/>
        </w:rPr>
        <w:t>指示</w:t>
      </w:r>
      <w:r w:rsidRPr="00F116D2">
        <w:rPr>
          <w:rFonts w:ascii="仿宋_GB2312" w:eastAsia="仿宋_GB2312" w:hAnsi="宋体"/>
          <w:bCs/>
          <w:sz w:val="28"/>
          <w:szCs w:val="28"/>
        </w:rPr>
        <w:t>和保护</w:t>
      </w:r>
      <w:r w:rsidRPr="00F116D2">
        <w:rPr>
          <w:rFonts w:ascii="仿宋_GB2312" w:eastAsia="仿宋_GB2312" w:hAnsi="宋体" w:hint="eastAsia"/>
          <w:bCs/>
          <w:sz w:val="28"/>
          <w:szCs w:val="28"/>
        </w:rPr>
        <w:t>。</w:t>
      </w:r>
      <w:r w:rsidRPr="00F116D2">
        <w:rPr>
          <w:rFonts w:ascii="仿宋_GB2312" w:eastAsia="仿宋_GB2312" w:hAnsi="宋体" w:hint="eastAsia"/>
          <w:bCs/>
          <w:sz w:val="28"/>
          <w:szCs w:val="28"/>
        </w:rPr>
        <w:tab/>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更换充气</w:t>
      </w:r>
      <w:r w:rsidRPr="00F116D2">
        <w:rPr>
          <w:rFonts w:ascii="仿宋_GB2312" w:eastAsia="仿宋_GB2312" w:hAnsi="宋体"/>
          <w:bCs/>
          <w:sz w:val="28"/>
          <w:szCs w:val="28"/>
        </w:rPr>
        <w:t>密封圈</w:t>
      </w:r>
      <w:r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bCs/>
          <w:sz w:val="28"/>
          <w:szCs w:val="28"/>
        </w:rPr>
        <w:t>1</w:t>
      </w:r>
      <w:r w:rsidRPr="00F116D2">
        <w:rPr>
          <w:rFonts w:ascii="仿宋_GB2312" w:eastAsia="仿宋_GB2312" w:hAnsi="宋体" w:hint="eastAsia"/>
          <w:bCs/>
          <w:sz w:val="28"/>
          <w:szCs w:val="28"/>
        </w:rPr>
        <w:t>、加强设备运行过程中</w:t>
      </w:r>
      <w:r w:rsidRPr="00F116D2">
        <w:rPr>
          <w:rFonts w:ascii="仿宋_GB2312" w:eastAsia="仿宋_GB2312" w:hAnsi="宋体"/>
          <w:bCs/>
          <w:sz w:val="28"/>
          <w:szCs w:val="28"/>
        </w:rPr>
        <w:t>的检查</w:t>
      </w:r>
      <w:r w:rsidRPr="00F116D2">
        <w:rPr>
          <w:rFonts w:ascii="仿宋_GB2312" w:eastAsia="仿宋_GB2312" w:hAnsi="宋体" w:hint="eastAsia"/>
          <w:bCs/>
          <w:sz w:val="28"/>
          <w:szCs w:val="28"/>
        </w:rPr>
        <w:t>，尤其</w:t>
      </w:r>
      <w:r w:rsidRPr="00F116D2">
        <w:rPr>
          <w:rFonts w:ascii="仿宋_GB2312" w:eastAsia="仿宋_GB2312" w:hAnsi="宋体"/>
          <w:bCs/>
          <w:sz w:val="28"/>
          <w:szCs w:val="28"/>
        </w:rPr>
        <w:t>要注意保护装置的状态是</w:t>
      </w:r>
      <w:r w:rsidRPr="00F116D2">
        <w:rPr>
          <w:rFonts w:ascii="仿宋_GB2312" w:eastAsia="仿宋_GB2312" w:hAnsi="宋体"/>
          <w:bCs/>
          <w:sz w:val="28"/>
          <w:szCs w:val="28"/>
        </w:rPr>
        <w:lastRenderedPageBreak/>
        <w:t>否良好。</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2、</w:t>
      </w:r>
      <w:r w:rsidRPr="00F116D2">
        <w:rPr>
          <w:rFonts w:ascii="仿宋_GB2312" w:eastAsia="仿宋_GB2312" w:hAnsi="宋体"/>
          <w:bCs/>
          <w:sz w:val="28"/>
          <w:szCs w:val="28"/>
        </w:rPr>
        <w:t>严格</w:t>
      </w:r>
      <w:r w:rsidRPr="00F116D2">
        <w:rPr>
          <w:rFonts w:ascii="仿宋_GB2312" w:eastAsia="仿宋_GB2312" w:hAnsi="宋体" w:hint="eastAsia"/>
          <w:bCs/>
          <w:sz w:val="28"/>
          <w:szCs w:val="28"/>
        </w:rPr>
        <w:t>按操作</w:t>
      </w:r>
      <w:r w:rsidRPr="00F116D2">
        <w:rPr>
          <w:rFonts w:ascii="仿宋_GB2312" w:eastAsia="仿宋_GB2312" w:hAnsi="宋体"/>
          <w:bCs/>
          <w:sz w:val="28"/>
          <w:szCs w:val="28"/>
        </w:rPr>
        <w:t>规程操作</w:t>
      </w:r>
      <w:r w:rsidRPr="00F116D2">
        <w:rPr>
          <w:rFonts w:ascii="仿宋_GB2312" w:eastAsia="仿宋_GB2312" w:hAnsi="宋体" w:hint="eastAsia"/>
          <w:bCs/>
          <w:sz w:val="28"/>
          <w:szCs w:val="28"/>
        </w:rPr>
        <w:t>，喷管</w:t>
      </w:r>
      <w:r w:rsidRPr="00F116D2">
        <w:rPr>
          <w:rFonts w:ascii="仿宋_GB2312" w:eastAsia="仿宋_GB2312" w:hAnsi="宋体"/>
          <w:bCs/>
          <w:sz w:val="28"/>
          <w:szCs w:val="28"/>
        </w:rPr>
        <w:t>与试验段</w:t>
      </w:r>
      <w:r w:rsidRPr="00F116D2">
        <w:rPr>
          <w:rFonts w:ascii="仿宋_GB2312" w:eastAsia="仿宋_GB2312" w:hAnsi="宋体" w:hint="eastAsia"/>
          <w:bCs/>
          <w:sz w:val="28"/>
          <w:szCs w:val="28"/>
        </w:rPr>
        <w:t>进行</w:t>
      </w:r>
      <w:r w:rsidRPr="00F116D2">
        <w:rPr>
          <w:rFonts w:ascii="仿宋_GB2312" w:eastAsia="仿宋_GB2312" w:hAnsi="宋体"/>
          <w:bCs/>
          <w:sz w:val="28"/>
          <w:szCs w:val="28"/>
        </w:rPr>
        <w:t>长距离移动时，</w:t>
      </w:r>
      <w:r w:rsidRPr="00F116D2">
        <w:rPr>
          <w:rFonts w:ascii="仿宋_GB2312" w:eastAsia="仿宋_GB2312" w:hAnsi="宋体" w:hint="eastAsia"/>
          <w:bCs/>
          <w:sz w:val="28"/>
          <w:szCs w:val="28"/>
        </w:rPr>
        <w:t>放空充气密封圈内</w:t>
      </w:r>
      <w:r w:rsidRPr="00F116D2">
        <w:rPr>
          <w:rFonts w:ascii="仿宋_GB2312" w:eastAsia="仿宋_GB2312" w:hAnsi="宋体"/>
          <w:bCs/>
          <w:sz w:val="28"/>
          <w:szCs w:val="28"/>
        </w:rPr>
        <w:t>的空气</w:t>
      </w:r>
      <w:r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bCs/>
          <w:sz w:val="28"/>
          <w:szCs w:val="28"/>
        </w:rPr>
        <w:t>3</w:t>
      </w:r>
      <w:r w:rsidRPr="00F116D2">
        <w:rPr>
          <w:rFonts w:ascii="仿宋_GB2312" w:eastAsia="仿宋_GB2312" w:hAnsi="宋体" w:hint="eastAsia"/>
          <w:bCs/>
          <w:sz w:val="28"/>
          <w:szCs w:val="28"/>
        </w:rPr>
        <w:t>、操作时</w:t>
      </w:r>
      <w:r w:rsidRPr="00F116D2">
        <w:rPr>
          <w:rFonts w:ascii="仿宋_GB2312" w:eastAsia="仿宋_GB2312" w:hAnsi="宋体"/>
          <w:bCs/>
          <w:sz w:val="28"/>
          <w:szCs w:val="28"/>
        </w:rPr>
        <w:t>密切关注</w:t>
      </w:r>
      <w:r w:rsidRPr="00F116D2">
        <w:rPr>
          <w:rFonts w:ascii="仿宋_GB2312" w:eastAsia="仿宋_GB2312" w:hAnsi="宋体" w:hint="eastAsia"/>
          <w:bCs/>
          <w:sz w:val="28"/>
          <w:szCs w:val="28"/>
        </w:rPr>
        <w:t>喷管</w:t>
      </w:r>
      <w:r w:rsidRPr="00F116D2">
        <w:rPr>
          <w:rFonts w:ascii="仿宋_GB2312" w:eastAsia="仿宋_GB2312" w:hAnsi="宋体"/>
          <w:bCs/>
          <w:sz w:val="28"/>
          <w:szCs w:val="28"/>
        </w:rPr>
        <w:t>可移动距离，</w:t>
      </w:r>
      <w:r w:rsidRPr="00F116D2">
        <w:rPr>
          <w:rFonts w:ascii="仿宋_GB2312" w:eastAsia="仿宋_GB2312" w:hAnsi="宋体" w:hint="eastAsia"/>
          <w:bCs/>
          <w:sz w:val="28"/>
          <w:szCs w:val="28"/>
        </w:rPr>
        <w:t>不让</w:t>
      </w:r>
      <w:r w:rsidRPr="00F116D2">
        <w:rPr>
          <w:rFonts w:ascii="仿宋_GB2312" w:eastAsia="仿宋_GB2312" w:hAnsi="宋体"/>
          <w:bCs/>
          <w:sz w:val="28"/>
          <w:szCs w:val="28"/>
        </w:rPr>
        <w:t>喷管与充气密封圈脱离。</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3.5.1.3</w:t>
      </w:r>
      <w:r w:rsidR="00E06643" w:rsidRPr="00E06643">
        <w:rPr>
          <w:rFonts w:ascii="仿宋_GB2312" w:eastAsia="仿宋_GB2312" w:hAnsi="宋体" w:hint="eastAsia"/>
          <w:b/>
          <w:bCs/>
          <w:sz w:val="28"/>
          <w:szCs w:val="28"/>
        </w:rPr>
        <w:t>故障三</w:t>
      </w:r>
      <w:r w:rsidR="009220E2" w:rsidRPr="00F116D2">
        <w:rPr>
          <w:rFonts w:ascii="仿宋_GB2312" w:eastAsia="仿宋_GB2312" w:hAnsi="宋体" w:hint="eastAsia"/>
          <w:bCs/>
          <w:sz w:val="28"/>
          <w:szCs w:val="28"/>
        </w:rPr>
        <w:t>：试验时自由活塞螺帽脱落</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2019</w:t>
      </w:r>
      <w:r w:rsidR="009220E2" w:rsidRPr="00F116D2">
        <w:rPr>
          <w:rFonts w:ascii="仿宋_GB2312" w:eastAsia="仿宋_GB2312" w:hAnsi="宋体" w:hint="eastAsia"/>
          <w:bCs/>
          <w:sz w:val="28"/>
          <w:szCs w:val="28"/>
        </w:rPr>
        <w:t>年</w:t>
      </w:r>
      <w:r w:rsidR="009220E2" w:rsidRPr="00F116D2">
        <w:rPr>
          <w:rFonts w:ascii="仿宋_GB2312" w:eastAsia="仿宋_GB2312" w:hAnsi="宋体"/>
          <w:bCs/>
          <w:sz w:val="28"/>
          <w:szCs w:val="28"/>
        </w:rPr>
        <w:t>3</w:t>
      </w:r>
      <w:r w:rsidR="009220E2" w:rsidRPr="00F116D2">
        <w:rPr>
          <w:rFonts w:ascii="仿宋_GB2312" w:eastAsia="仿宋_GB2312" w:hAnsi="宋体" w:hint="eastAsia"/>
          <w:bCs/>
          <w:sz w:val="28"/>
          <w:szCs w:val="28"/>
        </w:rPr>
        <w:t>月，</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：徐先富、</w:t>
      </w:r>
      <w:r w:rsidR="009220E2" w:rsidRPr="00F116D2">
        <w:rPr>
          <w:rFonts w:ascii="仿宋_GB2312" w:eastAsia="仿宋_GB2312" w:hAnsi="宋体"/>
          <w:bCs/>
          <w:sz w:val="28"/>
          <w:szCs w:val="28"/>
        </w:rPr>
        <w:t>刘鉴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陈柳吉</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：膨胀管</w:t>
      </w:r>
      <w:r w:rsidR="009220E2" w:rsidRPr="00F116D2">
        <w:rPr>
          <w:rFonts w:ascii="仿宋_GB2312" w:eastAsia="仿宋_GB2312" w:hAnsi="宋体"/>
          <w:bCs/>
          <w:sz w:val="28"/>
          <w:szCs w:val="28"/>
        </w:rPr>
        <w:t>风</w:t>
      </w:r>
      <w:r w:rsidR="009220E2" w:rsidRPr="00F116D2">
        <w:rPr>
          <w:rFonts w:ascii="仿宋_GB2312" w:eastAsia="仿宋_GB2312" w:hAnsi="宋体" w:hint="eastAsia"/>
          <w:bCs/>
          <w:sz w:val="28"/>
          <w:szCs w:val="28"/>
        </w:rPr>
        <w:t>洞活塞</w:t>
      </w:r>
      <w:r w:rsidR="009220E2" w:rsidRPr="00F116D2">
        <w:rPr>
          <w:rFonts w:ascii="仿宋_GB2312" w:eastAsia="仿宋_GB2312" w:hAnsi="宋体"/>
          <w:bCs/>
          <w:sz w:val="28"/>
          <w:szCs w:val="28"/>
        </w:rPr>
        <w:t>螺</w:t>
      </w:r>
      <w:r w:rsidR="009220E2" w:rsidRPr="00F116D2">
        <w:rPr>
          <w:rFonts w:ascii="仿宋_GB2312" w:eastAsia="仿宋_GB2312" w:hAnsi="宋体" w:hint="eastAsia"/>
          <w:bCs/>
          <w:sz w:val="28"/>
          <w:szCs w:val="28"/>
        </w:rPr>
        <w:t>帽</w:t>
      </w:r>
      <w:r w:rsidR="009220E2" w:rsidRPr="00F116D2">
        <w:rPr>
          <w:rFonts w:ascii="仿宋_GB2312" w:eastAsia="仿宋_GB2312" w:hAnsi="宋体"/>
          <w:bCs/>
          <w:sz w:val="28"/>
          <w:szCs w:val="28"/>
        </w:rPr>
        <w:t>试验</w:t>
      </w:r>
      <w:r w:rsidR="009220E2" w:rsidRPr="00F116D2">
        <w:rPr>
          <w:rFonts w:ascii="仿宋_GB2312" w:eastAsia="仿宋_GB2312" w:hAnsi="宋体" w:hint="eastAsia"/>
          <w:bCs/>
          <w:sz w:val="28"/>
          <w:szCs w:val="28"/>
        </w:rPr>
        <w:t>时</w:t>
      </w:r>
      <w:r w:rsidR="009220E2" w:rsidRPr="00F116D2">
        <w:rPr>
          <w:rFonts w:ascii="仿宋_GB2312" w:eastAsia="仿宋_GB2312" w:hAnsi="宋体"/>
          <w:bCs/>
          <w:sz w:val="28"/>
          <w:szCs w:val="28"/>
        </w:rPr>
        <w:t>脱落</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活塞击</w:t>
      </w:r>
      <w:r w:rsidR="009220E2" w:rsidRPr="00F116D2">
        <w:rPr>
          <w:rFonts w:ascii="仿宋_GB2312" w:eastAsia="仿宋_GB2312" w:hAnsi="宋体"/>
          <w:bCs/>
          <w:sz w:val="28"/>
          <w:szCs w:val="28"/>
        </w:rPr>
        <w:t>发后，听见</w:t>
      </w:r>
      <w:r w:rsidR="009220E2" w:rsidRPr="00F116D2">
        <w:rPr>
          <w:rFonts w:ascii="仿宋_GB2312" w:eastAsia="仿宋_GB2312" w:hAnsi="宋体" w:hint="eastAsia"/>
          <w:bCs/>
          <w:sz w:val="28"/>
          <w:szCs w:val="28"/>
        </w:rPr>
        <w:t>有异常</w:t>
      </w:r>
      <w:r w:rsidR="009220E2" w:rsidRPr="00F116D2">
        <w:rPr>
          <w:rFonts w:ascii="仿宋_GB2312" w:eastAsia="仿宋_GB2312" w:hAnsi="宋体"/>
          <w:bCs/>
          <w:sz w:val="28"/>
          <w:szCs w:val="28"/>
        </w:rPr>
        <w:t>声响</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：将活塞</w:t>
      </w:r>
      <w:r w:rsidR="009220E2" w:rsidRPr="00F116D2">
        <w:rPr>
          <w:rFonts w:ascii="仿宋_GB2312" w:eastAsia="仿宋_GB2312" w:hAnsi="宋体"/>
          <w:bCs/>
          <w:sz w:val="28"/>
          <w:szCs w:val="28"/>
        </w:rPr>
        <w:t>送至</w:t>
      </w:r>
      <w:r w:rsidR="009220E2" w:rsidRPr="00F116D2">
        <w:rPr>
          <w:rFonts w:ascii="仿宋_GB2312" w:eastAsia="仿宋_GB2312" w:hAnsi="宋体" w:hint="eastAsia"/>
          <w:bCs/>
          <w:sz w:val="28"/>
          <w:szCs w:val="28"/>
        </w:rPr>
        <w:t>外协</w:t>
      </w:r>
      <w:r w:rsidR="009220E2" w:rsidRPr="00F116D2">
        <w:rPr>
          <w:rFonts w:ascii="仿宋_GB2312" w:eastAsia="仿宋_GB2312" w:hAnsi="宋体"/>
          <w:bCs/>
          <w:sz w:val="28"/>
          <w:szCs w:val="28"/>
        </w:rPr>
        <w:t>加工厂修复</w:t>
      </w:r>
      <w:r w:rsidR="009220E2" w:rsidRPr="00F116D2">
        <w:rPr>
          <w:rFonts w:ascii="仿宋_GB2312" w:eastAsia="仿宋_GB2312" w:hAnsi="宋体" w:hint="eastAsia"/>
          <w:bCs/>
          <w:sz w:val="28"/>
          <w:szCs w:val="28"/>
        </w:rPr>
        <w:t>回来后</w:t>
      </w:r>
      <w:r w:rsidR="009220E2" w:rsidRPr="00F116D2">
        <w:rPr>
          <w:rFonts w:ascii="仿宋_GB2312" w:eastAsia="仿宋_GB2312" w:hAnsi="宋体"/>
          <w:bCs/>
          <w:sz w:val="28"/>
          <w:szCs w:val="28"/>
        </w:rPr>
        <w:t>，未检查固定</w:t>
      </w:r>
      <w:r w:rsidR="009220E2" w:rsidRPr="00F116D2">
        <w:rPr>
          <w:rFonts w:ascii="仿宋_GB2312" w:eastAsia="仿宋_GB2312" w:hAnsi="宋体" w:hint="eastAsia"/>
          <w:bCs/>
          <w:sz w:val="28"/>
          <w:szCs w:val="28"/>
        </w:rPr>
        <w:t>活塞</w:t>
      </w:r>
      <w:r w:rsidR="009220E2" w:rsidRPr="00F116D2">
        <w:rPr>
          <w:rFonts w:ascii="仿宋_GB2312" w:eastAsia="仿宋_GB2312" w:hAnsi="宋体"/>
          <w:bCs/>
          <w:sz w:val="28"/>
          <w:szCs w:val="28"/>
        </w:rPr>
        <w:t>防撞头</w:t>
      </w:r>
      <w:r w:rsidR="009220E2" w:rsidRPr="00F116D2">
        <w:rPr>
          <w:rFonts w:ascii="仿宋_GB2312" w:eastAsia="仿宋_GB2312" w:hAnsi="宋体" w:hint="eastAsia"/>
          <w:bCs/>
          <w:sz w:val="28"/>
          <w:szCs w:val="28"/>
        </w:rPr>
        <w:t>的</w:t>
      </w:r>
      <w:r w:rsidR="009220E2" w:rsidRPr="00F116D2">
        <w:rPr>
          <w:rFonts w:ascii="仿宋_GB2312" w:eastAsia="仿宋_GB2312" w:hAnsi="宋体"/>
          <w:bCs/>
          <w:sz w:val="28"/>
          <w:szCs w:val="28"/>
        </w:rPr>
        <w:t>螺杆</w:t>
      </w:r>
      <w:r w:rsidR="009220E2" w:rsidRPr="00F116D2">
        <w:rPr>
          <w:rFonts w:ascii="仿宋_GB2312" w:eastAsia="仿宋_GB2312" w:hAnsi="宋体" w:hint="eastAsia"/>
          <w:bCs/>
          <w:sz w:val="28"/>
          <w:szCs w:val="28"/>
        </w:rPr>
        <w:t>是否</w:t>
      </w:r>
      <w:r w:rsidR="009220E2" w:rsidRPr="00F116D2">
        <w:rPr>
          <w:rFonts w:ascii="仿宋_GB2312" w:eastAsia="仿宋_GB2312" w:hAnsi="宋体"/>
          <w:bCs/>
          <w:sz w:val="28"/>
          <w:szCs w:val="28"/>
        </w:rPr>
        <w:t>装</w:t>
      </w:r>
      <w:r w:rsidR="009220E2" w:rsidRPr="00F116D2">
        <w:rPr>
          <w:rFonts w:ascii="仿宋_GB2312" w:eastAsia="仿宋_GB2312" w:hAnsi="宋体" w:hint="eastAsia"/>
          <w:bCs/>
          <w:sz w:val="28"/>
          <w:szCs w:val="28"/>
        </w:rPr>
        <w:t>反</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结果</w:t>
      </w:r>
      <w:r w:rsidR="009220E2" w:rsidRPr="00F116D2">
        <w:rPr>
          <w:rFonts w:ascii="仿宋_GB2312" w:eastAsia="仿宋_GB2312" w:hAnsi="宋体"/>
          <w:bCs/>
          <w:sz w:val="28"/>
          <w:szCs w:val="28"/>
        </w:rPr>
        <w:t>导致螺帽</w:t>
      </w:r>
      <w:r w:rsidR="009220E2" w:rsidRPr="00F116D2">
        <w:rPr>
          <w:rFonts w:ascii="仿宋_GB2312" w:eastAsia="仿宋_GB2312" w:hAnsi="宋体" w:hint="eastAsia"/>
          <w:bCs/>
          <w:sz w:val="28"/>
          <w:szCs w:val="28"/>
        </w:rPr>
        <w:t>与螺杆</w:t>
      </w:r>
      <w:r w:rsidR="009220E2" w:rsidRPr="00F116D2">
        <w:rPr>
          <w:rFonts w:ascii="仿宋_GB2312" w:eastAsia="仿宋_GB2312" w:hAnsi="宋体"/>
          <w:bCs/>
          <w:sz w:val="28"/>
          <w:szCs w:val="28"/>
        </w:rPr>
        <w:t>的啮合长度</w:t>
      </w:r>
      <w:r w:rsidR="009220E2" w:rsidRPr="00F116D2">
        <w:rPr>
          <w:rFonts w:ascii="仿宋_GB2312" w:eastAsia="仿宋_GB2312" w:hAnsi="宋体" w:hint="eastAsia"/>
          <w:bCs/>
          <w:sz w:val="28"/>
          <w:szCs w:val="28"/>
        </w:rPr>
        <w:t>严重缩短，</w:t>
      </w:r>
      <w:r w:rsidR="009220E2" w:rsidRPr="00F116D2">
        <w:rPr>
          <w:rFonts w:ascii="仿宋_GB2312" w:eastAsia="仿宋_GB2312" w:hAnsi="宋体"/>
          <w:bCs/>
          <w:sz w:val="28"/>
          <w:szCs w:val="28"/>
        </w:rPr>
        <w:t>连接强度降低</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试验时</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螺帽</w:t>
      </w:r>
      <w:r w:rsidR="009220E2" w:rsidRPr="00F116D2">
        <w:rPr>
          <w:rFonts w:ascii="仿宋_GB2312" w:eastAsia="仿宋_GB2312" w:hAnsi="宋体" w:hint="eastAsia"/>
          <w:bCs/>
          <w:sz w:val="28"/>
          <w:szCs w:val="28"/>
        </w:rPr>
        <w:t>脱落将</w:t>
      </w:r>
      <w:r w:rsidR="009220E2" w:rsidRPr="00F116D2">
        <w:rPr>
          <w:rFonts w:ascii="仿宋_GB2312" w:eastAsia="仿宋_GB2312" w:hAnsi="宋体"/>
          <w:bCs/>
          <w:sz w:val="28"/>
          <w:szCs w:val="28"/>
        </w:rPr>
        <w:t>试验段排架损坏</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更换了</w:t>
      </w:r>
      <w:r w:rsidR="009220E2" w:rsidRPr="00F116D2">
        <w:rPr>
          <w:rFonts w:ascii="仿宋_GB2312" w:eastAsia="仿宋_GB2312" w:hAnsi="宋体"/>
          <w:bCs/>
          <w:sz w:val="28"/>
          <w:szCs w:val="28"/>
        </w:rPr>
        <w:t>螺杆和螺母备件。</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：操作</w:t>
      </w:r>
      <w:r w:rsidR="009220E2" w:rsidRPr="00F116D2">
        <w:rPr>
          <w:rFonts w:ascii="仿宋_GB2312" w:eastAsia="仿宋_GB2312" w:hAnsi="宋体"/>
          <w:bCs/>
          <w:sz w:val="28"/>
          <w:szCs w:val="28"/>
        </w:rPr>
        <w:t>人员</w:t>
      </w:r>
      <w:r w:rsidR="009220E2" w:rsidRPr="00F116D2">
        <w:rPr>
          <w:rFonts w:ascii="仿宋_GB2312" w:eastAsia="仿宋_GB2312" w:hAnsi="宋体" w:hint="eastAsia"/>
          <w:bCs/>
          <w:sz w:val="28"/>
          <w:szCs w:val="28"/>
        </w:rPr>
        <w:t>缺乏经验</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活塞</w:t>
      </w:r>
      <w:r w:rsidR="009220E2" w:rsidRPr="00F116D2">
        <w:rPr>
          <w:rFonts w:ascii="仿宋_GB2312" w:eastAsia="仿宋_GB2312" w:hAnsi="宋体"/>
          <w:bCs/>
          <w:sz w:val="28"/>
          <w:szCs w:val="28"/>
        </w:rPr>
        <w:t>维修返回</w:t>
      </w:r>
      <w:r w:rsidR="009220E2" w:rsidRPr="00F116D2">
        <w:rPr>
          <w:rFonts w:ascii="仿宋_GB2312" w:eastAsia="仿宋_GB2312" w:hAnsi="宋体" w:hint="eastAsia"/>
          <w:bCs/>
          <w:sz w:val="28"/>
          <w:szCs w:val="28"/>
        </w:rPr>
        <w:t>后</w:t>
      </w:r>
      <w:r w:rsidR="009220E2" w:rsidRPr="00F116D2">
        <w:rPr>
          <w:rFonts w:ascii="仿宋_GB2312" w:eastAsia="仿宋_GB2312" w:hAnsi="宋体"/>
          <w:bCs/>
          <w:sz w:val="28"/>
          <w:szCs w:val="28"/>
        </w:rPr>
        <w:t>，运行人员</w:t>
      </w:r>
      <w:r w:rsidR="009220E2" w:rsidRPr="00F116D2">
        <w:rPr>
          <w:rFonts w:ascii="仿宋_GB2312" w:eastAsia="仿宋_GB2312" w:hAnsi="宋体" w:hint="eastAsia"/>
          <w:bCs/>
          <w:sz w:val="28"/>
          <w:szCs w:val="28"/>
        </w:rPr>
        <w:t>发现了螺杆</w:t>
      </w:r>
      <w:r w:rsidR="009220E2" w:rsidRPr="00F116D2">
        <w:rPr>
          <w:rFonts w:ascii="仿宋_GB2312" w:eastAsia="仿宋_GB2312" w:hAnsi="宋体"/>
          <w:bCs/>
          <w:sz w:val="28"/>
          <w:szCs w:val="28"/>
        </w:rPr>
        <w:t>螺纹</w:t>
      </w:r>
      <w:r w:rsidR="009220E2" w:rsidRPr="00F116D2">
        <w:rPr>
          <w:rFonts w:ascii="仿宋_GB2312" w:eastAsia="仿宋_GB2312" w:hAnsi="宋体" w:hint="eastAsia"/>
          <w:bCs/>
          <w:sz w:val="28"/>
          <w:szCs w:val="28"/>
        </w:rPr>
        <w:t>裸露</w:t>
      </w:r>
      <w:r w:rsidR="009220E2" w:rsidRPr="00F116D2">
        <w:rPr>
          <w:rFonts w:ascii="仿宋_GB2312" w:eastAsia="仿宋_GB2312" w:hAnsi="宋体"/>
          <w:bCs/>
          <w:sz w:val="28"/>
          <w:szCs w:val="28"/>
        </w:rPr>
        <w:t>长度显著长于以往</w:t>
      </w:r>
      <w:r w:rsidR="009220E2" w:rsidRPr="00F116D2">
        <w:rPr>
          <w:rFonts w:ascii="仿宋_GB2312" w:eastAsia="仿宋_GB2312" w:hAnsi="宋体" w:hint="eastAsia"/>
          <w:bCs/>
          <w:sz w:val="28"/>
          <w:szCs w:val="28"/>
        </w:rPr>
        <w:t>，没有</w:t>
      </w:r>
      <w:r w:rsidR="009220E2" w:rsidRPr="00F116D2">
        <w:rPr>
          <w:rFonts w:ascii="仿宋_GB2312" w:eastAsia="仿宋_GB2312" w:hAnsi="宋体"/>
          <w:bCs/>
          <w:sz w:val="28"/>
          <w:szCs w:val="28"/>
        </w:rPr>
        <w:t>查找原因，未处理、未汇报而继续试验</w:t>
      </w:r>
      <w:r w:rsidR="009220E2" w:rsidRPr="00F116D2">
        <w:rPr>
          <w:rFonts w:ascii="仿宋_GB2312" w:eastAsia="仿宋_GB2312" w:hAnsi="宋体" w:hint="eastAsia"/>
          <w:bCs/>
          <w:sz w:val="28"/>
          <w:szCs w:val="28"/>
        </w:rPr>
        <w:t>，需加强操作人员</w:t>
      </w:r>
      <w:r w:rsidR="009220E2" w:rsidRPr="00F116D2">
        <w:rPr>
          <w:rFonts w:ascii="仿宋_GB2312" w:eastAsia="仿宋_GB2312" w:hAnsi="宋体"/>
          <w:bCs/>
          <w:sz w:val="28"/>
          <w:szCs w:val="28"/>
        </w:rPr>
        <w:t>基本专业技能的学习</w:t>
      </w:r>
      <w:r w:rsidR="009220E2" w:rsidRPr="00F116D2">
        <w:rPr>
          <w:rFonts w:ascii="仿宋_GB2312" w:eastAsia="仿宋_GB2312" w:hAnsi="宋体" w:hint="eastAsia"/>
          <w:bCs/>
          <w:sz w:val="28"/>
          <w:szCs w:val="28"/>
        </w:rPr>
        <w:t>。</w:t>
      </w:r>
    </w:p>
    <w:p w:rsidR="009220E2" w:rsidRPr="006C5E49" w:rsidRDefault="00337493" w:rsidP="00281C55">
      <w:pPr>
        <w:pStyle w:val="1"/>
        <w:spacing w:before="200" w:after="0" w:line="360" w:lineRule="auto"/>
        <w:rPr>
          <w:rFonts w:ascii="黑体" w:eastAsia="黑体" w:hAnsi="黑体"/>
          <w:b w:val="0"/>
        </w:rPr>
      </w:pPr>
      <w:bookmarkStart w:id="301" w:name="_Toc38019597"/>
      <w:bookmarkStart w:id="302" w:name="_Toc46155222"/>
      <w:r>
        <w:rPr>
          <w:rFonts w:ascii="黑体" w:eastAsia="黑体" w:hAnsi="黑体" w:hint="eastAsia"/>
          <w:b w:val="0"/>
        </w:rPr>
        <w:t>3.6</w:t>
      </w:r>
      <w:r w:rsidR="009220E2" w:rsidRPr="006C5E49">
        <w:rPr>
          <w:rFonts w:ascii="黑体" w:eastAsia="黑体" w:hAnsi="黑体"/>
          <w:b w:val="0"/>
        </w:rPr>
        <w:t xml:space="preserve"> </w:t>
      </w:r>
      <w:r w:rsidR="009220E2" w:rsidRPr="006C5E49">
        <w:rPr>
          <w:rFonts w:ascii="黑体" w:eastAsia="黑体" w:hAnsi="黑体" w:hint="eastAsia"/>
          <w:b w:val="0"/>
        </w:rPr>
        <w:t>保障系统</w:t>
      </w:r>
      <w:bookmarkEnd w:id="301"/>
      <w:bookmarkEnd w:id="302"/>
    </w:p>
    <w:p w:rsidR="009220E2" w:rsidRPr="00003B77" w:rsidRDefault="00337493" w:rsidP="00281C55">
      <w:pPr>
        <w:pStyle w:val="2"/>
        <w:spacing w:line="360" w:lineRule="auto"/>
        <w:rPr>
          <w:rFonts w:ascii="楷体_GB2312" w:eastAsia="楷体_GB2312" w:hAnsi="楷体"/>
        </w:rPr>
      </w:pPr>
      <w:bookmarkStart w:id="303" w:name="_Toc38019598"/>
      <w:bookmarkStart w:id="304" w:name="_Toc46155223"/>
      <w:r>
        <w:rPr>
          <w:rFonts w:ascii="楷体_GB2312" w:eastAsia="楷体_GB2312" w:hAnsi="楷体" w:hint="eastAsia"/>
        </w:rPr>
        <w:t>3</w:t>
      </w:r>
      <w:r w:rsidR="009220E2" w:rsidRPr="00003B77">
        <w:rPr>
          <w:rFonts w:ascii="楷体_GB2312" w:eastAsia="楷体_GB2312" w:hAnsi="楷体" w:hint="eastAsia"/>
        </w:rPr>
        <w:t>.</w:t>
      </w:r>
      <w:r>
        <w:rPr>
          <w:rFonts w:ascii="楷体_GB2312" w:eastAsia="楷体_GB2312" w:hAnsi="楷体" w:hint="eastAsia"/>
        </w:rPr>
        <w:t>6.</w:t>
      </w:r>
      <w:r w:rsidR="009220E2" w:rsidRPr="00003B77">
        <w:rPr>
          <w:rFonts w:ascii="楷体_GB2312" w:eastAsia="楷体_GB2312" w:hAnsi="楷体" w:hint="eastAsia"/>
        </w:rPr>
        <w:t>1真空系统</w:t>
      </w:r>
      <w:bookmarkEnd w:id="303"/>
      <w:bookmarkEnd w:id="304"/>
    </w:p>
    <w:p w:rsidR="009220E2" w:rsidRPr="00DF3DE1" w:rsidRDefault="009220E2" w:rsidP="00281C55">
      <w:pPr>
        <w:pStyle w:val="3"/>
        <w:spacing w:line="360" w:lineRule="auto"/>
        <w:rPr>
          <w:rFonts w:ascii="仿宋_GB2312" w:eastAsia="仿宋_GB2312"/>
          <w:b/>
          <w:sz w:val="28"/>
          <w:szCs w:val="28"/>
        </w:rPr>
      </w:pPr>
      <w:bookmarkStart w:id="305" w:name="_Toc38019599"/>
      <w:bookmarkStart w:id="306" w:name="_Toc46155224"/>
      <w:r w:rsidRPr="00DF3DE1">
        <w:rPr>
          <w:rFonts w:ascii="仿宋_GB2312" w:eastAsia="仿宋_GB2312" w:hint="eastAsia"/>
          <w:b/>
          <w:sz w:val="28"/>
          <w:szCs w:val="28"/>
        </w:rPr>
        <w:t>组成</w:t>
      </w:r>
      <w:bookmarkEnd w:id="305"/>
      <w:bookmarkEnd w:id="306"/>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激波风洞真空</w:t>
      </w:r>
      <w:r w:rsidRPr="00F116D2">
        <w:rPr>
          <w:rFonts w:ascii="仿宋_GB2312" w:eastAsia="仿宋_GB2312" w:hAnsi="宋体"/>
          <w:bCs/>
          <w:sz w:val="28"/>
          <w:szCs w:val="28"/>
        </w:rPr>
        <w:t>系统主要包括</w:t>
      </w:r>
      <w:r w:rsidRPr="00F116D2">
        <w:rPr>
          <w:rFonts w:ascii="仿宋_GB2312" w:eastAsia="仿宋_GB2312" w:hAnsi="宋体" w:hint="eastAsia"/>
          <w:bCs/>
          <w:sz w:val="28"/>
          <w:szCs w:val="28"/>
        </w:rPr>
        <w:t>真空泵/机组</w:t>
      </w:r>
      <w:r w:rsidRPr="00F116D2">
        <w:rPr>
          <w:rFonts w:ascii="仿宋_GB2312" w:eastAsia="仿宋_GB2312" w:hAnsi="宋体"/>
          <w:bCs/>
          <w:sz w:val="28"/>
          <w:szCs w:val="28"/>
        </w:rPr>
        <w:t>、真空</w:t>
      </w:r>
      <w:r w:rsidRPr="00F116D2">
        <w:rPr>
          <w:rFonts w:ascii="仿宋_GB2312" w:eastAsia="仿宋_GB2312" w:hAnsi="宋体" w:hint="eastAsia"/>
          <w:bCs/>
          <w:sz w:val="28"/>
          <w:szCs w:val="28"/>
        </w:rPr>
        <w:t>管道</w:t>
      </w:r>
      <w:r w:rsidRPr="00F116D2">
        <w:rPr>
          <w:rFonts w:ascii="仿宋_GB2312" w:eastAsia="仿宋_GB2312" w:hAnsi="宋体"/>
          <w:bCs/>
          <w:sz w:val="28"/>
          <w:szCs w:val="28"/>
        </w:rPr>
        <w:t>、真空阀</w:t>
      </w:r>
      <w:r w:rsidRPr="00F116D2">
        <w:rPr>
          <w:rFonts w:ascii="仿宋_GB2312" w:eastAsia="仿宋_GB2312" w:hAnsi="宋体" w:hint="eastAsia"/>
          <w:bCs/>
          <w:sz w:val="28"/>
          <w:szCs w:val="28"/>
        </w:rPr>
        <w:t>及相应</w:t>
      </w:r>
      <w:r w:rsidRPr="00F116D2">
        <w:rPr>
          <w:rFonts w:ascii="仿宋_GB2312" w:eastAsia="仿宋_GB2312" w:hAnsi="宋体"/>
          <w:bCs/>
          <w:sz w:val="28"/>
          <w:szCs w:val="28"/>
        </w:rPr>
        <w:t>的控制</w:t>
      </w:r>
      <w:r w:rsidRPr="00F116D2">
        <w:rPr>
          <w:rFonts w:ascii="仿宋_GB2312" w:eastAsia="仿宋_GB2312" w:hAnsi="宋体" w:hint="eastAsia"/>
          <w:bCs/>
          <w:sz w:val="28"/>
          <w:szCs w:val="28"/>
        </w:rPr>
        <w:t>系统</w:t>
      </w:r>
      <w:r w:rsidRPr="00F116D2">
        <w:rPr>
          <w:rFonts w:ascii="仿宋_GB2312" w:eastAsia="仿宋_GB2312" w:hAnsi="宋体"/>
          <w:bCs/>
          <w:sz w:val="28"/>
          <w:szCs w:val="28"/>
        </w:rPr>
        <w:t>组成。</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其中</w:t>
      </w:r>
      <w:r w:rsidRPr="00F116D2">
        <w:rPr>
          <w:rFonts w:ascii="仿宋_GB2312" w:eastAsia="仿宋_GB2312" w:hAnsi="宋体"/>
          <w:bCs/>
          <w:sz w:val="28"/>
          <w:szCs w:val="28"/>
        </w:rPr>
        <w:t>，激波风洞</w:t>
      </w:r>
      <w:r w:rsidRPr="00F116D2">
        <w:rPr>
          <w:rFonts w:ascii="仿宋_GB2312" w:eastAsia="仿宋_GB2312" w:hAnsi="宋体" w:hint="eastAsia"/>
          <w:bCs/>
          <w:sz w:val="28"/>
          <w:szCs w:val="28"/>
        </w:rPr>
        <w:t>真空</w:t>
      </w:r>
      <w:r w:rsidRPr="00F116D2">
        <w:rPr>
          <w:rFonts w:ascii="仿宋_GB2312" w:eastAsia="仿宋_GB2312" w:hAnsi="宋体"/>
          <w:bCs/>
          <w:sz w:val="28"/>
          <w:szCs w:val="28"/>
        </w:rPr>
        <w:t>泵</w:t>
      </w:r>
      <w:r w:rsidRPr="00F116D2">
        <w:rPr>
          <w:rFonts w:ascii="仿宋_GB2312" w:eastAsia="仿宋_GB2312" w:hAnsi="宋体" w:hint="eastAsia"/>
          <w:bCs/>
          <w:sz w:val="28"/>
          <w:szCs w:val="28"/>
        </w:rPr>
        <w:t>/机组型号包括</w:t>
      </w:r>
      <w:r w:rsidRPr="00F116D2">
        <w:rPr>
          <w:rFonts w:ascii="仿宋_GB2312" w:eastAsia="仿宋_GB2312" w:hAnsi="宋体"/>
          <w:bCs/>
          <w:sz w:val="28"/>
          <w:szCs w:val="28"/>
        </w:rPr>
        <w:t>4</w:t>
      </w:r>
      <w:r w:rsidRPr="00F116D2">
        <w:rPr>
          <w:rFonts w:ascii="仿宋_GB2312" w:eastAsia="仿宋_GB2312" w:hAnsi="宋体" w:hint="eastAsia"/>
          <w:bCs/>
          <w:sz w:val="28"/>
          <w:szCs w:val="28"/>
        </w:rPr>
        <w:t>台2</w:t>
      </w:r>
      <w:r w:rsidRPr="00F116D2">
        <w:rPr>
          <w:rFonts w:ascii="仿宋_GB2312" w:eastAsia="仿宋_GB2312" w:hAnsi="宋体"/>
          <w:bCs/>
          <w:sz w:val="28"/>
          <w:szCs w:val="28"/>
        </w:rPr>
        <w:t>H-15</w:t>
      </w:r>
      <w:r w:rsidRPr="00F116D2">
        <w:rPr>
          <w:rFonts w:ascii="仿宋_GB2312" w:eastAsia="仿宋_GB2312" w:hAnsi="宋体" w:hint="eastAsia"/>
          <w:bCs/>
          <w:sz w:val="28"/>
          <w:szCs w:val="28"/>
        </w:rPr>
        <w:t>滑阀真空泵、3台2</w:t>
      </w:r>
      <w:r w:rsidRPr="00F116D2">
        <w:rPr>
          <w:rFonts w:ascii="仿宋_GB2312" w:eastAsia="仿宋_GB2312" w:hAnsi="宋体"/>
          <w:bCs/>
          <w:sz w:val="28"/>
          <w:szCs w:val="28"/>
        </w:rPr>
        <w:t>X-15</w:t>
      </w:r>
      <w:r w:rsidRPr="00F116D2">
        <w:rPr>
          <w:rFonts w:ascii="仿宋_GB2312" w:eastAsia="仿宋_GB2312" w:hAnsi="宋体" w:hint="eastAsia"/>
          <w:bCs/>
          <w:sz w:val="28"/>
          <w:szCs w:val="28"/>
        </w:rPr>
        <w:t>旋片真空泵</w:t>
      </w:r>
      <w:r w:rsidRPr="00F116D2">
        <w:rPr>
          <w:rFonts w:ascii="仿宋_GB2312" w:eastAsia="仿宋_GB2312" w:hAnsi="宋体"/>
          <w:bCs/>
          <w:sz w:val="28"/>
          <w:szCs w:val="28"/>
        </w:rPr>
        <w:t>、</w:t>
      </w:r>
      <w:r w:rsidRPr="00F116D2">
        <w:rPr>
          <w:rFonts w:ascii="仿宋_GB2312" w:eastAsia="仿宋_GB2312" w:hAnsi="宋体" w:hint="eastAsia"/>
          <w:bCs/>
          <w:sz w:val="28"/>
          <w:szCs w:val="28"/>
        </w:rPr>
        <w:t>7台2X-70</w:t>
      </w:r>
      <w:r w:rsidRPr="00F116D2">
        <w:rPr>
          <w:rFonts w:ascii="仿宋_GB2312" w:eastAsia="仿宋_GB2312" w:hAnsi="宋体"/>
          <w:bCs/>
          <w:sz w:val="28"/>
          <w:szCs w:val="28"/>
        </w:rPr>
        <w:t>A</w:t>
      </w:r>
      <w:r w:rsidRPr="00F116D2">
        <w:rPr>
          <w:rFonts w:ascii="仿宋_GB2312" w:eastAsia="仿宋_GB2312" w:hAnsi="宋体" w:hint="eastAsia"/>
          <w:bCs/>
          <w:sz w:val="28"/>
          <w:szCs w:val="28"/>
        </w:rPr>
        <w:t>旋片真空泵</w:t>
      </w:r>
      <w:r w:rsidRPr="00F116D2">
        <w:rPr>
          <w:rFonts w:ascii="仿宋_GB2312" w:eastAsia="仿宋_GB2312" w:hAnsi="宋体"/>
          <w:bCs/>
          <w:sz w:val="28"/>
          <w:szCs w:val="28"/>
        </w:rPr>
        <w:t>、</w:t>
      </w:r>
      <w:r w:rsidRPr="00F116D2">
        <w:rPr>
          <w:rFonts w:ascii="仿宋_GB2312" w:eastAsia="仿宋_GB2312" w:hAnsi="宋体" w:hint="eastAsia"/>
          <w:bCs/>
          <w:sz w:val="28"/>
          <w:szCs w:val="28"/>
        </w:rPr>
        <w:t>2台</w:t>
      </w:r>
      <w:r w:rsidRPr="00F116D2">
        <w:rPr>
          <w:rFonts w:ascii="仿宋_GB2312" w:eastAsia="仿宋_GB2312" w:hAnsi="宋体"/>
          <w:bCs/>
          <w:sz w:val="28"/>
          <w:szCs w:val="28"/>
        </w:rPr>
        <w:t>H-150</w:t>
      </w:r>
      <w:r w:rsidRPr="00F116D2">
        <w:rPr>
          <w:rFonts w:ascii="仿宋_GB2312" w:eastAsia="仿宋_GB2312" w:hAnsi="宋体" w:hint="eastAsia"/>
          <w:bCs/>
          <w:sz w:val="28"/>
          <w:szCs w:val="28"/>
        </w:rPr>
        <w:t>滑阀真空泵</w:t>
      </w:r>
      <w:r w:rsidRPr="00F116D2">
        <w:rPr>
          <w:rFonts w:ascii="仿宋_GB2312" w:eastAsia="仿宋_GB2312" w:hAnsi="宋体"/>
          <w:bCs/>
          <w:sz w:val="28"/>
          <w:szCs w:val="28"/>
        </w:rPr>
        <w:t>、</w:t>
      </w:r>
      <w:r w:rsidRPr="00F116D2">
        <w:rPr>
          <w:rFonts w:ascii="仿宋_GB2312" w:eastAsia="仿宋_GB2312" w:hAnsi="宋体" w:hint="eastAsia"/>
          <w:bCs/>
          <w:sz w:val="28"/>
          <w:szCs w:val="28"/>
        </w:rPr>
        <w:t>1台2BE1 253水环真空泵、6套JZJPH1200-8罗茨滑阀机组、2</w:t>
      </w:r>
      <w:r w:rsidRPr="00F116D2">
        <w:rPr>
          <w:rFonts w:ascii="仿宋_GB2312" w:eastAsia="仿宋_GB2312" w:hAnsi="宋体" w:hint="eastAsia"/>
          <w:bCs/>
          <w:sz w:val="28"/>
          <w:szCs w:val="28"/>
        </w:rPr>
        <w:lastRenderedPageBreak/>
        <w:t>套JZJQ5000-4221直排大气罗茨真空机组、2套JZJQLG5000-423组合机组等。</w:t>
      </w:r>
    </w:p>
    <w:p w:rsidR="009220E2" w:rsidRPr="00DF3DE1" w:rsidRDefault="009220E2" w:rsidP="00281C55">
      <w:pPr>
        <w:pStyle w:val="3"/>
        <w:spacing w:line="360" w:lineRule="auto"/>
        <w:rPr>
          <w:rFonts w:ascii="仿宋_GB2312" w:eastAsia="仿宋_GB2312"/>
          <w:b/>
          <w:sz w:val="28"/>
          <w:szCs w:val="28"/>
        </w:rPr>
      </w:pPr>
      <w:bookmarkStart w:id="307" w:name="_Toc38019600"/>
      <w:bookmarkStart w:id="308" w:name="_Toc46155225"/>
      <w:r w:rsidRPr="00DF3DE1">
        <w:rPr>
          <w:rFonts w:ascii="仿宋_GB2312" w:eastAsia="仿宋_GB2312" w:hint="eastAsia"/>
          <w:b/>
          <w:sz w:val="28"/>
          <w:szCs w:val="28"/>
        </w:rPr>
        <w:t>工作原理</w:t>
      </w:r>
      <w:bookmarkEnd w:id="307"/>
      <w:bookmarkEnd w:id="308"/>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激波风洞</w:t>
      </w:r>
      <w:r w:rsidRPr="00F116D2">
        <w:rPr>
          <w:rFonts w:ascii="仿宋_GB2312" w:eastAsia="仿宋_GB2312" w:hAnsi="宋体"/>
          <w:bCs/>
          <w:sz w:val="28"/>
          <w:szCs w:val="28"/>
        </w:rPr>
        <w:t>所使用的真空泵都属于容积式真空泵，</w:t>
      </w:r>
      <w:r w:rsidRPr="00F116D2">
        <w:rPr>
          <w:rFonts w:ascii="仿宋_GB2312" w:eastAsia="仿宋_GB2312" w:hAnsi="宋体" w:hint="eastAsia"/>
          <w:bCs/>
          <w:sz w:val="28"/>
          <w:szCs w:val="28"/>
        </w:rPr>
        <w:t>通过周期性</w:t>
      </w:r>
      <w:r w:rsidRPr="00F116D2">
        <w:rPr>
          <w:rFonts w:ascii="仿宋_GB2312" w:eastAsia="仿宋_GB2312" w:hAnsi="宋体"/>
          <w:bCs/>
          <w:sz w:val="28"/>
          <w:szCs w:val="28"/>
        </w:rPr>
        <w:t>的</w:t>
      </w:r>
      <w:r w:rsidRPr="00F116D2">
        <w:rPr>
          <w:rFonts w:ascii="仿宋_GB2312" w:eastAsia="仿宋_GB2312" w:hAnsi="宋体" w:hint="eastAsia"/>
          <w:bCs/>
          <w:sz w:val="28"/>
          <w:szCs w:val="28"/>
        </w:rPr>
        <w:t>容积</w:t>
      </w:r>
      <w:r w:rsidRPr="00F116D2">
        <w:rPr>
          <w:rFonts w:ascii="仿宋_GB2312" w:eastAsia="仿宋_GB2312" w:hAnsi="宋体"/>
          <w:bCs/>
          <w:sz w:val="28"/>
          <w:szCs w:val="28"/>
        </w:rPr>
        <w:t>变化将</w:t>
      </w:r>
      <w:r w:rsidRPr="00F116D2">
        <w:rPr>
          <w:rFonts w:ascii="仿宋_GB2312" w:eastAsia="仿宋_GB2312" w:hAnsi="宋体" w:hint="eastAsia"/>
          <w:bCs/>
          <w:sz w:val="28"/>
          <w:szCs w:val="28"/>
        </w:rPr>
        <w:t>被试验段</w:t>
      </w:r>
      <w:r w:rsidRPr="00F116D2">
        <w:rPr>
          <w:rFonts w:ascii="仿宋_GB2312" w:eastAsia="仿宋_GB2312" w:hAnsi="宋体"/>
          <w:bCs/>
          <w:sz w:val="28"/>
          <w:szCs w:val="28"/>
        </w:rPr>
        <w:t>和真空箱内</w:t>
      </w:r>
      <w:r w:rsidRPr="00F116D2">
        <w:rPr>
          <w:rFonts w:ascii="仿宋_GB2312" w:eastAsia="仿宋_GB2312" w:hAnsi="宋体" w:hint="eastAsia"/>
          <w:bCs/>
          <w:sz w:val="28"/>
          <w:szCs w:val="28"/>
        </w:rPr>
        <w:t>气体</w:t>
      </w:r>
      <w:r w:rsidRPr="00F116D2">
        <w:rPr>
          <w:rFonts w:ascii="仿宋_GB2312" w:eastAsia="仿宋_GB2312" w:hAnsi="宋体"/>
          <w:bCs/>
          <w:sz w:val="28"/>
          <w:szCs w:val="28"/>
        </w:rPr>
        <w:t>吸入</w:t>
      </w:r>
      <w:r w:rsidRPr="00F116D2">
        <w:rPr>
          <w:rFonts w:ascii="仿宋_GB2312" w:eastAsia="仿宋_GB2312" w:hAnsi="宋体" w:hint="eastAsia"/>
          <w:bCs/>
          <w:sz w:val="28"/>
          <w:szCs w:val="28"/>
        </w:rPr>
        <w:t>真空泵</w:t>
      </w:r>
      <w:r w:rsidRPr="00F116D2">
        <w:rPr>
          <w:rFonts w:ascii="仿宋_GB2312" w:eastAsia="仿宋_GB2312" w:hAnsi="宋体"/>
          <w:bCs/>
          <w:sz w:val="28"/>
          <w:szCs w:val="28"/>
        </w:rPr>
        <w:t>并</w:t>
      </w:r>
      <w:r w:rsidRPr="00F116D2">
        <w:rPr>
          <w:rFonts w:ascii="仿宋_GB2312" w:eastAsia="仿宋_GB2312" w:hAnsi="宋体" w:hint="eastAsia"/>
          <w:bCs/>
          <w:sz w:val="28"/>
          <w:szCs w:val="28"/>
        </w:rPr>
        <w:t>排出</w:t>
      </w:r>
      <w:r w:rsidRPr="00F116D2">
        <w:rPr>
          <w:rFonts w:ascii="仿宋_GB2312" w:eastAsia="仿宋_GB2312" w:hAnsi="宋体"/>
          <w:bCs/>
          <w:sz w:val="28"/>
          <w:szCs w:val="28"/>
        </w:rPr>
        <w:t>，</w:t>
      </w:r>
      <w:r w:rsidRPr="00F116D2">
        <w:rPr>
          <w:rFonts w:ascii="仿宋_GB2312" w:eastAsia="仿宋_GB2312" w:hAnsi="宋体" w:hint="eastAsia"/>
          <w:bCs/>
          <w:sz w:val="28"/>
          <w:szCs w:val="28"/>
        </w:rPr>
        <w:t>从而</w:t>
      </w:r>
      <w:r w:rsidRPr="00F116D2">
        <w:rPr>
          <w:rFonts w:ascii="仿宋_GB2312" w:eastAsia="仿宋_GB2312" w:hAnsi="宋体"/>
          <w:bCs/>
          <w:sz w:val="28"/>
          <w:szCs w:val="28"/>
        </w:rPr>
        <w:t>降低</w:t>
      </w:r>
      <w:r w:rsidRPr="00F116D2">
        <w:rPr>
          <w:rFonts w:ascii="仿宋_GB2312" w:eastAsia="仿宋_GB2312" w:hAnsi="宋体" w:hint="eastAsia"/>
          <w:bCs/>
          <w:sz w:val="28"/>
          <w:szCs w:val="28"/>
        </w:rPr>
        <w:t>试验段</w:t>
      </w:r>
      <w:r w:rsidRPr="00F116D2">
        <w:rPr>
          <w:rFonts w:ascii="仿宋_GB2312" w:eastAsia="仿宋_GB2312" w:hAnsi="宋体"/>
          <w:bCs/>
          <w:sz w:val="28"/>
          <w:szCs w:val="28"/>
        </w:rPr>
        <w:t>和真空箱</w:t>
      </w:r>
      <w:r w:rsidRPr="00F116D2">
        <w:rPr>
          <w:rFonts w:ascii="仿宋_GB2312" w:eastAsia="仿宋_GB2312" w:hAnsi="宋体" w:hint="eastAsia"/>
          <w:bCs/>
          <w:sz w:val="28"/>
          <w:szCs w:val="28"/>
        </w:rPr>
        <w:t>压力</w:t>
      </w:r>
      <w:r w:rsidRPr="00F116D2">
        <w:rPr>
          <w:rFonts w:ascii="仿宋_GB2312" w:eastAsia="仿宋_GB2312" w:hAnsi="宋体"/>
          <w:bCs/>
          <w:sz w:val="28"/>
          <w:szCs w:val="28"/>
        </w:rPr>
        <w:t>。</w:t>
      </w:r>
      <w:r w:rsidRPr="00F116D2">
        <w:rPr>
          <w:rFonts w:ascii="仿宋_GB2312" w:eastAsia="仿宋_GB2312" w:hAnsi="宋体" w:hint="eastAsia"/>
          <w:bCs/>
          <w:sz w:val="28"/>
          <w:szCs w:val="28"/>
        </w:rPr>
        <w:t>所不同</w:t>
      </w:r>
      <w:r w:rsidRPr="00F116D2">
        <w:rPr>
          <w:rFonts w:ascii="仿宋_GB2312" w:eastAsia="仿宋_GB2312" w:hAnsi="宋体"/>
          <w:bCs/>
          <w:sz w:val="28"/>
          <w:szCs w:val="28"/>
        </w:rPr>
        <w:t>的</w:t>
      </w:r>
      <w:r w:rsidRPr="00F116D2">
        <w:rPr>
          <w:rFonts w:ascii="仿宋_GB2312" w:eastAsia="仿宋_GB2312" w:hAnsi="宋体" w:hint="eastAsia"/>
          <w:bCs/>
          <w:sz w:val="28"/>
          <w:szCs w:val="28"/>
        </w:rPr>
        <w:t>是导致</w:t>
      </w:r>
      <w:r w:rsidRPr="00F116D2">
        <w:rPr>
          <w:rFonts w:ascii="仿宋_GB2312" w:eastAsia="仿宋_GB2312" w:hAnsi="宋体"/>
          <w:bCs/>
          <w:sz w:val="28"/>
          <w:szCs w:val="28"/>
        </w:rPr>
        <w:t>容积变化的方式不同，</w:t>
      </w:r>
      <w:r w:rsidRPr="00F116D2">
        <w:rPr>
          <w:rFonts w:ascii="仿宋_GB2312" w:eastAsia="仿宋_GB2312" w:hAnsi="宋体" w:hint="eastAsia"/>
          <w:bCs/>
          <w:sz w:val="28"/>
          <w:szCs w:val="28"/>
        </w:rPr>
        <w:t>以罗茨泵为例，罗茨泵是利用一对</w:t>
      </w:r>
      <w:r w:rsidRPr="00F116D2">
        <w:rPr>
          <w:rFonts w:ascii="仿宋_GB2312" w:eastAsia="仿宋_GB2312" w:hAnsi="宋体"/>
          <w:bCs/>
          <w:sz w:val="28"/>
          <w:szCs w:val="28"/>
        </w:rPr>
        <w:t>8</w:t>
      </w:r>
      <w:r w:rsidRPr="00F116D2">
        <w:rPr>
          <w:rFonts w:ascii="仿宋_GB2312" w:eastAsia="仿宋_GB2312" w:hAnsi="宋体" w:hint="eastAsia"/>
          <w:bCs/>
          <w:sz w:val="28"/>
          <w:szCs w:val="28"/>
        </w:rPr>
        <w:t>字形转子在泵中保持一定的间隙，做等速反向而产生吸气和排气作用的，二个转子被支撑在泵壳侧面端盖的滚动轴承中，依靠一对可调的同步齿轮使二个转子在高速旋转时始终保持着一定的相互位置，而转子与端盖之间的端面间隙是靠固定端轴承座下面的可调金属垫片来保证，使之泵在工作时因受热需转子只能向一面膨胀。滑阀泵是在泵体中装有滑阀，在滑阀内装有偏心轮。偏心轮由通到泵缸外面的轴带动旋转，轴的中心与泵缸的中心是重合的，滑阀的外圆在泵缸的内表面进行滑动，滑阀上部在半圆形的画法导轨中自由地上下滑动及左右摆动，因此泵缸被滑阀分为A、B两个室，</w:t>
      </w:r>
      <w:r w:rsidRPr="00F116D2">
        <w:rPr>
          <w:rFonts w:ascii="仿宋_GB2312" w:eastAsia="仿宋_GB2312" w:hAnsi="宋体"/>
          <w:bCs/>
          <w:sz w:val="28"/>
          <w:szCs w:val="28"/>
        </w:rPr>
        <w:t>AB腔</w:t>
      </w:r>
      <w:r w:rsidRPr="00F116D2">
        <w:rPr>
          <w:rFonts w:ascii="仿宋_GB2312" w:eastAsia="仿宋_GB2312" w:hAnsi="宋体" w:hint="eastAsia"/>
          <w:bCs/>
          <w:sz w:val="28"/>
          <w:szCs w:val="28"/>
        </w:rPr>
        <w:t>的</w:t>
      </w:r>
      <w:r w:rsidRPr="00F116D2">
        <w:rPr>
          <w:rFonts w:ascii="仿宋_GB2312" w:eastAsia="仿宋_GB2312" w:hAnsi="宋体"/>
          <w:bCs/>
          <w:sz w:val="28"/>
          <w:szCs w:val="28"/>
        </w:rPr>
        <w:t>容积随着</w:t>
      </w:r>
      <w:r w:rsidRPr="00F116D2">
        <w:rPr>
          <w:rFonts w:ascii="仿宋_GB2312" w:eastAsia="仿宋_GB2312" w:hAnsi="宋体" w:hint="eastAsia"/>
          <w:bCs/>
          <w:sz w:val="28"/>
          <w:szCs w:val="28"/>
        </w:rPr>
        <w:t>偏心轮转动</w:t>
      </w:r>
      <w:r w:rsidRPr="00F116D2">
        <w:rPr>
          <w:rFonts w:ascii="仿宋_GB2312" w:eastAsia="仿宋_GB2312" w:hAnsi="宋体"/>
          <w:bCs/>
          <w:sz w:val="28"/>
          <w:szCs w:val="28"/>
        </w:rPr>
        <w:t>发生变化</w:t>
      </w:r>
      <w:r w:rsidRPr="00F116D2">
        <w:rPr>
          <w:rFonts w:ascii="仿宋_GB2312" w:eastAsia="仿宋_GB2312" w:hAnsi="宋体" w:hint="eastAsia"/>
          <w:bCs/>
          <w:sz w:val="28"/>
          <w:szCs w:val="28"/>
        </w:rPr>
        <w:t>。</w:t>
      </w:r>
    </w:p>
    <w:p w:rsidR="009220E2" w:rsidRPr="00DF3DE1" w:rsidRDefault="009220E2" w:rsidP="00281C55">
      <w:pPr>
        <w:pStyle w:val="3"/>
        <w:spacing w:line="360" w:lineRule="auto"/>
        <w:rPr>
          <w:rFonts w:ascii="仿宋_GB2312" w:eastAsia="仿宋_GB2312"/>
          <w:b/>
          <w:sz w:val="28"/>
          <w:szCs w:val="28"/>
        </w:rPr>
      </w:pPr>
      <w:bookmarkStart w:id="309" w:name="_Toc46155226"/>
      <w:r w:rsidRPr="00DF3DE1">
        <w:rPr>
          <w:rFonts w:ascii="仿宋_GB2312" w:eastAsia="仿宋_GB2312" w:hint="eastAsia"/>
          <w:b/>
          <w:sz w:val="28"/>
          <w:szCs w:val="28"/>
        </w:rPr>
        <w:t>故障</w:t>
      </w:r>
      <w:bookmarkEnd w:id="309"/>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3.6.1.1</w:t>
      </w:r>
      <w:r w:rsidR="00E06643" w:rsidRPr="00E06643">
        <w:rPr>
          <w:rFonts w:ascii="仿宋_GB2312" w:eastAsia="仿宋_GB2312" w:hAnsi="宋体" w:hint="eastAsia"/>
          <w:b/>
          <w:bCs/>
          <w:sz w:val="28"/>
          <w:szCs w:val="28"/>
        </w:rPr>
        <w:t>故障一</w:t>
      </w:r>
      <w:r w:rsidR="009220E2" w:rsidRPr="00F116D2">
        <w:rPr>
          <w:rFonts w:ascii="仿宋_GB2312" w:eastAsia="仿宋_GB2312" w:hAnsi="宋体" w:hint="eastAsia"/>
          <w:bCs/>
          <w:sz w:val="28"/>
          <w:szCs w:val="28"/>
        </w:rPr>
        <w:t>：真空机组200泵异响及温度过高</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2019</w:t>
      </w:r>
      <w:r w:rsidR="009220E2" w:rsidRPr="00F116D2">
        <w:rPr>
          <w:rFonts w:ascii="仿宋_GB2312" w:eastAsia="仿宋_GB2312" w:hAnsi="宋体" w:hint="eastAsia"/>
          <w:bCs/>
          <w:sz w:val="28"/>
          <w:szCs w:val="28"/>
        </w:rPr>
        <w:t>年</w:t>
      </w:r>
      <w:r w:rsidR="009220E2" w:rsidRPr="00F116D2">
        <w:rPr>
          <w:rFonts w:ascii="仿宋_GB2312" w:eastAsia="仿宋_GB2312" w:hAnsi="宋体"/>
          <w:bCs/>
          <w:sz w:val="28"/>
          <w:szCs w:val="28"/>
        </w:rPr>
        <w:t>08</w:t>
      </w:r>
      <w:r w:rsidR="009220E2" w:rsidRPr="00F116D2">
        <w:rPr>
          <w:rFonts w:ascii="仿宋_GB2312" w:eastAsia="仿宋_GB2312" w:hAnsi="宋体" w:hint="eastAsia"/>
          <w:bCs/>
          <w:sz w:val="28"/>
          <w:szCs w:val="28"/>
        </w:rPr>
        <w:t>月</w:t>
      </w:r>
      <w:r w:rsidR="009220E2" w:rsidRPr="00F116D2">
        <w:rPr>
          <w:rFonts w:ascii="仿宋_GB2312" w:eastAsia="仿宋_GB2312" w:hAnsi="宋体"/>
          <w:bCs/>
          <w:sz w:val="28"/>
          <w:szCs w:val="28"/>
        </w:rPr>
        <w:t>20</w:t>
      </w:r>
      <w:r w:rsidR="009220E2" w:rsidRPr="00F116D2">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：刘</w:t>
      </w:r>
      <w:r w:rsidR="009220E2" w:rsidRPr="00F116D2">
        <w:rPr>
          <w:rFonts w:ascii="仿宋_GB2312" w:eastAsia="仿宋_GB2312" w:hAnsi="宋体"/>
          <w:bCs/>
          <w:sz w:val="28"/>
          <w:szCs w:val="28"/>
        </w:rPr>
        <w:t>鉴</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：罗茨</w:t>
      </w:r>
      <w:r w:rsidR="009220E2" w:rsidRPr="00F116D2">
        <w:rPr>
          <w:rFonts w:ascii="仿宋_GB2312" w:eastAsia="仿宋_GB2312" w:hAnsi="宋体"/>
          <w:bCs/>
          <w:sz w:val="28"/>
          <w:szCs w:val="28"/>
        </w:rPr>
        <w:t>真空泵</w:t>
      </w:r>
      <w:r w:rsidR="009220E2" w:rsidRPr="00F116D2">
        <w:rPr>
          <w:rFonts w:ascii="仿宋_GB2312" w:eastAsia="仿宋_GB2312" w:hAnsi="宋体" w:hint="eastAsia"/>
          <w:bCs/>
          <w:sz w:val="28"/>
          <w:szCs w:val="28"/>
        </w:rPr>
        <w:t>A机组200泵</w:t>
      </w:r>
      <w:r w:rsidR="009220E2" w:rsidRPr="00F116D2">
        <w:rPr>
          <w:rFonts w:ascii="仿宋_GB2312" w:eastAsia="仿宋_GB2312" w:hAnsi="宋体"/>
          <w:bCs/>
          <w:sz w:val="28"/>
          <w:szCs w:val="28"/>
        </w:rPr>
        <w:t>异响及温度过高</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在机组</w:t>
      </w:r>
      <w:r w:rsidR="009220E2" w:rsidRPr="00F116D2">
        <w:rPr>
          <w:rFonts w:ascii="仿宋_GB2312" w:eastAsia="仿宋_GB2312" w:hAnsi="宋体"/>
          <w:bCs/>
          <w:sz w:val="28"/>
          <w:szCs w:val="28"/>
        </w:rPr>
        <w:t>启动后的巡检过程中，</w:t>
      </w:r>
      <w:r w:rsidR="009220E2" w:rsidRPr="00F116D2">
        <w:rPr>
          <w:rFonts w:ascii="仿宋_GB2312" w:eastAsia="仿宋_GB2312" w:hAnsi="宋体" w:hint="eastAsia"/>
          <w:bCs/>
          <w:sz w:val="28"/>
          <w:szCs w:val="28"/>
        </w:rPr>
        <w:t>发现A机组</w:t>
      </w:r>
      <w:r w:rsidR="009220E2" w:rsidRPr="00F116D2">
        <w:rPr>
          <w:rFonts w:ascii="仿宋_GB2312" w:eastAsia="仿宋_GB2312" w:hAnsi="宋体"/>
          <w:bCs/>
          <w:sz w:val="28"/>
          <w:szCs w:val="28"/>
        </w:rPr>
        <w:t>的</w:t>
      </w:r>
      <w:r w:rsidR="009220E2" w:rsidRPr="00F116D2">
        <w:rPr>
          <w:rFonts w:ascii="仿宋_GB2312" w:eastAsia="仿宋_GB2312" w:hAnsi="宋体" w:hint="eastAsia"/>
          <w:bCs/>
          <w:sz w:val="28"/>
          <w:szCs w:val="28"/>
        </w:rPr>
        <w:t>200泵的</w:t>
      </w:r>
      <w:r w:rsidR="009220E2" w:rsidRPr="00F116D2">
        <w:rPr>
          <w:rFonts w:ascii="仿宋_GB2312" w:eastAsia="仿宋_GB2312" w:hAnsi="宋体"/>
          <w:bCs/>
          <w:sz w:val="28"/>
          <w:szCs w:val="28"/>
        </w:rPr>
        <w:t>声响明显</w:t>
      </w:r>
      <w:r w:rsidR="009220E2" w:rsidRPr="00F116D2">
        <w:rPr>
          <w:rFonts w:ascii="仿宋_GB2312" w:eastAsia="仿宋_GB2312" w:hAnsi="宋体" w:hint="eastAsia"/>
          <w:bCs/>
          <w:sz w:val="28"/>
          <w:szCs w:val="28"/>
        </w:rPr>
        <w:t>比B机组的200泵声响</w:t>
      </w:r>
      <w:r w:rsidR="009220E2" w:rsidRPr="00F116D2">
        <w:rPr>
          <w:rFonts w:ascii="仿宋_GB2312" w:eastAsia="仿宋_GB2312" w:hAnsi="宋体"/>
          <w:bCs/>
          <w:sz w:val="28"/>
          <w:szCs w:val="28"/>
        </w:rPr>
        <w:t>大很多，</w:t>
      </w:r>
      <w:r w:rsidR="009220E2" w:rsidRPr="00F116D2">
        <w:rPr>
          <w:rFonts w:ascii="仿宋_GB2312" w:eastAsia="仿宋_GB2312" w:hAnsi="宋体" w:hint="eastAsia"/>
          <w:bCs/>
          <w:sz w:val="28"/>
          <w:szCs w:val="28"/>
        </w:rPr>
        <w:t>且A机组</w:t>
      </w:r>
      <w:r w:rsidR="009220E2" w:rsidRPr="00F116D2">
        <w:rPr>
          <w:rFonts w:ascii="仿宋_GB2312" w:eastAsia="仿宋_GB2312" w:hAnsi="宋体"/>
          <w:bCs/>
          <w:sz w:val="28"/>
          <w:szCs w:val="28"/>
        </w:rPr>
        <w:t>温度明显</w:t>
      </w:r>
      <w:r w:rsidR="009220E2" w:rsidRPr="00F116D2">
        <w:rPr>
          <w:rFonts w:ascii="仿宋_GB2312" w:eastAsia="仿宋_GB2312" w:hAnsi="宋体" w:hint="eastAsia"/>
          <w:bCs/>
          <w:sz w:val="28"/>
          <w:szCs w:val="28"/>
        </w:rPr>
        <w:t>偏</w:t>
      </w:r>
      <w:r w:rsidR="009220E2" w:rsidRPr="00F116D2">
        <w:rPr>
          <w:rFonts w:ascii="仿宋_GB2312" w:eastAsia="仿宋_GB2312" w:hAnsi="宋体"/>
          <w:bCs/>
          <w:sz w:val="28"/>
          <w:szCs w:val="28"/>
        </w:rPr>
        <w:t>高。</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：真空泵</w:t>
      </w:r>
      <w:r w:rsidR="009220E2" w:rsidRPr="00F116D2">
        <w:rPr>
          <w:rFonts w:ascii="仿宋_GB2312" w:eastAsia="仿宋_GB2312" w:hAnsi="宋体"/>
          <w:bCs/>
          <w:sz w:val="28"/>
          <w:szCs w:val="28"/>
        </w:rPr>
        <w:t>组长</w:t>
      </w:r>
      <w:r w:rsidR="00E06643" w:rsidRPr="00DF3DE1">
        <w:rPr>
          <w:rFonts w:ascii="仿宋_GB2312" w:eastAsia="仿宋_GB2312" w:hAnsi="宋体" w:hint="eastAsia"/>
          <w:bCs/>
          <w:sz w:val="28"/>
          <w:szCs w:val="28"/>
        </w:rPr>
        <w:t>时间</w:t>
      </w:r>
      <w:r w:rsidR="009220E2" w:rsidRPr="00F116D2">
        <w:rPr>
          <w:rFonts w:ascii="仿宋_GB2312" w:eastAsia="仿宋_GB2312" w:hAnsi="宋体"/>
          <w:bCs/>
          <w:sz w:val="28"/>
          <w:szCs w:val="28"/>
        </w:rPr>
        <w:t>运行</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内部齿轮磨损</w:t>
      </w:r>
      <w:r w:rsidR="009220E2" w:rsidRPr="00F116D2">
        <w:rPr>
          <w:rFonts w:ascii="仿宋_GB2312" w:eastAsia="仿宋_GB2312" w:hAnsi="宋体" w:hint="eastAsia"/>
          <w:bCs/>
          <w:sz w:val="28"/>
          <w:szCs w:val="28"/>
        </w:rPr>
        <w:t>，</w:t>
      </w:r>
      <w:r w:rsidR="009220E2" w:rsidRPr="00F116D2">
        <w:rPr>
          <w:rFonts w:ascii="仿宋_GB2312" w:eastAsia="仿宋_GB2312" w:hAnsi="宋体"/>
          <w:bCs/>
          <w:sz w:val="28"/>
          <w:szCs w:val="28"/>
        </w:rPr>
        <w:t>齿轮间隙增大。</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bCs/>
          <w:sz w:val="28"/>
          <w:szCs w:val="28"/>
        </w:rPr>
        <w:t>：</w:t>
      </w:r>
      <w:r w:rsidR="009220E2" w:rsidRPr="00F116D2">
        <w:rPr>
          <w:rFonts w:ascii="仿宋_GB2312" w:eastAsia="仿宋_GB2312" w:hAnsi="宋体" w:hint="eastAsia"/>
          <w:bCs/>
          <w:sz w:val="28"/>
          <w:szCs w:val="28"/>
        </w:rPr>
        <w:t>更换200真空泵</w:t>
      </w:r>
      <w:r w:rsidR="009220E2" w:rsidRPr="00F116D2">
        <w:rPr>
          <w:rFonts w:ascii="仿宋_GB2312" w:eastAsia="仿宋_GB2312" w:hAnsi="宋体"/>
          <w:bCs/>
          <w:sz w:val="28"/>
          <w:szCs w:val="28"/>
        </w:rPr>
        <w:t>齿轮</w:t>
      </w:r>
      <w:r w:rsidR="009220E2" w:rsidRPr="00F116D2">
        <w:rPr>
          <w:rFonts w:ascii="仿宋_GB2312" w:eastAsia="仿宋_GB2312" w:hAnsi="宋体" w:hint="eastAsia"/>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lastRenderedPageBreak/>
        <w:t>加强</w:t>
      </w:r>
      <w:r w:rsidRPr="00F116D2">
        <w:rPr>
          <w:rFonts w:ascii="仿宋_GB2312" w:eastAsia="仿宋_GB2312" w:hAnsi="宋体"/>
          <w:bCs/>
          <w:sz w:val="28"/>
          <w:szCs w:val="28"/>
        </w:rPr>
        <w:t>相关业务知识学习，掌握设备运行原理及故障排除方法</w:t>
      </w:r>
      <w:r w:rsidRPr="00F116D2">
        <w:rPr>
          <w:rFonts w:ascii="仿宋_GB2312" w:eastAsia="仿宋_GB2312" w:hAnsi="宋体" w:hint="eastAsia"/>
          <w:bCs/>
          <w:sz w:val="28"/>
          <w:szCs w:val="28"/>
        </w:rPr>
        <w:t>。</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3.6.1.2</w:t>
      </w:r>
      <w:r w:rsidR="00E06643" w:rsidRPr="00E06643">
        <w:rPr>
          <w:rFonts w:ascii="仿宋_GB2312" w:eastAsia="仿宋_GB2312" w:hAnsi="宋体" w:hint="eastAsia"/>
          <w:b/>
          <w:bCs/>
          <w:sz w:val="28"/>
          <w:szCs w:val="28"/>
        </w:rPr>
        <w:t>故障二</w:t>
      </w:r>
      <w:r w:rsidR="009220E2" w:rsidRPr="00F116D2">
        <w:rPr>
          <w:rFonts w:ascii="仿宋_GB2312" w:eastAsia="仿宋_GB2312" w:hAnsi="宋体" w:hint="eastAsia"/>
          <w:bCs/>
          <w:sz w:val="28"/>
          <w:szCs w:val="28"/>
        </w:rPr>
        <w:t>：5#真空蝶阀关不到位</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：2018年8月9日，</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 xml:space="preserve">： 高志超 张柏林 张建 </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：运行人员发现配电柜上5#关阀指示灯未亮，阀上开度指针指示阀未关到位。</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hint="eastAsia"/>
          <w:bCs/>
          <w:sz w:val="28"/>
          <w:szCs w:val="28"/>
        </w:rPr>
        <w:t>：经过拆卸阀门发现阀板上橡胶密封圈已损坏并部分脱落，脱落的密封圈卡住阀板。</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1.真空管道有杂质，阀板上的密封圈被阀门处的杂质刮落。</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2.使用</w:t>
      </w:r>
      <w:r w:rsidR="00E06643" w:rsidRPr="00DF3DE1">
        <w:rPr>
          <w:rFonts w:ascii="仿宋_GB2312" w:eastAsia="仿宋_GB2312" w:hAnsi="宋体" w:hint="eastAsia"/>
          <w:bCs/>
          <w:sz w:val="28"/>
          <w:szCs w:val="28"/>
        </w:rPr>
        <w:t>时间</w:t>
      </w:r>
      <w:r w:rsidRPr="00F116D2">
        <w:rPr>
          <w:rFonts w:ascii="仿宋_GB2312" w:eastAsia="仿宋_GB2312" w:hAnsi="宋体" w:hint="eastAsia"/>
          <w:bCs/>
          <w:sz w:val="28"/>
          <w:szCs w:val="28"/>
        </w:rPr>
        <w:t>长 ，开关次数多，导致密封圈老化。</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hint="eastAsia"/>
          <w:bCs/>
          <w:sz w:val="28"/>
          <w:szCs w:val="28"/>
        </w:rPr>
        <w:t>：由于不能更换密封圈，只能换新阀。</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安装前认真清洁</w:t>
      </w:r>
      <w:r w:rsidRPr="00F116D2">
        <w:rPr>
          <w:rFonts w:ascii="仿宋_GB2312" w:eastAsia="仿宋_GB2312" w:hAnsi="宋体"/>
          <w:bCs/>
          <w:sz w:val="28"/>
          <w:szCs w:val="28"/>
        </w:rPr>
        <w:t>阀门</w:t>
      </w:r>
      <w:r w:rsidRPr="00F116D2">
        <w:rPr>
          <w:rFonts w:ascii="仿宋_GB2312" w:eastAsia="仿宋_GB2312" w:hAnsi="宋体" w:hint="eastAsia"/>
          <w:bCs/>
          <w:sz w:val="28"/>
          <w:szCs w:val="28"/>
        </w:rPr>
        <w:t>。</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3.6.1.3</w:t>
      </w:r>
      <w:r w:rsidR="00E06643" w:rsidRPr="00E06643">
        <w:rPr>
          <w:rFonts w:ascii="仿宋_GB2312" w:eastAsia="仿宋_GB2312" w:hAnsi="宋体" w:hint="eastAsia"/>
          <w:b/>
          <w:bCs/>
          <w:sz w:val="28"/>
          <w:szCs w:val="28"/>
        </w:rPr>
        <w:t>故障三</w:t>
      </w:r>
      <w:r w:rsidR="009220E2" w:rsidRPr="00F116D2">
        <w:rPr>
          <w:rFonts w:ascii="仿宋_GB2312" w:eastAsia="仿宋_GB2312" w:hAnsi="宋体" w:hint="eastAsia"/>
          <w:bCs/>
          <w:sz w:val="28"/>
          <w:szCs w:val="28"/>
        </w:rPr>
        <w:t>：FD-14A滑阀泵消烟过滤器堵塞并爆裂</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：2018年9月7日，</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 xml:space="preserve">： 高志超 张柏林 张建 </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：运行人员在真空泵巡视检查过程中发现消烟过滤器存在异响及排烟口油烟较大。</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hint="eastAsia"/>
          <w:bCs/>
          <w:sz w:val="28"/>
          <w:szCs w:val="28"/>
        </w:rPr>
        <w:t>：经过拆解消音器发现过滤网被油污堵塞。并且过滤网爆裂</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消烟过滤器超期使用</w:t>
      </w:r>
      <w:r w:rsidRPr="00F116D2">
        <w:rPr>
          <w:rFonts w:ascii="仿宋_GB2312" w:eastAsia="仿宋_GB2312" w:hAnsi="宋体"/>
          <w:bCs/>
          <w:sz w:val="28"/>
          <w:szCs w:val="28"/>
        </w:rPr>
        <w:t>。</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hint="eastAsia"/>
          <w:bCs/>
          <w:sz w:val="28"/>
          <w:szCs w:val="28"/>
        </w:rPr>
        <w:t>：更换消烟过滤器。</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严格按15天为一个周期更换消烟过滤器。</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3.6.1.4</w:t>
      </w:r>
      <w:r w:rsidR="00E06643" w:rsidRPr="00E06643">
        <w:rPr>
          <w:rFonts w:ascii="仿宋_GB2312" w:eastAsia="仿宋_GB2312" w:hAnsi="宋体" w:hint="eastAsia"/>
          <w:b/>
          <w:bCs/>
          <w:sz w:val="28"/>
          <w:szCs w:val="28"/>
        </w:rPr>
        <w:t>故障四</w:t>
      </w:r>
      <w:r w:rsidR="009220E2" w:rsidRPr="00F116D2">
        <w:rPr>
          <w:rFonts w:ascii="仿宋_GB2312" w:eastAsia="仿宋_GB2312" w:hAnsi="宋体" w:hint="eastAsia"/>
          <w:bCs/>
          <w:sz w:val="28"/>
          <w:szCs w:val="28"/>
        </w:rPr>
        <w:t>：FD-14A罗茨泵缓冲垫损坏</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9220E2" w:rsidRPr="00F116D2">
        <w:rPr>
          <w:rFonts w:ascii="仿宋_GB2312" w:eastAsia="仿宋_GB2312" w:hAnsi="宋体" w:hint="eastAsia"/>
          <w:bCs/>
          <w:sz w:val="28"/>
          <w:szCs w:val="28"/>
        </w:rPr>
        <w:t>：2020年2月26日，</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 xml:space="preserve">： 高志超 张柏林 张建 </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：运行人员在进行每周五日常维护过程发现1#电机和罗茨泵联轴器缓冲垫有裂纹。</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hint="eastAsia"/>
          <w:bCs/>
          <w:sz w:val="28"/>
          <w:szCs w:val="28"/>
        </w:rPr>
        <w:t>：逐一检查发现2#、3#、4#、6#都有不同程度损坏。</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罗茨泵转速快、震动大、罗茨泵启停频率高对缓冲垫冲击较大。</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hint="eastAsia"/>
          <w:bCs/>
          <w:sz w:val="28"/>
          <w:szCs w:val="28"/>
        </w:rPr>
        <w:t>：更换缓冲垫。</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列入</w:t>
      </w:r>
      <w:r w:rsidRPr="00F116D2">
        <w:rPr>
          <w:rFonts w:ascii="仿宋_GB2312" w:eastAsia="仿宋_GB2312" w:hAnsi="宋体"/>
          <w:bCs/>
          <w:sz w:val="28"/>
          <w:szCs w:val="28"/>
        </w:rPr>
        <w:t>二级维护</w:t>
      </w:r>
      <w:r w:rsidRPr="00F116D2">
        <w:rPr>
          <w:rFonts w:ascii="仿宋_GB2312" w:eastAsia="仿宋_GB2312" w:hAnsi="宋体" w:hint="eastAsia"/>
          <w:bCs/>
          <w:sz w:val="28"/>
          <w:szCs w:val="28"/>
        </w:rPr>
        <w:t>保养</w:t>
      </w:r>
      <w:r w:rsidRPr="00F116D2">
        <w:rPr>
          <w:rFonts w:ascii="仿宋_GB2312" w:eastAsia="仿宋_GB2312" w:hAnsi="宋体"/>
          <w:bCs/>
          <w:sz w:val="28"/>
          <w:szCs w:val="28"/>
        </w:rPr>
        <w:t>内容，年度</w:t>
      </w:r>
      <w:r w:rsidRPr="00F116D2">
        <w:rPr>
          <w:rFonts w:ascii="仿宋_GB2312" w:eastAsia="仿宋_GB2312" w:hAnsi="宋体" w:hint="eastAsia"/>
          <w:bCs/>
          <w:sz w:val="28"/>
          <w:szCs w:val="28"/>
        </w:rPr>
        <w:t>例行</w:t>
      </w:r>
      <w:r w:rsidRPr="00F116D2">
        <w:rPr>
          <w:rFonts w:ascii="仿宋_GB2312" w:eastAsia="仿宋_GB2312" w:hAnsi="宋体"/>
          <w:bCs/>
          <w:sz w:val="28"/>
          <w:szCs w:val="28"/>
        </w:rPr>
        <w:t>维保时</w:t>
      </w:r>
      <w:r w:rsidRPr="00F116D2">
        <w:rPr>
          <w:rFonts w:ascii="仿宋_GB2312" w:eastAsia="仿宋_GB2312" w:hAnsi="宋体" w:hint="eastAsia"/>
          <w:bCs/>
          <w:sz w:val="28"/>
          <w:szCs w:val="28"/>
        </w:rPr>
        <w:t>检查</w:t>
      </w:r>
      <w:r w:rsidRPr="00F116D2">
        <w:rPr>
          <w:rFonts w:ascii="仿宋_GB2312" w:eastAsia="仿宋_GB2312" w:hAnsi="宋体"/>
          <w:bCs/>
          <w:sz w:val="28"/>
          <w:szCs w:val="28"/>
        </w:rPr>
        <w:t>，有问题及时</w:t>
      </w:r>
      <w:r w:rsidRPr="00F116D2">
        <w:rPr>
          <w:rFonts w:ascii="仿宋_GB2312" w:eastAsia="仿宋_GB2312" w:hAnsi="宋体" w:hint="eastAsia"/>
          <w:bCs/>
          <w:sz w:val="28"/>
          <w:szCs w:val="28"/>
        </w:rPr>
        <w:t>更换。</w:t>
      </w:r>
    </w:p>
    <w:p w:rsidR="009220E2" w:rsidRPr="00F116D2"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3.6.1.5</w:t>
      </w:r>
      <w:r w:rsidR="00E06643" w:rsidRPr="00E06643">
        <w:rPr>
          <w:rFonts w:ascii="仿宋_GB2312" w:eastAsia="仿宋_GB2312" w:hAnsi="宋体" w:hint="eastAsia"/>
          <w:b/>
          <w:bCs/>
          <w:sz w:val="28"/>
          <w:szCs w:val="28"/>
        </w:rPr>
        <w:t>故障五</w:t>
      </w:r>
      <w:r w:rsidR="009220E2" w:rsidRPr="00F116D2">
        <w:rPr>
          <w:rFonts w:ascii="仿宋_GB2312" w:eastAsia="仿宋_GB2312" w:hAnsi="宋体" w:hint="eastAsia"/>
          <w:bCs/>
          <w:sz w:val="28"/>
          <w:szCs w:val="28"/>
        </w:rPr>
        <w:t>：2H-15滑阀泵电磁真空带充气阀损坏（FD-14A）</w:t>
      </w:r>
    </w:p>
    <w:p w:rsidR="009220E2" w:rsidRPr="00F116D2"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F116D2">
        <w:rPr>
          <w:rFonts w:ascii="仿宋_GB2312" w:eastAsia="仿宋_GB2312" w:hAnsi="宋体" w:hint="eastAsia"/>
          <w:bCs/>
          <w:sz w:val="28"/>
          <w:szCs w:val="28"/>
        </w:rPr>
        <w:t>：2020年2月28日，</w:t>
      </w:r>
      <w:r w:rsidR="00AC76FD" w:rsidRPr="00AC76FD">
        <w:rPr>
          <w:rFonts w:ascii="仿宋_GB2312" w:eastAsia="仿宋_GB2312" w:hAnsi="宋体" w:hint="eastAsia"/>
          <w:b/>
          <w:bCs/>
          <w:sz w:val="28"/>
          <w:szCs w:val="28"/>
        </w:rPr>
        <w:t>故障发现人</w:t>
      </w:r>
      <w:r w:rsidR="009220E2" w:rsidRPr="00F116D2">
        <w:rPr>
          <w:rFonts w:ascii="仿宋_GB2312" w:eastAsia="仿宋_GB2312" w:hAnsi="宋体" w:hint="eastAsia"/>
          <w:bCs/>
          <w:sz w:val="28"/>
          <w:szCs w:val="28"/>
        </w:rPr>
        <w:t xml:space="preserve">： 高志超 张柏林 张建 </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F116D2">
        <w:rPr>
          <w:rFonts w:ascii="仿宋_GB2312" w:eastAsia="仿宋_GB2312" w:hAnsi="宋体" w:hint="eastAsia"/>
          <w:bCs/>
          <w:sz w:val="28"/>
          <w:szCs w:val="28"/>
        </w:rPr>
        <w:t>：由于在某次试验抽真空过程中运行人员发现低压段真空度达到2369Pa时真空度一直无变化，手动关闭抽真空阀、真空泵，再次开启抽真空无明显变化。</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F116D2">
        <w:rPr>
          <w:rFonts w:ascii="仿宋_GB2312" w:eastAsia="仿宋_GB2312" w:hAnsi="宋体" w:hint="eastAsia"/>
          <w:bCs/>
          <w:sz w:val="28"/>
          <w:szCs w:val="28"/>
        </w:rPr>
        <w:t>：通过排除法一一排除其他故障的可能，最后发现是电磁真空带充气阀不能关闭</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电磁真空带充气阀线圈烧坏导致阀门关闭。</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F116D2">
        <w:rPr>
          <w:rFonts w:ascii="仿宋_GB2312" w:eastAsia="仿宋_GB2312" w:hAnsi="宋体" w:hint="eastAsia"/>
          <w:bCs/>
          <w:sz w:val="28"/>
          <w:szCs w:val="28"/>
        </w:rPr>
        <w:t>：采购</w:t>
      </w:r>
      <w:r w:rsidR="009220E2" w:rsidRPr="00F116D2">
        <w:rPr>
          <w:rFonts w:ascii="仿宋_GB2312" w:eastAsia="仿宋_GB2312" w:hAnsi="宋体"/>
          <w:bCs/>
          <w:sz w:val="28"/>
          <w:szCs w:val="28"/>
        </w:rPr>
        <w:t>并</w:t>
      </w:r>
      <w:r w:rsidR="009220E2" w:rsidRPr="00F116D2">
        <w:rPr>
          <w:rFonts w:ascii="仿宋_GB2312" w:eastAsia="仿宋_GB2312" w:hAnsi="宋体" w:hint="eastAsia"/>
          <w:bCs/>
          <w:sz w:val="28"/>
          <w:szCs w:val="28"/>
        </w:rPr>
        <w:t>更换备件。</w:t>
      </w:r>
    </w:p>
    <w:p w:rsidR="009220E2" w:rsidRPr="00F116D2"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F116D2">
        <w:rPr>
          <w:rFonts w:ascii="仿宋_GB2312" w:eastAsia="仿宋_GB2312" w:hAnsi="宋体" w:hint="eastAsia"/>
          <w:bCs/>
          <w:sz w:val="28"/>
          <w:szCs w:val="28"/>
        </w:rPr>
        <w:t>：</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1.备足备品配件，配件损坏是能马上更换。</w:t>
      </w:r>
    </w:p>
    <w:p w:rsidR="009220E2" w:rsidRPr="00F116D2" w:rsidRDefault="009220E2" w:rsidP="00281C55">
      <w:pPr>
        <w:spacing w:line="360" w:lineRule="auto"/>
        <w:ind w:firstLineChars="200" w:firstLine="560"/>
        <w:rPr>
          <w:rFonts w:ascii="仿宋_GB2312" w:eastAsia="仿宋_GB2312" w:hAnsi="宋体"/>
          <w:bCs/>
          <w:sz w:val="28"/>
          <w:szCs w:val="28"/>
        </w:rPr>
      </w:pPr>
      <w:r w:rsidRPr="00F116D2">
        <w:rPr>
          <w:rFonts w:ascii="仿宋_GB2312" w:eastAsia="仿宋_GB2312" w:hAnsi="宋体" w:hint="eastAsia"/>
          <w:bCs/>
          <w:sz w:val="28"/>
          <w:szCs w:val="28"/>
        </w:rPr>
        <w:t>2.增加检查内容，类似情形尽量及时发现。</w:t>
      </w:r>
    </w:p>
    <w:p w:rsidR="009220E2" w:rsidRPr="00003B77" w:rsidRDefault="00337493" w:rsidP="00281C55">
      <w:pPr>
        <w:pStyle w:val="2"/>
        <w:spacing w:line="360" w:lineRule="auto"/>
        <w:rPr>
          <w:rFonts w:ascii="楷体_GB2312" w:eastAsia="楷体_GB2312" w:hAnsi="楷体"/>
        </w:rPr>
      </w:pPr>
      <w:bookmarkStart w:id="310" w:name="_Toc38019601"/>
      <w:bookmarkStart w:id="311" w:name="_Toc46155227"/>
      <w:r>
        <w:rPr>
          <w:rFonts w:ascii="楷体_GB2312" w:eastAsia="楷体_GB2312" w:hAnsi="楷体" w:hint="eastAsia"/>
        </w:rPr>
        <w:t>3.6</w:t>
      </w:r>
      <w:r w:rsidR="009220E2" w:rsidRPr="00003B77">
        <w:rPr>
          <w:rFonts w:ascii="楷体_GB2312" w:eastAsia="楷体_GB2312" w:hAnsi="楷体" w:hint="eastAsia"/>
        </w:rPr>
        <w:t>.2液压系统</w:t>
      </w:r>
      <w:bookmarkEnd w:id="310"/>
      <w:bookmarkEnd w:id="311"/>
    </w:p>
    <w:p w:rsidR="009220E2" w:rsidRPr="00DF3DE1" w:rsidRDefault="009220E2" w:rsidP="00281C55">
      <w:pPr>
        <w:pStyle w:val="3"/>
        <w:spacing w:line="360" w:lineRule="auto"/>
        <w:rPr>
          <w:rFonts w:ascii="仿宋_GB2312" w:eastAsia="仿宋_GB2312"/>
          <w:b/>
          <w:sz w:val="28"/>
          <w:szCs w:val="28"/>
        </w:rPr>
      </w:pPr>
      <w:bookmarkStart w:id="312" w:name="_Toc38019602"/>
      <w:bookmarkStart w:id="313" w:name="_Toc46155228"/>
      <w:r w:rsidRPr="00DF3DE1">
        <w:rPr>
          <w:rFonts w:ascii="仿宋_GB2312" w:eastAsia="仿宋_GB2312" w:hint="eastAsia"/>
          <w:b/>
          <w:sz w:val="28"/>
          <w:szCs w:val="28"/>
        </w:rPr>
        <w:t>组成</w:t>
      </w:r>
      <w:bookmarkEnd w:id="312"/>
      <w:bookmarkEnd w:id="313"/>
    </w:p>
    <w:p w:rsidR="009220E2" w:rsidRPr="0061166C" w:rsidRDefault="009220E2" w:rsidP="00281C55">
      <w:pPr>
        <w:spacing w:line="360" w:lineRule="auto"/>
        <w:ind w:firstLineChars="200" w:firstLine="560"/>
        <w:rPr>
          <w:rFonts w:ascii="仿宋_GB2312" w:eastAsia="仿宋_GB2312" w:hAnsi="宋体"/>
          <w:bCs/>
          <w:sz w:val="28"/>
          <w:szCs w:val="28"/>
        </w:rPr>
      </w:pPr>
      <w:bookmarkStart w:id="314" w:name="_Toc38019603"/>
      <w:r w:rsidRPr="0061166C">
        <w:rPr>
          <w:rFonts w:ascii="仿宋_GB2312" w:eastAsia="仿宋_GB2312" w:hAnsi="宋体" w:hint="eastAsia"/>
          <w:bCs/>
          <w:sz w:val="28"/>
          <w:szCs w:val="28"/>
        </w:rPr>
        <w:t>液压系统</w:t>
      </w:r>
      <w:r w:rsidRPr="0061166C">
        <w:rPr>
          <w:rFonts w:ascii="仿宋_GB2312" w:eastAsia="仿宋_GB2312" w:hAnsi="宋体"/>
          <w:bCs/>
          <w:sz w:val="28"/>
          <w:szCs w:val="28"/>
        </w:rPr>
        <w:t>主要有</w:t>
      </w:r>
      <w:r w:rsidRPr="0061166C">
        <w:rPr>
          <w:rFonts w:ascii="仿宋_GB2312" w:eastAsia="仿宋_GB2312" w:hAnsi="宋体" w:hint="eastAsia"/>
          <w:bCs/>
          <w:sz w:val="28"/>
          <w:szCs w:val="28"/>
        </w:rPr>
        <w:t>动力</w:t>
      </w:r>
      <w:r w:rsidRPr="0061166C">
        <w:rPr>
          <w:rFonts w:ascii="仿宋_GB2312" w:eastAsia="仿宋_GB2312" w:hAnsi="宋体"/>
          <w:bCs/>
          <w:sz w:val="28"/>
          <w:szCs w:val="28"/>
        </w:rPr>
        <w:t>元件、执行元件、控制元件、辅助元件</w:t>
      </w:r>
      <w:r w:rsidRPr="0061166C">
        <w:rPr>
          <w:rFonts w:ascii="仿宋_GB2312" w:eastAsia="仿宋_GB2312" w:hAnsi="宋体" w:hint="eastAsia"/>
          <w:bCs/>
          <w:sz w:val="28"/>
          <w:szCs w:val="28"/>
        </w:rPr>
        <w:t>以及</w:t>
      </w:r>
      <w:r w:rsidRPr="0061166C">
        <w:rPr>
          <w:rFonts w:ascii="仿宋_GB2312" w:eastAsia="仿宋_GB2312" w:hAnsi="宋体"/>
          <w:bCs/>
          <w:sz w:val="28"/>
          <w:szCs w:val="28"/>
        </w:rPr>
        <w:lastRenderedPageBreak/>
        <w:t>自动控制系统组成。</w:t>
      </w:r>
      <w:r w:rsidRPr="0061166C">
        <w:rPr>
          <w:rFonts w:ascii="仿宋_GB2312" w:eastAsia="仿宋_GB2312" w:hAnsi="宋体" w:hint="eastAsia"/>
          <w:bCs/>
          <w:sz w:val="28"/>
          <w:szCs w:val="28"/>
        </w:rPr>
        <w:t>动力元件包括叶片泵、柱塞泵</w:t>
      </w:r>
      <w:bookmarkEnd w:id="314"/>
      <w:r w:rsidRPr="0061166C">
        <w:rPr>
          <w:rFonts w:ascii="仿宋_GB2312" w:eastAsia="仿宋_GB2312" w:hAnsi="宋体" w:hint="eastAsia"/>
          <w:bCs/>
          <w:sz w:val="28"/>
          <w:szCs w:val="28"/>
        </w:rPr>
        <w:t>，</w:t>
      </w:r>
      <w:bookmarkStart w:id="315" w:name="_Toc38019604"/>
      <w:r w:rsidRPr="0061166C">
        <w:rPr>
          <w:rFonts w:ascii="仿宋_GB2312" w:eastAsia="仿宋_GB2312" w:hAnsi="宋体" w:hint="eastAsia"/>
          <w:bCs/>
          <w:sz w:val="28"/>
          <w:szCs w:val="28"/>
        </w:rPr>
        <w:t>执行元件包括液压缸</w:t>
      </w:r>
      <w:bookmarkEnd w:id="315"/>
      <w:r w:rsidRPr="0061166C">
        <w:rPr>
          <w:rFonts w:ascii="仿宋_GB2312" w:eastAsia="仿宋_GB2312" w:hAnsi="宋体" w:hint="eastAsia"/>
          <w:bCs/>
          <w:sz w:val="28"/>
          <w:szCs w:val="28"/>
        </w:rPr>
        <w:t>、</w:t>
      </w:r>
      <w:r w:rsidRPr="0061166C">
        <w:rPr>
          <w:rFonts w:ascii="仿宋_GB2312" w:eastAsia="仿宋_GB2312" w:hAnsi="宋体"/>
          <w:bCs/>
          <w:sz w:val="28"/>
          <w:szCs w:val="28"/>
        </w:rPr>
        <w:t>马达等</w:t>
      </w:r>
      <w:r w:rsidRPr="0061166C">
        <w:rPr>
          <w:rFonts w:ascii="仿宋_GB2312" w:eastAsia="仿宋_GB2312" w:hAnsi="宋体" w:hint="eastAsia"/>
          <w:bCs/>
          <w:sz w:val="28"/>
          <w:szCs w:val="28"/>
        </w:rPr>
        <w:t>。</w:t>
      </w:r>
      <w:bookmarkStart w:id="316" w:name="_Toc38019605"/>
      <w:r w:rsidRPr="0061166C">
        <w:rPr>
          <w:rFonts w:ascii="仿宋_GB2312" w:eastAsia="仿宋_GB2312" w:hAnsi="宋体" w:hint="eastAsia"/>
          <w:bCs/>
          <w:sz w:val="28"/>
          <w:szCs w:val="28"/>
        </w:rPr>
        <w:t>控制元件包括压力控制阀、流量控制阀、方向控制阀</w:t>
      </w:r>
      <w:bookmarkEnd w:id="316"/>
      <w:r w:rsidRPr="0061166C">
        <w:rPr>
          <w:rFonts w:ascii="仿宋_GB2312" w:eastAsia="仿宋_GB2312" w:hAnsi="宋体" w:hint="eastAsia"/>
          <w:bCs/>
          <w:sz w:val="28"/>
          <w:szCs w:val="28"/>
        </w:rPr>
        <w:t>。</w:t>
      </w:r>
      <w:bookmarkStart w:id="317" w:name="_Toc38019606"/>
      <w:r w:rsidRPr="0061166C">
        <w:rPr>
          <w:rFonts w:ascii="仿宋_GB2312" w:eastAsia="仿宋_GB2312" w:hAnsi="宋体" w:hint="eastAsia"/>
          <w:bCs/>
          <w:sz w:val="28"/>
          <w:szCs w:val="28"/>
        </w:rPr>
        <w:t>辅助元件包括油箱、油管、液压控制柜、滤油器、压力表、油位计、压力传感器等</w:t>
      </w:r>
      <w:bookmarkEnd w:id="317"/>
      <w:r w:rsidRPr="0061166C">
        <w:rPr>
          <w:rFonts w:ascii="仿宋_GB2312" w:eastAsia="仿宋_GB2312" w:hAnsi="宋体" w:hint="eastAsia"/>
          <w:bCs/>
          <w:sz w:val="28"/>
          <w:szCs w:val="28"/>
        </w:rPr>
        <w:t>。</w:t>
      </w:r>
    </w:p>
    <w:p w:rsidR="009220E2" w:rsidRPr="00DF3DE1" w:rsidRDefault="009220E2" w:rsidP="00281C55">
      <w:pPr>
        <w:pStyle w:val="3"/>
        <w:spacing w:line="360" w:lineRule="auto"/>
        <w:rPr>
          <w:rFonts w:ascii="仿宋_GB2312" w:eastAsia="仿宋_GB2312"/>
          <w:b/>
          <w:sz w:val="28"/>
          <w:szCs w:val="28"/>
        </w:rPr>
      </w:pPr>
      <w:bookmarkStart w:id="318" w:name="_Toc38019608"/>
      <w:bookmarkStart w:id="319" w:name="_Toc46155229"/>
      <w:r w:rsidRPr="00DF3DE1">
        <w:rPr>
          <w:rFonts w:ascii="仿宋_GB2312" w:eastAsia="仿宋_GB2312" w:hint="eastAsia"/>
          <w:b/>
          <w:sz w:val="28"/>
          <w:szCs w:val="28"/>
        </w:rPr>
        <w:t>工作原理</w:t>
      </w:r>
      <w:bookmarkEnd w:id="318"/>
      <w:bookmarkEnd w:id="319"/>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液压</w:t>
      </w:r>
      <w:r w:rsidRPr="0061166C">
        <w:rPr>
          <w:rFonts w:ascii="仿宋_GB2312" w:eastAsia="仿宋_GB2312" w:hAnsi="宋体"/>
          <w:bCs/>
          <w:sz w:val="28"/>
          <w:szCs w:val="28"/>
        </w:rPr>
        <w:t>系统是通过电机带动液压油泵旋转，使液压油泵</w:t>
      </w:r>
      <w:r w:rsidRPr="0061166C">
        <w:rPr>
          <w:rFonts w:ascii="仿宋_GB2312" w:eastAsia="仿宋_GB2312" w:hAnsi="宋体" w:hint="eastAsia"/>
          <w:bCs/>
          <w:sz w:val="28"/>
          <w:szCs w:val="28"/>
        </w:rPr>
        <w:t>从</w:t>
      </w:r>
      <w:r w:rsidRPr="0061166C">
        <w:rPr>
          <w:rFonts w:ascii="仿宋_GB2312" w:eastAsia="仿宋_GB2312" w:hAnsi="宋体"/>
          <w:bCs/>
          <w:sz w:val="28"/>
          <w:szCs w:val="28"/>
        </w:rPr>
        <w:t>油箱内</w:t>
      </w:r>
      <w:r w:rsidRPr="0061166C">
        <w:rPr>
          <w:rFonts w:ascii="仿宋_GB2312" w:eastAsia="仿宋_GB2312" w:hAnsi="宋体" w:hint="eastAsia"/>
          <w:bCs/>
          <w:sz w:val="28"/>
          <w:szCs w:val="28"/>
        </w:rPr>
        <w:t>吸油</w:t>
      </w:r>
      <w:r w:rsidRPr="0061166C">
        <w:rPr>
          <w:rFonts w:ascii="仿宋_GB2312" w:eastAsia="仿宋_GB2312" w:hAnsi="宋体"/>
          <w:bCs/>
          <w:sz w:val="28"/>
          <w:szCs w:val="28"/>
        </w:rPr>
        <w:t>注入液压油管和</w:t>
      </w:r>
      <w:r w:rsidRPr="0061166C">
        <w:rPr>
          <w:rFonts w:ascii="仿宋_GB2312" w:eastAsia="仿宋_GB2312" w:hAnsi="宋体" w:hint="eastAsia"/>
          <w:bCs/>
          <w:sz w:val="28"/>
          <w:szCs w:val="28"/>
        </w:rPr>
        <w:t>液压缸</w:t>
      </w:r>
      <w:r w:rsidRPr="0061166C">
        <w:rPr>
          <w:rFonts w:ascii="仿宋_GB2312" w:eastAsia="仿宋_GB2312" w:hAnsi="宋体"/>
          <w:bCs/>
          <w:sz w:val="28"/>
          <w:szCs w:val="28"/>
        </w:rPr>
        <w:t>等执行元件中，将机械能转换为液压油的压力能</w:t>
      </w:r>
      <w:r w:rsidRPr="0061166C">
        <w:rPr>
          <w:rFonts w:ascii="仿宋_GB2312" w:eastAsia="仿宋_GB2312" w:hAnsi="宋体" w:hint="eastAsia"/>
          <w:bCs/>
          <w:sz w:val="28"/>
          <w:szCs w:val="28"/>
        </w:rPr>
        <w:t>。液压油</w:t>
      </w:r>
      <w:r w:rsidRPr="0061166C">
        <w:rPr>
          <w:rFonts w:ascii="仿宋_GB2312" w:eastAsia="仿宋_GB2312" w:hAnsi="宋体"/>
          <w:bCs/>
          <w:sz w:val="28"/>
          <w:szCs w:val="28"/>
        </w:rPr>
        <w:t>通过集成块被液压控制</w:t>
      </w:r>
      <w:r w:rsidRPr="0061166C">
        <w:rPr>
          <w:rFonts w:ascii="仿宋_GB2312" w:eastAsia="仿宋_GB2312" w:hAnsi="宋体" w:hint="eastAsia"/>
          <w:bCs/>
          <w:sz w:val="28"/>
          <w:szCs w:val="28"/>
        </w:rPr>
        <w:t>元件</w:t>
      </w:r>
      <w:r w:rsidRPr="0061166C">
        <w:rPr>
          <w:rFonts w:ascii="仿宋_GB2312" w:eastAsia="仿宋_GB2312" w:hAnsi="宋体"/>
          <w:bCs/>
          <w:sz w:val="28"/>
          <w:szCs w:val="28"/>
        </w:rPr>
        <w:t>实现方向、压力、流量的调节，从而实现执行元件的变换、力量</w:t>
      </w:r>
      <w:r w:rsidRPr="0061166C">
        <w:rPr>
          <w:rFonts w:ascii="仿宋_GB2312" w:eastAsia="仿宋_GB2312" w:hAnsi="宋体" w:hint="eastAsia"/>
          <w:bCs/>
          <w:sz w:val="28"/>
          <w:szCs w:val="28"/>
        </w:rPr>
        <w:t>大小</w:t>
      </w:r>
      <w:r w:rsidRPr="0061166C">
        <w:rPr>
          <w:rFonts w:ascii="仿宋_GB2312" w:eastAsia="仿宋_GB2312" w:hAnsi="宋体"/>
          <w:bCs/>
          <w:sz w:val="28"/>
          <w:szCs w:val="28"/>
        </w:rPr>
        <w:t>、速度快慢的调整</w:t>
      </w:r>
      <w:r w:rsidRPr="0061166C">
        <w:rPr>
          <w:rFonts w:ascii="仿宋_GB2312" w:eastAsia="仿宋_GB2312" w:hAnsi="宋体" w:hint="eastAsia"/>
          <w:bCs/>
          <w:sz w:val="28"/>
          <w:szCs w:val="28"/>
        </w:rPr>
        <w:t>。</w:t>
      </w:r>
    </w:p>
    <w:p w:rsidR="009220E2" w:rsidRPr="00DF3DE1" w:rsidRDefault="009220E2" w:rsidP="00281C55">
      <w:pPr>
        <w:pStyle w:val="3"/>
        <w:spacing w:line="360" w:lineRule="auto"/>
        <w:rPr>
          <w:rFonts w:ascii="仿宋_GB2312" w:eastAsia="仿宋_GB2312"/>
          <w:b/>
          <w:sz w:val="28"/>
          <w:szCs w:val="28"/>
        </w:rPr>
      </w:pPr>
      <w:bookmarkStart w:id="320" w:name="_Toc38019609"/>
      <w:bookmarkStart w:id="321" w:name="_Toc46155230"/>
      <w:r w:rsidRPr="00DF3DE1">
        <w:rPr>
          <w:rFonts w:ascii="仿宋_GB2312" w:eastAsia="仿宋_GB2312" w:hint="eastAsia"/>
          <w:b/>
          <w:sz w:val="28"/>
          <w:szCs w:val="28"/>
        </w:rPr>
        <w:t>故障</w:t>
      </w:r>
      <w:bookmarkEnd w:id="320"/>
      <w:bookmarkEnd w:id="321"/>
    </w:p>
    <w:p w:rsidR="00337493" w:rsidRDefault="00337493" w:rsidP="00337493">
      <w:pPr>
        <w:spacing w:line="360" w:lineRule="auto"/>
        <w:ind w:firstLineChars="200" w:firstLine="562"/>
        <w:rPr>
          <w:rFonts w:ascii="仿宋_GB2312" w:eastAsia="仿宋_GB2312" w:hAnsi="宋体"/>
          <w:b/>
          <w:bCs/>
          <w:sz w:val="28"/>
          <w:szCs w:val="28"/>
        </w:rPr>
      </w:pPr>
      <w:r>
        <w:rPr>
          <w:rFonts w:ascii="仿宋_GB2312" w:eastAsia="仿宋_GB2312" w:hAnsi="宋体" w:hint="eastAsia"/>
          <w:b/>
          <w:bCs/>
          <w:sz w:val="28"/>
          <w:szCs w:val="28"/>
        </w:rPr>
        <w:t>3.6.2.1故障名称：</w:t>
      </w:r>
      <w:r w:rsidRPr="0061166C">
        <w:rPr>
          <w:rFonts w:ascii="仿宋_GB2312" w:eastAsia="仿宋_GB2312" w:hAnsi="宋体" w:hint="eastAsia"/>
          <w:bCs/>
          <w:sz w:val="28"/>
          <w:szCs w:val="28"/>
        </w:rPr>
        <w:t>液压缸</w:t>
      </w:r>
      <w:r>
        <w:rPr>
          <w:rFonts w:ascii="仿宋_GB2312" w:eastAsia="仿宋_GB2312" w:hAnsi="宋体" w:hint="eastAsia"/>
          <w:bCs/>
          <w:sz w:val="28"/>
          <w:szCs w:val="28"/>
        </w:rPr>
        <w:t>无法加压</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：2020年2月25日，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 xml:space="preserve">： 高志超 张柏林 张建 </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：年后液压缸维修后通电试机，运行人员发现无法加压。</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：逐一排查发现压力传感器接头内部信号线脱落。</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：1.拆卸液压缸拉扯到传感器的接线。2.试验时震动导致接头松动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：换新接头重新接上电源线和信号线</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1、维修设备时先整理好相关的电源线和信号线，避免接线脱落或接触不良</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2、 增加检查内容，类似情形尽量及时发现</w:t>
      </w:r>
    </w:p>
    <w:p w:rsidR="009220E2" w:rsidRPr="00003B77" w:rsidRDefault="00337493" w:rsidP="00281C55">
      <w:pPr>
        <w:pStyle w:val="2"/>
        <w:spacing w:line="360" w:lineRule="auto"/>
        <w:rPr>
          <w:rFonts w:ascii="楷体_GB2312" w:eastAsia="楷体_GB2312" w:hAnsi="楷体"/>
        </w:rPr>
      </w:pPr>
      <w:bookmarkStart w:id="322" w:name="_Toc38019610"/>
      <w:bookmarkStart w:id="323" w:name="_Toc46155231"/>
      <w:r>
        <w:rPr>
          <w:rFonts w:ascii="楷体_GB2312" w:eastAsia="楷体_GB2312" w:hAnsi="楷体" w:hint="eastAsia"/>
        </w:rPr>
        <w:t>3.6.3</w:t>
      </w:r>
      <w:r w:rsidR="009220E2" w:rsidRPr="00003B77">
        <w:rPr>
          <w:rFonts w:ascii="楷体_GB2312" w:eastAsia="楷体_GB2312" w:hAnsi="楷体"/>
        </w:rPr>
        <w:t xml:space="preserve"> </w:t>
      </w:r>
      <w:r w:rsidR="009220E2" w:rsidRPr="00003B77">
        <w:rPr>
          <w:rFonts w:ascii="楷体_GB2312" w:eastAsia="楷体_GB2312" w:hAnsi="楷体" w:hint="eastAsia"/>
        </w:rPr>
        <w:t>供气系统</w:t>
      </w:r>
      <w:bookmarkEnd w:id="322"/>
      <w:bookmarkEnd w:id="323"/>
    </w:p>
    <w:p w:rsidR="009220E2" w:rsidRPr="00DF3DE1" w:rsidRDefault="009220E2" w:rsidP="00281C55">
      <w:pPr>
        <w:pStyle w:val="3"/>
        <w:spacing w:line="360" w:lineRule="auto"/>
        <w:rPr>
          <w:rFonts w:ascii="仿宋_GB2312" w:eastAsia="仿宋_GB2312"/>
          <w:b/>
          <w:sz w:val="28"/>
          <w:szCs w:val="28"/>
        </w:rPr>
      </w:pPr>
      <w:bookmarkStart w:id="324" w:name="_Toc38019611"/>
      <w:bookmarkStart w:id="325" w:name="_Toc46155232"/>
      <w:r w:rsidRPr="00DF3DE1">
        <w:rPr>
          <w:rFonts w:ascii="仿宋_GB2312" w:eastAsia="仿宋_GB2312" w:hint="eastAsia"/>
          <w:b/>
          <w:sz w:val="28"/>
          <w:szCs w:val="28"/>
        </w:rPr>
        <w:t>组成</w:t>
      </w:r>
      <w:bookmarkEnd w:id="324"/>
      <w:bookmarkEnd w:id="325"/>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激波风洞供气</w:t>
      </w:r>
      <w:r w:rsidRPr="0061166C">
        <w:rPr>
          <w:rFonts w:ascii="仿宋_GB2312" w:eastAsia="仿宋_GB2312" w:hAnsi="宋体"/>
          <w:bCs/>
          <w:sz w:val="28"/>
          <w:szCs w:val="28"/>
        </w:rPr>
        <w:t>系统主要有压缩机</w:t>
      </w:r>
      <w:r w:rsidRPr="0061166C">
        <w:rPr>
          <w:rFonts w:ascii="仿宋_GB2312" w:eastAsia="仿宋_GB2312" w:hAnsi="宋体" w:hint="eastAsia"/>
          <w:bCs/>
          <w:sz w:val="28"/>
          <w:szCs w:val="28"/>
        </w:rPr>
        <w:t>组、控制</w:t>
      </w:r>
      <w:r w:rsidRPr="0061166C">
        <w:rPr>
          <w:rFonts w:ascii="仿宋_GB2312" w:eastAsia="仿宋_GB2312" w:hAnsi="宋体"/>
          <w:bCs/>
          <w:sz w:val="28"/>
          <w:szCs w:val="28"/>
        </w:rPr>
        <w:t>系统和相应的输气管线</w:t>
      </w:r>
      <w:r w:rsidRPr="0061166C">
        <w:rPr>
          <w:rFonts w:ascii="仿宋_GB2312" w:eastAsia="仿宋_GB2312" w:hAnsi="宋体"/>
          <w:bCs/>
          <w:sz w:val="28"/>
          <w:szCs w:val="28"/>
        </w:rPr>
        <w:lastRenderedPageBreak/>
        <w:t>组成。</w:t>
      </w:r>
      <w:r w:rsidRPr="0061166C">
        <w:rPr>
          <w:rFonts w:ascii="仿宋_GB2312" w:eastAsia="仿宋_GB2312" w:hAnsi="宋体" w:hint="eastAsia"/>
          <w:bCs/>
          <w:sz w:val="28"/>
          <w:szCs w:val="28"/>
        </w:rPr>
        <w:t>其中</w:t>
      </w:r>
      <w:r w:rsidRPr="0061166C">
        <w:rPr>
          <w:rFonts w:ascii="仿宋_GB2312" w:eastAsia="仿宋_GB2312" w:hAnsi="宋体"/>
          <w:bCs/>
          <w:sz w:val="28"/>
          <w:szCs w:val="28"/>
        </w:rPr>
        <w:t>，压缩机</w:t>
      </w:r>
      <w:r w:rsidRPr="0061166C">
        <w:rPr>
          <w:rFonts w:ascii="仿宋_GB2312" w:eastAsia="仿宋_GB2312" w:hAnsi="宋体" w:hint="eastAsia"/>
          <w:bCs/>
          <w:sz w:val="28"/>
          <w:szCs w:val="28"/>
        </w:rPr>
        <w:t>组包括</w:t>
      </w:r>
      <w:r w:rsidRPr="0061166C">
        <w:rPr>
          <w:rFonts w:ascii="仿宋_GB2312" w:eastAsia="仿宋_GB2312" w:hAnsi="宋体"/>
          <w:bCs/>
          <w:sz w:val="28"/>
          <w:szCs w:val="28"/>
        </w:rPr>
        <w:t>2</w:t>
      </w:r>
      <w:r w:rsidRPr="0061166C">
        <w:rPr>
          <w:rFonts w:ascii="仿宋_GB2312" w:eastAsia="仿宋_GB2312" w:hAnsi="宋体" w:hint="eastAsia"/>
          <w:bCs/>
          <w:sz w:val="28"/>
          <w:szCs w:val="28"/>
        </w:rPr>
        <w:t>台</w:t>
      </w:r>
      <w:r w:rsidRPr="0061166C">
        <w:rPr>
          <w:rFonts w:ascii="仿宋_GB2312" w:eastAsia="仿宋_GB2312" w:hAnsi="宋体"/>
          <w:bCs/>
          <w:sz w:val="28"/>
          <w:szCs w:val="28"/>
        </w:rPr>
        <w:t>LZ-2/300</w:t>
      </w:r>
      <w:r w:rsidRPr="0061166C">
        <w:rPr>
          <w:rFonts w:ascii="仿宋_GB2312" w:eastAsia="仿宋_GB2312" w:hAnsi="宋体" w:hint="eastAsia"/>
          <w:bCs/>
          <w:sz w:val="28"/>
          <w:szCs w:val="28"/>
        </w:rPr>
        <w:t>活塞式压缩机、</w:t>
      </w:r>
      <w:r w:rsidRPr="0061166C">
        <w:rPr>
          <w:rFonts w:ascii="仿宋_GB2312" w:eastAsia="仿宋_GB2312" w:hAnsi="宋体"/>
          <w:bCs/>
          <w:sz w:val="28"/>
          <w:szCs w:val="28"/>
        </w:rPr>
        <w:t>2</w:t>
      </w:r>
      <w:r w:rsidRPr="0061166C">
        <w:rPr>
          <w:rFonts w:ascii="仿宋_GB2312" w:eastAsia="仿宋_GB2312" w:hAnsi="宋体" w:hint="eastAsia"/>
          <w:bCs/>
          <w:sz w:val="28"/>
          <w:szCs w:val="28"/>
        </w:rPr>
        <w:t>台</w:t>
      </w:r>
      <w:r w:rsidRPr="0061166C">
        <w:rPr>
          <w:rFonts w:ascii="仿宋_GB2312" w:eastAsia="仿宋_GB2312" w:hAnsi="宋体"/>
          <w:bCs/>
          <w:sz w:val="28"/>
          <w:szCs w:val="28"/>
        </w:rPr>
        <w:t>GZ-2/1000</w:t>
      </w:r>
      <w:r w:rsidRPr="0061166C">
        <w:rPr>
          <w:rFonts w:ascii="仿宋_GB2312" w:eastAsia="仿宋_GB2312" w:hAnsi="宋体" w:hint="eastAsia"/>
          <w:bCs/>
          <w:sz w:val="28"/>
          <w:szCs w:val="28"/>
        </w:rPr>
        <w:t>膜式压缩机、2套</w:t>
      </w:r>
      <w:r w:rsidRPr="0061166C">
        <w:rPr>
          <w:rFonts w:ascii="仿宋_GB2312" w:eastAsia="仿宋_GB2312" w:hAnsi="宋体"/>
          <w:bCs/>
          <w:sz w:val="28"/>
          <w:szCs w:val="28"/>
        </w:rPr>
        <w:t>HBC D166  LGG 8.5/30/100</w:t>
      </w:r>
      <w:r w:rsidRPr="0061166C">
        <w:rPr>
          <w:rFonts w:ascii="仿宋_GB2312" w:eastAsia="仿宋_GB2312" w:hAnsi="宋体" w:hint="eastAsia"/>
          <w:bCs/>
          <w:sz w:val="28"/>
          <w:szCs w:val="28"/>
        </w:rPr>
        <w:t>氢气</w:t>
      </w:r>
      <w:r w:rsidRPr="0061166C">
        <w:rPr>
          <w:rFonts w:ascii="仿宋_GB2312" w:eastAsia="仿宋_GB2312" w:hAnsi="宋体"/>
          <w:bCs/>
          <w:sz w:val="28"/>
          <w:szCs w:val="28"/>
        </w:rPr>
        <w:t>压缩机组</w:t>
      </w:r>
      <w:r w:rsidRPr="0061166C">
        <w:rPr>
          <w:rFonts w:ascii="仿宋_GB2312" w:eastAsia="仿宋_GB2312" w:hAnsi="宋体" w:hint="eastAsia"/>
          <w:bCs/>
          <w:sz w:val="28"/>
          <w:szCs w:val="28"/>
        </w:rPr>
        <w:t>等和2套</w:t>
      </w:r>
      <w:r w:rsidRPr="0061166C">
        <w:rPr>
          <w:rFonts w:ascii="仿宋_GB2312" w:eastAsia="仿宋_GB2312" w:hAnsi="宋体"/>
          <w:bCs/>
          <w:sz w:val="28"/>
          <w:szCs w:val="28"/>
        </w:rPr>
        <w:t>HBC D166 LG2/13+LG45/100</w:t>
      </w:r>
      <w:r w:rsidRPr="0061166C">
        <w:rPr>
          <w:rFonts w:ascii="仿宋_GB2312" w:eastAsia="仿宋_GB2312" w:hAnsi="宋体" w:hint="eastAsia"/>
          <w:bCs/>
          <w:sz w:val="28"/>
          <w:szCs w:val="28"/>
        </w:rPr>
        <w:t>氦气</w:t>
      </w:r>
      <w:r w:rsidRPr="0061166C">
        <w:rPr>
          <w:rFonts w:ascii="仿宋_GB2312" w:eastAsia="仿宋_GB2312" w:hAnsi="宋体"/>
          <w:bCs/>
          <w:sz w:val="28"/>
          <w:szCs w:val="28"/>
        </w:rPr>
        <w:t>压缩机机组等</w:t>
      </w:r>
      <w:r w:rsidRPr="0061166C">
        <w:rPr>
          <w:rFonts w:ascii="仿宋_GB2312" w:eastAsia="仿宋_GB2312" w:hAnsi="宋体" w:hint="eastAsia"/>
          <w:bCs/>
          <w:sz w:val="28"/>
          <w:szCs w:val="28"/>
        </w:rPr>
        <w:t>。</w:t>
      </w:r>
    </w:p>
    <w:p w:rsidR="009220E2" w:rsidRPr="008E07F6" w:rsidRDefault="009220E2" w:rsidP="00281C55">
      <w:pPr>
        <w:pStyle w:val="a0"/>
        <w:spacing w:line="360" w:lineRule="auto"/>
        <w:ind w:firstLine="640"/>
      </w:pPr>
      <w:r>
        <w:rPr>
          <w:noProof/>
        </w:rPr>
        <w:drawing>
          <wp:inline distT="0" distB="0" distL="0" distR="0" wp14:anchorId="27F65DCD" wp14:editId="3179576B">
            <wp:extent cx="3503930" cy="1360805"/>
            <wp:effectExtent l="0" t="0" r="1270" b="0"/>
            <wp:docPr id="479" name="图片 27" descr="说明: E:\搬迁后2014.10.13\515-3\DSC_03169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E:\搬迁后2014.10.13\515-3\DSC_03169011.jpg"/>
                    <pic:cNvPicPr>
                      <a:picLocks noChangeAspect="1" noChangeArrowheads="1"/>
                    </pic:cNvPicPr>
                  </pic:nvPicPr>
                  <pic:blipFill>
                    <a:blip r:embed="rId65">
                      <a:extLst>
                        <a:ext uri="{28A0092B-C50C-407E-A947-70E740481C1C}">
                          <a14:useLocalDpi xmlns:a14="http://schemas.microsoft.com/office/drawing/2010/main" val="0"/>
                        </a:ext>
                      </a:extLst>
                    </a:blip>
                    <a:srcRect t="16621" b="25201"/>
                    <a:stretch>
                      <a:fillRect/>
                    </a:stretch>
                  </pic:blipFill>
                  <pic:spPr bwMode="auto">
                    <a:xfrm>
                      <a:off x="0" y="0"/>
                      <a:ext cx="3503930" cy="1360805"/>
                    </a:xfrm>
                    <a:prstGeom prst="rect">
                      <a:avLst/>
                    </a:prstGeom>
                    <a:noFill/>
                    <a:ln>
                      <a:noFill/>
                    </a:ln>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326" w:name="_Toc38019612"/>
      <w:bookmarkStart w:id="327" w:name="_Toc46155233"/>
      <w:r w:rsidRPr="00DF3DE1">
        <w:rPr>
          <w:rFonts w:ascii="仿宋_GB2312" w:eastAsia="仿宋_GB2312" w:hint="eastAsia"/>
          <w:b/>
          <w:sz w:val="28"/>
          <w:szCs w:val="28"/>
        </w:rPr>
        <w:t>工作原理</w:t>
      </w:r>
      <w:bookmarkEnd w:id="326"/>
      <w:bookmarkEnd w:id="327"/>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激波风洞供气</w:t>
      </w:r>
      <w:r w:rsidRPr="0061166C">
        <w:rPr>
          <w:rFonts w:ascii="仿宋_GB2312" w:eastAsia="仿宋_GB2312" w:hAnsi="宋体"/>
          <w:bCs/>
          <w:sz w:val="28"/>
          <w:szCs w:val="28"/>
        </w:rPr>
        <w:t>系统根据</w:t>
      </w:r>
      <w:r w:rsidRPr="0061166C">
        <w:rPr>
          <w:rFonts w:ascii="仿宋_GB2312" w:eastAsia="仿宋_GB2312" w:hAnsi="宋体" w:hint="eastAsia"/>
          <w:bCs/>
          <w:sz w:val="28"/>
          <w:szCs w:val="28"/>
        </w:rPr>
        <w:t>风洞</w:t>
      </w:r>
      <w:r w:rsidRPr="0061166C">
        <w:rPr>
          <w:rFonts w:ascii="仿宋_GB2312" w:eastAsia="仿宋_GB2312" w:hAnsi="宋体"/>
          <w:bCs/>
          <w:sz w:val="28"/>
          <w:szCs w:val="28"/>
        </w:rPr>
        <w:t>所需的气体介质、压力</w:t>
      </w:r>
      <w:r w:rsidRPr="0061166C">
        <w:rPr>
          <w:rFonts w:ascii="仿宋_GB2312" w:eastAsia="仿宋_GB2312" w:hAnsi="宋体" w:hint="eastAsia"/>
          <w:bCs/>
          <w:sz w:val="28"/>
          <w:szCs w:val="28"/>
        </w:rPr>
        <w:t>等级</w:t>
      </w:r>
      <w:r w:rsidRPr="0061166C">
        <w:rPr>
          <w:rFonts w:ascii="仿宋_GB2312" w:eastAsia="仿宋_GB2312" w:hAnsi="宋体"/>
          <w:bCs/>
          <w:sz w:val="28"/>
          <w:szCs w:val="28"/>
        </w:rPr>
        <w:t>不同选用不同的保障方式。</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氢气主要</w:t>
      </w:r>
      <w:r w:rsidRPr="0061166C">
        <w:rPr>
          <w:rFonts w:ascii="仿宋_GB2312" w:eastAsia="仿宋_GB2312" w:hAnsi="宋体"/>
          <w:bCs/>
          <w:sz w:val="28"/>
          <w:szCs w:val="28"/>
        </w:rPr>
        <w:t>作为驱动气体，一般使用压力较高，因此</w:t>
      </w:r>
      <w:r w:rsidRPr="0061166C">
        <w:rPr>
          <w:rFonts w:ascii="仿宋_GB2312" w:eastAsia="仿宋_GB2312" w:hAnsi="宋体" w:hint="eastAsia"/>
          <w:bCs/>
          <w:sz w:val="28"/>
          <w:szCs w:val="28"/>
        </w:rPr>
        <w:t>只能由压缩机保障，</w:t>
      </w:r>
      <w:r w:rsidRPr="0061166C">
        <w:rPr>
          <w:rFonts w:ascii="仿宋_GB2312" w:eastAsia="仿宋_GB2312" w:hAnsi="宋体"/>
          <w:bCs/>
          <w:sz w:val="28"/>
          <w:szCs w:val="28"/>
        </w:rPr>
        <w:t>20MPa</w:t>
      </w:r>
      <w:r w:rsidRPr="0061166C">
        <w:rPr>
          <w:rFonts w:ascii="仿宋_GB2312" w:eastAsia="仿宋_GB2312" w:hAnsi="宋体" w:hint="eastAsia"/>
          <w:bCs/>
          <w:sz w:val="28"/>
          <w:szCs w:val="28"/>
        </w:rPr>
        <w:t>以下的氢气，直接使用</w:t>
      </w:r>
      <w:r w:rsidRPr="0061166C">
        <w:rPr>
          <w:rFonts w:ascii="仿宋_GB2312" w:eastAsia="仿宋_GB2312" w:hAnsi="宋体"/>
          <w:bCs/>
          <w:sz w:val="28"/>
          <w:szCs w:val="28"/>
        </w:rPr>
        <w:t>LZ-2/300</w:t>
      </w:r>
      <w:r w:rsidRPr="0061166C">
        <w:rPr>
          <w:rFonts w:ascii="仿宋_GB2312" w:eastAsia="仿宋_GB2312" w:hAnsi="宋体" w:hint="eastAsia"/>
          <w:bCs/>
          <w:sz w:val="28"/>
          <w:szCs w:val="28"/>
        </w:rPr>
        <w:t>活塞式压缩机提供，氢气压力超过</w:t>
      </w:r>
      <w:r w:rsidRPr="0061166C">
        <w:rPr>
          <w:rFonts w:ascii="仿宋_GB2312" w:eastAsia="仿宋_GB2312" w:hAnsi="宋体"/>
          <w:bCs/>
          <w:sz w:val="28"/>
          <w:szCs w:val="28"/>
        </w:rPr>
        <w:t>20MPa</w:t>
      </w:r>
      <w:r w:rsidRPr="0061166C">
        <w:rPr>
          <w:rFonts w:ascii="仿宋_GB2312" w:eastAsia="仿宋_GB2312" w:hAnsi="宋体" w:hint="eastAsia"/>
          <w:bCs/>
          <w:sz w:val="28"/>
          <w:szCs w:val="28"/>
        </w:rPr>
        <w:t>，需要将</w:t>
      </w:r>
      <w:r w:rsidRPr="0061166C">
        <w:rPr>
          <w:rFonts w:ascii="仿宋_GB2312" w:eastAsia="仿宋_GB2312" w:hAnsi="宋体"/>
          <w:bCs/>
          <w:sz w:val="28"/>
          <w:szCs w:val="28"/>
        </w:rPr>
        <w:t>LZ-2/300</w:t>
      </w:r>
      <w:r w:rsidRPr="0061166C">
        <w:rPr>
          <w:rFonts w:ascii="仿宋_GB2312" w:eastAsia="仿宋_GB2312" w:hAnsi="宋体" w:hint="eastAsia"/>
          <w:bCs/>
          <w:sz w:val="28"/>
          <w:szCs w:val="28"/>
        </w:rPr>
        <w:t>活塞式压缩机和</w:t>
      </w:r>
      <w:r w:rsidRPr="0061166C">
        <w:rPr>
          <w:rFonts w:ascii="仿宋_GB2312" w:eastAsia="仿宋_GB2312" w:hAnsi="宋体"/>
          <w:bCs/>
          <w:sz w:val="28"/>
          <w:szCs w:val="28"/>
        </w:rPr>
        <w:t>GZ-2/1000</w:t>
      </w:r>
      <w:r w:rsidRPr="0061166C">
        <w:rPr>
          <w:rFonts w:ascii="仿宋_GB2312" w:eastAsia="仿宋_GB2312" w:hAnsi="宋体" w:hint="eastAsia"/>
          <w:bCs/>
          <w:sz w:val="28"/>
          <w:szCs w:val="28"/>
        </w:rPr>
        <w:t>膜式压缩机串联起来组合使用。</w:t>
      </w:r>
      <w:r w:rsidRPr="0061166C">
        <w:rPr>
          <w:rFonts w:ascii="仿宋_GB2312" w:eastAsia="仿宋_GB2312" w:hAnsi="宋体"/>
          <w:bCs/>
          <w:sz w:val="28"/>
          <w:szCs w:val="28"/>
        </w:rPr>
        <w:t>HBC D166  LGG 8.5/30/100</w:t>
      </w:r>
      <w:r w:rsidRPr="0061166C">
        <w:rPr>
          <w:rFonts w:ascii="仿宋_GB2312" w:eastAsia="仿宋_GB2312" w:hAnsi="宋体" w:hint="eastAsia"/>
          <w:bCs/>
          <w:sz w:val="28"/>
          <w:szCs w:val="28"/>
        </w:rPr>
        <w:t>氢气</w:t>
      </w:r>
      <w:r w:rsidRPr="0061166C">
        <w:rPr>
          <w:rFonts w:ascii="仿宋_GB2312" w:eastAsia="仿宋_GB2312" w:hAnsi="宋体"/>
          <w:bCs/>
          <w:sz w:val="28"/>
          <w:szCs w:val="28"/>
        </w:rPr>
        <w:t>压缩机组</w:t>
      </w:r>
      <w:r w:rsidRPr="0061166C">
        <w:rPr>
          <w:rFonts w:ascii="仿宋_GB2312" w:eastAsia="仿宋_GB2312" w:hAnsi="宋体" w:hint="eastAsia"/>
          <w:bCs/>
          <w:sz w:val="28"/>
          <w:szCs w:val="28"/>
        </w:rPr>
        <w:t>目前</w:t>
      </w:r>
      <w:r w:rsidRPr="0061166C">
        <w:rPr>
          <w:rFonts w:ascii="仿宋_GB2312" w:eastAsia="仿宋_GB2312" w:hAnsi="宋体"/>
          <w:bCs/>
          <w:sz w:val="28"/>
          <w:szCs w:val="28"/>
        </w:rPr>
        <w:t>正在调试，调试成功后，</w:t>
      </w:r>
      <w:r w:rsidRPr="0061166C">
        <w:rPr>
          <w:rFonts w:ascii="仿宋_GB2312" w:eastAsia="仿宋_GB2312" w:hAnsi="宋体" w:hint="eastAsia"/>
          <w:bCs/>
          <w:sz w:val="28"/>
          <w:szCs w:val="28"/>
        </w:rPr>
        <w:t>激波风洞</w:t>
      </w:r>
      <w:r w:rsidRPr="0061166C">
        <w:rPr>
          <w:rFonts w:ascii="仿宋_GB2312" w:eastAsia="仿宋_GB2312" w:hAnsi="宋体"/>
          <w:bCs/>
          <w:sz w:val="28"/>
          <w:szCs w:val="28"/>
        </w:rPr>
        <w:t>氢气将主要由该机组保障。</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氮气根据需要的压力等级不同分别由高压氮气管线和压缩机保障，</w:t>
      </w:r>
      <w:r w:rsidRPr="0061166C">
        <w:rPr>
          <w:rFonts w:ascii="仿宋_GB2312" w:eastAsia="仿宋_GB2312" w:hAnsi="宋体"/>
          <w:bCs/>
          <w:sz w:val="28"/>
          <w:szCs w:val="28"/>
        </w:rPr>
        <w:t>10MPa</w:t>
      </w:r>
      <w:r w:rsidRPr="0061166C">
        <w:rPr>
          <w:rFonts w:ascii="仿宋_GB2312" w:eastAsia="仿宋_GB2312" w:hAnsi="宋体" w:hint="eastAsia"/>
          <w:bCs/>
          <w:sz w:val="28"/>
          <w:szCs w:val="28"/>
        </w:rPr>
        <w:t>以下的氮气，直接由高压氮气管线提供，</w:t>
      </w:r>
      <w:r w:rsidRPr="0061166C">
        <w:rPr>
          <w:rFonts w:ascii="仿宋_GB2312" w:eastAsia="仿宋_GB2312" w:hAnsi="宋体"/>
          <w:bCs/>
          <w:sz w:val="28"/>
          <w:szCs w:val="28"/>
        </w:rPr>
        <w:t>20MPa</w:t>
      </w:r>
      <w:r w:rsidRPr="0061166C">
        <w:rPr>
          <w:rFonts w:ascii="仿宋_GB2312" w:eastAsia="仿宋_GB2312" w:hAnsi="宋体" w:hint="eastAsia"/>
          <w:bCs/>
          <w:sz w:val="28"/>
          <w:szCs w:val="28"/>
        </w:rPr>
        <w:t>以下的氮气，可以使用</w:t>
      </w:r>
      <w:r w:rsidRPr="0061166C">
        <w:rPr>
          <w:rFonts w:ascii="仿宋_GB2312" w:eastAsia="仿宋_GB2312" w:hAnsi="宋体"/>
          <w:bCs/>
          <w:sz w:val="28"/>
          <w:szCs w:val="28"/>
        </w:rPr>
        <w:t>LZ-2/300</w:t>
      </w:r>
      <w:r w:rsidRPr="0061166C">
        <w:rPr>
          <w:rFonts w:ascii="仿宋_GB2312" w:eastAsia="仿宋_GB2312" w:hAnsi="宋体" w:hint="eastAsia"/>
          <w:bCs/>
          <w:sz w:val="28"/>
          <w:szCs w:val="28"/>
        </w:rPr>
        <w:t>活塞式压缩机提供，氮气压力超过</w:t>
      </w:r>
      <w:r w:rsidRPr="0061166C">
        <w:rPr>
          <w:rFonts w:ascii="仿宋_GB2312" w:eastAsia="仿宋_GB2312" w:hAnsi="宋体"/>
          <w:bCs/>
          <w:sz w:val="28"/>
          <w:szCs w:val="28"/>
        </w:rPr>
        <w:t>20MPa</w:t>
      </w:r>
      <w:r w:rsidRPr="0061166C">
        <w:rPr>
          <w:rFonts w:ascii="仿宋_GB2312" w:eastAsia="仿宋_GB2312" w:hAnsi="宋体" w:hint="eastAsia"/>
          <w:bCs/>
          <w:sz w:val="28"/>
          <w:szCs w:val="28"/>
        </w:rPr>
        <w:t>，需要将</w:t>
      </w:r>
      <w:r w:rsidRPr="0061166C">
        <w:rPr>
          <w:rFonts w:ascii="仿宋_GB2312" w:eastAsia="仿宋_GB2312" w:hAnsi="宋体"/>
          <w:bCs/>
          <w:sz w:val="28"/>
          <w:szCs w:val="28"/>
        </w:rPr>
        <w:t>LZ-2/300</w:t>
      </w:r>
      <w:r w:rsidRPr="0061166C">
        <w:rPr>
          <w:rFonts w:ascii="仿宋_GB2312" w:eastAsia="仿宋_GB2312" w:hAnsi="宋体" w:hint="eastAsia"/>
          <w:bCs/>
          <w:sz w:val="28"/>
          <w:szCs w:val="28"/>
        </w:rPr>
        <w:t>活塞式压缩机和</w:t>
      </w:r>
      <w:r w:rsidRPr="0061166C">
        <w:rPr>
          <w:rFonts w:ascii="仿宋_GB2312" w:eastAsia="仿宋_GB2312" w:hAnsi="宋体"/>
          <w:bCs/>
          <w:sz w:val="28"/>
          <w:szCs w:val="28"/>
        </w:rPr>
        <w:t>GZ-2/1000</w:t>
      </w:r>
      <w:r w:rsidRPr="0061166C">
        <w:rPr>
          <w:rFonts w:ascii="仿宋_GB2312" w:eastAsia="仿宋_GB2312" w:hAnsi="宋体" w:hint="eastAsia"/>
          <w:bCs/>
          <w:sz w:val="28"/>
          <w:szCs w:val="28"/>
        </w:rPr>
        <w:t>膜式压缩机串联起来组合使用。</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氦气根据需要的压力等级不同分别由中压氦气管线和氦气压缩机保障，</w:t>
      </w:r>
      <w:r w:rsidRPr="0061166C">
        <w:rPr>
          <w:rFonts w:ascii="仿宋_GB2312" w:eastAsia="仿宋_GB2312" w:hAnsi="宋体"/>
          <w:bCs/>
          <w:sz w:val="28"/>
          <w:szCs w:val="28"/>
        </w:rPr>
        <w:t>0.5MPa</w:t>
      </w:r>
      <w:r w:rsidRPr="0061166C">
        <w:rPr>
          <w:rFonts w:ascii="仿宋_GB2312" w:eastAsia="仿宋_GB2312" w:hAnsi="宋体" w:hint="eastAsia"/>
          <w:bCs/>
          <w:sz w:val="28"/>
          <w:szCs w:val="28"/>
        </w:rPr>
        <w:t>以下且单次</w:t>
      </w:r>
      <w:r w:rsidRPr="0061166C">
        <w:rPr>
          <w:rFonts w:ascii="仿宋_GB2312" w:eastAsia="仿宋_GB2312" w:hAnsi="宋体"/>
          <w:bCs/>
          <w:sz w:val="28"/>
          <w:szCs w:val="28"/>
        </w:rPr>
        <w:t>使用量较少</w:t>
      </w:r>
      <w:r w:rsidRPr="0061166C">
        <w:rPr>
          <w:rFonts w:ascii="仿宋_GB2312" w:eastAsia="仿宋_GB2312" w:hAnsi="宋体" w:hint="eastAsia"/>
          <w:bCs/>
          <w:sz w:val="28"/>
          <w:szCs w:val="28"/>
        </w:rPr>
        <w:t>的氦气，直接由中压氦气管线提供，其他情况均</w:t>
      </w:r>
      <w:r w:rsidRPr="0061166C">
        <w:rPr>
          <w:rFonts w:ascii="仿宋_GB2312" w:eastAsia="仿宋_GB2312" w:hAnsi="宋体"/>
          <w:bCs/>
          <w:sz w:val="28"/>
          <w:szCs w:val="28"/>
        </w:rPr>
        <w:t>使用HBC D166 LG2/13+LG45/100</w:t>
      </w:r>
      <w:r w:rsidRPr="0061166C">
        <w:rPr>
          <w:rFonts w:ascii="仿宋_GB2312" w:eastAsia="仿宋_GB2312" w:hAnsi="宋体" w:hint="eastAsia"/>
          <w:bCs/>
          <w:sz w:val="28"/>
          <w:szCs w:val="28"/>
        </w:rPr>
        <w:t>氦气</w:t>
      </w:r>
      <w:r w:rsidRPr="0061166C">
        <w:rPr>
          <w:rFonts w:ascii="仿宋_GB2312" w:eastAsia="仿宋_GB2312" w:hAnsi="宋体"/>
          <w:bCs/>
          <w:sz w:val="28"/>
          <w:szCs w:val="28"/>
        </w:rPr>
        <w:t>压缩机机组</w:t>
      </w:r>
      <w:r w:rsidRPr="0061166C">
        <w:rPr>
          <w:rFonts w:ascii="仿宋_GB2312" w:eastAsia="仿宋_GB2312" w:hAnsi="宋体" w:hint="eastAsia"/>
          <w:bCs/>
          <w:sz w:val="28"/>
          <w:szCs w:val="28"/>
        </w:rPr>
        <w:t>保障。</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lastRenderedPageBreak/>
        <w:t>根据</w:t>
      </w:r>
      <w:r w:rsidRPr="0061166C">
        <w:rPr>
          <w:rFonts w:ascii="仿宋_GB2312" w:eastAsia="仿宋_GB2312" w:hAnsi="宋体"/>
          <w:bCs/>
          <w:sz w:val="28"/>
          <w:szCs w:val="28"/>
        </w:rPr>
        <w:t>压缩机类型分，</w:t>
      </w:r>
      <w:r w:rsidRPr="0061166C">
        <w:rPr>
          <w:rFonts w:ascii="仿宋_GB2312" w:eastAsia="仿宋_GB2312" w:hAnsi="宋体" w:hint="eastAsia"/>
          <w:bCs/>
          <w:sz w:val="28"/>
          <w:szCs w:val="28"/>
        </w:rPr>
        <w:t>激波风洞</w:t>
      </w:r>
      <w:r w:rsidRPr="0061166C">
        <w:rPr>
          <w:rFonts w:ascii="仿宋_GB2312" w:eastAsia="仿宋_GB2312" w:hAnsi="宋体"/>
          <w:bCs/>
          <w:sz w:val="28"/>
          <w:szCs w:val="28"/>
        </w:rPr>
        <w:t>供气系统主要</w:t>
      </w:r>
      <w:r w:rsidRPr="0061166C">
        <w:rPr>
          <w:rFonts w:ascii="仿宋_GB2312" w:eastAsia="仿宋_GB2312" w:hAnsi="宋体" w:hint="eastAsia"/>
          <w:bCs/>
          <w:sz w:val="28"/>
          <w:szCs w:val="28"/>
        </w:rPr>
        <w:t>使用</w:t>
      </w:r>
      <w:r w:rsidRPr="0061166C">
        <w:rPr>
          <w:rFonts w:ascii="仿宋_GB2312" w:eastAsia="仿宋_GB2312" w:hAnsi="宋体"/>
          <w:bCs/>
          <w:sz w:val="28"/>
          <w:szCs w:val="28"/>
        </w:rPr>
        <w:t>活塞式压缩机和隔膜式压缩机</w:t>
      </w:r>
      <w:r w:rsidRPr="0061166C">
        <w:rPr>
          <w:rFonts w:ascii="仿宋_GB2312" w:eastAsia="仿宋_GB2312" w:hAnsi="宋体" w:hint="eastAsia"/>
          <w:bCs/>
          <w:sz w:val="28"/>
          <w:szCs w:val="28"/>
        </w:rPr>
        <w:t>两种</w:t>
      </w:r>
      <w:r w:rsidRPr="0061166C">
        <w:rPr>
          <w:rFonts w:ascii="仿宋_GB2312" w:eastAsia="仿宋_GB2312" w:hAnsi="宋体"/>
          <w:bCs/>
          <w:sz w:val="28"/>
          <w:szCs w:val="28"/>
        </w:rPr>
        <w:t>类型的压缩机</w:t>
      </w:r>
      <w:r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LZ-2/300</w:t>
      </w:r>
      <w:r w:rsidRPr="0061166C">
        <w:rPr>
          <w:rFonts w:ascii="仿宋_GB2312" w:eastAsia="仿宋_GB2312" w:hAnsi="宋体" w:hint="eastAsia"/>
          <w:bCs/>
          <w:sz w:val="28"/>
          <w:szCs w:val="28"/>
        </w:rPr>
        <w:t>为</w:t>
      </w:r>
      <w:r w:rsidRPr="0061166C">
        <w:rPr>
          <w:rFonts w:ascii="仿宋_GB2312" w:eastAsia="仿宋_GB2312" w:hAnsi="宋体"/>
          <w:bCs/>
          <w:sz w:val="28"/>
          <w:szCs w:val="28"/>
        </w:rPr>
        <w:t>活塞式压缩机，其工作原理为</w:t>
      </w:r>
      <w:r w:rsidRPr="0061166C">
        <w:rPr>
          <w:rFonts w:ascii="仿宋_GB2312" w:eastAsia="仿宋_GB2312" w:hAnsi="宋体" w:hint="eastAsia"/>
          <w:bCs/>
          <w:sz w:val="28"/>
          <w:szCs w:val="28"/>
        </w:rPr>
        <w:t>通过机械传动机构，将电动机皮带轮的旋转运动转化为压缩机活塞的直线往复运动，并使气体在气缸、气阀及活塞组成的密闭容器中进行压缩，使气体分子间的势能增加，从而达到增加气体压力的目的。活塞式压缩机的工作原理示意图如下：</w:t>
      </w:r>
    </w:p>
    <w:p w:rsidR="009220E2" w:rsidRDefault="009220E2" w:rsidP="00281C55">
      <w:pPr>
        <w:pStyle w:val="a0"/>
        <w:spacing w:line="360" w:lineRule="auto"/>
        <w:ind w:firstLineChars="0" w:firstLine="0"/>
        <w:rPr>
          <w:rFonts w:ascii="仿宋_GB2312" w:eastAsia="仿宋_GB2312" w:hAnsi="宋体"/>
          <w:bCs/>
        </w:rPr>
      </w:pPr>
      <w:r>
        <w:object w:dxaOrig="7680" w:dyaOrig="5760">
          <v:shape id="_x0000_i1036" type="#_x0000_t75" style="width:386.25pt;height:187.5pt" o:ole="">
            <v:imagedata r:id="rId66" o:title="" croptop="14108f" cropbottom="8647f"/>
          </v:shape>
          <o:OLEObject Type="Embed" ProgID="PBrush" ShapeID="_x0000_i1036" DrawAspect="Content" ObjectID="_1662872827" r:id="rId67"/>
        </w:objec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其他</w:t>
      </w:r>
      <w:r w:rsidRPr="0061166C">
        <w:rPr>
          <w:rFonts w:ascii="仿宋_GB2312" w:eastAsia="仿宋_GB2312" w:hAnsi="宋体"/>
          <w:bCs/>
          <w:sz w:val="28"/>
          <w:szCs w:val="28"/>
        </w:rPr>
        <w:t>压缩机均为隔膜式压缩机，隔膜</w:t>
      </w:r>
      <w:r w:rsidRPr="0061166C">
        <w:rPr>
          <w:rFonts w:ascii="仿宋_GB2312" w:eastAsia="仿宋_GB2312" w:hAnsi="宋体" w:hint="eastAsia"/>
          <w:bCs/>
          <w:sz w:val="28"/>
          <w:szCs w:val="28"/>
        </w:rPr>
        <w:t>式</w:t>
      </w:r>
      <w:r w:rsidRPr="0061166C">
        <w:rPr>
          <w:rFonts w:ascii="仿宋_GB2312" w:eastAsia="仿宋_GB2312" w:hAnsi="宋体"/>
          <w:bCs/>
          <w:sz w:val="28"/>
          <w:szCs w:val="28"/>
        </w:rPr>
        <w:t>压缩机</w:t>
      </w:r>
      <w:r w:rsidRPr="0061166C">
        <w:rPr>
          <w:rFonts w:ascii="仿宋_GB2312" w:eastAsia="仿宋_GB2312" w:hAnsi="宋体" w:hint="eastAsia"/>
          <w:bCs/>
          <w:sz w:val="28"/>
          <w:szCs w:val="28"/>
        </w:rPr>
        <w:t>是一种</w:t>
      </w:r>
      <w:r w:rsidRPr="0061166C">
        <w:rPr>
          <w:rFonts w:ascii="仿宋_GB2312" w:eastAsia="仿宋_GB2312" w:hAnsi="宋体"/>
          <w:bCs/>
          <w:sz w:val="28"/>
          <w:szCs w:val="28"/>
        </w:rPr>
        <w:t>特殊结构</w:t>
      </w:r>
      <w:r w:rsidRPr="0061166C">
        <w:rPr>
          <w:rFonts w:ascii="仿宋_GB2312" w:eastAsia="仿宋_GB2312" w:hAnsi="宋体" w:hint="eastAsia"/>
          <w:bCs/>
          <w:sz w:val="28"/>
          <w:szCs w:val="28"/>
        </w:rPr>
        <w:t>的</w:t>
      </w:r>
      <w:r w:rsidRPr="0061166C">
        <w:rPr>
          <w:rFonts w:ascii="仿宋_GB2312" w:eastAsia="仿宋_GB2312" w:hAnsi="宋体"/>
          <w:bCs/>
          <w:sz w:val="28"/>
          <w:szCs w:val="28"/>
        </w:rPr>
        <w:t>容积式压缩机，</w:t>
      </w:r>
      <w:r w:rsidRPr="0061166C">
        <w:rPr>
          <w:rFonts w:ascii="仿宋_GB2312" w:eastAsia="仿宋_GB2312" w:hAnsi="宋体" w:hint="eastAsia"/>
          <w:bCs/>
          <w:sz w:val="28"/>
          <w:szCs w:val="28"/>
        </w:rPr>
        <w:t>压缩机</w:t>
      </w:r>
      <w:r w:rsidRPr="0061166C">
        <w:rPr>
          <w:rFonts w:ascii="仿宋_GB2312" w:eastAsia="仿宋_GB2312" w:hAnsi="宋体"/>
          <w:bCs/>
          <w:sz w:val="28"/>
          <w:szCs w:val="28"/>
        </w:rPr>
        <w:t>通过膜片将隔膜头分别气腔和油腔，通过油缸活塞驱动油腔内的液压油，使液压油通过配油盘</w:t>
      </w:r>
      <w:r w:rsidRPr="0061166C">
        <w:rPr>
          <w:rFonts w:ascii="仿宋_GB2312" w:eastAsia="仿宋_GB2312" w:hAnsi="宋体" w:hint="eastAsia"/>
          <w:bCs/>
          <w:sz w:val="28"/>
          <w:szCs w:val="28"/>
        </w:rPr>
        <w:t>均匀</w:t>
      </w:r>
      <w:r w:rsidRPr="0061166C">
        <w:rPr>
          <w:rFonts w:ascii="仿宋_GB2312" w:eastAsia="仿宋_GB2312" w:hAnsi="宋体"/>
          <w:bCs/>
          <w:sz w:val="28"/>
          <w:szCs w:val="28"/>
        </w:rPr>
        <w:t>的推动膜片</w:t>
      </w:r>
      <w:r w:rsidRPr="0061166C">
        <w:rPr>
          <w:rFonts w:ascii="仿宋_GB2312" w:eastAsia="仿宋_GB2312" w:hAnsi="宋体" w:hint="eastAsia"/>
          <w:bCs/>
          <w:sz w:val="28"/>
          <w:szCs w:val="28"/>
        </w:rPr>
        <w:t>，</w:t>
      </w:r>
      <w:r w:rsidRPr="0061166C">
        <w:rPr>
          <w:rFonts w:ascii="仿宋_GB2312" w:eastAsia="仿宋_GB2312" w:hAnsi="宋体"/>
          <w:bCs/>
          <w:sz w:val="28"/>
          <w:szCs w:val="28"/>
        </w:rPr>
        <w:t>改变</w:t>
      </w:r>
      <w:r w:rsidRPr="0061166C">
        <w:rPr>
          <w:rFonts w:ascii="仿宋_GB2312" w:eastAsia="仿宋_GB2312" w:hAnsi="宋体" w:hint="eastAsia"/>
          <w:bCs/>
          <w:sz w:val="28"/>
          <w:szCs w:val="28"/>
        </w:rPr>
        <w:t>气腔容积。电机</w:t>
      </w:r>
      <w:r w:rsidRPr="0061166C">
        <w:rPr>
          <w:rFonts w:ascii="仿宋_GB2312" w:eastAsia="仿宋_GB2312" w:hAnsi="宋体"/>
          <w:bCs/>
          <w:sz w:val="28"/>
          <w:szCs w:val="28"/>
        </w:rPr>
        <w:t>驱动油缸</w:t>
      </w:r>
      <w:r w:rsidRPr="0061166C">
        <w:rPr>
          <w:rFonts w:ascii="仿宋_GB2312" w:eastAsia="仿宋_GB2312" w:hAnsi="宋体" w:hint="eastAsia"/>
          <w:bCs/>
          <w:sz w:val="28"/>
          <w:szCs w:val="28"/>
        </w:rPr>
        <w:t>活塞</w:t>
      </w:r>
      <w:r w:rsidRPr="0061166C">
        <w:rPr>
          <w:rFonts w:ascii="仿宋_GB2312" w:eastAsia="仿宋_GB2312" w:hAnsi="宋体"/>
          <w:bCs/>
          <w:sz w:val="28"/>
          <w:szCs w:val="28"/>
        </w:rPr>
        <w:t>推动油液上行至上止点时，在达到设定压力时，</w:t>
      </w:r>
      <w:r w:rsidRPr="0061166C">
        <w:rPr>
          <w:rFonts w:ascii="仿宋_GB2312" w:eastAsia="仿宋_GB2312" w:hAnsi="宋体" w:hint="eastAsia"/>
          <w:bCs/>
          <w:sz w:val="28"/>
          <w:szCs w:val="28"/>
        </w:rPr>
        <w:t>油腔内的</w:t>
      </w:r>
      <w:r w:rsidRPr="0061166C">
        <w:rPr>
          <w:rFonts w:ascii="仿宋_GB2312" w:eastAsia="仿宋_GB2312" w:hAnsi="宋体"/>
          <w:bCs/>
          <w:sz w:val="28"/>
          <w:szCs w:val="28"/>
        </w:rPr>
        <w:t>高压液压油通过油压调节阀溢流，</w:t>
      </w:r>
      <w:r w:rsidRPr="0061166C">
        <w:rPr>
          <w:rFonts w:ascii="仿宋_GB2312" w:eastAsia="仿宋_GB2312" w:hAnsi="宋体" w:hint="eastAsia"/>
          <w:bCs/>
          <w:sz w:val="28"/>
          <w:szCs w:val="28"/>
        </w:rPr>
        <w:t>气腔</w:t>
      </w:r>
      <w:r w:rsidRPr="0061166C">
        <w:rPr>
          <w:rFonts w:ascii="仿宋_GB2312" w:eastAsia="仿宋_GB2312" w:hAnsi="宋体"/>
          <w:bCs/>
          <w:sz w:val="28"/>
          <w:szCs w:val="28"/>
        </w:rPr>
        <w:t>内的气体也被排</w:t>
      </w:r>
      <w:r w:rsidRPr="0061166C">
        <w:rPr>
          <w:rFonts w:ascii="仿宋_GB2312" w:eastAsia="仿宋_GB2312" w:hAnsi="宋体" w:hint="eastAsia"/>
          <w:bCs/>
          <w:sz w:val="28"/>
          <w:szCs w:val="28"/>
        </w:rPr>
        <w:t>出</w:t>
      </w:r>
      <w:r w:rsidRPr="0061166C">
        <w:rPr>
          <w:rFonts w:ascii="仿宋_GB2312" w:eastAsia="仿宋_GB2312" w:hAnsi="宋体"/>
          <w:bCs/>
          <w:sz w:val="28"/>
          <w:szCs w:val="28"/>
        </w:rPr>
        <w:t>气腔</w:t>
      </w:r>
      <w:r w:rsidRPr="0061166C">
        <w:rPr>
          <w:rFonts w:ascii="仿宋_GB2312" w:eastAsia="仿宋_GB2312" w:hAnsi="宋体" w:hint="eastAsia"/>
          <w:bCs/>
          <w:sz w:val="28"/>
          <w:szCs w:val="28"/>
        </w:rPr>
        <w:t>；</w:t>
      </w:r>
      <w:r w:rsidRPr="0061166C">
        <w:rPr>
          <w:rFonts w:ascii="仿宋_GB2312" w:eastAsia="仿宋_GB2312" w:hAnsi="宋体"/>
          <w:bCs/>
          <w:sz w:val="28"/>
          <w:szCs w:val="28"/>
        </w:rPr>
        <w:t>然后油缸</w:t>
      </w:r>
      <w:r w:rsidRPr="0061166C">
        <w:rPr>
          <w:rFonts w:ascii="仿宋_GB2312" w:eastAsia="仿宋_GB2312" w:hAnsi="宋体" w:hint="eastAsia"/>
          <w:bCs/>
          <w:sz w:val="28"/>
          <w:szCs w:val="28"/>
        </w:rPr>
        <w:t>活塞开始</w:t>
      </w:r>
      <w:r w:rsidRPr="0061166C">
        <w:rPr>
          <w:rFonts w:ascii="仿宋_GB2312" w:eastAsia="仿宋_GB2312" w:hAnsi="宋体"/>
          <w:bCs/>
          <w:sz w:val="28"/>
          <w:szCs w:val="28"/>
        </w:rPr>
        <w:t>返程，</w:t>
      </w:r>
      <w:r w:rsidRPr="0061166C">
        <w:rPr>
          <w:rFonts w:ascii="仿宋_GB2312" w:eastAsia="仿宋_GB2312" w:hAnsi="宋体" w:hint="eastAsia"/>
          <w:bCs/>
          <w:sz w:val="28"/>
          <w:szCs w:val="28"/>
        </w:rPr>
        <w:t>气腔</w:t>
      </w:r>
      <w:r w:rsidRPr="0061166C">
        <w:rPr>
          <w:rFonts w:ascii="仿宋_GB2312" w:eastAsia="仿宋_GB2312" w:hAnsi="宋体"/>
          <w:bCs/>
          <w:sz w:val="28"/>
          <w:szCs w:val="28"/>
        </w:rPr>
        <w:t>容积开始增大，吸气阀打开</w:t>
      </w:r>
      <w:r w:rsidRPr="0061166C">
        <w:rPr>
          <w:rFonts w:ascii="仿宋_GB2312" w:eastAsia="仿宋_GB2312" w:hAnsi="宋体" w:hint="eastAsia"/>
          <w:bCs/>
          <w:sz w:val="28"/>
          <w:szCs w:val="28"/>
        </w:rPr>
        <w:t>开始</w:t>
      </w:r>
      <w:r w:rsidRPr="0061166C">
        <w:rPr>
          <w:rFonts w:ascii="仿宋_GB2312" w:eastAsia="仿宋_GB2312" w:hAnsi="宋体"/>
          <w:bCs/>
          <w:sz w:val="28"/>
          <w:szCs w:val="28"/>
        </w:rPr>
        <w:t>吸气</w:t>
      </w:r>
      <w:r w:rsidRPr="0061166C">
        <w:rPr>
          <w:rFonts w:ascii="仿宋_GB2312" w:eastAsia="仿宋_GB2312" w:hAnsi="宋体" w:hint="eastAsia"/>
          <w:bCs/>
          <w:sz w:val="28"/>
          <w:szCs w:val="28"/>
        </w:rPr>
        <w:t>，</w:t>
      </w:r>
      <w:r w:rsidRPr="0061166C">
        <w:rPr>
          <w:rFonts w:ascii="仿宋_GB2312" w:eastAsia="仿宋_GB2312" w:hAnsi="宋体"/>
          <w:bCs/>
          <w:sz w:val="28"/>
          <w:szCs w:val="28"/>
        </w:rPr>
        <w:t>同时补油泵</w:t>
      </w:r>
      <w:r w:rsidRPr="0061166C">
        <w:rPr>
          <w:rFonts w:ascii="仿宋_GB2312" w:eastAsia="仿宋_GB2312" w:hAnsi="宋体" w:hint="eastAsia"/>
          <w:bCs/>
          <w:sz w:val="28"/>
          <w:szCs w:val="28"/>
        </w:rPr>
        <w:t>为</w:t>
      </w:r>
      <w:r w:rsidRPr="0061166C">
        <w:rPr>
          <w:rFonts w:ascii="仿宋_GB2312" w:eastAsia="仿宋_GB2312" w:hAnsi="宋体"/>
          <w:bCs/>
          <w:sz w:val="28"/>
          <w:szCs w:val="28"/>
        </w:rPr>
        <w:t>油腔补充</w:t>
      </w:r>
      <w:r w:rsidRPr="0061166C">
        <w:rPr>
          <w:rFonts w:ascii="仿宋_GB2312" w:eastAsia="仿宋_GB2312" w:hAnsi="宋体" w:hint="eastAsia"/>
          <w:bCs/>
          <w:sz w:val="28"/>
          <w:szCs w:val="28"/>
        </w:rPr>
        <w:t>溢流</w:t>
      </w:r>
      <w:r w:rsidRPr="0061166C">
        <w:rPr>
          <w:rFonts w:ascii="仿宋_GB2312" w:eastAsia="仿宋_GB2312" w:hAnsi="宋体"/>
          <w:bCs/>
          <w:sz w:val="28"/>
          <w:szCs w:val="28"/>
        </w:rPr>
        <w:t>出去的</w:t>
      </w:r>
      <w:r w:rsidRPr="0061166C">
        <w:rPr>
          <w:rFonts w:ascii="仿宋_GB2312" w:eastAsia="仿宋_GB2312" w:hAnsi="宋体" w:hint="eastAsia"/>
          <w:bCs/>
          <w:sz w:val="28"/>
          <w:szCs w:val="28"/>
        </w:rPr>
        <w:t>液压油，如此</w:t>
      </w:r>
      <w:r w:rsidRPr="0061166C">
        <w:rPr>
          <w:rFonts w:ascii="仿宋_GB2312" w:eastAsia="仿宋_GB2312" w:hAnsi="宋体"/>
          <w:bCs/>
          <w:sz w:val="28"/>
          <w:szCs w:val="28"/>
        </w:rPr>
        <w:t>往复吸排气，从而实现压力升高。</w:t>
      </w:r>
    </w:p>
    <w:p w:rsidR="009220E2" w:rsidRPr="00DF3DE1" w:rsidRDefault="009220E2" w:rsidP="00281C55">
      <w:pPr>
        <w:pStyle w:val="3"/>
        <w:spacing w:line="360" w:lineRule="auto"/>
        <w:rPr>
          <w:rFonts w:ascii="仿宋_GB2312" w:eastAsia="仿宋_GB2312"/>
          <w:b/>
          <w:sz w:val="28"/>
          <w:szCs w:val="28"/>
        </w:rPr>
      </w:pPr>
      <w:bookmarkStart w:id="328" w:name="_Toc38019613"/>
      <w:bookmarkStart w:id="329" w:name="_Toc46155234"/>
      <w:r w:rsidRPr="00DF3DE1">
        <w:rPr>
          <w:rFonts w:ascii="仿宋_GB2312" w:eastAsia="仿宋_GB2312" w:hint="eastAsia"/>
          <w:b/>
          <w:sz w:val="28"/>
          <w:szCs w:val="28"/>
        </w:rPr>
        <w:t>故障</w:t>
      </w:r>
      <w:bookmarkEnd w:id="328"/>
      <w:bookmarkEnd w:id="329"/>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3.6.3.1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：氢压机十字头与活塞杆连接处断裂</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：2015年，</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：宋霁云、周德先</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61166C">
        <w:rPr>
          <w:rFonts w:ascii="仿宋_GB2312" w:eastAsia="仿宋_GB2312" w:hAnsi="宋体" w:hint="eastAsia"/>
          <w:bCs/>
          <w:sz w:val="28"/>
          <w:szCs w:val="28"/>
        </w:rPr>
        <w:t>：在一次40兆帕试验设备运行时，氢压机十字头与活塞杆连接处发生断裂。由于设备高速运转，发出剧烈的碰撞声，随后当班人员立即紧急停车。</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bCs/>
          <w:sz w:val="28"/>
          <w:szCs w:val="28"/>
        </w:rPr>
        <w:t>：</w:t>
      </w:r>
      <w:r w:rsidR="009220E2" w:rsidRPr="0061166C">
        <w:rPr>
          <w:rFonts w:ascii="仿宋_GB2312" w:eastAsia="仿宋_GB2312" w:hAnsi="宋体" w:hint="eastAsia"/>
          <w:bCs/>
          <w:sz w:val="28"/>
          <w:szCs w:val="28"/>
        </w:rPr>
        <w:t>通过曲轴箱观察窗发现连杆与十字头连接处断裂，一配重铅块脱落</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：1、设备老化，活塞杆长时运行使得疲劳度增加。</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2</w:t>
      </w:r>
      <w:r w:rsidRPr="0061166C">
        <w:rPr>
          <w:rFonts w:ascii="仿宋_GB2312" w:eastAsia="仿宋_GB2312" w:hAnsi="宋体" w:hint="eastAsia"/>
          <w:bCs/>
          <w:sz w:val="28"/>
          <w:szCs w:val="28"/>
        </w:rPr>
        <w:t>、润滑油路堵塞，使十字头摩擦力增大。</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bCs/>
          <w:sz w:val="28"/>
          <w:szCs w:val="28"/>
        </w:rPr>
        <w:t>：</w:t>
      </w:r>
      <w:r w:rsidR="009220E2" w:rsidRPr="0061166C">
        <w:rPr>
          <w:rFonts w:ascii="仿宋_GB2312" w:eastAsia="仿宋_GB2312" w:hAnsi="宋体" w:hint="eastAsia"/>
          <w:bCs/>
          <w:sz w:val="28"/>
          <w:szCs w:val="28"/>
        </w:rPr>
        <w:t>更换氢压机内部已损坏部件，清理曲轴箱，疏通油路，更换油源。</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：运行</w:t>
      </w:r>
      <w:r w:rsidR="009220E2" w:rsidRPr="0061166C">
        <w:rPr>
          <w:rFonts w:ascii="仿宋_GB2312" w:eastAsia="仿宋_GB2312" w:hAnsi="宋体"/>
          <w:bCs/>
          <w:sz w:val="28"/>
          <w:szCs w:val="28"/>
        </w:rPr>
        <w:t>中</w:t>
      </w:r>
      <w:r w:rsidR="009220E2" w:rsidRPr="0061166C">
        <w:rPr>
          <w:rFonts w:ascii="仿宋_GB2312" w:eastAsia="仿宋_GB2312" w:hAnsi="宋体" w:hint="eastAsia"/>
          <w:bCs/>
          <w:sz w:val="28"/>
          <w:szCs w:val="28"/>
        </w:rPr>
        <w:t>对运动部件的</w:t>
      </w:r>
      <w:r w:rsidR="009220E2" w:rsidRPr="0061166C">
        <w:rPr>
          <w:rFonts w:ascii="仿宋_GB2312" w:eastAsia="仿宋_GB2312" w:hAnsi="宋体"/>
          <w:bCs/>
          <w:sz w:val="28"/>
          <w:szCs w:val="28"/>
        </w:rPr>
        <w:t>温度监测，</w:t>
      </w:r>
      <w:r w:rsidR="009220E2" w:rsidRPr="0061166C">
        <w:rPr>
          <w:rFonts w:ascii="仿宋_GB2312" w:eastAsia="仿宋_GB2312" w:hAnsi="宋体" w:hint="eastAsia"/>
          <w:bCs/>
          <w:sz w:val="28"/>
          <w:szCs w:val="28"/>
        </w:rPr>
        <w:t>发现</w:t>
      </w:r>
      <w:r w:rsidR="009220E2" w:rsidRPr="0061166C">
        <w:rPr>
          <w:rFonts w:ascii="仿宋_GB2312" w:eastAsia="仿宋_GB2312" w:hAnsi="宋体"/>
          <w:bCs/>
          <w:sz w:val="28"/>
          <w:szCs w:val="28"/>
        </w:rPr>
        <w:t>温度异常时，及时进行排查。</w:t>
      </w:r>
      <w:r w:rsidR="009220E2" w:rsidRPr="0061166C">
        <w:rPr>
          <w:rFonts w:ascii="仿宋_GB2312" w:eastAsia="仿宋_GB2312" w:hAnsi="宋体" w:hint="eastAsia"/>
          <w:bCs/>
          <w:sz w:val="28"/>
          <w:szCs w:val="28"/>
        </w:rPr>
        <w:tab/>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3.6.3.2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：氢压机内部件轴承滚珠脱落</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：（宋霁云、周德先、韩韬）</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：在某次试验过程中，氢压机内部轴承滚珠脱落，设备且高速运转，发出连续异响，随机设备操作人员紧急停车</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：手动盘车，发现盘车时每圈都有一个点带有力，发出异响，经过排查找出原因为轴承部件损坏，滚珠脱落</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1、由于长</w:t>
      </w:r>
      <w:r w:rsidR="00E06643" w:rsidRPr="00A234F6">
        <w:rPr>
          <w:rFonts w:ascii="仿宋_GB2312" w:eastAsia="仿宋_GB2312" w:hAnsi="宋体" w:hint="eastAsia"/>
          <w:bCs/>
          <w:sz w:val="28"/>
          <w:szCs w:val="28"/>
        </w:rPr>
        <w:t>时间</w:t>
      </w:r>
      <w:r w:rsidRPr="0061166C">
        <w:rPr>
          <w:rFonts w:ascii="仿宋_GB2312" w:eastAsia="仿宋_GB2312" w:hAnsi="宋体" w:hint="eastAsia"/>
          <w:bCs/>
          <w:sz w:val="28"/>
          <w:szCs w:val="28"/>
        </w:rPr>
        <w:t>运行，震动使得电机与设备连接的轴线发生偏移，导致轴承受力不匀。</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2、油源不干净，轴承部件有损伤。</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1、更换轴承，调整电机与设备连接的轴线并其对中；</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2、更换油源，清理油箱</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lastRenderedPageBreak/>
        <w:t>对重要机电</w:t>
      </w:r>
      <w:r w:rsidRPr="0061166C">
        <w:rPr>
          <w:rFonts w:ascii="仿宋_GB2312" w:eastAsia="仿宋_GB2312" w:hAnsi="宋体"/>
          <w:bCs/>
          <w:sz w:val="28"/>
          <w:szCs w:val="28"/>
        </w:rPr>
        <w:t>设备</w:t>
      </w:r>
      <w:r w:rsidRPr="0061166C">
        <w:rPr>
          <w:rFonts w:ascii="仿宋_GB2312" w:eastAsia="仿宋_GB2312" w:hAnsi="宋体" w:hint="eastAsia"/>
          <w:bCs/>
          <w:sz w:val="28"/>
          <w:szCs w:val="28"/>
        </w:rPr>
        <w:t>旋转</w:t>
      </w:r>
      <w:r w:rsidRPr="0061166C">
        <w:rPr>
          <w:rFonts w:ascii="仿宋_GB2312" w:eastAsia="仿宋_GB2312" w:hAnsi="宋体"/>
          <w:bCs/>
          <w:sz w:val="28"/>
          <w:szCs w:val="28"/>
        </w:rPr>
        <w:t>部件</w:t>
      </w:r>
      <w:r w:rsidRPr="0061166C">
        <w:rPr>
          <w:rFonts w:ascii="仿宋_GB2312" w:eastAsia="仿宋_GB2312" w:hAnsi="宋体" w:hint="eastAsia"/>
          <w:bCs/>
          <w:sz w:val="28"/>
          <w:szCs w:val="28"/>
        </w:rPr>
        <w:t>建立故障诊断系统，提前</w:t>
      </w:r>
      <w:r w:rsidRPr="0061166C">
        <w:rPr>
          <w:rFonts w:ascii="仿宋_GB2312" w:eastAsia="仿宋_GB2312" w:hAnsi="宋体"/>
          <w:bCs/>
          <w:sz w:val="28"/>
          <w:szCs w:val="28"/>
        </w:rPr>
        <w:t>发现故障。</w:t>
      </w:r>
    </w:p>
    <w:p w:rsidR="009220E2" w:rsidRPr="00003B77" w:rsidRDefault="00337493" w:rsidP="00281C55">
      <w:pPr>
        <w:pStyle w:val="2"/>
        <w:spacing w:line="360" w:lineRule="auto"/>
        <w:rPr>
          <w:rFonts w:ascii="楷体_GB2312" w:eastAsia="楷体_GB2312" w:hAnsi="楷体"/>
        </w:rPr>
      </w:pPr>
      <w:bookmarkStart w:id="330" w:name="_Toc38019614"/>
      <w:bookmarkStart w:id="331" w:name="_Toc46155235"/>
      <w:r>
        <w:rPr>
          <w:rFonts w:ascii="楷体_GB2312" w:eastAsia="楷体_GB2312" w:hAnsi="楷体" w:hint="eastAsia"/>
        </w:rPr>
        <w:t>3.6.4</w:t>
      </w:r>
      <w:r w:rsidR="009220E2" w:rsidRPr="00003B77">
        <w:rPr>
          <w:rFonts w:ascii="楷体_GB2312" w:eastAsia="楷体_GB2312" w:hAnsi="楷体" w:hint="eastAsia"/>
        </w:rPr>
        <w:t>循环水系统</w:t>
      </w:r>
      <w:bookmarkEnd w:id="330"/>
      <w:bookmarkEnd w:id="331"/>
    </w:p>
    <w:p w:rsidR="009220E2" w:rsidRPr="00DF3DE1" w:rsidRDefault="009220E2" w:rsidP="00281C55">
      <w:pPr>
        <w:pStyle w:val="3"/>
        <w:spacing w:line="360" w:lineRule="auto"/>
        <w:rPr>
          <w:rFonts w:ascii="仿宋_GB2312" w:eastAsia="仿宋_GB2312"/>
          <w:b/>
          <w:sz w:val="28"/>
          <w:szCs w:val="28"/>
        </w:rPr>
      </w:pPr>
      <w:bookmarkStart w:id="332" w:name="_Toc38019615"/>
      <w:bookmarkStart w:id="333" w:name="_Toc46155236"/>
      <w:r w:rsidRPr="00DF3DE1">
        <w:rPr>
          <w:rFonts w:ascii="仿宋_GB2312" w:eastAsia="仿宋_GB2312" w:hint="eastAsia"/>
          <w:b/>
          <w:sz w:val="28"/>
          <w:szCs w:val="28"/>
        </w:rPr>
        <w:t>组成</w:t>
      </w:r>
      <w:bookmarkEnd w:id="332"/>
      <w:bookmarkEnd w:id="333"/>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冷却水系统主要由过滤器、软水装置、引水罐、热水泵、循环水泵、冷却塔、电控柜以及管路阀门等部分组成。</w:t>
      </w:r>
    </w:p>
    <w:p w:rsidR="009220E2" w:rsidRPr="00DF3DE1" w:rsidRDefault="009220E2" w:rsidP="00281C55">
      <w:pPr>
        <w:pStyle w:val="3"/>
        <w:spacing w:line="360" w:lineRule="auto"/>
        <w:rPr>
          <w:rFonts w:ascii="仿宋_GB2312" w:eastAsia="仿宋_GB2312"/>
          <w:b/>
          <w:sz w:val="28"/>
          <w:szCs w:val="28"/>
        </w:rPr>
      </w:pPr>
      <w:bookmarkStart w:id="334" w:name="_Toc38019616"/>
      <w:bookmarkStart w:id="335" w:name="_Toc46155237"/>
      <w:r w:rsidRPr="00DF3DE1">
        <w:rPr>
          <w:rFonts w:ascii="仿宋_GB2312" w:eastAsia="仿宋_GB2312" w:hint="eastAsia"/>
          <w:b/>
          <w:sz w:val="28"/>
          <w:szCs w:val="28"/>
        </w:rPr>
        <w:t>工作原理</w:t>
      </w:r>
      <w:bookmarkEnd w:id="334"/>
      <w:bookmarkEnd w:id="335"/>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其主要流程为：生产供水→过滤器→软水装置→热水池→热水泵→冷却塔→循环水池→循环水泵→分别供各风洞真空系统、供气系统以及氦气回收与纯化系统→循环回水→热水池→热水泵→冷却塔</w:t>
      </w:r>
    </w:p>
    <w:p w:rsidR="009220E2" w:rsidRPr="00DF3DE1" w:rsidRDefault="009220E2" w:rsidP="00281C55">
      <w:pPr>
        <w:pStyle w:val="3"/>
        <w:spacing w:line="360" w:lineRule="auto"/>
        <w:rPr>
          <w:rFonts w:ascii="仿宋_GB2312" w:eastAsia="仿宋_GB2312"/>
          <w:b/>
          <w:sz w:val="28"/>
          <w:szCs w:val="28"/>
        </w:rPr>
      </w:pPr>
      <w:bookmarkStart w:id="336" w:name="_Toc38019617"/>
      <w:bookmarkStart w:id="337" w:name="_Toc46155238"/>
      <w:r w:rsidRPr="00DF3DE1">
        <w:rPr>
          <w:rFonts w:ascii="仿宋_GB2312" w:eastAsia="仿宋_GB2312" w:hint="eastAsia"/>
          <w:b/>
          <w:sz w:val="28"/>
          <w:szCs w:val="28"/>
        </w:rPr>
        <w:t>故障</w:t>
      </w:r>
      <w:bookmarkEnd w:id="336"/>
      <w:bookmarkEnd w:id="337"/>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3.6.4.1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：循环水系统</w:t>
      </w:r>
      <w:r w:rsidR="009220E2" w:rsidRPr="0061166C">
        <w:rPr>
          <w:rFonts w:ascii="仿宋_GB2312" w:eastAsia="仿宋_GB2312" w:hAnsi="宋体"/>
          <w:bCs/>
          <w:sz w:val="28"/>
          <w:szCs w:val="28"/>
        </w:rPr>
        <w:t>运行中</w:t>
      </w:r>
      <w:r w:rsidR="009220E2" w:rsidRPr="0061166C">
        <w:rPr>
          <w:rFonts w:ascii="仿宋_GB2312" w:eastAsia="仿宋_GB2312" w:hAnsi="宋体" w:hint="eastAsia"/>
          <w:bCs/>
          <w:sz w:val="28"/>
          <w:szCs w:val="28"/>
        </w:rPr>
        <w:t>热水泵停止</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：2016年9月22日</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故障及维修经过：在做试验过程中发现循环水系统的热水泵异常停止运行，</w:t>
      </w:r>
      <w:r w:rsidRPr="0061166C">
        <w:rPr>
          <w:rFonts w:ascii="仿宋_GB2312" w:eastAsia="仿宋_GB2312" w:hAnsi="宋体"/>
          <w:bCs/>
          <w:sz w:val="28"/>
          <w:szCs w:val="28"/>
        </w:rPr>
        <w:t>而</w:t>
      </w:r>
      <w:r w:rsidRPr="0061166C">
        <w:rPr>
          <w:rFonts w:ascii="仿宋_GB2312" w:eastAsia="仿宋_GB2312" w:hAnsi="宋体" w:hint="eastAsia"/>
          <w:bCs/>
          <w:sz w:val="28"/>
          <w:szCs w:val="28"/>
        </w:rPr>
        <w:t>循环水泵继续运行，导致冷水池水位持续上涨，直至</w:t>
      </w:r>
      <w:r w:rsidRPr="0061166C">
        <w:rPr>
          <w:rFonts w:ascii="仿宋_GB2312" w:eastAsia="仿宋_GB2312" w:hAnsi="宋体"/>
          <w:bCs/>
          <w:sz w:val="28"/>
          <w:szCs w:val="28"/>
        </w:rPr>
        <w:t>溢流从而</w:t>
      </w:r>
      <w:r w:rsidRPr="0061166C">
        <w:rPr>
          <w:rFonts w:ascii="仿宋_GB2312" w:eastAsia="仿宋_GB2312" w:hAnsi="宋体" w:hint="eastAsia"/>
          <w:bCs/>
          <w:sz w:val="28"/>
          <w:szCs w:val="28"/>
        </w:rPr>
        <w:t>浪费了水资源。所幸发现及时冷水池水位没下降到循环水泵连锁停车的位置停车而造成对其他设备使用的影响。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：对真空引水罐进行检查，检查排空气阀能否关严，检查引水罐各连接法兰有无松动。</w:t>
      </w:r>
    </w:p>
    <w:p w:rsidR="009220E2" w:rsidRPr="0061166C"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原因分析：</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真空引水罐不能</w:t>
      </w:r>
      <w:r w:rsidRPr="0061166C">
        <w:rPr>
          <w:rFonts w:ascii="仿宋_GB2312" w:eastAsia="仿宋_GB2312" w:hAnsi="宋体"/>
          <w:bCs/>
          <w:sz w:val="28"/>
          <w:szCs w:val="28"/>
        </w:rPr>
        <w:t>保持</w:t>
      </w:r>
      <w:r w:rsidRPr="0061166C">
        <w:rPr>
          <w:rFonts w:ascii="仿宋_GB2312" w:eastAsia="仿宋_GB2312" w:hAnsi="宋体" w:hint="eastAsia"/>
          <w:bCs/>
          <w:sz w:val="28"/>
          <w:szCs w:val="28"/>
        </w:rPr>
        <w:t>真空而导致引水罐不能吸水从而热水泵停止运行。</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：真空引水罐</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：认真</w:t>
      </w:r>
      <w:r w:rsidR="009220E2" w:rsidRPr="0061166C">
        <w:rPr>
          <w:rFonts w:ascii="仿宋_GB2312" w:eastAsia="仿宋_GB2312" w:hAnsi="宋体"/>
          <w:bCs/>
          <w:sz w:val="28"/>
          <w:szCs w:val="28"/>
        </w:rPr>
        <w:t>落实</w:t>
      </w:r>
      <w:r w:rsidR="009220E2" w:rsidRPr="0061166C">
        <w:rPr>
          <w:rFonts w:ascii="仿宋_GB2312" w:eastAsia="仿宋_GB2312" w:hAnsi="宋体" w:hint="eastAsia"/>
          <w:bCs/>
          <w:sz w:val="28"/>
          <w:szCs w:val="28"/>
        </w:rPr>
        <w:t>日常维护制度，每次</w:t>
      </w:r>
      <w:r w:rsidR="009220E2" w:rsidRPr="0061166C">
        <w:rPr>
          <w:rFonts w:ascii="仿宋_GB2312" w:eastAsia="仿宋_GB2312" w:hAnsi="宋体"/>
          <w:bCs/>
          <w:sz w:val="28"/>
          <w:szCs w:val="28"/>
        </w:rPr>
        <w:t>开机</w:t>
      </w:r>
      <w:r w:rsidR="009220E2" w:rsidRPr="0061166C">
        <w:rPr>
          <w:rFonts w:ascii="仿宋_GB2312" w:eastAsia="仿宋_GB2312" w:hAnsi="宋体" w:hint="eastAsia"/>
          <w:bCs/>
          <w:sz w:val="28"/>
          <w:szCs w:val="28"/>
        </w:rPr>
        <w:t>前后</w:t>
      </w:r>
      <w:r w:rsidR="009220E2" w:rsidRPr="0061166C">
        <w:rPr>
          <w:rFonts w:ascii="仿宋_GB2312" w:eastAsia="仿宋_GB2312" w:hAnsi="宋体"/>
          <w:bCs/>
          <w:sz w:val="28"/>
          <w:szCs w:val="28"/>
        </w:rPr>
        <w:t>认真</w:t>
      </w:r>
      <w:r w:rsidR="009220E2" w:rsidRPr="0061166C">
        <w:rPr>
          <w:rFonts w:ascii="仿宋_GB2312" w:eastAsia="仿宋_GB2312" w:hAnsi="宋体" w:hint="eastAsia"/>
          <w:bCs/>
          <w:sz w:val="28"/>
          <w:szCs w:val="28"/>
        </w:rPr>
        <w:t>检查各连接位置，有无松动，有无滴、冒、跑、漏现象。</w:t>
      </w:r>
    </w:p>
    <w:p w:rsidR="009220E2" w:rsidRPr="00003B77" w:rsidRDefault="00337493" w:rsidP="00281C55">
      <w:pPr>
        <w:pStyle w:val="2"/>
        <w:spacing w:line="360" w:lineRule="auto"/>
        <w:rPr>
          <w:rFonts w:ascii="楷体_GB2312" w:eastAsia="楷体_GB2312" w:hAnsi="楷体"/>
        </w:rPr>
      </w:pPr>
      <w:bookmarkStart w:id="338" w:name="_Toc38019618"/>
      <w:bookmarkStart w:id="339" w:name="_Toc46155239"/>
      <w:r>
        <w:rPr>
          <w:rFonts w:ascii="楷体_GB2312" w:eastAsia="楷体_GB2312" w:hAnsi="楷体" w:hint="eastAsia"/>
        </w:rPr>
        <w:lastRenderedPageBreak/>
        <w:t>3.6</w:t>
      </w:r>
      <w:r w:rsidR="009220E2" w:rsidRPr="00003B77">
        <w:rPr>
          <w:rFonts w:ascii="楷体_GB2312" w:eastAsia="楷体_GB2312" w:hAnsi="楷体" w:hint="eastAsia"/>
        </w:rPr>
        <w:t>.5氦气回收系统</w:t>
      </w:r>
      <w:bookmarkEnd w:id="338"/>
      <w:bookmarkEnd w:id="339"/>
    </w:p>
    <w:p w:rsidR="009220E2" w:rsidRPr="00DF3DE1" w:rsidRDefault="009220E2" w:rsidP="00281C55">
      <w:pPr>
        <w:pStyle w:val="3"/>
        <w:spacing w:line="360" w:lineRule="auto"/>
        <w:rPr>
          <w:rFonts w:ascii="仿宋_GB2312" w:eastAsia="仿宋_GB2312"/>
          <w:b/>
          <w:sz w:val="28"/>
          <w:szCs w:val="28"/>
        </w:rPr>
      </w:pPr>
      <w:bookmarkStart w:id="340" w:name="_Toc38019619"/>
      <w:bookmarkStart w:id="341" w:name="_Toc46155240"/>
      <w:r w:rsidRPr="00DF3DE1">
        <w:rPr>
          <w:rFonts w:ascii="仿宋_GB2312" w:eastAsia="仿宋_GB2312" w:hint="eastAsia"/>
          <w:b/>
          <w:sz w:val="28"/>
          <w:szCs w:val="28"/>
        </w:rPr>
        <w:t>组成</w:t>
      </w:r>
      <w:bookmarkEnd w:id="340"/>
      <w:bookmarkEnd w:id="341"/>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系统主要包括试验气体回收存储加压单元、气体纯化单元、产品气加压存储单元和控制系统四部分组成。</w:t>
      </w:r>
    </w:p>
    <w:p w:rsidR="009220E2" w:rsidRPr="00DF3DE1" w:rsidRDefault="009220E2" w:rsidP="00281C55">
      <w:pPr>
        <w:pStyle w:val="3"/>
        <w:spacing w:line="360" w:lineRule="auto"/>
        <w:rPr>
          <w:rFonts w:ascii="仿宋_GB2312" w:eastAsia="仿宋_GB2312"/>
          <w:b/>
          <w:sz w:val="28"/>
          <w:szCs w:val="28"/>
        </w:rPr>
      </w:pPr>
      <w:bookmarkStart w:id="342" w:name="_Toc38019620"/>
      <w:bookmarkStart w:id="343" w:name="_Toc46155241"/>
      <w:r w:rsidRPr="00DF3DE1">
        <w:rPr>
          <w:rFonts w:ascii="仿宋_GB2312" w:eastAsia="仿宋_GB2312" w:hint="eastAsia"/>
          <w:b/>
          <w:sz w:val="28"/>
          <w:szCs w:val="28"/>
        </w:rPr>
        <w:t>工作原理</w:t>
      </w:r>
      <w:bookmarkEnd w:id="342"/>
      <w:bookmarkEnd w:id="343"/>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试验气体回收存储加压单元是指将试验后的混合气体经真空机组排入气囊存储缓冲后，再由鼓风机(C101)加压至约40℃，0.06Mpa(G)进入纯化单元区。体纯化单元是指将罗茨鼓风机加压后的混合气体，经滤油器滤油后进入纯化塔，然后由纯化塔内的吸附剂吸附水、氮气、氧气等杂质后，获得高纯度的氦气产品气。产品气加压存储单元是指将纯化后的氦气产品气经产品气缓冲罐、氦气缓冲罐缓冲后，由增压机加压至1.6MPa后压入中压储气罐存储。控制系统主要由低压配电柜、变频柜、仪表风站、工控机组和电控柜组等组成。电控柜型号为GGD1型；仪表风站型号为S-30AII，吸气压力为0MPa.G，排气压力为0.8MPa.G，功率为30KW，流量为300Nm3/h。</w:t>
      </w:r>
    </w:p>
    <w:p w:rsidR="009220E2" w:rsidRPr="00DF3DE1" w:rsidRDefault="009220E2" w:rsidP="00281C55">
      <w:pPr>
        <w:pStyle w:val="3"/>
        <w:spacing w:line="360" w:lineRule="auto"/>
        <w:rPr>
          <w:rFonts w:ascii="仿宋_GB2312" w:eastAsia="仿宋_GB2312"/>
          <w:b/>
          <w:sz w:val="28"/>
          <w:szCs w:val="28"/>
        </w:rPr>
      </w:pPr>
      <w:bookmarkStart w:id="344" w:name="_Toc38019621"/>
      <w:bookmarkStart w:id="345" w:name="_Toc46155242"/>
      <w:r w:rsidRPr="00DF3DE1">
        <w:rPr>
          <w:rFonts w:ascii="仿宋_GB2312" w:eastAsia="仿宋_GB2312" w:hint="eastAsia"/>
          <w:b/>
          <w:sz w:val="28"/>
          <w:szCs w:val="28"/>
        </w:rPr>
        <w:t>故障</w:t>
      </w:r>
      <w:bookmarkEnd w:id="344"/>
      <w:bookmarkEnd w:id="345"/>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3.6.5.1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：氦气回收系统气动阀填料盖位移</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：2019年10月20日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：：在氦气回收系统开车规程中发现纯化塔的终升阀KV103A关不到位。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：停车检查发现该气动阀门压填料盖螺栓变形断裂，填料盖随阀门铜套露出而位移。</w:t>
      </w:r>
    </w:p>
    <w:p w:rsidR="009220E2" w:rsidRPr="0061166C" w:rsidRDefault="009220E2" w:rsidP="00281C55">
      <w:pPr>
        <w:spacing w:line="360" w:lineRule="auto"/>
        <w:ind w:firstLineChars="200" w:firstLine="560"/>
        <w:rPr>
          <w:rFonts w:ascii="仿宋_GB2312" w:eastAsia="仿宋_GB2312" w:hAnsi="宋体"/>
          <w:bCs/>
          <w:sz w:val="28"/>
          <w:szCs w:val="28"/>
        </w:rPr>
      </w:pP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氦气</w:t>
      </w:r>
      <w:r w:rsidRPr="0061166C">
        <w:rPr>
          <w:rFonts w:ascii="仿宋_GB2312" w:eastAsia="仿宋_GB2312" w:hAnsi="宋体"/>
          <w:bCs/>
          <w:sz w:val="28"/>
          <w:szCs w:val="28"/>
        </w:rPr>
        <w:t>回收系统开车过程中的</w:t>
      </w:r>
      <w:r w:rsidRPr="0061166C">
        <w:rPr>
          <w:rFonts w:ascii="仿宋_GB2312" w:eastAsia="仿宋_GB2312" w:hAnsi="宋体" w:hint="eastAsia"/>
          <w:bCs/>
          <w:sz w:val="28"/>
          <w:szCs w:val="28"/>
        </w:rPr>
        <w:t>气动阀门频繁开启和关闭导致螺栓</w:t>
      </w:r>
      <w:r w:rsidRPr="0061166C">
        <w:rPr>
          <w:rFonts w:ascii="仿宋_GB2312" w:eastAsia="仿宋_GB2312" w:hAnsi="宋体"/>
          <w:bCs/>
          <w:sz w:val="28"/>
          <w:szCs w:val="28"/>
        </w:rPr>
        <w:lastRenderedPageBreak/>
        <w:t>松动</w:t>
      </w:r>
      <w:r w:rsidRPr="0061166C">
        <w:rPr>
          <w:rFonts w:ascii="仿宋_GB2312" w:eastAsia="仿宋_GB2312" w:hAnsi="宋体" w:hint="eastAsia"/>
          <w:bCs/>
          <w:sz w:val="28"/>
          <w:szCs w:val="28"/>
        </w:rPr>
        <w:t>并</w:t>
      </w:r>
      <w:r w:rsidRPr="0061166C">
        <w:rPr>
          <w:rFonts w:ascii="仿宋_GB2312" w:eastAsia="仿宋_GB2312" w:hAnsi="宋体"/>
          <w:bCs/>
          <w:sz w:val="28"/>
          <w:szCs w:val="28"/>
        </w:rPr>
        <w:t>脱落，导致</w:t>
      </w:r>
      <w:r w:rsidRPr="0061166C">
        <w:rPr>
          <w:rFonts w:ascii="仿宋_GB2312" w:eastAsia="仿宋_GB2312" w:hAnsi="宋体" w:hint="eastAsia"/>
          <w:bCs/>
          <w:sz w:val="28"/>
          <w:szCs w:val="28"/>
        </w:rPr>
        <w:t>填料盖随之也顶开。</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：将填料盖和铜套重新敲回原来位置并重新校正螺栓定位孔，更换螺栓并将螺栓拧紧。</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对所有程控阀进行检查，并将此项检查作为周维护保养内容。</w:t>
      </w:r>
    </w:p>
    <w:p w:rsidR="009220E2" w:rsidRPr="006C5E49" w:rsidRDefault="009220E2" w:rsidP="00281C55">
      <w:pPr>
        <w:pStyle w:val="1"/>
        <w:spacing w:before="200" w:after="0" w:line="360" w:lineRule="auto"/>
        <w:rPr>
          <w:rFonts w:ascii="黑体" w:eastAsia="黑体" w:hAnsi="黑体"/>
          <w:b w:val="0"/>
        </w:rPr>
      </w:pPr>
      <w:bookmarkStart w:id="346" w:name="_Toc38019622"/>
      <w:bookmarkStart w:id="347" w:name="_Toc46155243"/>
      <w:r w:rsidRPr="006C5E49">
        <w:rPr>
          <w:rFonts w:ascii="黑体" w:eastAsia="黑体" w:hAnsi="黑体" w:hint="eastAsia"/>
          <w:b w:val="0"/>
        </w:rPr>
        <w:t>3</w:t>
      </w:r>
      <w:r w:rsidR="00337493">
        <w:rPr>
          <w:rFonts w:ascii="黑体" w:eastAsia="黑体" w:hAnsi="黑体" w:hint="eastAsia"/>
          <w:b w:val="0"/>
        </w:rPr>
        <w:t>.7</w:t>
      </w:r>
      <w:r w:rsidRPr="006C5E49">
        <w:rPr>
          <w:rFonts w:ascii="黑体" w:eastAsia="黑体" w:hAnsi="黑体" w:hint="eastAsia"/>
          <w:b w:val="0"/>
        </w:rPr>
        <w:t>共性子系统</w:t>
      </w:r>
      <w:bookmarkEnd w:id="346"/>
      <w:bookmarkEnd w:id="347"/>
    </w:p>
    <w:p w:rsidR="009220E2" w:rsidRPr="00003B77" w:rsidRDefault="009220E2" w:rsidP="00281C55">
      <w:pPr>
        <w:pStyle w:val="2"/>
        <w:spacing w:line="360" w:lineRule="auto"/>
        <w:rPr>
          <w:rFonts w:ascii="楷体_GB2312" w:eastAsia="楷体_GB2312" w:hAnsi="楷体"/>
        </w:rPr>
      </w:pPr>
      <w:bookmarkStart w:id="348" w:name="_Toc38019623"/>
      <w:bookmarkStart w:id="349" w:name="_Toc46155244"/>
      <w:r w:rsidRPr="00003B77">
        <w:rPr>
          <w:rFonts w:ascii="楷体_GB2312" w:eastAsia="楷体_GB2312" w:hAnsi="楷体" w:hint="eastAsia"/>
        </w:rPr>
        <w:t>3.</w:t>
      </w:r>
      <w:r w:rsidR="00337493">
        <w:rPr>
          <w:rFonts w:ascii="楷体_GB2312" w:eastAsia="楷体_GB2312" w:hAnsi="楷体" w:hint="eastAsia"/>
        </w:rPr>
        <w:t>7.</w:t>
      </w:r>
      <w:r w:rsidRPr="00003B77">
        <w:rPr>
          <w:rFonts w:ascii="楷体_GB2312" w:eastAsia="楷体_GB2312" w:hAnsi="楷体"/>
        </w:rPr>
        <w:t>1</w:t>
      </w:r>
      <w:r w:rsidRPr="00003B77">
        <w:rPr>
          <w:rFonts w:ascii="楷体_GB2312" w:eastAsia="楷体_GB2312" w:hAnsi="楷体" w:hint="eastAsia"/>
        </w:rPr>
        <w:t>数采系统</w:t>
      </w:r>
      <w:bookmarkEnd w:id="348"/>
      <w:bookmarkEnd w:id="349"/>
    </w:p>
    <w:p w:rsidR="009220E2" w:rsidRPr="00DF3DE1" w:rsidRDefault="009220E2" w:rsidP="00281C55">
      <w:pPr>
        <w:pStyle w:val="3"/>
        <w:spacing w:line="360" w:lineRule="auto"/>
        <w:rPr>
          <w:rFonts w:ascii="仿宋_GB2312" w:eastAsia="仿宋_GB2312"/>
          <w:b/>
          <w:sz w:val="28"/>
          <w:szCs w:val="28"/>
        </w:rPr>
      </w:pPr>
      <w:bookmarkStart w:id="350" w:name="_Toc38019624"/>
      <w:bookmarkStart w:id="351" w:name="_Toc46155245"/>
      <w:r w:rsidRPr="00DF3DE1">
        <w:rPr>
          <w:rFonts w:ascii="仿宋_GB2312" w:eastAsia="仿宋_GB2312" w:hint="eastAsia"/>
          <w:b/>
          <w:sz w:val="28"/>
          <w:szCs w:val="28"/>
        </w:rPr>
        <w:t>组成</w:t>
      </w:r>
      <w:bookmarkEnd w:id="350"/>
      <w:bookmarkEnd w:id="351"/>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三室共有192通道、288通道和64通道3套数采系统，分别为FD14/FD14A激波风洞、FD14B/FD14C激波风洞和FD-23X膨胀管风洞5座设备配套使用。</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数采系统组成如下：</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信号调理器（含电压和电荷信号调理）</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数据采集器</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同步时钟盒</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控制计算机</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数据采集及数据后处理软件</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程控切换箱（两座设备共用数采时配套）</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数据线路、测试线缆、转接箱、法兰盘、机柜、UPS电源、网络交换机等相关配件和附件。</w:t>
      </w:r>
    </w:p>
    <w:p w:rsidR="009220E2" w:rsidRPr="00DF3DE1" w:rsidRDefault="009220E2" w:rsidP="00281C55">
      <w:pPr>
        <w:pStyle w:val="3"/>
        <w:spacing w:line="360" w:lineRule="auto"/>
        <w:rPr>
          <w:rFonts w:ascii="仿宋_GB2312" w:eastAsia="仿宋_GB2312"/>
          <w:b/>
          <w:sz w:val="28"/>
          <w:szCs w:val="28"/>
        </w:rPr>
      </w:pPr>
      <w:bookmarkStart w:id="352" w:name="_Toc38019625"/>
      <w:bookmarkStart w:id="353" w:name="_Toc46155246"/>
      <w:r w:rsidRPr="00DF3DE1">
        <w:rPr>
          <w:rFonts w:ascii="仿宋_GB2312" w:eastAsia="仿宋_GB2312" w:hint="eastAsia"/>
          <w:b/>
          <w:sz w:val="28"/>
          <w:szCs w:val="28"/>
        </w:rPr>
        <w:t>工作原理</w:t>
      </w:r>
      <w:bookmarkEnd w:id="352"/>
      <w:bookmarkEnd w:id="353"/>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数采系统功能结构框图如下所示。</w:t>
      </w:r>
    </w:p>
    <w:p w:rsidR="009220E2" w:rsidRPr="00864486" w:rsidRDefault="009220E2" w:rsidP="00281C55">
      <w:pPr>
        <w:pStyle w:val="a0"/>
        <w:spacing w:line="360" w:lineRule="auto"/>
        <w:ind w:firstLine="640"/>
        <w:rPr>
          <w:rFonts w:ascii="仿宋_GB2312" w:eastAsia="仿宋_GB2312" w:hAnsi="宋体"/>
        </w:rPr>
      </w:pPr>
      <w:r w:rsidRPr="00864486">
        <w:rPr>
          <w:noProof/>
        </w:rPr>
        <w:lastRenderedPageBreak/>
        <w:drawing>
          <wp:inline distT="0" distB="0" distL="0" distR="0" wp14:anchorId="171B6476" wp14:editId="10E9CC60">
            <wp:extent cx="4688958" cy="32844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srcRect/>
                    <a:stretch>
                      <a:fillRect/>
                    </a:stretch>
                  </pic:blipFill>
                  <pic:spPr bwMode="auto">
                    <a:xfrm>
                      <a:off x="0" y="0"/>
                      <a:ext cx="4690637" cy="3285592"/>
                    </a:xfrm>
                    <a:prstGeom prst="rect">
                      <a:avLst/>
                    </a:prstGeom>
                    <a:noFill/>
                    <a:ln w="9525">
                      <a:noFill/>
                      <a:miter lim="800000"/>
                      <a:headEnd/>
                      <a:tailEnd/>
                    </a:ln>
                  </pic:spPr>
                </pic:pic>
              </a:graphicData>
            </a:graphic>
          </wp:inline>
        </w:drawing>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其中，信号调理器用于薄膜热电阻及热电偶测热传感器、压阻传感器、压电传感器及其他电荷量输出传感器、IEPE/ICP传感器的输出信号调理、放大及预处理，并为相应传感器提供电源；数据采集器用于对调理器输出信号的采集、存储、分析、处理；同步时钟盒用于对多台数据采集器的</w:t>
      </w:r>
      <w:r w:rsidR="00E06643" w:rsidRPr="00A234F6">
        <w:rPr>
          <w:rFonts w:ascii="仿宋_GB2312" w:eastAsia="仿宋_GB2312" w:hAnsi="宋体" w:hint="eastAsia"/>
          <w:bCs/>
          <w:sz w:val="28"/>
          <w:szCs w:val="28"/>
        </w:rPr>
        <w:t>时间</w:t>
      </w:r>
      <w:r w:rsidRPr="0061166C">
        <w:rPr>
          <w:rFonts w:ascii="仿宋_GB2312" w:eastAsia="仿宋_GB2312" w:hAnsi="宋体" w:hint="eastAsia"/>
          <w:bCs/>
          <w:sz w:val="28"/>
          <w:szCs w:val="28"/>
        </w:rPr>
        <w:t>同步；控制计算机和数据采集软件用于控制上述硬件，实现人机交互；数据线路用于传感器、信号调理器、数据采集器及主控计算机等之间的控制、测试线路连接。</w:t>
      </w:r>
    </w:p>
    <w:p w:rsidR="009220E2" w:rsidRPr="00DF3DE1" w:rsidRDefault="009220E2" w:rsidP="00281C55">
      <w:pPr>
        <w:pStyle w:val="3"/>
        <w:spacing w:line="360" w:lineRule="auto"/>
        <w:rPr>
          <w:rFonts w:ascii="仿宋_GB2312" w:eastAsia="仿宋_GB2312"/>
          <w:b/>
          <w:sz w:val="28"/>
          <w:szCs w:val="28"/>
        </w:rPr>
      </w:pPr>
      <w:bookmarkStart w:id="354" w:name="_Toc38019626"/>
      <w:bookmarkStart w:id="355" w:name="_Toc46155247"/>
      <w:r w:rsidRPr="00DF3DE1">
        <w:rPr>
          <w:rFonts w:ascii="仿宋_GB2312" w:eastAsia="仿宋_GB2312" w:hint="eastAsia"/>
          <w:b/>
          <w:sz w:val="28"/>
          <w:szCs w:val="28"/>
        </w:rPr>
        <w:t>故障</w:t>
      </w:r>
      <w:bookmarkEnd w:id="354"/>
      <w:bookmarkEnd w:id="355"/>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：192通道，触发失败</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：2019年4月11日，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：张建</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：此次试验按课题负责人要求，使用采样频率不同的两种仪器，其中高采样仪器触发方式为外部触发，低采样仪器为信号触发，试验过程中高采样仪器未触发。</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：重启软件，重新设置参数，试触发正常，接着再次试触发，又出现高采样仪器触发失败情况。在存储规则界面手动切换高采样仪器的触发方式，然后再次试触发，变正常。</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61166C">
        <w:rPr>
          <w:rFonts w:ascii="仿宋_GB2312" w:eastAsia="仿宋_GB2312" w:hAnsi="宋体" w:hint="eastAsia"/>
          <w:bCs/>
          <w:sz w:val="28"/>
          <w:szCs w:val="28"/>
        </w:rPr>
        <w:t>：软件存在缺陷，两种采样率共用时，外部触发设置必须每次先手动切换进行确认，否则软件无法识别。</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：后续试验中注意每次设置都手动切换进行确认；同时与厂家沟通，对该软件缺陷进行了修改。</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：对于非常规试验，试验前应反复多次测试，争取在正式试验前发现问题，以保证数采系统能够可靠工作。</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：192通道，数据回收失败</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：2019年7月25日，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：黄金霞</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：数采系统触发后，试验数据无法回收。</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：重启采集软件，连接硬件，发现DH8302-5号机后8个通道查找不到，于是将5号机断开，再次试触发，数据回收成功。</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：5号机异常导致数据回收失败。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：与厂家沟通，确定5号机主控制卡损坏，对其进行更换后系统恢复正常。</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：试验准备期间，连接硬件时，需仔细检查每个通道是否均已连接到位，争取在正式试验前发现问题，以确保数采系统能够可靠工作。</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3.7.1.3</w:t>
      </w:r>
      <w:r w:rsidR="00E06643" w:rsidRPr="00E06643">
        <w:rPr>
          <w:rFonts w:ascii="仿宋_GB2312" w:eastAsia="仿宋_GB2312" w:hAnsi="宋体" w:hint="eastAsia"/>
          <w:b/>
          <w:bCs/>
          <w:sz w:val="28"/>
          <w:szCs w:val="28"/>
        </w:rPr>
        <w:t>故障三</w:t>
      </w:r>
      <w:r w:rsidR="009220E2" w:rsidRPr="0061166C">
        <w:rPr>
          <w:rFonts w:ascii="仿宋_GB2312" w:eastAsia="仿宋_GB2312" w:hAnsi="宋体" w:hint="eastAsia"/>
          <w:bCs/>
          <w:sz w:val="28"/>
          <w:szCs w:val="28"/>
        </w:rPr>
        <w:t>：192通道，硬件突然断开</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：2019年10月10日，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：黄金霞</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：试验过程中，突然出现硬件连接断开提示。</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：到现场查看，发现所有数采设备均已断电，总电源开关未跳闸， UPS电源插板上的过流保护按钮跳开，但当时并没有在插线板上连接其他大功率用电设备。</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：事发前一天，有人使用该插线板连接大功率设备，造成该插线板的过流保护功能异常，进而造成仪器断电。</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61166C">
        <w:rPr>
          <w:rFonts w:ascii="仿宋_GB2312" w:eastAsia="仿宋_GB2312" w:hAnsi="宋体" w:hint="eastAsia"/>
          <w:bCs/>
          <w:sz w:val="28"/>
          <w:szCs w:val="28"/>
        </w:rPr>
        <w:t>：修复UPS电源插板，并将闲置插孔用胶布缠住，防止其他用电设备使用。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：禁止其他用电设备使用数采系统专用的电源插板。</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3.7.1.4</w:t>
      </w:r>
      <w:r w:rsidR="00E06643" w:rsidRPr="00E06643">
        <w:rPr>
          <w:rFonts w:ascii="仿宋_GB2312" w:eastAsia="仿宋_GB2312" w:hAnsi="宋体" w:hint="eastAsia"/>
          <w:b/>
          <w:bCs/>
          <w:sz w:val="28"/>
          <w:szCs w:val="28"/>
        </w:rPr>
        <w:t>故障四</w:t>
      </w:r>
      <w:r w:rsidR="009220E2" w:rsidRPr="0061166C">
        <w:rPr>
          <w:rFonts w:ascii="仿宋_GB2312" w:eastAsia="仿宋_GB2312" w:hAnsi="宋体" w:hint="eastAsia"/>
          <w:bCs/>
          <w:sz w:val="28"/>
          <w:szCs w:val="28"/>
        </w:rPr>
        <w:t>：192通道，校准结果大于0.1%</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：2020年01月09日，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：黄金霞</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：采用直流信号进行电压示值误差校准，测量指标0.1%，延时</w:t>
      </w:r>
      <w:r w:rsidR="00E06643" w:rsidRPr="00A234F6">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10s，采集时长1000点，采样频率10KHz，并选择100mv、1000mv、10V三种量程，校准结果显示部分通道不合格，有的误差值高达40%，主要集中在量程为1000mv的档位上。</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：联系厂家对设备进行了全面检查，确定数据采集器性能正常，但调理器板卡上的一组继电器性能表现很不稳定。经返厂确认后，决定将所有继电器更换。</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厂家过去采用直插式继电器，手工焊接，焊接温度较低。而近年开始采用贴片式继电器，用贴片机进行焊接，焊接温度较高，且高温影响面积更大，这样在操作时如没有事先做好干燥和防潮的工艺设计，则有可能损害继电器的密封性能，而使其在较短</w:t>
      </w:r>
      <w:r w:rsidR="00E06643" w:rsidRPr="00A234F6">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内发生性能恶化。（这是经数采厂家和继电器厂家共同分析的初步结果，对于已受损继电器的检查，目前仍在进行中。）</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：及时将情况通报室领导和课题组，对前期的试验数据进行针对性排查；联系厂家对所有这一类继电器进行更换（2020.01.18已完成），并重新进行全面校测。</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：本岗位人员平时应注重对所管理设备性能的随时监测，确保类似问题的及时发现和解决。</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3.7.1.5</w:t>
      </w:r>
      <w:r w:rsidR="00E06643" w:rsidRPr="00E06643">
        <w:rPr>
          <w:rFonts w:ascii="仿宋_GB2312" w:eastAsia="仿宋_GB2312" w:hAnsi="宋体" w:hint="eastAsia"/>
          <w:b/>
          <w:bCs/>
          <w:sz w:val="28"/>
          <w:szCs w:val="28"/>
        </w:rPr>
        <w:t>故障五</w:t>
      </w:r>
      <w:r w:rsidR="009220E2" w:rsidRPr="0061166C">
        <w:rPr>
          <w:rFonts w:ascii="仿宋_GB2312" w:eastAsia="仿宋_GB2312" w:hAnsi="宋体" w:hint="eastAsia"/>
          <w:bCs/>
          <w:sz w:val="28"/>
          <w:szCs w:val="28"/>
        </w:rPr>
        <w:t>：64通道，基线在任何状态下都不能调零</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：2019年4月10日，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：谭玲姿</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61166C">
        <w:rPr>
          <w:rFonts w:ascii="仿宋_GB2312" w:eastAsia="仿宋_GB2312" w:hAnsi="宋体" w:hint="eastAsia"/>
          <w:bCs/>
          <w:sz w:val="28"/>
          <w:szCs w:val="28"/>
        </w:rPr>
        <w:t>：试验期间发现2-1通道基线过高，且无法调零。</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：现场对仪器进行检查，发现不同调理器配套该通道，通道均显示过载，判断是数采通道异常。</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：数采板卡中的光电模块供电异常。</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：联系厂家对受损部件进行返厂更换后修复。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：数采与调理器间不能带电插拔，可减小仪器受损概率；岗位人员深入了解仪器原理将有助于迅速准确地判断故障原因。</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3.7.1.6</w:t>
      </w:r>
      <w:r w:rsidR="00E06643" w:rsidRPr="00E06643">
        <w:rPr>
          <w:rFonts w:ascii="仿宋_GB2312" w:eastAsia="仿宋_GB2312" w:hAnsi="宋体" w:hint="eastAsia"/>
          <w:b/>
          <w:bCs/>
          <w:sz w:val="28"/>
          <w:szCs w:val="28"/>
        </w:rPr>
        <w:t>故障六</w:t>
      </w:r>
      <w:r w:rsidR="009220E2" w:rsidRPr="0061166C">
        <w:rPr>
          <w:rFonts w:ascii="仿宋_GB2312" w:eastAsia="仿宋_GB2312" w:hAnsi="宋体" w:hint="eastAsia"/>
          <w:bCs/>
          <w:sz w:val="28"/>
          <w:szCs w:val="28"/>
        </w:rPr>
        <w:t>：288通道，空气开关连续跳闸</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：2019年12月12日，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：谭玲姿</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：早晨开启仪器电源空气开关时，出现连续跳闸后不能启动电源。</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：检查了空气开关是否有电以及电压是否在有效范围内。</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：空气开关受潮老化。</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：对空气开关进行了更换和整理。</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：岗位人员应具备用电基础知识。平时应注意空气开关和线路的检查、维护和保养。</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3.7.1.7</w:t>
      </w:r>
      <w:r w:rsidR="00E06643" w:rsidRPr="00E06643">
        <w:rPr>
          <w:rFonts w:ascii="仿宋_GB2312" w:eastAsia="仿宋_GB2312" w:hAnsi="宋体" w:hint="eastAsia"/>
          <w:b/>
          <w:bCs/>
          <w:sz w:val="28"/>
          <w:szCs w:val="28"/>
        </w:rPr>
        <w:t>故障七</w:t>
      </w:r>
      <w:r w:rsidR="009220E2" w:rsidRPr="0061166C">
        <w:rPr>
          <w:rFonts w:ascii="仿宋_GB2312" w:eastAsia="仿宋_GB2312" w:hAnsi="宋体" w:hint="eastAsia"/>
          <w:bCs/>
          <w:sz w:val="28"/>
          <w:szCs w:val="28"/>
        </w:rPr>
        <w:t>：288通道，数据采集信号值偏离</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：2016年10月11日，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：试验中发现288数据采集板卡12-2通道采样曲线抖动。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：检查现场仪器直接接线，未发现问题。再次检查风洞内模型线与传感器之间的连接。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：模型线与传感器之间的连接不牢固。</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：重新焊接。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：引起数据异常的原因多样，需要多方排查。先排查硬</w:t>
      </w:r>
      <w:r w:rsidR="009220E2" w:rsidRPr="0061166C">
        <w:rPr>
          <w:rFonts w:ascii="仿宋_GB2312" w:eastAsia="仿宋_GB2312" w:hAnsi="宋体" w:hint="eastAsia"/>
          <w:bCs/>
          <w:sz w:val="28"/>
          <w:szCs w:val="28"/>
        </w:rPr>
        <w:lastRenderedPageBreak/>
        <w:t>件，再排查软件问题。对数据异常要保持警觉。</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3.7.1.8</w:t>
      </w:r>
      <w:r w:rsidR="00E06643" w:rsidRPr="00E06643">
        <w:rPr>
          <w:rFonts w:ascii="仿宋_GB2312" w:eastAsia="仿宋_GB2312" w:hAnsi="宋体" w:hint="eastAsia"/>
          <w:b/>
          <w:bCs/>
          <w:sz w:val="28"/>
          <w:szCs w:val="28"/>
        </w:rPr>
        <w:t>故障八</w:t>
      </w:r>
      <w:r w:rsidR="009220E2" w:rsidRPr="0061166C">
        <w:rPr>
          <w:rFonts w:ascii="仿宋_GB2312" w:eastAsia="仿宋_GB2312" w:hAnsi="宋体" w:hint="eastAsia"/>
          <w:bCs/>
          <w:sz w:val="28"/>
          <w:szCs w:val="28"/>
        </w:rPr>
        <w:t>：288通道，数据未回收</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：2017年3月31日，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：采集数据后，不能回收。</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：现场检查仪器硬件状态。</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：3#同步时钟控制器被现场人员误关。</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：打开所有的同步时钟控制器，重新采集数据。</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：非相关人员，禁止操作、触碰设备，避免数据无法正常采集。</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3.7.1.9</w:t>
      </w:r>
      <w:r w:rsidR="00E06643" w:rsidRPr="00E06643">
        <w:rPr>
          <w:rFonts w:ascii="仿宋_GB2312" w:eastAsia="仿宋_GB2312" w:hAnsi="宋体" w:hint="eastAsia"/>
          <w:b/>
          <w:bCs/>
          <w:sz w:val="28"/>
          <w:szCs w:val="28"/>
        </w:rPr>
        <w:t>故障九</w:t>
      </w:r>
      <w:r w:rsidR="009220E2" w:rsidRPr="0061166C">
        <w:rPr>
          <w:rFonts w:ascii="仿宋_GB2312" w:eastAsia="仿宋_GB2312" w:hAnsi="宋体" w:hint="eastAsia"/>
          <w:bCs/>
          <w:sz w:val="28"/>
          <w:szCs w:val="28"/>
        </w:rPr>
        <w:t>：288通道，仪器未触发</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：2018年01月16日，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：等待采集，破膜后未触发。</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：检查仪器及接线未发现异常，再次用V1、V4试触发，等待采样无响应。</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：V1、V4传感器损坏。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：更换传感器。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：应随时注意关注传感器和线路状况，确保试验有序进行。</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3.7.1.10</w:t>
      </w:r>
      <w:r w:rsidR="00E06643" w:rsidRPr="00E06643">
        <w:rPr>
          <w:rFonts w:ascii="仿宋_GB2312" w:eastAsia="仿宋_GB2312" w:hAnsi="宋体" w:hint="eastAsia"/>
          <w:b/>
          <w:bCs/>
          <w:sz w:val="28"/>
          <w:szCs w:val="28"/>
        </w:rPr>
        <w:t>故障十</w:t>
      </w:r>
      <w:r w:rsidR="009220E2" w:rsidRPr="0061166C">
        <w:rPr>
          <w:rFonts w:ascii="仿宋_GB2312" w:eastAsia="仿宋_GB2312" w:hAnsi="宋体" w:hint="eastAsia"/>
          <w:bCs/>
          <w:sz w:val="28"/>
          <w:szCs w:val="28"/>
        </w:rPr>
        <w:t>：288通道，发现仪器存在重复IP</w:t>
      </w:r>
      <w:r w:rsidR="00051E6A">
        <w:rPr>
          <w:rFonts w:ascii="仿宋_GB2312" w:eastAsia="仿宋_GB2312" w:hAnsi="宋体" w:hint="eastAsia"/>
          <w:bCs/>
          <w:sz w:val="28"/>
          <w:szCs w:val="28"/>
        </w:rPr>
        <w:t>而无法连接</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：2018年6月28日，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：联机时软件提示仪器36#，存在相同的IP。</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：检查仪器IP，发现36#和1#机IP相同</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：之前36#机返厂维修，期间厂家以默认排序重新设置了仪器IP。</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：更改还原配置文件中IP设置。</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9220E2" w:rsidRPr="0061166C">
        <w:rPr>
          <w:rFonts w:ascii="仿宋_GB2312" w:eastAsia="仿宋_GB2312" w:hAnsi="宋体" w:hint="eastAsia"/>
          <w:bCs/>
          <w:sz w:val="28"/>
          <w:szCs w:val="28"/>
        </w:rPr>
        <w:t>：返厂维修后，应对各方面数据进行检查，确保常规设置为预设值。</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3.7.1.11</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一</w:t>
      </w:r>
      <w:r w:rsidR="009220E2" w:rsidRPr="0061166C">
        <w:rPr>
          <w:rFonts w:ascii="仿宋_GB2312" w:eastAsia="仿宋_GB2312" w:hAnsi="宋体" w:hint="eastAsia"/>
          <w:bCs/>
          <w:sz w:val="28"/>
          <w:szCs w:val="28"/>
        </w:rPr>
        <w:t>：288通道，试触发时发现仪器反复触发</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：2018年11月7日，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：试触发立即回收后自动跳转至采样状态，反复触发。</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：检查软件是否正确选择参数设置。</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：误勾选“多次触发”。</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：取消勾选。</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：采样前，仔细检查各参数设置。</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3.7.1.11</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二</w:t>
      </w:r>
      <w:r w:rsidR="009220E2" w:rsidRPr="0061166C">
        <w:rPr>
          <w:rFonts w:ascii="仿宋_GB2312" w:eastAsia="仿宋_GB2312" w:hAnsi="宋体" w:hint="eastAsia"/>
          <w:bCs/>
          <w:sz w:val="28"/>
          <w:szCs w:val="28"/>
        </w:rPr>
        <w:t>：288通道，导入参数文件报错</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：2018年9月13日，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：陈欣</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：导入参数文件时，报错《压力传感器标定信息表》找不到对应传感器编号。</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：检查参数表。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：《传感器安装信息表》中，传感器编号状态栏下有空格，导致空格下传感器编号导入失败。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：删除空格，检查参数表。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：参数表内不应插入空格，否则参数信息读取不完整。</w:t>
      </w:r>
    </w:p>
    <w:p w:rsidR="009220E2" w:rsidRPr="00003B77" w:rsidRDefault="00003B77" w:rsidP="00281C55">
      <w:pPr>
        <w:pStyle w:val="2"/>
        <w:spacing w:line="360" w:lineRule="auto"/>
        <w:rPr>
          <w:rFonts w:ascii="楷体_GB2312" w:eastAsia="楷体_GB2312" w:hAnsi="楷体"/>
        </w:rPr>
      </w:pPr>
      <w:bookmarkStart w:id="356" w:name="_Toc38019627"/>
      <w:bookmarkStart w:id="357" w:name="_Toc46155248"/>
      <w:r>
        <w:rPr>
          <w:rFonts w:ascii="楷体_GB2312" w:eastAsia="楷体_GB2312" w:hAnsi="楷体" w:hint="eastAsia"/>
        </w:rPr>
        <w:t>3.</w:t>
      </w:r>
      <w:r w:rsidR="00337493">
        <w:rPr>
          <w:rFonts w:ascii="楷体_GB2312" w:eastAsia="楷体_GB2312" w:hAnsi="楷体" w:hint="eastAsia"/>
        </w:rPr>
        <w:t>7.2</w:t>
      </w:r>
      <w:r w:rsidR="009220E2" w:rsidRPr="00003B77">
        <w:rPr>
          <w:rFonts w:ascii="楷体_GB2312" w:eastAsia="楷体_GB2312" w:hAnsi="楷体" w:hint="eastAsia"/>
        </w:rPr>
        <w:t xml:space="preserve"> 流场显示系统</w:t>
      </w:r>
      <w:bookmarkEnd w:id="356"/>
      <w:bookmarkEnd w:id="357"/>
    </w:p>
    <w:p w:rsidR="009220E2" w:rsidRPr="00DF3DE1" w:rsidRDefault="009220E2" w:rsidP="00281C55">
      <w:pPr>
        <w:pStyle w:val="3"/>
        <w:spacing w:line="360" w:lineRule="auto"/>
        <w:rPr>
          <w:rFonts w:ascii="仿宋_GB2312" w:eastAsia="仿宋_GB2312"/>
          <w:b/>
          <w:sz w:val="28"/>
          <w:szCs w:val="28"/>
        </w:rPr>
      </w:pPr>
      <w:bookmarkStart w:id="358" w:name="_Toc38019628"/>
      <w:bookmarkStart w:id="359" w:name="_Toc46155249"/>
      <w:r w:rsidRPr="00DF3DE1">
        <w:rPr>
          <w:rFonts w:ascii="仿宋_GB2312" w:eastAsia="仿宋_GB2312" w:hint="eastAsia"/>
          <w:b/>
          <w:sz w:val="28"/>
          <w:szCs w:val="28"/>
        </w:rPr>
        <w:t>组成</w:t>
      </w:r>
      <w:bookmarkEnd w:id="358"/>
      <w:bookmarkEnd w:id="359"/>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流场显示系统由纹影仪（光源、狭缝、反射镜/透镜、刀口、镜头、相机及相应的机械结构等）、光学窗口、信号触发器等组成，如下图所示。</w:t>
      </w:r>
    </w:p>
    <w:p w:rsidR="009220E2" w:rsidRPr="00864486" w:rsidRDefault="009220E2" w:rsidP="00281C55">
      <w:pPr>
        <w:pStyle w:val="a0"/>
        <w:spacing w:line="360" w:lineRule="auto"/>
        <w:ind w:firstLine="640"/>
        <w:rPr>
          <w:rFonts w:ascii="仿宋_GB2312" w:eastAsia="仿宋_GB2312" w:hAnsi="宋体"/>
          <w:szCs w:val="32"/>
        </w:rPr>
      </w:pPr>
      <w:r w:rsidRPr="00864486">
        <w:rPr>
          <w:noProof/>
        </w:rPr>
        <w:lastRenderedPageBreak/>
        <w:drawing>
          <wp:inline distT="0" distB="0" distL="0" distR="0" wp14:anchorId="7452399E" wp14:editId="11794BD3">
            <wp:extent cx="4508204" cy="228248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9"/>
                    <a:srcRect l="63725" t="21828" r="5028" b="29050"/>
                    <a:stretch>
                      <a:fillRect/>
                    </a:stretch>
                  </pic:blipFill>
                  <pic:spPr bwMode="auto">
                    <a:xfrm>
                      <a:off x="0" y="0"/>
                      <a:ext cx="4511112" cy="2283955"/>
                    </a:xfrm>
                    <a:prstGeom prst="rect">
                      <a:avLst/>
                    </a:prstGeom>
                    <a:noFill/>
                    <a:ln w="9525">
                      <a:noFill/>
                      <a:miter lim="800000"/>
                      <a:headEnd/>
                      <a:tailEnd/>
                    </a:ln>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360" w:name="_Toc38019629"/>
      <w:bookmarkStart w:id="361" w:name="_Toc46155250"/>
      <w:r w:rsidRPr="00DF3DE1">
        <w:rPr>
          <w:rFonts w:ascii="仿宋_GB2312" w:eastAsia="仿宋_GB2312" w:hint="eastAsia"/>
          <w:b/>
          <w:sz w:val="28"/>
          <w:szCs w:val="28"/>
        </w:rPr>
        <w:t>工作原理</w:t>
      </w:r>
      <w:bookmarkEnd w:id="360"/>
      <w:bookmarkEnd w:id="361"/>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流场显示系统通过纹影或阴影方法检测流场气流密度不均匀导致的光线偏折实现流场结构显示，其中纹影法可显示密度ρ的一阶导数变化，阴影法对气体密度ρ的二阶导数的变化敏感。</w:t>
      </w:r>
    </w:p>
    <w:p w:rsidR="009220E2" w:rsidRPr="00DF3DE1" w:rsidRDefault="009220E2" w:rsidP="00281C55">
      <w:pPr>
        <w:pStyle w:val="3"/>
        <w:spacing w:line="360" w:lineRule="auto"/>
        <w:rPr>
          <w:rFonts w:ascii="仿宋_GB2312" w:eastAsia="仿宋_GB2312"/>
          <w:b/>
          <w:sz w:val="28"/>
          <w:szCs w:val="28"/>
        </w:rPr>
      </w:pPr>
      <w:bookmarkStart w:id="362" w:name="_Toc38019630"/>
      <w:bookmarkStart w:id="363" w:name="_Toc46155251"/>
      <w:r w:rsidRPr="00DF3DE1">
        <w:rPr>
          <w:rFonts w:ascii="仿宋_GB2312" w:eastAsia="仿宋_GB2312" w:hint="eastAsia"/>
          <w:b/>
          <w:sz w:val="28"/>
          <w:szCs w:val="28"/>
        </w:rPr>
        <w:t>故障</w:t>
      </w:r>
      <w:bookmarkEnd w:id="362"/>
      <w:bookmarkEnd w:id="363"/>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3.7.2.1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：信号线损坏导致未触发</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：2015年06月05日，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：江涛</w:t>
      </w:r>
    </w:p>
    <w:p w:rsidR="009220E2" w:rsidRPr="0061166C" w:rsidRDefault="00DF3DE1" w:rsidP="00DF3DE1">
      <w:pPr>
        <w:spacing w:line="360" w:lineRule="auto"/>
        <w:ind w:firstLineChars="200" w:firstLine="562"/>
        <w:rPr>
          <w:rFonts w:ascii="仿宋_GB2312" w:eastAsia="仿宋_GB2312" w:hAnsi="宋体"/>
          <w:bCs/>
          <w:sz w:val="28"/>
          <w:szCs w:val="28"/>
        </w:rPr>
      </w:pPr>
      <w:r w:rsidRPr="00DF3DE1">
        <w:rPr>
          <w:rFonts w:ascii="仿宋_GB2312" w:eastAsia="仿宋_GB2312" w:hAnsi="宋体" w:hint="eastAsia"/>
          <w:b/>
          <w:bCs/>
          <w:sz w:val="28"/>
          <w:szCs w:val="28"/>
        </w:rPr>
        <w:t>故障描述：</w:t>
      </w:r>
      <w:r w:rsidR="009220E2" w:rsidRPr="0061166C">
        <w:rPr>
          <w:rFonts w:ascii="仿宋_GB2312" w:eastAsia="仿宋_GB2312" w:hAnsi="宋体" w:hint="eastAsia"/>
          <w:bCs/>
          <w:sz w:val="28"/>
          <w:szCs w:val="28"/>
        </w:rPr>
        <w:t>风洞正常运行，数采系统正常，系统DH5625触发器未触发，依然为等待状态，导致未获得试验图像。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：取掉输入信号线，外接传感器并敲击，可以触发，检查输入信号线和触发传感器。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：输入信号线破损。</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：更换输入信号线。</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：应注意信号线的保护。</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3.7.2.2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：传感器损坏导致未触发</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：2016年07月12日，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：江涛</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：风洞正常运行，数采系统正常，DH5625触发器未触发，依然为等待状态，导致未获得试验图像。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9220E2" w:rsidRPr="0061166C">
        <w:rPr>
          <w:rFonts w:ascii="仿宋_GB2312" w:eastAsia="仿宋_GB2312" w:hAnsi="宋体" w:hint="eastAsia"/>
          <w:bCs/>
          <w:sz w:val="28"/>
          <w:szCs w:val="28"/>
        </w:rPr>
        <w:t>：取掉输入信号线，外接传感器并敲击，可以触发，检查输入信号线和触发传感器。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：触发传感器损坏。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：更换触发传感器。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：触发传感器端面可能会受到风洞膜片碎片打击而损坏，应定期检查。</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3.7.2.3</w:t>
      </w:r>
      <w:r w:rsidR="00E06643" w:rsidRPr="00E06643">
        <w:rPr>
          <w:rFonts w:ascii="仿宋_GB2312" w:eastAsia="仿宋_GB2312" w:hAnsi="宋体" w:hint="eastAsia"/>
          <w:b/>
          <w:bCs/>
          <w:sz w:val="28"/>
          <w:szCs w:val="28"/>
        </w:rPr>
        <w:t>故障三</w:t>
      </w:r>
      <w:r w:rsidR="009220E2" w:rsidRPr="0061166C">
        <w:rPr>
          <w:rFonts w:ascii="仿宋_GB2312" w:eastAsia="仿宋_GB2312" w:hAnsi="宋体" w:hint="eastAsia"/>
          <w:bCs/>
          <w:sz w:val="28"/>
          <w:szCs w:val="28"/>
        </w:rPr>
        <w:t>：触发器通道故障导致未触发</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：2018年03月23日，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：江涛</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：风洞正常运行，数采系统正常，DH5625触发器未触发，依然为等待状态，导致未获得试验图像。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：取掉输入信号线，外接传感器并敲击，不能触发，更换其他输入通道后可以触发。</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：触发器通道故障。</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：更换输入通道，伺机返厂维修。</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：仪器通道存在故障风险，应定期检查。</w:t>
      </w:r>
    </w:p>
    <w:p w:rsidR="009220E2" w:rsidRPr="00003B77" w:rsidRDefault="00003B77" w:rsidP="00281C55">
      <w:pPr>
        <w:pStyle w:val="2"/>
        <w:spacing w:line="360" w:lineRule="auto"/>
        <w:rPr>
          <w:rFonts w:ascii="楷体_GB2312" w:eastAsia="楷体_GB2312" w:hAnsi="楷体"/>
        </w:rPr>
      </w:pPr>
      <w:bookmarkStart w:id="364" w:name="_Toc38019631"/>
      <w:bookmarkStart w:id="365" w:name="_Toc46155252"/>
      <w:r>
        <w:rPr>
          <w:rFonts w:ascii="楷体_GB2312" w:eastAsia="楷体_GB2312" w:hAnsi="楷体" w:hint="eastAsia"/>
        </w:rPr>
        <w:t>3.</w:t>
      </w:r>
      <w:r w:rsidR="00337493">
        <w:rPr>
          <w:rFonts w:ascii="楷体_GB2312" w:eastAsia="楷体_GB2312" w:hAnsi="楷体" w:hint="eastAsia"/>
        </w:rPr>
        <w:t>7.</w:t>
      </w:r>
      <w:r>
        <w:rPr>
          <w:rFonts w:ascii="楷体_GB2312" w:eastAsia="楷体_GB2312" w:hAnsi="楷体" w:hint="eastAsia"/>
        </w:rPr>
        <w:t>3</w:t>
      </w:r>
      <w:r w:rsidR="009220E2" w:rsidRPr="00003B77">
        <w:rPr>
          <w:rFonts w:ascii="楷体_GB2312" w:eastAsia="楷体_GB2312" w:hAnsi="楷体" w:hint="eastAsia"/>
        </w:rPr>
        <w:t xml:space="preserve"> 压力传感器制作与标定系统</w:t>
      </w:r>
      <w:bookmarkEnd w:id="364"/>
      <w:bookmarkEnd w:id="365"/>
    </w:p>
    <w:p w:rsidR="009220E2" w:rsidRPr="00DF3DE1" w:rsidRDefault="009220E2" w:rsidP="00281C55">
      <w:pPr>
        <w:pStyle w:val="3"/>
        <w:spacing w:line="360" w:lineRule="auto"/>
        <w:rPr>
          <w:rFonts w:ascii="仿宋_GB2312" w:eastAsia="仿宋_GB2312"/>
          <w:b/>
          <w:sz w:val="28"/>
          <w:szCs w:val="28"/>
        </w:rPr>
      </w:pPr>
      <w:bookmarkStart w:id="366" w:name="_Toc38019632"/>
      <w:bookmarkStart w:id="367" w:name="_Toc46155253"/>
      <w:r w:rsidRPr="00DF3DE1">
        <w:rPr>
          <w:rFonts w:ascii="仿宋_GB2312" w:eastAsia="仿宋_GB2312" w:hint="eastAsia"/>
          <w:b/>
          <w:sz w:val="28"/>
          <w:szCs w:val="28"/>
        </w:rPr>
        <w:t>组成</w:t>
      </w:r>
      <w:bookmarkEnd w:id="366"/>
      <w:bookmarkEnd w:id="367"/>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压力传感器制作与标定系统包含活塞式压力计、压力传感器（压阻式压力传感器、应变片压力传感器、压电式压力传感器）、电压/电荷放大器等。</w:t>
      </w:r>
    </w:p>
    <w:p w:rsidR="009220E2" w:rsidRPr="00DF3DE1" w:rsidRDefault="009220E2" w:rsidP="00281C55">
      <w:pPr>
        <w:pStyle w:val="3"/>
        <w:spacing w:line="360" w:lineRule="auto"/>
        <w:rPr>
          <w:rFonts w:ascii="仿宋_GB2312" w:eastAsia="仿宋_GB2312"/>
          <w:b/>
          <w:sz w:val="28"/>
          <w:szCs w:val="28"/>
        </w:rPr>
      </w:pPr>
      <w:bookmarkStart w:id="368" w:name="_Toc38019633"/>
      <w:bookmarkStart w:id="369" w:name="_Toc46155254"/>
      <w:r w:rsidRPr="00DF3DE1">
        <w:rPr>
          <w:rFonts w:ascii="仿宋_GB2312" w:eastAsia="仿宋_GB2312" w:hint="eastAsia"/>
          <w:b/>
          <w:sz w:val="28"/>
          <w:szCs w:val="28"/>
        </w:rPr>
        <w:t>工作原理</w:t>
      </w:r>
      <w:bookmarkEnd w:id="368"/>
      <w:bookmarkEnd w:id="369"/>
    </w:p>
    <w:p w:rsidR="009220E2" w:rsidRPr="0061166C" w:rsidRDefault="009220E2" w:rsidP="00281C55">
      <w:pPr>
        <w:spacing w:line="360" w:lineRule="auto"/>
        <w:ind w:firstLineChars="200" w:firstLine="560"/>
        <w:rPr>
          <w:rFonts w:ascii="仿宋_GB2312" w:eastAsia="仿宋_GB2312" w:hAnsi="宋体"/>
          <w:bCs/>
          <w:sz w:val="28"/>
          <w:szCs w:val="28"/>
        </w:rPr>
      </w:pPr>
      <w:bookmarkStart w:id="370" w:name="_Toc38019634"/>
      <w:r w:rsidRPr="0061166C">
        <w:rPr>
          <w:rFonts w:ascii="仿宋_GB2312" w:eastAsia="仿宋_GB2312" w:hAnsi="宋体" w:hint="eastAsia"/>
          <w:bCs/>
          <w:sz w:val="28"/>
          <w:szCs w:val="28"/>
        </w:rPr>
        <w:t>活塞式压力计工作原理</w:t>
      </w:r>
      <w:bookmarkEnd w:id="370"/>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活塞式压力计是根据流体静力学平衡原理和帕斯卡定律，利用压力作用在活塞上的力与砍码的重力相平衡的原理设计而成的。由于在平衡被测压力的负荷时，采用标准珐码产生的重力，因此又被称为静</w:t>
      </w:r>
      <w:r w:rsidRPr="0061166C">
        <w:rPr>
          <w:rFonts w:ascii="仿宋_GB2312" w:eastAsia="仿宋_GB2312" w:hAnsi="宋体" w:hint="eastAsia"/>
          <w:bCs/>
          <w:sz w:val="28"/>
          <w:szCs w:val="28"/>
        </w:rPr>
        <w:lastRenderedPageBreak/>
        <w:t>重活塞式压力计。其结构如下图所示，主要由手摇压力发生器、标准活塞测量头、标准砝码组、液压系统以及各种操控阀门组成。</w:t>
      </w:r>
    </w:p>
    <w:p w:rsidR="009220E2" w:rsidRPr="00864486" w:rsidRDefault="009220E2" w:rsidP="00281C55">
      <w:pPr>
        <w:pStyle w:val="a0"/>
        <w:spacing w:line="360" w:lineRule="auto"/>
        <w:ind w:firstLineChars="600" w:firstLine="1920"/>
      </w:pPr>
      <w:r w:rsidRPr="00864486">
        <w:rPr>
          <w:noProof/>
        </w:rPr>
        <w:drawing>
          <wp:inline distT="0" distB="0" distL="0" distR="0" wp14:anchorId="755EA701" wp14:editId="4B39CAE6">
            <wp:extent cx="2377440" cy="1470660"/>
            <wp:effectExtent l="19050" t="0" r="3810" b="0"/>
            <wp:docPr id="17" name="图片 17" descr="ysylt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ysylt2251"/>
                    <pic:cNvPicPr>
                      <a:picLocks noChangeAspect="1" noChangeArrowheads="1"/>
                    </pic:cNvPicPr>
                  </pic:nvPicPr>
                  <pic:blipFill>
                    <a:blip r:embed="rId70"/>
                    <a:srcRect/>
                    <a:stretch>
                      <a:fillRect/>
                    </a:stretch>
                  </pic:blipFill>
                  <pic:spPr bwMode="auto">
                    <a:xfrm>
                      <a:off x="0" y="0"/>
                      <a:ext cx="2377440" cy="1470660"/>
                    </a:xfrm>
                    <a:prstGeom prst="rect">
                      <a:avLst/>
                    </a:prstGeom>
                    <a:noFill/>
                    <a:ln w="9525">
                      <a:noFill/>
                      <a:miter lim="800000"/>
                      <a:headEnd/>
                      <a:tailEnd/>
                    </a:ln>
                  </pic:spPr>
                </pic:pic>
              </a:graphicData>
            </a:graphic>
          </wp:inline>
        </w:drawing>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活塞式压力计的工作原理如上图所示，当油杯阀处于开启状态下，可通过手摇压力发生器（或称压力校验器）为系统填充介质；当油杯阀处于关闭状态下，活塞式压力计便成为一个密闭的压力系统。再通过手摇压力发生器为这一密闭的系统进行压力操控。在整个工作进程中，活塞式压力计将遵循流体静力学平衡原理稳定工作。当您在活塞底盘上添加或减少砝码后，系统的压力会随之发生变化。要使系统的压力与活塞底盘及其连接件和当时所承载的标准砝码的质量总和的作用力平衡，还需通过手摇压力发生器为系统升压（降压）操控，使活塞底盘升（降）到指定位置。处于这种状态下的系统压力就是一个标准的压力值。显然，这就是压力概念定义的实践，这一压力量值的准确程度将完全取决于活塞系统的有效面积和专用砝码的质量精度。如果需要解除系统的密闭状态，只要通过手摇压力发生器将系统压力下调到活塞底盘的初始位置后，缓慢开启油杯针阀即可。可见，这种活塞式压力计的工作原理十分简单。</w:t>
      </w:r>
    </w:p>
    <w:p w:rsidR="009220E2" w:rsidRPr="0061166C" w:rsidRDefault="009220E2" w:rsidP="00281C55">
      <w:pPr>
        <w:spacing w:line="360" w:lineRule="auto"/>
        <w:ind w:firstLineChars="200" w:firstLine="560"/>
        <w:rPr>
          <w:rFonts w:ascii="仿宋_GB2312" w:eastAsia="仿宋_GB2312" w:hAnsi="宋体"/>
          <w:bCs/>
          <w:sz w:val="28"/>
          <w:szCs w:val="28"/>
        </w:rPr>
      </w:pPr>
      <w:bookmarkStart w:id="371" w:name="_Toc38019635"/>
      <w:r w:rsidRPr="0061166C">
        <w:rPr>
          <w:rFonts w:ascii="仿宋_GB2312" w:eastAsia="仿宋_GB2312" w:hAnsi="宋体" w:hint="eastAsia"/>
          <w:bCs/>
          <w:sz w:val="28"/>
          <w:szCs w:val="28"/>
        </w:rPr>
        <w:t>压力传感器工作原理</w:t>
      </w:r>
      <w:bookmarkEnd w:id="371"/>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能将感受到被测量的信息并按照一定规律转换成为电信号或其他所需形式的信息输出。</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压阻式压力传感器工作原理:利用吸附在基体材料上应变电阻随机械形变而产生阻值变化这一特性进行压力测量。被测介质的压力直</w:t>
      </w:r>
      <w:r w:rsidRPr="0061166C">
        <w:rPr>
          <w:rFonts w:ascii="仿宋_GB2312" w:eastAsia="仿宋_GB2312" w:hAnsi="宋体" w:hint="eastAsia"/>
          <w:bCs/>
          <w:sz w:val="28"/>
          <w:szCs w:val="28"/>
        </w:rPr>
        <w:lastRenderedPageBreak/>
        <w:t>接作用于传感器的膜片上(不锈钢或陶瓷)，使膜片产生与介质压力成正比的微位移，使传感器的电阻值发生变化，和用电子线路检测这一变化，并转换输出一个对应于这一压力的标准测量信号。</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应变片压力传感器工作原理:金属电阻应变片的工作原理是吸附在基体材料上应变电阻随机械形变而产生阻值变化的现象，俗称为电阻应变效应。金属导体的电阻值可用下式表示：</w:t>
      </w:r>
    </w:p>
    <w:p w:rsidR="009220E2" w:rsidRPr="0061166C" w:rsidRDefault="009220E2" w:rsidP="00281C55">
      <w:pPr>
        <w:spacing w:line="360" w:lineRule="auto"/>
        <w:ind w:firstLineChars="200" w:firstLine="560"/>
        <w:rPr>
          <w:rFonts w:ascii="仿宋_GB2312" w:eastAsia="仿宋_GB2312" w:hAnsi="宋体"/>
          <w:bCs/>
          <w:sz w:val="28"/>
          <w:szCs w:val="28"/>
        </w:rPr>
      </w:pPr>
      <w:bookmarkStart w:id="372" w:name="_Toc38019636"/>
      <w:r w:rsidRPr="0061166C">
        <w:rPr>
          <w:rFonts w:ascii="仿宋_GB2312" w:eastAsia="仿宋_GB2312" w:hAnsi="宋体"/>
          <w:bCs/>
          <w:sz w:val="28"/>
          <w:szCs w:val="28"/>
        </w:rPr>
        <w:t>R=</w:t>
      </w:r>
      <w:r w:rsidRPr="0061166C">
        <w:rPr>
          <w:rFonts w:ascii="仿宋_GB2312" w:eastAsia="仿宋_GB2312" w:hAnsi="宋体"/>
          <w:bCs/>
          <w:sz w:val="28"/>
          <w:szCs w:val="28"/>
        </w:rPr>
        <w:t>ρ•</w:t>
      </w:r>
      <w:r w:rsidRPr="0061166C">
        <w:rPr>
          <w:rFonts w:ascii="仿宋_GB2312" w:eastAsia="仿宋_GB2312" w:hAnsi="宋体"/>
          <w:bCs/>
          <w:sz w:val="28"/>
          <w:szCs w:val="28"/>
        </w:rPr>
        <w:t>L/S.</w:t>
      </w:r>
      <w:bookmarkEnd w:id="372"/>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式中：</w:t>
      </w:r>
      <w:r w:rsidRPr="0061166C">
        <w:rPr>
          <w:rFonts w:ascii="仿宋_GB2312" w:eastAsia="仿宋_GB2312" w:hAnsi="宋体"/>
          <w:bCs/>
          <w:sz w:val="28"/>
          <w:szCs w:val="28"/>
        </w:rPr>
        <w:t>ρ</w:t>
      </w:r>
      <w:r w:rsidRPr="0061166C">
        <w:rPr>
          <w:rFonts w:ascii="仿宋_GB2312" w:eastAsia="仿宋_GB2312" w:hAnsi="宋体" w:hint="eastAsia"/>
          <w:bCs/>
          <w:sz w:val="28"/>
          <w:szCs w:val="28"/>
        </w:rPr>
        <w:t>为金属导体的电阻率（</w:t>
      </w:r>
      <w:r w:rsidRPr="0061166C">
        <w:rPr>
          <w:rFonts w:ascii="仿宋_GB2312" w:eastAsia="仿宋_GB2312" w:hAnsi="宋体"/>
          <w:bCs/>
          <w:sz w:val="28"/>
          <w:szCs w:val="28"/>
        </w:rPr>
        <w:t>Ω•</w:t>
      </w:r>
      <w:r w:rsidRPr="0061166C">
        <w:rPr>
          <w:rFonts w:ascii="仿宋_GB2312" w:eastAsia="仿宋_GB2312" w:hAnsi="宋体"/>
          <w:bCs/>
          <w:sz w:val="28"/>
          <w:szCs w:val="28"/>
        </w:rPr>
        <w:t>cm2/m</w:t>
      </w:r>
      <w:r w:rsidRPr="0061166C">
        <w:rPr>
          <w:rFonts w:ascii="仿宋_GB2312" w:eastAsia="仿宋_GB2312" w:hAnsi="宋体" w:hint="eastAsia"/>
          <w:bCs/>
          <w:sz w:val="28"/>
          <w:szCs w:val="28"/>
        </w:rPr>
        <w:t>），</w:t>
      </w:r>
      <w:r w:rsidRPr="0061166C">
        <w:rPr>
          <w:rFonts w:ascii="仿宋_GB2312" w:eastAsia="仿宋_GB2312" w:hAnsi="宋体"/>
          <w:bCs/>
          <w:sz w:val="28"/>
          <w:szCs w:val="28"/>
        </w:rPr>
        <w:t>S</w:t>
      </w:r>
      <w:r w:rsidRPr="0061166C">
        <w:rPr>
          <w:rFonts w:ascii="仿宋_GB2312" w:eastAsia="仿宋_GB2312" w:hAnsi="宋体" w:hint="eastAsia"/>
          <w:bCs/>
          <w:sz w:val="28"/>
          <w:szCs w:val="28"/>
        </w:rPr>
        <w:t>是导体的截面积（</w:t>
      </w:r>
      <w:r w:rsidRPr="0061166C">
        <w:rPr>
          <w:rFonts w:ascii="仿宋_GB2312" w:eastAsia="仿宋_GB2312" w:hAnsi="宋体"/>
          <w:bCs/>
          <w:sz w:val="28"/>
          <w:szCs w:val="28"/>
        </w:rPr>
        <w:t>cm2</w:t>
      </w:r>
      <w:r w:rsidRPr="0061166C">
        <w:rPr>
          <w:rFonts w:ascii="仿宋_GB2312" w:eastAsia="仿宋_GB2312" w:hAnsi="宋体" w:hint="eastAsia"/>
          <w:bCs/>
          <w:sz w:val="28"/>
          <w:szCs w:val="28"/>
        </w:rPr>
        <w:t>），</w:t>
      </w:r>
      <w:r w:rsidRPr="0061166C">
        <w:rPr>
          <w:rFonts w:ascii="仿宋_GB2312" w:eastAsia="仿宋_GB2312" w:hAnsi="宋体"/>
          <w:bCs/>
          <w:sz w:val="28"/>
          <w:szCs w:val="28"/>
        </w:rPr>
        <w:t>L</w:t>
      </w:r>
      <w:r w:rsidRPr="0061166C">
        <w:rPr>
          <w:rFonts w:ascii="仿宋_GB2312" w:eastAsia="仿宋_GB2312" w:hAnsi="宋体" w:hint="eastAsia"/>
          <w:bCs/>
          <w:sz w:val="28"/>
          <w:szCs w:val="28"/>
        </w:rPr>
        <w:t>是导体的长度（</w:t>
      </w:r>
      <w:r w:rsidRPr="0061166C">
        <w:rPr>
          <w:rFonts w:ascii="仿宋_GB2312" w:eastAsia="仿宋_GB2312" w:hAnsi="宋体"/>
          <w:bCs/>
          <w:sz w:val="28"/>
          <w:szCs w:val="28"/>
        </w:rPr>
        <w:t>m</w:t>
      </w:r>
      <w:r w:rsidRPr="0061166C">
        <w:rPr>
          <w:rFonts w:ascii="仿宋_GB2312" w:eastAsia="仿宋_GB2312" w:hAnsi="宋体" w:hint="eastAsia"/>
          <w:bCs/>
          <w:sz w:val="28"/>
          <w:szCs w:val="28"/>
        </w:rPr>
        <w:t>）。以金属丝应变电阻为例，当金属丝受外力作用时，其长度和截面积都会发生变化，从上式中可很容易看出，其电阻值即会发生改变，假如金属丝受外力作用而伸长时，其长度增加，而截面积减少，电阻值便会增大。当金属丝受外力作用而压缩时，长度减小而截面增加，电阻值则会减小。只要测出加在电阻的变化(通常是测量电阻两端的电压)，即可获得应变金属丝的应变量。</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压电式压力传感器工作原理:压电式传感器是一种以压电效应为基础、实现非电量测量的典型发电型传感器。当压电材料沿着一定方向受到交变外力作用时，内部就产生极化现象，同时在两个表面上产生符号相反的电荷；当外力静止后，又恢复到不带电状态；当作用力方向改变，电荷的极性也随之改变。晶体受力所产生的电荷量与外力的大小成正比，从而可方便、准确地实现力学量（如：力、压力、加速度、速度、声压等）的动态检测。常用的压电材料有石英晶体、压电陶瓷材料和高分子复合材料，以石英晶体应用最为普遍。</w:t>
      </w:r>
    </w:p>
    <w:p w:rsidR="009220E2" w:rsidRPr="0061166C" w:rsidRDefault="009220E2" w:rsidP="00281C55">
      <w:pPr>
        <w:spacing w:line="360" w:lineRule="auto"/>
        <w:ind w:firstLineChars="200" w:firstLine="560"/>
        <w:rPr>
          <w:rFonts w:ascii="仿宋_GB2312" w:eastAsia="仿宋_GB2312" w:hAnsi="宋体"/>
          <w:bCs/>
          <w:sz w:val="28"/>
          <w:szCs w:val="28"/>
        </w:rPr>
      </w:pPr>
      <w:bookmarkStart w:id="373" w:name="_Toc38019637"/>
      <w:r w:rsidRPr="0061166C">
        <w:rPr>
          <w:rFonts w:ascii="仿宋_GB2312" w:eastAsia="仿宋_GB2312" w:hAnsi="宋体" w:hint="eastAsia"/>
          <w:bCs/>
          <w:sz w:val="28"/>
          <w:szCs w:val="28"/>
        </w:rPr>
        <w:t>电压/电荷放大器</w:t>
      </w:r>
      <w:bookmarkEnd w:id="373"/>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电压放大器工作原理:</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电压放大器的原理是利用放大电路的控制作用，把输入的微弱电</w:t>
      </w:r>
      <w:r w:rsidRPr="0061166C">
        <w:rPr>
          <w:rFonts w:ascii="仿宋_GB2312" w:eastAsia="仿宋_GB2312" w:hAnsi="宋体" w:hint="eastAsia"/>
          <w:bCs/>
          <w:sz w:val="28"/>
          <w:szCs w:val="28"/>
        </w:rPr>
        <w:lastRenderedPageBreak/>
        <w:t>信号不失真的放大到所需的数值，实现将直流电源的能量部分的转化为按输入信号规律变化且有较大能量的输出信号。放大电路的实质，是用较小的能量去控制较大能量转换的一种能量装换装置。利用放大电路起到以小控大作用，电子技术中以放大电路为核心元件可组成各种形式的放大器。电压放大器的基本工作特点有：（1）电路中既有直流，又有交流。直流提供静态工作点，交流是被放大的信号；（2）电路由线性元件和非线性元件组成，不能直接用线性电路的分析方法分析放大电路；（3）放大电路必须始终工作在放大状态，以保证被放大的信号不失真。</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电荷放大器工作原理：</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荷放大器，如同其字面意思一样，是一种对电荷进行放大的器件，主要由电荷变换级、低通滤波器、高通滤波器、和末级功放等构成。电荷变换级是把传感器输出的微弱电荷变换为与其成正比的电压,将其高输出阻抗变为低输出阻抗。低通滤波器，电荷放大器的第二部分，一般情况下使用的是二阶巴特沃斯有源滤波器，其具有通带平坦、结构简单、操作方便等特点，且对高频干扰信号的消除具有较高的可靠性。高通滤波器一般情况下使用的是二阶无源高通滤波器，可对低频干扰信号进行有效的滤除。末级功放主要用于完成对有用信号的放大输出。</w:t>
      </w:r>
    </w:p>
    <w:p w:rsidR="009220E2" w:rsidRPr="00DF3DE1" w:rsidRDefault="009220E2" w:rsidP="00281C55">
      <w:pPr>
        <w:pStyle w:val="3"/>
        <w:spacing w:line="360" w:lineRule="auto"/>
        <w:rPr>
          <w:rFonts w:ascii="仿宋_GB2312" w:eastAsia="仿宋_GB2312"/>
          <w:b/>
          <w:sz w:val="28"/>
          <w:szCs w:val="28"/>
        </w:rPr>
      </w:pPr>
      <w:bookmarkStart w:id="374" w:name="_Toc38019638"/>
      <w:bookmarkStart w:id="375" w:name="_Toc46155255"/>
      <w:r w:rsidRPr="00DF3DE1">
        <w:rPr>
          <w:rFonts w:ascii="仿宋_GB2312" w:eastAsia="仿宋_GB2312" w:hint="eastAsia"/>
          <w:b/>
          <w:sz w:val="28"/>
          <w:szCs w:val="28"/>
        </w:rPr>
        <w:t>故障</w:t>
      </w:r>
      <w:bookmarkEnd w:id="374"/>
      <w:bookmarkEnd w:id="375"/>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3.7.3.1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：电荷放大器输出不归零</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：2018年11月13日，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：王临平</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：准静态电荷放大器第八通道不归零。</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：加校准信号通道输出信号异常。</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：经查准静态电荷放大器输入电路中的差分对管损坏造</w:t>
      </w:r>
      <w:r w:rsidR="009220E2" w:rsidRPr="0061166C">
        <w:rPr>
          <w:rFonts w:ascii="仿宋_GB2312" w:eastAsia="仿宋_GB2312" w:hAnsi="宋体" w:hint="eastAsia"/>
          <w:bCs/>
          <w:sz w:val="28"/>
          <w:szCs w:val="28"/>
        </w:rPr>
        <w:lastRenderedPageBreak/>
        <w:t>成零位偏移。</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：重新更换差分对管3N165。</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：对电器设备做好维护保养。</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3.7.3.2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：电荷放大器数控开关失效</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：2019年10月19日，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：王临平</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：准静态电荷放大器数控开关失效，导致无法进行设定电压量程等操作。</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：开机正常，但后续操作无法正常进行。</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：经查电荷放大器数控开关出现故障，无法对电荷放大器进行数控操作。</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：返回原厂。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：对电器设备做好维护保养，定期检查。</w:t>
      </w:r>
    </w:p>
    <w:p w:rsidR="009220E2" w:rsidRPr="00003B77" w:rsidRDefault="009220E2" w:rsidP="00281C55">
      <w:pPr>
        <w:pStyle w:val="2"/>
        <w:spacing w:line="360" w:lineRule="auto"/>
        <w:rPr>
          <w:rFonts w:ascii="楷体_GB2312" w:eastAsia="楷体_GB2312" w:hAnsi="楷体"/>
        </w:rPr>
      </w:pPr>
      <w:bookmarkStart w:id="376" w:name="_Toc38019639"/>
      <w:bookmarkStart w:id="377" w:name="_Toc46155256"/>
      <w:r w:rsidRPr="00003B77">
        <w:rPr>
          <w:rFonts w:ascii="楷体_GB2312" w:eastAsia="楷体_GB2312" w:hAnsi="楷体" w:hint="eastAsia"/>
        </w:rPr>
        <w:t>3.</w:t>
      </w:r>
      <w:r w:rsidR="00337493">
        <w:rPr>
          <w:rFonts w:ascii="楷体_GB2312" w:eastAsia="楷体_GB2312" w:hAnsi="楷体" w:hint="eastAsia"/>
        </w:rPr>
        <w:t>7.</w:t>
      </w:r>
      <w:r w:rsidR="00003B77">
        <w:rPr>
          <w:rFonts w:ascii="楷体_GB2312" w:eastAsia="楷体_GB2312" w:hAnsi="楷体" w:hint="eastAsia"/>
        </w:rPr>
        <w:t>4</w:t>
      </w:r>
      <w:r w:rsidRPr="00003B77">
        <w:rPr>
          <w:rFonts w:ascii="楷体_GB2312" w:eastAsia="楷体_GB2312" w:hAnsi="楷体" w:hint="eastAsia"/>
        </w:rPr>
        <w:t xml:space="preserve"> 热流传感器制作与标定系统</w:t>
      </w:r>
      <w:bookmarkEnd w:id="376"/>
      <w:bookmarkEnd w:id="377"/>
    </w:p>
    <w:p w:rsidR="009220E2" w:rsidRPr="00DF3DE1" w:rsidRDefault="009220E2" w:rsidP="00281C55">
      <w:pPr>
        <w:pStyle w:val="3"/>
        <w:spacing w:line="360" w:lineRule="auto"/>
        <w:rPr>
          <w:rFonts w:ascii="仿宋_GB2312" w:eastAsia="仿宋_GB2312"/>
          <w:b/>
          <w:sz w:val="28"/>
          <w:szCs w:val="28"/>
        </w:rPr>
      </w:pPr>
      <w:bookmarkStart w:id="378" w:name="_Toc38019640"/>
      <w:bookmarkStart w:id="379" w:name="_Toc46155257"/>
      <w:r w:rsidRPr="00DF3DE1">
        <w:rPr>
          <w:rFonts w:ascii="仿宋_GB2312" w:eastAsia="仿宋_GB2312" w:hint="eastAsia"/>
          <w:b/>
          <w:sz w:val="28"/>
          <w:szCs w:val="28"/>
        </w:rPr>
        <w:t>组成</w:t>
      </w:r>
      <w:bookmarkEnd w:id="378"/>
      <w:bookmarkEnd w:id="379"/>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热流传感器制作与标定系统由清洗设备、磁控镀膜机、烘箱、激光直写机、电阻温度系数标定系统、激光法热物性系数标定系统、突然浸入法和脉冲放电法热物性系数标定系统、电动打磨机等组成。</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清洗设备包含：二次纯水蒸馏器和超声波清洗机。</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磁控镀膜机包含：镀膜室、磁控靶、磁控电源、工件台、机械泵、分子泵、真空规和真空计、冷却水机、空气压缩机、冷却水管和气管等。</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烘箱包含：高温电炉、可调温烘箱、真空烘箱。其中高温电炉由炉体、加热丝、热电偶和控制柜等组成；可调温烘箱由炉体、加热丝、热电偶和控制器等；真空烘箱由炉体、加热丝、热电偶、控制柜、电源、水箱、机械泵、分子泵、真空规、真空计、水管等。</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lastRenderedPageBreak/>
        <w:t>激光直写机包含：计算机和刻蚀软件、光纤激光器及整流等光路、垂直移动及振动扫描器、平台、二维移动和转动工件台、控制电路、红光标示光路等。</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电阻温度系数标定系统包含：计算机和标定软件、扫描开关、标准水槽、油槽、二等标准铂电阻温度计、传感器安装装置、玻璃管、转换箱和线路等。</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激光法热物性系数标定系统包含：光学平台、计算机和标定软件、数采、激光器、激光控制和设置电路、光路、积分器、能量计、传感器安装和调节装置、冷却水及恒温装置等。突然浸入法和脉冲放电法热物性系数标定系统包含：计算机和数采软件、数采及放大器、恒温水槽、温度计、传感器安装和送进装置、控制电路等。</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电动打磨机包含：电机、导轮、砂带等。</w:t>
      </w:r>
    </w:p>
    <w:p w:rsidR="009220E2" w:rsidRPr="00DF3DE1" w:rsidRDefault="009220E2" w:rsidP="00281C55">
      <w:pPr>
        <w:pStyle w:val="3"/>
        <w:spacing w:line="360" w:lineRule="auto"/>
        <w:rPr>
          <w:rFonts w:ascii="仿宋_GB2312" w:eastAsia="仿宋_GB2312"/>
          <w:b/>
          <w:sz w:val="28"/>
          <w:szCs w:val="28"/>
        </w:rPr>
      </w:pPr>
      <w:bookmarkStart w:id="380" w:name="_Toc38019641"/>
      <w:bookmarkStart w:id="381" w:name="_Toc46155258"/>
      <w:r w:rsidRPr="00DF3DE1">
        <w:rPr>
          <w:rFonts w:ascii="仿宋_GB2312" w:eastAsia="仿宋_GB2312" w:hint="eastAsia"/>
          <w:b/>
          <w:sz w:val="28"/>
          <w:szCs w:val="28"/>
        </w:rPr>
        <w:t>工作原理</w:t>
      </w:r>
      <w:bookmarkEnd w:id="380"/>
      <w:bookmarkEnd w:id="381"/>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下面对各设备的工作原理分别进行详细介绍。</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清洗设备主要包含二次纯水蒸馏器和超声波清洗机。二次纯水蒸馏器工作原理：工作的水进入一级加热器瓶中，加热蒸发进入蒸馏器中，在蒸馏器中冷却后流入二级加热器瓶中。在二级加热器中加热蒸发进入蒸馏器中，在蒸馏器中冷却后经水管流出。超声波清洗机工作原理：将超声信号转换成高频机械震荡而传播到清洗溶剂中，使液体流动而产生50-500μm的微小气泡并振动，气泡的闭合产生冲击波，破坏不溶性污物而使他们分散于清洗液中，当固体粒子被油污裹着并脱离，达到清洗件净化。</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磁控镀膜机工作原理：氩气在真空电场作用下电离，电子在加速飞向基片的过程中受磁场洛仑磁力的影响，围绕靶面作圆周运动，与氩原子发生碰撞电离出的氩离子轰击靶材，靶材表面的原子脱离晶格</w:t>
      </w:r>
      <w:r w:rsidRPr="0061166C">
        <w:rPr>
          <w:rFonts w:ascii="仿宋_GB2312" w:eastAsia="仿宋_GB2312" w:hAnsi="宋体" w:hint="eastAsia"/>
          <w:bCs/>
          <w:sz w:val="28"/>
          <w:szCs w:val="28"/>
        </w:rPr>
        <w:lastRenderedPageBreak/>
        <w:t>而逸出，转移到晶体表面而成膜。</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烘箱工作原理：通过加热丝加热炉体内温度，利用热电偶测量温度，并采用控制电路实现恒温。</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激光直写机工作原理：利用三维移动工件控制工件和激光的位置，在计算机控制下，根据预置的图样，激光刻蚀去无用区域的薄膜，剩下的薄膜形成敏感元件。</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电阻温度系数标定系统工作原理：在不同的恒定温度下，测量薄膜传感器的电阻值，根据电阻值和温度差，计算薄膜传感器的电阻温度系数。</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激光法热物性系数标定系统工作原理：通过测量传感器和能量计吸收激光辐射能量，获得传感器感受到的热流值，从而计算得到传感器基底的热物性系数。</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突然浸入法和脉冲放电法热物性系数标定系统工作原理如下：（1）突然浸入法：将传感器突然浸入标准液中，通过测量传感器在浸入前和与液面接触的瞬间平衡温度，利用扩散原理计算得到传感器基底的热物性系数。（2）脉冲放电法：在相同温度下，在两种不同的介质中，分别给传感器加相同的脉冲电压，测量传感器的输出，根据能量相同的关系计算传感器基底的热物性系数。</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电动打磨机工作原理：通过电机带动砂带转动，再用手或夹具固定传感器接触砂带，进行打磨。</w:t>
      </w:r>
    </w:p>
    <w:p w:rsidR="009220E2" w:rsidRPr="00DF3DE1" w:rsidRDefault="009220E2" w:rsidP="00281C55">
      <w:pPr>
        <w:pStyle w:val="3"/>
        <w:spacing w:line="360" w:lineRule="auto"/>
        <w:rPr>
          <w:rFonts w:ascii="仿宋_GB2312" w:eastAsia="仿宋_GB2312"/>
          <w:b/>
          <w:sz w:val="28"/>
          <w:szCs w:val="28"/>
        </w:rPr>
      </w:pPr>
      <w:bookmarkStart w:id="382" w:name="_Toc38019642"/>
      <w:bookmarkStart w:id="383" w:name="_Toc46155259"/>
      <w:r w:rsidRPr="00DF3DE1">
        <w:rPr>
          <w:rFonts w:ascii="仿宋_GB2312" w:eastAsia="仿宋_GB2312" w:hint="eastAsia"/>
          <w:b/>
          <w:sz w:val="28"/>
          <w:szCs w:val="28"/>
        </w:rPr>
        <w:t>故障</w:t>
      </w:r>
      <w:bookmarkEnd w:id="382"/>
      <w:bookmarkEnd w:id="383"/>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：蒸馏水一级加热管不加热</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：2019年6月20日，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：王佩</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：打开一级蒸馏器的加热器的开关，发现加热器未变红，不能加热。</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9220E2" w:rsidRPr="0061166C">
        <w:rPr>
          <w:rFonts w:ascii="仿宋_GB2312" w:eastAsia="仿宋_GB2312" w:hAnsi="宋体" w:hint="eastAsia"/>
          <w:bCs/>
          <w:sz w:val="28"/>
          <w:szCs w:val="28"/>
        </w:rPr>
        <w:t>：关闭加热器开关和控制器电源开关。观察一级加热器的石英管，发现已变黑，取下加热管，测量加热丝电阻，电阻无穷大，表明电阻丝已烧断。</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：加热器的电流大，长期使用导致加热丝烧断。</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：更换加热管。</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：本岗位人员平时应注重对所管理设备性能的随时监测，确保类似问题的及时发现和解决。</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：镀膜机抽真空度低</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：2018年3月9日，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：肖婷</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：此在镀膜室真空度抽到设定压力后，关闭镀膜室电磁阀，启动分子泵前级阀，启动分子泵。发现镀膜室真空度没有下降。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关闭分子泵前的前级阀，观察真空计，发现镀膜室真空度在缓慢上升，从而排除镀膜室漏气。关闭机械泵前阀门，观察机械泵前真空度，真空度在缓慢下降，排除分子泵后漏气。检查分子泵控制电源，电源正常。重新启动机械泵前级阀，观察分子泵控制器，发现分子泵转速未达到饿定转速，初步判断分子泵工作失常。经镀膜机厂家人员检查，应该是分子泵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：分子泵质量问题，具体厂家未说。要</w:t>
      </w:r>
      <w:r w:rsidR="009220E2" w:rsidRPr="0061166C">
        <w:rPr>
          <w:rFonts w:ascii="仿宋_GB2312" w:eastAsia="仿宋_GB2312" w:hAnsi="宋体"/>
          <w:bCs/>
          <w:sz w:val="28"/>
          <w:szCs w:val="28"/>
        </w:rPr>
        <w:t>追到</w:t>
      </w:r>
      <w:r w:rsidR="009220E2" w:rsidRPr="0061166C">
        <w:rPr>
          <w:rFonts w:ascii="仿宋_GB2312" w:eastAsia="仿宋_GB2312" w:hAnsi="宋体" w:hint="eastAsia"/>
          <w:bCs/>
          <w:sz w:val="28"/>
          <w:szCs w:val="28"/>
        </w:rPr>
        <w:t>根源</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：更换分子泵。</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：在镀膜机抽真空中，要随时观察真空计的真空度显示，发现异常要及时处理。</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3.7.4.3</w:t>
      </w:r>
      <w:r w:rsidR="00E06643" w:rsidRPr="00E06643">
        <w:rPr>
          <w:rFonts w:ascii="仿宋_GB2312" w:eastAsia="仿宋_GB2312" w:hAnsi="宋体" w:hint="eastAsia"/>
          <w:b/>
          <w:bCs/>
          <w:sz w:val="28"/>
          <w:szCs w:val="28"/>
        </w:rPr>
        <w:t>故障三</w:t>
      </w:r>
      <w:r w:rsidR="009220E2" w:rsidRPr="0061166C">
        <w:rPr>
          <w:rFonts w:ascii="仿宋_GB2312" w:eastAsia="仿宋_GB2312" w:hAnsi="宋体" w:hint="eastAsia"/>
          <w:bCs/>
          <w:sz w:val="28"/>
          <w:szCs w:val="28"/>
        </w:rPr>
        <w:t>：镀膜机溅射电源无法调节电压</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：2018年11月13日，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：肖婷</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：镀膜室真空充入氩气到10-2Pa时，打开溅射电</w:t>
      </w:r>
      <w:r w:rsidR="009220E2" w:rsidRPr="0061166C">
        <w:rPr>
          <w:rFonts w:ascii="仿宋_GB2312" w:eastAsia="仿宋_GB2312" w:hAnsi="宋体" w:hint="eastAsia"/>
          <w:bCs/>
          <w:sz w:val="28"/>
          <w:szCs w:val="28"/>
        </w:rPr>
        <w:lastRenderedPageBreak/>
        <w:t>源，调节电压，发现电压未上升。</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关闭溅射电源和和充气阀，停止充氩气。待抽1分钟真空后关闭分子泵前的磁控阀。打开放气阀，往镀膜室内放气，待平衡后打开镀膜室门，用万用表检测磁控靶的靶材与磁控靶接触情况，结果是接触良好。再用万用表检测磁控靶与溅射电源的电线，发现电线正常。从而判断是溅射电源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：溅射电源损坏。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：与厂家沟通，将电源邮寄镀膜机厂家维修。</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：要经常维护设备，争取在镀膜前发现问题，以确保镀膜机能够可靠工作。</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3.7.4.4</w:t>
      </w:r>
      <w:r w:rsidR="00E06643" w:rsidRPr="00E06643">
        <w:rPr>
          <w:rFonts w:ascii="仿宋_GB2312" w:eastAsia="仿宋_GB2312" w:hAnsi="宋体" w:hint="eastAsia"/>
          <w:b/>
          <w:bCs/>
          <w:sz w:val="28"/>
          <w:szCs w:val="28"/>
        </w:rPr>
        <w:t>故障四</w:t>
      </w:r>
      <w:r w:rsidR="009220E2" w:rsidRPr="0061166C">
        <w:rPr>
          <w:rFonts w:ascii="仿宋_GB2312" w:eastAsia="仿宋_GB2312" w:hAnsi="宋体" w:hint="eastAsia"/>
          <w:bCs/>
          <w:sz w:val="28"/>
          <w:szCs w:val="28"/>
        </w:rPr>
        <w:t>：机械泵不能抽真空</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：2019年5月16日，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：肖婷</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：开启机械泵后，打开电磁阀，发现镀膜室真空度未下降。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：关闭电磁阀，观察真空计，发现机械泵前管道内真空度下降。打开分子泵前电磁阀，发现镀膜室真空度下降。从而判断是前级电磁阀未工作。</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：经检查是该电磁阀的开关电路损坏。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：更换电磁阀。</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：设备操作中，要注意观察异常现象。</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3.7.4.5</w:t>
      </w:r>
      <w:r w:rsidR="00E06643" w:rsidRPr="00E06643">
        <w:rPr>
          <w:rFonts w:ascii="仿宋_GB2312" w:eastAsia="仿宋_GB2312" w:hAnsi="宋体" w:hint="eastAsia"/>
          <w:b/>
          <w:bCs/>
          <w:sz w:val="28"/>
          <w:szCs w:val="28"/>
        </w:rPr>
        <w:t>故障五</w:t>
      </w:r>
      <w:r w:rsidR="009220E2" w:rsidRPr="0061166C">
        <w:rPr>
          <w:rFonts w:ascii="仿宋_GB2312" w:eastAsia="仿宋_GB2312" w:hAnsi="宋体" w:hint="eastAsia"/>
          <w:bCs/>
          <w:sz w:val="28"/>
          <w:szCs w:val="28"/>
        </w:rPr>
        <w:t>：传感器电阻值测量异常，部分未采集到数值</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：2019年6月20日，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：李静</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：在完成安装待标薄膜传感器后，启动标定软件，采集传感器电阻值，发现部分测点未测量到电阻值。</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：将有问题的传感器取出，测量传感器电阻，传感器电</w:t>
      </w:r>
      <w:r w:rsidR="009220E2" w:rsidRPr="0061166C">
        <w:rPr>
          <w:rFonts w:ascii="仿宋_GB2312" w:eastAsia="仿宋_GB2312" w:hAnsi="宋体" w:hint="eastAsia"/>
          <w:bCs/>
          <w:sz w:val="28"/>
          <w:szCs w:val="28"/>
        </w:rPr>
        <w:lastRenderedPageBreak/>
        <w:t>阻值正常；然后将传感器重新安装回原来的测点处，在引线焊接处测量传感器电阻值，电阻值正常；然后在数采前测量传感器和线路电阻值，也是正常。更换异常点接线，打开软件采集传感器电阻值，测量正常。从而判断是数采中的扫描开关部分开关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：标定系统使用已接近10年，而且传感器标定量大，扫描开关使用频繁，导致部分继电器损害，失去开关功能。</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：全面排查扫描开关，短时内无法购买新的扫描开关的情况下，更换已坏测点的信号线，停止使用。</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：引起数据异常的原因多样，需要多方排查。先排查硬件，再排查软件问题。对数据异常要保持警觉。</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3.7.4.6</w:t>
      </w:r>
      <w:r w:rsidR="00E06643" w:rsidRPr="00E06643">
        <w:rPr>
          <w:rFonts w:ascii="仿宋_GB2312" w:eastAsia="仿宋_GB2312" w:hAnsi="宋体" w:hint="eastAsia"/>
          <w:b/>
          <w:bCs/>
          <w:sz w:val="28"/>
          <w:szCs w:val="28"/>
        </w:rPr>
        <w:t>故障六</w:t>
      </w:r>
      <w:r w:rsidR="009220E2" w:rsidRPr="0061166C">
        <w:rPr>
          <w:rFonts w:ascii="仿宋_GB2312" w:eastAsia="仿宋_GB2312" w:hAnsi="宋体" w:hint="eastAsia"/>
          <w:bCs/>
          <w:sz w:val="28"/>
          <w:szCs w:val="28"/>
        </w:rPr>
        <w:t>：传感器薄膜未刻蚀</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：2018年10月18日，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：李静</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：启动刻蚀，未听到激光刻蚀的声音，观察发现薄膜表面未刻蚀。</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：重新启动刻蚀，观察发现振镜在扫描。增大激光能量，重新启动刻蚀，结果与上相同。厂家来人检查是激光器坏了。</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：激光直写机已使用多年，光纤激光器老化失效。</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：更换激光器和相关光路。</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：本岗位人员平时应注重对所管理设备性能的随时监测，确保类似问题的及时发现和解决。</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3.7.4.7</w:t>
      </w:r>
      <w:r w:rsidR="00E06643" w:rsidRPr="00E06643">
        <w:rPr>
          <w:rFonts w:ascii="仿宋_GB2312" w:eastAsia="仿宋_GB2312" w:hAnsi="宋体" w:hint="eastAsia"/>
          <w:b/>
          <w:bCs/>
          <w:sz w:val="28"/>
          <w:szCs w:val="28"/>
        </w:rPr>
        <w:t>故障七</w:t>
      </w:r>
      <w:r w:rsidR="009220E2" w:rsidRPr="0061166C">
        <w:rPr>
          <w:rFonts w:ascii="仿宋_GB2312" w:eastAsia="仿宋_GB2312" w:hAnsi="宋体" w:hint="eastAsia"/>
          <w:bCs/>
          <w:sz w:val="28"/>
          <w:szCs w:val="28"/>
        </w:rPr>
        <w:t>：计算机不能启动</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：2019年10月22日，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：刘济春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：在准备标定传感器的响应</w:t>
      </w:r>
      <w:r w:rsidR="00E06643" w:rsidRPr="00A234F6">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时，启动激光法标定系统的计算机，计算机不能启动，发出嘟嘟声。</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：关闭控制柜电源，将计算机从控制柜中撤出，单独连</w:t>
      </w:r>
      <w:r w:rsidR="009220E2" w:rsidRPr="0061166C">
        <w:rPr>
          <w:rFonts w:ascii="仿宋_GB2312" w:eastAsia="仿宋_GB2312" w:hAnsi="宋体" w:hint="eastAsia"/>
          <w:bCs/>
          <w:sz w:val="28"/>
          <w:szCs w:val="28"/>
        </w:rPr>
        <w:lastRenderedPageBreak/>
        <w:t>接电源和显示器，仍然不能启动，发出嘟嘟声。关闭电源，打开计算机机箱，检查机箱内线路。经检查是其中一根内存松动接触不好。</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：内存松动接触不良。</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：拔插内存条。</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：本岗位人员平时应注重对所管理设备性能的随时监测，确保类似问题的及时发现和解决。</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3.7.4.8</w:t>
      </w:r>
      <w:r w:rsidR="00E06643" w:rsidRPr="00E06643">
        <w:rPr>
          <w:rFonts w:ascii="仿宋_GB2312" w:eastAsia="仿宋_GB2312" w:hAnsi="宋体" w:hint="eastAsia"/>
          <w:b/>
          <w:bCs/>
          <w:sz w:val="28"/>
          <w:szCs w:val="28"/>
        </w:rPr>
        <w:t>故障八</w:t>
      </w:r>
      <w:r w:rsidR="009220E2" w:rsidRPr="0061166C">
        <w:rPr>
          <w:rFonts w:ascii="仿宋_GB2312" w:eastAsia="仿宋_GB2312" w:hAnsi="宋体" w:hint="eastAsia"/>
          <w:bCs/>
          <w:sz w:val="28"/>
          <w:szCs w:val="28"/>
        </w:rPr>
        <w:t>：烘箱未按设定温度烘烤</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：2019年11月15日，</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：刘济春</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：在可编程烘箱烘烤中，发现未按第三次设定温度烘烤。</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：检测加热丝，加热丝正常。再次打开烘烤，观察发现第一次和第二次设定烘烤温度正常，与厂家联系，厂家说是控制器坏了。</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：长期使用，控制器内元件损坏。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：在不能立即更换控制器的情况下，每次只设定两个烘烤温度。</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：本岗位人员平时应注重对所管理设备性能的随时监测，确保类似问题的及时发现和解决。</w:t>
      </w:r>
    </w:p>
    <w:p w:rsidR="009220E2" w:rsidRDefault="009220E2" w:rsidP="00281C55">
      <w:pPr>
        <w:spacing w:line="360" w:lineRule="auto"/>
        <w:jc w:val="center"/>
        <w:rPr>
          <w:rFonts w:ascii="黑体" w:eastAsia="黑体" w:hAnsi="黑体"/>
          <w:sz w:val="44"/>
          <w:szCs w:val="44"/>
        </w:rPr>
      </w:pPr>
    </w:p>
    <w:p w:rsidR="009220E2" w:rsidRDefault="009220E2" w:rsidP="00281C55">
      <w:pPr>
        <w:spacing w:line="360" w:lineRule="auto"/>
        <w:jc w:val="center"/>
        <w:rPr>
          <w:rFonts w:ascii="黑体" w:eastAsia="黑体" w:hAnsi="黑体"/>
          <w:sz w:val="44"/>
          <w:szCs w:val="44"/>
        </w:rPr>
      </w:pPr>
    </w:p>
    <w:p w:rsidR="009220E2" w:rsidRDefault="009220E2" w:rsidP="00281C55">
      <w:pPr>
        <w:spacing w:line="360" w:lineRule="auto"/>
        <w:jc w:val="center"/>
        <w:rPr>
          <w:rFonts w:ascii="黑体" w:eastAsia="黑体" w:hAnsi="黑体"/>
          <w:sz w:val="44"/>
          <w:szCs w:val="44"/>
        </w:rPr>
      </w:pPr>
    </w:p>
    <w:p w:rsidR="009220E2" w:rsidRDefault="009220E2" w:rsidP="00281C55">
      <w:pPr>
        <w:spacing w:line="360" w:lineRule="auto"/>
        <w:jc w:val="center"/>
        <w:rPr>
          <w:rFonts w:ascii="黑体" w:eastAsia="黑体" w:hAnsi="黑体"/>
          <w:sz w:val="44"/>
          <w:szCs w:val="44"/>
        </w:rPr>
      </w:pPr>
    </w:p>
    <w:p w:rsidR="009220E2" w:rsidRDefault="009220E2" w:rsidP="00281C55">
      <w:pPr>
        <w:spacing w:line="360" w:lineRule="auto"/>
        <w:jc w:val="center"/>
        <w:rPr>
          <w:rFonts w:ascii="黑体" w:eastAsia="黑体" w:hAnsi="黑体"/>
          <w:sz w:val="44"/>
          <w:szCs w:val="44"/>
        </w:rPr>
      </w:pPr>
    </w:p>
    <w:p w:rsidR="009220E2" w:rsidRPr="00FE7C3D" w:rsidRDefault="00337493" w:rsidP="00281C55">
      <w:pPr>
        <w:pStyle w:val="1"/>
        <w:spacing w:before="200" w:after="0" w:line="360" w:lineRule="auto"/>
        <w:jc w:val="center"/>
        <w:rPr>
          <w:rFonts w:ascii="方正小标宋简体" w:eastAsia="方正小标宋简体"/>
          <w:b w:val="0"/>
          <w:bCs w:val="0"/>
          <w:kern w:val="2"/>
          <w:szCs w:val="24"/>
        </w:rPr>
      </w:pPr>
      <w:bookmarkStart w:id="384" w:name="_Toc46155260"/>
      <w:r>
        <w:rPr>
          <w:rFonts w:ascii="方正小标宋简体" w:eastAsia="方正小标宋简体" w:hint="eastAsia"/>
          <w:b w:val="0"/>
          <w:bCs w:val="0"/>
          <w:kern w:val="2"/>
          <w:szCs w:val="24"/>
        </w:rPr>
        <w:lastRenderedPageBreak/>
        <w:t>4</w:t>
      </w:r>
      <w:r w:rsidR="009220E2" w:rsidRPr="00FE7C3D">
        <w:rPr>
          <w:rFonts w:ascii="方正小标宋简体" w:eastAsia="方正小标宋简体" w:hint="eastAsia"/>
          <w:b w:val="0"/>
          <w:bCs w:val="0"/>
          <w:kern w:val="2"/>
          <w:szCs w:val="24"/>
        </w:rPr>
        <w:t>、电弧风洞、电加设备</w:t>
      </w:r>
      <w:bookmarkEnd w:id="384"/>
    </w:p>
    <w:p w:rsidR="009220E2" w:rsidRPr="006C5E49" w:rsidRDefault="00337493" w:rsidP="00281C55">
      <w:pPr>
        <w:pStyle w:val="1"/>
        <w:spacing w:before="200" w:after="0" w:line="360" w:lineRule="auto"/>
        <w:rPr>
          <w:rFonts w:ascii="黑体" w:eastAsia="黑体" w:hAnsi="黑体"/>
          <w:b w:val="0"/>
        </w:rPr>
      </w:pPr>
      <w:bookmarkStart w:id="385" w:name="_Toc46155261"/>
      <w:r>
        <w:rPr>
          <w:rFonts w:ascii="黑体" w:eastAsia="黑体" w:hAnsi="黑体" w:hint="eastAsia"/>
          <w:b w:val="0"/>
        </w:rPr>
        <w:t>4.1</w:t>
      </w:r>
      <w:r w:rsidR="006C5E49" w:rsidRPr="006C5E49">
        <w:rPr>
          <w:rFonts w:ascii="黑体" w:eastAsia="黑体" w:hAnsi="黑体" w:hint="eastAsia"/>
          <w:b w:val="0"/>
        </w:rPr>
        <w:t>电弧风洞</w:t>
      </w:r>
      <w:bookmarkEnd w:id="385"/>
    </w:p>
    <w:p w:rsidR="009220E2" w:rsidRPr="00003B77" w:rsidRDefault="00337493" w:rsidP="00281C55">
      <w:pPr>
        <w:pStyle w:val="2"/>
        <w:spacing w:line="360" w:lineRule="auto"/>
        <w:rPr>
          <w:rFonts w:ascii="楷体_GB2312" w:eastAsia="楷体_GB2312" w:hAnsi="楷体"/>
        </w:rPr>
      </w:pPr>
      <w:bookmarkStart w:id="386" w:name="_Toc46155262"/>
      <w:r>
        <w:rPr>
          <w:rFonts w:ascii="楷体_GB2312" w:eastAsia="楷体_GB2312" w:hAnsi="楷体" w:hint="eastAsia"/>
        </w:rPr>
        <w:t>4</w:t>
      </w:r>
      <w:r w:rsidR="009220E2" w:rsidRPr="00003B77">
        <w:rPr>
          <w:rFonts w:ascii="楷体_GB2312" w:eastAsia="楷体_GB2312" w:hAnsi="楷体"/>
        </w:rPr>
        <w:t>.1</w:t>
      </w:r>
      <w:r>
        <w:rPr>
          <w:rFonts w:ascii="楷体_GB2312" w:eastAsia="楷体_GB2312" w:hAnsi="楷体" w:hint="eastAsia"/>
        </w:rPr>
        <w:t>.1</w:t>
      </w:r>
      <w:r w:rsidR="009220E2" w:rsidRPr="00003B77">
        <w:rPr>
          <w:rFonts w:ascii="楷体_GB2312" w:eastAsia="楷体_GB2312" w:hAnsi="楷体"/>
        </w:rPr>
        <w:t xml:space="preserve"> </w:t>
      </w:r>
      <w:r w:rsidR="009220E2" w:rsidRPr="00003B77">
        <w:rPr>
          <w:rFonts w:ascii="楷体_GB2312" w:eastAsia="楷体_GB2312" w:hAnsi="楷体" w:hint="eastAsia"/>
        </w:rPr>
        <w:t>加热器本体</w:t>
      </w:r>
      <w:bookmarkEnd w:id="386"/>
    </w:p>
    <w:p w:rsidR="009220E2" w:rsidRPr="00DF3DE1" w:rsidRDefault="009220E2" w:rsidP="00281C55">
      <w:pPr>
        <w:pStyle w:val="3"/>
        <w:spacing w:line="360" w:lineRule="auto"/>
        <w:rPr>
          <w:rFonts w:ascii="仿宋_GB2312" w:eastAsia="仿宋_GB2312"/>
          <w:b/>
          <w:sz w:val="28"/>
          <w:szCs w:val="28"/>
        </w:rPr>
      </w:pPr>
      <w:bookmarkStart w:id="387" w:name="_Toc46155263"/>
      <w:r w:rsidRPr="00DF3DE1">
        <w:rPr>
          <w:rFonts w:ascii="仿宋_GB2312" w:eastAsia="仿宋_GB2312" w:hint="eastAsia"/>
          <w:b/>
          <w:sz w:val="28"/>
          <w:szCs w:val="28"/>
        </w:rPr>
        <w:t>组成</w:t>
      </w:r>
      <w:bookmarkEnd w:id="387"/>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加热器本体包含压缩片、进气环、绝缘密封件、电极、喷管、混合室、水管、气管以及连接电缆。</w:t>
      </w:r>
    </w:p>
    <w:p w:rsidR="009220E2" w:rsidRPr="00DF3DE1" w:rsidRDefault="009220E2" w:rsidP="00281C55">
      <w:pPr>
        <w:pStyle w:val="3"/>
        <w:spacing w:line="360" w:lineRule="auto"/>
        <w:rPr>
          <w:rFonts w:ascii="仿宋_GB2312" w:eastAsia="仿宋_GB2312"/>
          <w:b/>
          <w:sz w:val="28"/>
          <w:szCs w:val="28"/>
        </w:rPr>
      </w:pPr>
      <w:bookmarkStart w:id="388" w:name="_Toc46155264"/>
      <w:r w:rsidRPr="00DF3DE1">
        <w:rPr>
          <w:rFonts w:ascii="仿宋_GB2312" w:eastAsia="仿宋_GB2312" w:hint="eastAsia"/>
          <w:b/>
          <w:sz w:val="28"/>
          <w:szCs w:val="28"/>
        </w:rPr>
        <w:t>工作原理</w:t>
      </w:r>
      <w:bookmarkEnd w:id="388"/>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hint="eastAsia"/>
          <w:bCs/>
          <w:sz w:val="28"/>
          <w:szCs w:val="28"/>
        </w:rPr>
        <w:t>连接电缆两端分别连接电弧加热器电极和电气平台母排，靠近喷管出口一侧为前电极，尾部为后电极，前电极接地，后电极为负高压，电流方向为前电极至后电极；电弧加热器中间有快开连接电缆（靠近后电极为一级快开），主要用于启弧，流场建立后为断路状态；试验时，前后电极及电离气流组成回路，将电弧加热器内部空气加热，形成试验所需高温气流，流经喉道、喷管后作用于模型上。</w:t>
      </w:r>
    </w:p>
    <w:p w:rsidR="009220E2" w:rsidRPr="00DF3DE1" w:rsidRDefault="009220E2" w:rsidP="00281C55">
      <w:pPr>
        <w:pStyle w:val="3"/>
        <w:spacing w:line="360" w:lineRule="auto"/>
        <w:rPr>
          <w:rFonts w:ascii="仿宋_GB2312" w:eastAsia="仿宋_GB2312"/>
          <w:b/>
          <w:sz w:val="28"/>
          <w:szCs w:val="28"/>
        </w:rPr>
      </w:pPr>
      <w:bookmarkStart w:id="389" w:name="_Toc46155265"/>
      <w:r w:rsidRPr="00DF3DE1">
        <w:rPr>
          <w:rFonts w:ascii="仿宋_GB2312" w:eastAsia="仿宋_GB2312" w:hint="eastAsia"/>
          <w:b/>
          <w:sz w:val="28"/>
          <w:szCs w:val="28"/>
        </w:rPr>
        <w:t>故障</w:t>
      </w:r>
      <w:bookmarkEnd w:id="389"/>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4.1.1.1</w:t>
      </w:r>
      <w:r w:rsidR="00E06643" w:rsidRPr="00E06643">
        <w:rPr>
          <w:rFonts w:ascii="仿宋_GB2312" w:eastAsia="仿宋_GB2312" w:hAnsi="宋体" w:hint="eastAsia"/>
          <w:b/>
          <w:bCs/>
          <w:sz w:val="28"/>
          <w:szCs w:val="28"/>
        </w:rPr>
        <w:t>故障一</w:t>
      </w:r>
      <w:r w:rsidR="009220E2" w:rsidRPr="0061166C">
        <w:rPr>
          <w:rFonts w:ascii="仿宋_GB2312" w:eastAsia="仿宋_GB2312" w:hAnsi="宋体" w:hint="eastAsia"/>
          <w:bCs/>
          <w:sz w:val="28"/>
          <w:szCs w:val="28"/>
        </w:rPr>
        <w:t>：观察窗玻璃炸裂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：试验段观察窗光学玻璃炸裂，导致观察窗附近设备损坏</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 xml:space="preserve">：2017.08.09     </w:t>
      </w:r>
      <w:r w:rsidR="00AC76FD"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：王茂刚</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：长</w:t>
      </w:r>
      <w:r w:rsidR="00E06643" w:rsidRPr="00DF3DE1">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试验过程中，光学玻璃炸裂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：原先试验段观察窗的光学玻璃为Ф</w:t>
      </w:r>
      <w:r w:rsidR="009220E2" w:rsidRPr="0061166C">
        <w:rPr>
          <w:rFonts w:ascii="仿宋_GB2312" w:eastAsia="仿宋_GB2312" w:hAnsi="宋体"/>
          <w:bCs/>
          <w:sz w:val="28"/>
          <w:szCs w:val="28"/>
        </w:rPr>
        <w:t>460</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d45</w:t>
      </w:r>
      <w:r w:rsidR="009220E2" w:rsidRPr="0061166C">
        <w:rPr>
          <w:rFonts w:ascii="仿宋_GB2312" w:eastAsia="仿宋_GB2312" w:hAnsi="宋体" w:hint="eastAsia"/>
          <w:bCs/>
          <w:sz w:val="28"/>
          <w:szCs w:val="28"/>
        </w:rPr>
        <w:t>的</w:t>
      </w:r>
      <w:r w:rsidR="009220E2" w:rsidRPr="0061166C">
        <w:rPr>
          <w:rFonts w:ascii="仿宋_GB2312" w:eastAsia="仿宋_GB2312" w:hAnsi="宋体"/>
          <w:bCs/>
          <w:sz w:val="28"/>
          <w:szCs w:val="28"/>
        </w:rPr>
        <w:t>k9</w:t>
      </w:r>
      <w:r w:rsidR="009220E2" w:rsidRPr="0061166C">
        <w:rPr>
          <w:rFonts w:ascii="仿宋_GB2312" w:eastAsia="仿宋_GB2312" w:hAnsi="宋体" w:hint="eastAsia"/>
          <w:bCs/>
          <w:sz w:val="28"/>
          <w:szCs w:val="28"/>
        </w:rPr>
        <w:t>光学玻璃，因厚度较大，在受热时因温度梯度较大，而</w:t>
      </w:r>
      <w:r w:rsidR="009220E2" w:rsidRPr="0061166C">
        <w:rPr>
          <w:rFonts w:ascii="仿宋_GB2312" w:eastAsia="仿宋_GB2312" w:hAnsi="宋体"/>
          <w:bCs/>
          <w:sz w:val="28"/>
          <w:szCs w:val="28"/>
        </w:rPr>
        <w:t>k9</w:t>
      </w:r>
      <w:r w:rsidR="009220E2" w:rsidRPr="0061166C">
        <w:rPr>
          <w:rFonts w:ascii="仿宋_GB2312" w:eastAsia="仿宋_GB2312" w:hAnsi="宋体" w:hint="eastAsia"/>
          <w:bCs/>
          <w:sz w:val="28"/>
          <w:szCs w:val="28"/>
        </w:rPr>
        <w:t>玻璃的抗热性能不好而碎裂，在真空环境下，由于负压作用被压碎，导致架设在观察窗附近的高温计、摄像机等设备被负压吸入试验段，该部分设备</w:t>
      </w:r>
      <w:r w:rsidR="009220E2" w:rsidRPr="0061166C">
        <w:rPr>
          <w:rFonts w:ascii="仿宋_GB2312" w:eastAsia="仿宋_GB2312" w:hAnsi="宋体" w:hint="eastAsia"/>
          <w:bCs/>
          <w:sz w:val="28"/>
          <w:szCs w:val="28"/>
        </w:rPr>
        <w:lastRenderedPageBreak/>
        <w:t>全部损坏。</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、更改观察窗结构设计，由原先单个Ф</w:t>
      </w:r>
      <w:r w:rsidR="009220E2" w:rsidRPr="0061166C">
        <w:rPr>
          <w:rFonts w:ascii="仿宋_GB2312" w:eastAsia="仿宋_GB2312" w:hAnsi="宋体"/>
          <w:bCs/>
          <w:sz w:val="28"/>
          <w:szCs w:val="28"/>
        </w:rPr>
        <w:t>460</w:t>
      </w:r>
      <w:r w:rsidR="009220E2" w:rsidRPr="0061166C">
        <w:rPr>
          <w:rFonts w:ascii="仿宋_GB2312" w:eastAsia="仿宋_GB2312" w:hAnsi="宋体" w:hint="eastAsia"/>
          <w:bCs/>
          <w:sz w:val="28"/>
          <w:szCs w:val="28"/>
        </w:rPr>
        <w:t>改为</w:t>
      </w:r>
      <w:r w:rsidR="009220E2" w:rsidRPr="0061166C">
        <w:rPr>
          <w:rFonts w:ascii="仿宋_GB2312" w:eastAsia="仿宋_GB2312" w:hAnsi="宋体"/>
          <w:bCs/>
          <w:sz w:val="28"/>
          <w:szCs w:val="28"/>
        </w:rPr>
        <w:t>4</w:t>
      </w:r>
      <w:r w:rsidR="009220E2" w:rsidRPr="0061166C">
        <w:rPr>
          <w:rFonts w:ascii="仿宋_GB2312" w:eastAsia="仿宋_GB2312" w:hAnsi="宋体" w:hint="eastAsia"/>
          <w:bCs/>
          <w:sz w:val="28"/>
          <w:szCs w:val="28"/>
        </w:rPr>
        <w:t>×Ф</w:t>
      </w:r>
      <w:r w:rsidR="009220E2" w:rsidRPr="0061166C">
        <w:rPr>
          <w:rFonts w:ascii="仿宋_GB2312" w:eastAsia="仿宋_GB2312" w:hAnsi="宋体"/>
          <w:bCs/>
          <w:sz w:val="28"/>
          <w:szCs w:val="28"/>
        </w:rPr>
        <w:t>160</w:t>
      </w:r>
      <w:r w:rsidR="009220E2" w:rsidRPr="0061166C">
        <w:rPr>
          <w:rFonts w:ascii="仿宋_GB2312" w:eastAsia="仿宋_GB2312" w:hAnsi="宋体" w:hint="eastAsia"/>
          <w:bCs/>
          <w:sz w:val="28"/>
          <w:szCs w:val="28"/>
        </w:rPr>
        <w:t>的观察窗，降低光学玻璃厚度。</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2</w:t>
      </w:r>
      <w:r w:rsidRPr="0061166C">
        <w:rPr>
          <w:rFonts w:ascii="仿宋_GB2312" w:eastAsia="仿宋_GB2312" w:hAnsi="宋体" w:hint="eastAsia"/>
          <w:bCs/>
          <w:sz w:val="28"/>
          <w:szCs w:val="28"/>
        </w:rPr>
        <w:t>、在观察窗侧壁增加侧向进气对玻璃进行保护。</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3</w:t>
      </w:r>
      <w:r w:rsidRPr="0061166C">
        <w:rPr>
          <w:rFonts w:ascii="仿宋_GB2312" w:eastAsia="仿宋_GB2312" w:hAnsi="宋体" w:hint="eastAsia"/>
          <w:bCs/>
          <w:sz w:val="28"/>
          <w:szCs w:val="28"/>
        </w:rPr>
        <w:t>、采用熔石英玻璃代替</w:t>
      </w:r>
      <w:r w:rsidRPr="0061166C">
        <w:rPr>
          <w:rFonts w:ascii="仿宋_GB2312" w:eastAsia="仿宋_GB2312" w:hAnsi="宋体"/>
          <w:bCs/>
          <w:sz w:val="28"/>
          <w:szCs w:val="28"/>
        </w:rPr>
        <w:t>k9</w:t>
      </w:r>
      <w:r w:rsidRPr="0061166C">
        <w:rPr>
          <w:rFonts w:ascii="仿宋_GB2312" w:eastAsia="仿宋_GB2312" w:hAnsi="宋体" w:hint="eastAsia"/>
          <w:bCs/>
          <w:sz w:val="28"/>
          <w:szCs w:val="28"/>
        </w:rPr>
        <w:t>玻璃。</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、在长</w:t>
      </w:r>
      <w:r w:rsidR="00E06643" w:rsidRPr="00DF3DE1">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试验的情况下，没有考虑热辐射和扰流对试验段观察窗光学玻璃的影响。</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2</w:t>
      </w:r>
      <w:r w:rsidRPr="0061166C">
        <w:rPr>
          <w:rFonts w:ascii="仿宋_GB2312" w:eastAsia="仿宋_GB2312" w:hAnsi="宋体" w:hint="eastAsia"/>
          <w:bCs/>
          <w:sz w:val="28"/>
          <w:szCs w:val="28"/>
        </w:rPr>
        <w:t>、为了满足大观察视野，采用加大加厚玻璃，忽略了温度梯度对玻璃的影响。</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3</w:t>
      </w:r>
      <w:r w:rsidRPr="0061166C">
        <w:rPr>
          <w:rFonts w:ascii="仿宋_GB2312" w:eastAsia="仿宋_GB2312" w:hAnsi="宋体" w:hint="eastAsia"/>
          <w:bCs/>
          <w:sz w:val="28"/>
          <w:szCs w:val="28"/>
        </w:rPr>
        <w:t>、没能对设备相关新材料、新技术进行较多关注。</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4.1.1.2</w:t>
      </w:r>
      <w:r w:rsidR="00E06643" w:rsidRPr="00E06643">
        <w:rPr>
          <w:rFonts w:ascii="仿宋_GB2312" w:eastAsia="仿宋_GB2312" w:hAnsi="宋体" w:hint="eastAsia"/>
          <w:b/>
          <w:bCs/>
          <w:sz w:val="28"/>
          <w:szCs w:val="28"/>
        </w:rPr>
        <w:t>故障二</w:t>
      </w:r>
      <w:r w:rsidR="009220E2" w:rsidRPr="0061166C">
        <w:rPr>
          <w:rFonts w:ascii="仿宋_GB2312" w:eastAsia="仿宋_GB2312" w:hAnsi="宋体" w:hint="eastAsia"/>
          <w:bCs/>
          <w:sz w:val="28"/>
          <w:szCs w:val="28"/>
        </w:rPr>
        <w:t>：高压软管（水管）爆裂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：高压软管（水管）爆裂</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61166C">
        <w:rPr>
          <w:rFonts w:ascii="仿宋_GB2312" w:eastAsia="仿宋_GB2312" w:hAnsi="宋体" w:hint="eastAsia"/>
          <w:bCs/>
          <w:sz w:val="28"/>
          <w:szCs w:val="28"/>
        </w:rPr>
        <w:t>：2016.10.11、2018.10.23、2019.07.18</w:t>
      </w:r>
    </w:p>
    <w:p w:rsidR="009220E2" w:rsidRPr="0061166C" w:rsidRDefault="00AC76FD" w:rsidP="00766AD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：王茂刚</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：试验准备通高压水时，高压水管爆裂漏水。</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：我部目前使用的高压软管是震后恢复工作中购买的，甚至部分采购</w:t>
      </w:r>
      <w:r w:rsidR="00E06643" w:rsidRPr="00A234F6">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更长，软管老化严重，承压能力下降。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、更换高压软管；</w:t>
      </w:r>
      <w:r w:rsidR="009220E2" w:rsidRPr="0061166C">
        <w:rPr>
          <w:rFonts w:ascii="仿宋_GB2312" w:eastAsia="仿宋_GB2312" w:hAnsi="宋体"/>
          <w:bCs/>
          <w:sz w:val="28"/>
          <w:szCs w:val="28"/>
        </w:rPr>
        <w:t>2</w:t>
      </w:r>
      <w:r w:rsidR="009220E2" w:rsidRPr="0061166C">
        <w:rPr>
          <w:rFonts w:ascii="仿宋_GB2312" w:eastAsia="仿宋_GB2312" w:hAnsi="宋体" w:hint="eastAsia"/>
          <w:bCs/>
          <w:sz w:val="28"/>
          <w:szCs w:val="28"/>
        </w:rPr>
        <w:t>采购新的高压软管。</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、检查力度不够。</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2</w:t>
      </w:r>
      <w:r w:rsidRPr="0061166C">
        <w:rPr>
          <w:rFonts w:ascii="仿宋_GB2312" w:eastAsia="仿宋_GB2312" w:hAnsi="宋体" w:hint="eastAsia"/>
          <w:bCs/>
          <w:sz w:val="28"/>
          <w:szCs w:val="28"/>
        </w:rPr>
        <w:t>、对高压软管的使用存在问题，实际上目前仍在使用的软管仍存在较大隐患，部分已超出该类产品的使用年限。</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3</w:t>
      </w:r>
      <w:r w:rsidRPr="0061166C">
        <w:rPr>
          <w:rFonts w:ascii="仿宋_GB2312" w:eastAsia="仿宋_GB2312" w:hAnsi="宋体" w:hint="eastAsia"/>
          <w:bCs/>
          <w:sz w:val="28"/>
          <w:szCs w:val="28"/>
        </w:rPr>
        <w:t>、对该类软管进行更换，并实行超过使用寿命的强制更换制度。</w:t>
      </w:r>
    </w:p>
    <w:p w:rsidR="009220E2" w:rsidRPr="0061166C" w:rsidRDefault="0033749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4.1.1.3</w:t>
      </w:r>
      <w:r w:rsidR="00E06643" w:rsidRPr="00E06643">
        <w:rPr>
          <w:rFonts w:ascii="仿宋_GB2312" w:eastAsia="仿宋_GB2312" w:hAnsi="宋体" w:hint="eastAsia"/>
          <w:b/>
          <w:bCs/>
          <w:sz w:val="28"/>
          <w:szCs w:val="28"/>
        </w:rPr>
        <w:t>故障三</w:t>
      </w:r>
      <w:r w:rsidR="009220E2" w:rsidRPr="0061166C">
        <w:rPr>
          <w:rFonts w:ascii="仿宋_GB2312" w:eastAsia="仿宋_GB2312" w:hAnsi="宋体" w:hint="eastAsia"/>
          <w:bCs/>
          <w:sz w:val="28"/>
          <w:szCs w:val="28"/>
        </w:rPr>
        <w:t>：高压软管（气管）爆裂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61166C">
        <w:rPr>
          <w:rFonts w:ascii="仿宋_GB2312" w:eastAsia="仿宋_GB2312" w:hAnsi="宋体" w:hint="eastAsia"/>
          <w:bCs/>
          <w:sz w:val="28"/>
          <w:szCs w:val="28"/>
        </w:rPr>
        <w:t>：高压软管（气管）爆裂</w:t>
      </w:r>
    </w:p>
    <w:p w:rsidR="009220E2" w:rsidRPr="0061166C"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9220E2" w:rsidRPr="0061166C">
        <w:rPr>
          <w:rFonts w:ascii="仿宋_GB2312" w:eastAsia="仿宋_GB2312" w:hAnsi="宋体" w:hint="eastAsia"/>
          <w:bCs/>
          <w:sz w:val="28"/>
          <w:szCs w:val="28"/>
        </w:rPr>
        <w:t>：2015.3.12、2016.7.26、2019.06.24</w:t>
      </w:r>
    </w:p>
    <w:p w:rsidR="009220E2" w:rsidRPr="0061166C" w:rsidRDefault="00AC76FD" w:rsidP="00766AD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9220E2" w:rsidRPr="0061166C">
        <w:rPr>
          <w:rFonts w:ascii="仿宋_GB2312" w:eastAsia="仿宋_GB2312" w:hAnsi="宋体" w:hint="eastAsia"/>
          <w:bCs/>
          <w:sz w:val="28"/>
          <w:szCs w:val="28"/>
        </w:rPr>
        <w:t>：王茂刚</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61166C">
        <w:rPr>
          <w:rFonts w:ascii="仿宋_GB2312" w:eastAsia="仿宋_GB2312" w:hAnsi="宋体" w:hint="eastAsia"/>
          <w:bCs/>
          <w:sz w:val="28"/>
          <w:szCs w:val="28"/>
        </w:rPr>
        <w:t>：试验前冷态调试时，高压气管在17MPa时爆裂。</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61166C">
        <w:rPr>
          <w:rFonts w:ascii="仿宋_GB2312" w:eastAsia="仿宋_GB2312" w:hAnsi="宋体" w:hint="eastAsia"/>
          <w:bCs/>
          <w:sz w:val="28"/>
          <w:szCs w:val="28"/>
        </w:rPr>
        <w:t>：我部目前使用的高压软管是震后恢复工作中购买的，甚至部分采购</w:t>
      </w:r>
      <w:r w:rsidR="00E06643" w:rsidRPr="00A234F6">
        <w:rPr>
          <w:rFonts w:ascii="仿宋_GB2312" w:eastAsia="仿宋_GB2312" w:hAnsi="宋体" w:hint="eastAsia"/>
          <w:bCs/>
          <w:sz w:val="28"/>
          <w:szCs w:val="28"/>
        </w:rPr>
        <w:t>时间</w:t>
      </w:r>
      <w:r w:rsidR="009220E2" w:rsidRPr="0061166C">
        <w:rPr>
          <w:rFonts w:ascii="仿宋_GB2312" w:eastAsia="仿宋_GB2312" w:hAnsi="宋体" w:hint="eastAsia"/>
          <w:bCs/>
          <w:sz w:val="28"/>
          <w:szCs w:val="28"/>
        </w:rPr>
        <w:t>更长，软管老化严重，承压能力下降。</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、更换高压软管；</w:t>
      </w:r>
      <w:r w:rsidR="009220E2" w:rsidRPr="0061166C">
        <w:rPr>
          <w:rFonts w:ascii="仿宋_GB2312" w:eastAsia="仿宋_GB2312" w:hAnsi="宋体"/>
          <w:bCs/>
          <w:sz w:val="28"/>
          <w:szCs w:val="28"/>
        </w:rPr>
        <w:t>2</w:t>
      </w:r>
      <w:r w:rsidR="009220E2" w:rsidRPr="0061166C">
        <w:rPr>
          <w:rFonts w:ascii="仿宋_GB2312" w:eastAsia="仿宋_GB2312" w:hAnsi="宋体" w:hint="eastAsia"/>
          <w:bCs/>
          <w:sz w:val="28"/>
          <w:szCs w:val="28"/>
        </w:rPr>
        <w:t>采购新的高压软管。</w:t>
      </w:r>
    </w:p>
    <w:p w:rsidR="009220E2" w:rsidRPr="0061166C"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61166C">
        <w:rPr>
          <w:rFonts w:ascii="仿宋_GB2312" w:eastAsia="仿宋_GB2312" w:hAnsi="宋体" w:hint="eastAsia"/>
          <w:bCs/>
          <w:sz w:val="28"/>
          <w:szCs w:val="28"/>
        </w:rPr>
        <w:t>：</w:t>
      </w:r>
      <w:r w:rsidR="009220E2" w:rsidRPr="0061166C">
        <w:rPr>
          <w:rFonts w:ascii="仿宋_GB2312" w:eastAsia="仿宋_GB2312" w:hAnsi="宋体"/>
          <w:bCs/>
          <w:sz w:val="28"/>
          <w:szCs w:val="28"/>
        </w:rPr>
        <w:t>1</w:t>
      </w:r>
      <w:r w:rsidR="009220E2" w:rsidRPr="0061166C">
        <w:rPr>
          <w:rFonts w:ascii="仿宋_GB2312" w:eastAsia="仿宋_GB2312" w:hAnsi="宋体" w:hint="eastAsia"/>
          <w:bCs/>
          <w:sz w:val="28"/>
          <w:szCs w:val="28"/>
        </w:rPr>
        <w:t>、检查力度不够。</w:t>
      </w:r>
    </w:p>
    <w:p w:rsidR="009220E2" w:rsidRPr="0061166C"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2</w:t>
      </w:r>
      <w:r w:rsidRPr="0061166C">
        <w:rPr>
          <w:rFonts w:ascii="仿宋_GB2312" w:eastAsia="仿宋_GB2312" w:hAnsi="宋体" w:hint="eastAsia"/>
          <w:bCs/>
          <w:sz w:val="28"/>
          <w:szCs w:val="28"/>
        </w:rPr>
        <w:t>、对高压软管的使用存在问题，实际上目前仍在使用的软管仍存在较大隐患，部分已超出该类产品的使用年限。</w:t>
      </w:r>
    </w:p>
    <w:p w:rsidR="009220E2" w:rsidRPr="001B4391" w:rsidRDefault="009220E2" w:rsidP="00281C55">
      <w:pPr>
        <w:spacing w:line="360" w:lineRule="auto"/>
        <w:ind w:firstLineChars="200" w:firstLine="560"/>
        <w:rPr>
          <w:rFonts w:ascii="仿宋_GB2312" w:eastAsia="仿宋_GB2312" w:hAnsi="宋体"/>
          <w:bCs/>
          <w:sz w:val="28"/>
          <w:szCs w:val="28"/>
        </w:rPr>
      </w:pPr>
      <w:r w:rsidRPr="0061166C">
        <w:rPr>
          <w:rFonts w:ascii="仿宋_GB2312" w:eastAsia="仿宋_GB2312" w:hAnsi="宋体"/>
          <w:bCs/>
          <w:sz w:val="28"/>
          <w:szCs w:val="28"/>
        </w:rPr>
        <w:tab/>
        <w:t>3</w:t>
      </w:r>
      <w:r w:rsidRPr="0061166C">
        <w:rPr>
          <w:rFonts w:ascii="仿宋_GB2312" w:eastAsia="仿宋_GB2312" w:hAnsi="宋体" w:hint="eastAsia"/>
          <w:bCs/>
          <w:sz w:val="28"/>
          <w:szCs w:val="28"/>
        </w:rPr>
        <w:t>、对该类软管进行更换，并实行超过使用寿命的强制更换制度。</w:t>
      </w:r>
    </w:p>
    <w:p w:rsidR="009220E2" w:rsidRPr="00003B77" w:rsidRDefault="00F51F3F" w:rsidP="00281C55">
      <w:pPr>
        <w:pStyle w:val="2"/>
        <w:spacing w:line="360" w:lineRule="auto"/>
        <w:rPr>
          <w:rFonts w:ascii="楷体_GB2312" w:eastAsia="楷体_GB2312" w:hAnsi="楷体"/>
        </w:rPr>
      </w:pPr>
      <w:bookmarkStart w:id="390" w:name="_Toc46155266"/>
      <w:r>
        <w:rPr>
          <w:rFonts w:ascii="楷体_GB2312" w:eastAsia="楷体_GB2312" w:hAnsi="楷体" w:hint="eastAsia"/>
        </w:rPr>
        <w:t>4.1.2</w:t>
      </w:r>
      <w:r w:rsidR="009220E2" w:rsidRPr="00003B77">
        <w:rPr>
          <w:rFonts w:ascii="楷体_GB2312" w:eastAsia="楷体_GB2312" w:hAnsi="楷体" w:hint="eastAsia"/>
        </w:rPr>
        <w:t>加热器送进系统</w:t>
      </w:r>
      <w:bookmarkEnd w:id="390"/>
    </w:p>
    <w:p w:rsidR="009220E2" w:rsidRPr="00DF3DE1" w:rsidRDefault="009220E2" w:rsidP="00281C55">
      <w:pPr>
        <w:pStyle w:val="3"/>
        <w:spacing w:line="360" w:lineRule="auto"/>
        <w:rPr>
          <w:rFonts w:ascii="仿宋_GB2312" w:eastAsia="仿宋_GB2312"/>
          <w:b/>
          <w:sz w:val="28"/>
          <w:szCs w:val="28"/>
        </w:rPr>
      </w:pPr>
      <w:bookmarkStart w:id="391" w:name="_Toc46155267"/>
      <w:r w:rsidRPr="00DF3DE1">
        <w:rPr>
          <w:rFonts w:ascii="仿宋_GB2312" w:eastAsia="仿宋_GB2312" w:hint="eastAsia"/>
          <w:b/>
          <w:sz w:val="28"/>
          <w:szCs w:val="28"/>
        </w:rPr>
        <w:t>组成</w:t>
      </w:r>
      <w:bookmarkEnd w:id="391"/>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模型送进系统是一个三自由度调整机构，</w:t>
      </w:r>
      <w:r w:rsidRPr="001B4391">
        <w:rPr>
          <w:rFonts w:ascii="仿宋_GB2312" w:eastAsia="仿宋_GB2312" w:hAnsi="宋体"/>
          <w:bCs/>
          <w:sz w:val="28"/>
          <w:szCs w:val="28"/>
        </w:rPr>
        <w:t>X</w:t>
      </w:r>
      <w:r w:rsidRPr="001B4391">
        <w:rPr>
          <w:rFonts w:ascii="仿宋_GB2312" w:eastAsia="仿宋_GB2312" w:hAnsi="宋体" w:hint="eastAsia"/>
          <w:bCs/>
          <w:sz w:val="28"/>
          <w:szCs w:val="28"/>
        </w:rPr>
        <w:t>、</w:t>
      </w:r>
      <w:r w:rsidRPr="001B4391">
        <w:rPr>
          <w:rFonts w:ascii="仿宋_GB2312" w:eastAsia="仿宋_GB2312" w:hAnsi="宋体"/>
          <w:bCs/>
          <w:sz w:val="28"/>
          <w:szCs w:val="28"/>
        </w:rPr>
        <w:t>Y</w:t>
      </w:r>
      <w:r w:rsidRPr="001B4391">
        <w:rPr>
          <w:rFonts w:ascii="仿宋_GB2312" w:eastAsia="仿宋_GB2312" w:hAnsi="宋体" w:hint="eastAsia"/>
          <w:bCs/>
          <w:sz w:val="28"/>
          <w:szCs w:val="28"/>
        </w:rPr>
        <w:t>、</w:t>
      </w:r>
      <w:r w:rsidRPr="001B4391">
        <w:rPr>
          <w:rFonts w:ascii="仿宋_GB2312" w:eastAsia="仿宋_GB2312" w:hAnsi="宋体"/>
          <w:bCs/>
          <w:sz w:val="28"/>
          <w:szCs w:val="28"/>
        </w:rPr>
        <w:t>Z</w:t>
      </w:r>
      <w:r w:rsidRPr="001B4391">
        <w:rPr>
          <w:rFonts w:ascii="仿宋_GB2312" w:eastAsia="仿宋_GB2312" w:hAnsi="宋体" w:hint="eastAsia"/>
          <w:bCs/>
          <w:sz w:val="28"/>
          <w:szCs w:val="28"/>
        </w:rPr>
        <w:t>轴方向均为液压传动，系统由机械和液压两部分组成。</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1</w:t>
      </w:r>
      <w:r w:rsidRPr="001B4391">
        <w:rPr>
          <w:rFonts w:ascii="仿宋_GB2312" w:eastAsia="仿宋_GB2312" w:hAnsi="宋体" w:hint="eastAsia"/>
          <w:bCs/>
          <w:sz w:val="28"/>
          <w:szCs w:val="28"/>
        </w:rPr>
        <w:t>、机械结构：</w:t>
      </w:r>
      <w:r w:rsidRPr="001B4391">
        <w:rPr>
          <w:rFonts w:ascii="仿宋_GB2312" w:eastAsia="仿宋_GB2312" w:hAnsi="宋体"/>
          <w:bCs/>
          <w:sz w:val="28"/>
          <w:szCs w:val="28"/>
        </w:rPr>
        <w:t>X</w:t>
      </w:r>
      <w:r w:rsidRPr="001B4391">
        <w:rPr>
          <w:rFonts w:ascii="仿宋_GB2312" w:eastAsia="仿宋_GB2312" w:hAnsi="宋体" w:hint="eastAsia"/>
          <w:bCs/>
          <w:sz w:val="28"/>
          <w:szCs w:val="28"/>
        </w:rPr>
        <w:t>轴送进机构、</w:t>
      </w:r>
      <w:r w:rsidRPr="001B4391">
        <w:rPr>
          <w:rFonts w:ascii="仿宋_GB2312" w:eastAsia="仿宋_GB2312" w:hAnsi="宋体"/>
          <w:bCs/>
          <w:sz w:val="28"/>
          <w:szCs w:val="28"/>
        </w:rPr>
        <w:t>Y</w:t>
      </w:r>
      <w:r w:rsidRPr="001B4391">
        <w:rPr>
          <w:rFonts w:ascii="仿宋_GB2312" w:eastAsia="仿宋_GB2312" w:hAnsi="宋体" w:hint="eastAsia"/>
          <w:bCs/>
          <w:sz w:val="28"/>
          <w:szCs w:val="28"/>
        </w:rPr>
        <w:t>轴送进机构、</w:t>
      </w:r>
      <w:r w:rsidRPr="001B4391">
        <w:rPr>
          <w:rFonts w:ascii="仿宋_GB2312" w:eastAsia="仿宋_GB2312" w:hAnsi="宋体"/>
          <w:bCs/>
          <w:sz w:val="28"/>
          <w:szCs w:val="28"/>
        </w:rPr>
        <w:t>Z</w:t>
      </w:r>
      <w:r w:rsidRPr="001B4391">
        <w:rPr>
          <w:rFonts w:ascii="仿宋_GB2312" w:eastAsia="仿宋_GB2312" w:hAnsi="宋体" w:hint="eastAsia"/>
          <w:bCs/>
          <w:sz w:val="28"/>
          <w:szCs w:val="28"/>
        </w:rPr>
        <w:t>轴送进机构。包括导轨、滑块、轴承丝杆、电磁制动器等。</w:t>
      </w:r>
    </w:p>
    <w:p w:rsidR="009220E2" w:rsidRPr="00DF3DE1" w:rsidRDefault="009220E2" w:rsidP="00281C55">
      <w:pPr>
        <w:pStyle w:val="3"/>
        <w:spacing w:line="360" w:lineRule="auto"/>
        <w:rPr>
          <w:rFonts w:ascii="仿宋_GB2312" w:eastAsia="仿宋_GB2312"/>
          <w:b/>
          <w:sz w:val="28"/>
          <w:szCs w:val="28"/>
        </w:rPr>
      </w:pPr>
      <w:bookmarkStart w:id="392" w:name="_Toc46155268"/>
      <w:r w:rsidRPr="00DF3DE1">
        <w:rPr>
          <w:rFonts w:ascii="仿宋_GB2312" w:eastAsia="仿宋_GB2312" w:hint="eastAsia"/>
          <w:b/>
          <w:sz w:val="28"/>
          <w:szCs w:val="28"/>
        </w:rPr>
        <w:t>工作原理</w:t>
      </w:r>
      <w:bookmarkEnd w:id="392"/>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该模型送进系统的基本原理为，工作过程中，由</w:t>
      </w:r>
      <w:r w:rsidRPr="001B4391">
        <w:rPr>
          <w:rFonts w:ascii="仿宋_GB2312" w:eastAsia="仿宋_GB2312" w:hAnsi="宋体"/>
          <w:bCs/>
          <w:sz w:val="28"/>
          <w:szCs w:val="28"/>
        </w:rPr>
        <w:t>PLC</w:t>
      </w:r>
      <w:r w:rsidRPr="001B4391">
        <w:rPr>
          <w:rFonts w:ascii="仿宋_GB2312" w:eastAsia="仿宋_GB2312" w:hAnsi="宋体" w:hint="eastAsia"/>
          <w:bCs/>
          <w:sz w:val="28"/>
          <w:szCs w:val="28"/>
        </w:rPr>
        <w:t>控制系统根据预先设定运动轨迹，向液压驱动系统发送命令驱动机械模型送进机构运动，同时高速采集机械模型送进机构运动状态，进行实时调节。系统设计本着便于操作、易于维护的原则，实现以下功能：</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1</w:t>
      </w:r>
      <w:r w:rsidRPr="001B4391">
        <w:rPr>
          <w:rFonts w:ascii="仿宋_GB2312" w:eastAsia="仿宋_GB2312" w:hAnsi="宋体" w:hint="eastAsia"/>
          <w:bCs/>
          <w:sz w:val="28"/>
          <w:szCs w:val="28"/>
        </w:rPr>
        <w:t>、送进及定位：具有手动和自动两种工作状态。自动状态时，能根据上位机设置的程序实现模型或者探针的送进、扫掠及精准定位；手动状态时，通过试验现场的手动控制器（触摸屏）操控，具有启动、</w:t>
      </w:r>
      <w:r w:rsidRPr="001B4391">
        <w:rPr>
          <w:rFonts w:ascii="仿宋_GB2312" w:eastAsia="仿宋_GB2312" w:hAnsi="宋体" w:hint="eastAsia"/>
          <w:bCs/>
          <w:sz w:val="28"/>
          <w:szCs w:val="28"/>
        </w:rPr>
        <w:lastRenderedPageBreak/>
        <w:t>停止、正反向、回零等多种运动方式和功能。</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2</w:t>
      </w:r>
      <w:r w:rsidRPr="001B4391">
        <w:rPr>
          <w:rFonts w:ascii="仿宋_GB2312" w:eastAsia="仿宋_GB2312" w:hAnsi="宋体" w:hint="eastAsia"/>
          <w:bCs/>
          <w:sz w:val="28"/>
          <w:szCs w:val="28"/>
        </w:rPr>
        <w:t>、安全防护：在模型送进系统的</w:t>
      </w:r>
      <w:r w:rsidRPr="001B4391">
        <w:rPr>
          <w:rFonts w:ascii="仿宋_GB2312" w:eastAsia="仿宋_GB2312" w:hAnsi="宋体"/>
          <w:bCs/>
          <w:sz w:val="28"/>
          <w:szCs w:val="28"/>
        </w:rPr>
        <w:t>X</w:t>
      </w:r>
      <w:r w:rsidRPr="001B4391">
        <w:rPr>
          <w:rFonts w:ascii="仿宋_GB2312" w:eastAsia="仿宋_GB2312" w:hAnsi="宋体" w:hint="eastAsia"/>
          <w:bCs/>
          <w:sz w:val="28"/>
          <w:szCs w:val="28"/>
        </w:rPr>
        <w:t>轴、</w:t>
      </w:r>
      <w:r w:rsidRPr="001B4391">
        <w:rPr>
          <w:rFonts w:ascii="仿宋_GB2312" w:eastAsia="仿宋_GB2312" w:hAnsi="宋体"/>
          <w:bCs/>
          <w:sz w:val="28"/>
          <w:szCs w:val="28"/>
        </w:rPr>
        <w:t>Y</w:t>
      </w:r>
      <w:r w:rsidRPr="001B4391">
        <w:rPr>
          <w:rFonts w:ascii="仿宋_GB2312" w:eastAsia="仿宋_GB2312" w:hAnsi="宋体" w:hint="eastAsia"/>
          <w:bCs/>
          <w:sz w:val="28"/>
          <w:szCs w:val="28"/>
        </w:rPr>
        <w:t>轴、</w:t>
      </w:r>
      <w:r w:rsidRPr="001B4391">
        <w:rPr>
          <w:rFonts w:ascii="仿宋_GB2312" w:eastAsia="仿宋_GB2312" w:hAnsi="宋体"/>
          <w:bCs/>
          <w:sz w:val="28"/>
          <w:szCs w:val="28"/>
        </w:rPr>
        <w:t>Z</w:t>
      </w:r>
      <w:r w:rsidRPr="001B4391">
        <w:rPr>
          <w:rFonts w:ascii="仿宋_GB2312" w:eastAsia="仿宋_GB2312" w:hAnsi="宋体" w:hint="eastAsia"/>
          <w:bCs/>
          <w:sz w:val="28"/>
          <w:szCs w:val="28"/>
        </w:rPr>
        <w:t>轴方向上，能实现三重限位：软件限位、行程开关限位、机械限位。软件限位：是根据运动方向的行程范围通过软件程序进行限位。行程开关限位：是在运动方向的两端安装行程开关，当软件限位失效时，机构运动到行程开关位置时限位、停止运动。机械限位：是在运动的两端设有机械限位块，当上面两种限位方式都失效时，机械运动到机械限位块，电机堵转、超载报警停车。以上限位发生时，允许机构反向运动，以便解除故障或者限位，恢复正常工作模式。</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3</w:t>
      </w:r>
      <w:r w:rsidRPr="001B4391">
        <w:rPr>
          <w:rFonts w:ascii="仿宋_GB2312" w:eastAsia="仿宋_GB2312" w:hAnsi="宋体" w:hint="eastAsia"/>
          <w:bCs/>
          <w:sz w:val="28"/>
          <w:szCs w:val="28"/>
        </w:rPr>
        <w:t>、显示和记录：</w:t>
      </w:r>
      <w:r w:rsidRPr="001B4391">
        <w:rPr>
          <w:rFonts w:ascii="仿宋_GB2312" w:eastAsia="仿宋_GB2312" w:hAnsi="宋体"/>
          <w:bCs/>
          <w:sz w:val="28"/>
          <w:szCs w:val="28"/>
        </w:rPr>
        <w:t>X</w:t>
      </w:r>
      <w:r w:rsidRPr="001B4391">
        <w:rPr>
          <w:rFonts w:ascii="仿宋_GB2312" w:eastAsia="仿宋_GB2312" w:hAnsi="宋体" w:hint="eastAsia"/>
          <w:bCs/>
          <w:sz w:val="28"/>
          <w:szCs w:val="28"/>
        </w:rPr>
        <w:t>、</w:t>
      </w:r>
      <w:r w:rsidRPr="001B4391">
        <w:rPr>
          <w:rFonts w:ascii="仿宋_GB2312" w:eastAsia="仿宋_GB2312" w:hAnsi="宋体"/>
          <w:bCs/>
          <w:sz w:val="28"/>
          <w:szCs w:val="28"/>
        </w:rPr>
        <w:t>Y</w:t>
      </w:r>
      <w:r w:rsidRPr="001B4391">
        <w:rPr>
          <w:rFonts w:ascii="仿宋_GB2312" w:eastAsia="仿宋_GB2312" w:hAnsi="宋体" w:hint="eastAsia"/>
          <w:bCs/>
          <w:sz w:val="28"/>
          <w:szCs w:val="28"/>
        </w:rPr>
        <w:t>、</w:t>
      </w:r>
      <w:r w:rsidRPr="001B4391">
        <w:rPr>
          <w:rFonts w:ascii="仿宋_GB2312" w:eastAsia="仿宋_GB2312" w:hAnsi="宋体"/>
          <w:bCs/>
          <w:sz w:val="28"/>
          <w:szCs w:val="28"/>
        </w:rPr>
        <w:t>Z</w:t>
      </w:r>
      <w:r w:rsidRPr="001B4391">
        <w:rPr>
          <w:rFonts w:ascii="仿宋_GB2312" w:eastAsia="仿宋_GB2312" w:hAnsi="宋体" w:hint="eastAsia"/>
          <w:bCs/>
          <w:sz w:val="28"/>
          <w:szCs w:val="28"/>
        </w:rPr>
        <w:t>轴运动中的实时速度、实时位置均可实时显示和记录。</w:t>
      </w:r>
    </w:p>
    <w:p w:rsidR="009220E2" w:rsidRPr="00DF3DE1" w:rsidRDefault="009220E2" w:rsidP="00281C55">
      <w:pPr>
        <w:pStyle w:val="3"/>
        <w:spacing w:line="360" w:lineRule="auto"/>
        <w:rPr>
          <w:rFonts w:ascii="仿宋_GB2312" w:eastAsia="仿宋_GB2312"/>
          <w:b/>
          <w:sz w:val="28"/>
          <w:szCs w:val="28"/>
        </w:rPr>
      </w:pPr>
      <w:bookmarkStart w:id="393" w:name="_Toc46155269"/>
      <w:r w:rsidRPr="00DF3DE1">
        <w:rPr>
          <w:rFonts w:ascii="仿宋_GB2312" w:eastAsia="仿宋_GB2312" w:hint="eastAsia"/>
          <w:b/>
          <w:sz w:val="28"/>
          <w:szCs w:val="28"/>
        </w:rPr>
        <w:t>故障</w:t>
      </w:r>
      <w:bookmarkEnd w:id="393"/>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送进系统不能运行自动步骤</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2"/>
          <w:attr w:name="Month" w:val="11"/>
          <w:attr w:name="Year" w:val="2017"/>
        </w:smartTagPr>
        <w:r w:rsidR="009220E2" w:rsidRPr="001B4391">
          <w:rPr>
            <w:rFonts w:ascii="仿宋_GB2312" w:eastAsia="仿宋_GB2312" w:hAnsi="宋体"/>
            <w:bCs/>
            <w:sz w:val="28"/>
            <w:szCs w:val="28"/>
          </w:rPr>
          <w:t>2017</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11</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12</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孙鹏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送进系统不能运行自动步骤。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送进系统不能运行自动步骤。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：PLCBUG</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：重新启动PLC系统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 每周对PLC系统进行检查</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w:t>
      </w:r>
      <w:r w:rsidR="009220E2" w:rsidRPr="001B4391">
        <w:rPr>
          <w:rFonts w:ascii="仿宋_GB2312" w:eastAsia="仿宋_GB2312" w:hAnsi="宋体"/>
          <w:bCs/>
          <w:sz w:val="28"/>
          <w:szCs w:val="28"/>
        </w:rPr>
        <w:t>X.Y.Z</w:t>
      </w:r>
      <w:r w:rsidR="009220E2" w:rsidRPr="001B4391">
        <w:rPr>
          <w:rFonts w:ascii="仿宋_GB2312" w:eastAsia="仿宋_GB2312" w:hAnsi="宋体" w:hint="eastAsia"/>
          <w:bCs/>
          <w:sz w:val="28"/>
          <w:szCs w:val="28"/>
        </w:rPr>
        <w:t>三个轴不能回零</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4"/>
          <w:attr w:name="Month" w:val="6"/>
          <w:attr w:name="Year" w:val="2019"/>
        </w:smartTagPr>
        <w:r w:rsidR="009220E2" w:rsidRPr="001B4391">
          <w:rPr>
            <w:rFonts w:ascii="仿宋_GB2312" w:eastAsia="仿宋_GB2312" w:hAnsi="宋体"/>
            <w:bCs/>
            <w:sz w:val="28"/>
            <w:szCs w:val="28"/>
          </w:rPr>
          <w:t>2019</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6</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14</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孙鹏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w:t>
      </w:r>
      <w:r w:rsidR="009220E2" w:rsidRPr="001B4391">
        <w:rPr>
          <w:rFonts w:ascii="仿宋_GB2312" w:eastAsia="仿宋_GB2312" w:hAnsi="宋体"/>
          <w:bCs/>
          <w:sz w:val="28"/>
          <w:szCs w:val="28"/>
        </w:rPr>
        <w:t>X.Y.Z</w:t>
      </w:r>
      <w:r w:rsidR="009220E2" w:rsidRPr="001B4391">
        <w:rPr>
          <w:rFonts w:ascii="仿宋_GB2312" w:eastAsia="仿宋_GB2312" w:hAnsi="宋体" w:hint="eastAsia"/>
          <w:bCs/>
          <w:sz w:val="28"/>
          <w:szCs w:val="28"/>
        </w:rPr>
        <w:t>三个轴不能回零</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：进入洞内查看发现时</w:t>
      </w:r>
      <w:r w:rsidR="009220E2" w:rsidRPr="001B4391">
        <w:rPr>
          <w:rFonts w:ascii="仿宋_GB2312" w:eastAsia="仿宋_GB2312" w:hAnsi="宋体"/>
          <w:bCs/>
          <w:sz w:val="28"/>
          <w:szCs w:val="28"/>
        </w:rPr>
        <w:t>X.Y.Z</w:t>
      </w:r>
      <w:r w:rsidR="009220E2" w:rsidRPr="001B4391">
        <w:rPr>
          <w:rFonts w:ascii="仿宋_GB2312" w:eastAsia="仿宋_GB2312" w:hAnsi="宋体" w:hint="eastAsia"/>
          <w:bCs/>
          <w:sz w:val="28"/>
          <w:szCs w:val="28"/>
        </w:rPr>
        <w:t>三个轴的零位开关损坏。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：由于试验频繁，洞内环境恶劣，试验</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长，温度过高，又缺乏保护导致了零位开关的损坏。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、更换</w:t>
      </w:r>
      <w:r w:rsidR="009220E2" w:rsidRPr="001B4391">
        <w:rPr>
          <w:rFonts w:ascii="仿宋_GB2312" w:eastAsia="仿宋_GB2312" w:hAnsi="宋体"/>
          <w:bCs/>
          <w:sz w:val="28"/>
          <w:szCs w:val="28"/>
        </w:rPr>
        <w:t>X.Y.Z</w:t>
      </w:r>
      <w:r w:rsidR="009220E2" w:rsidRPr="001B4391">
        <w:rPr>
          <w:rFonts w:ascii="仿宋_GB2312" w:eastAsia="仿宋_GB2312" w:hAnsi="宋体" w:hint="eastAsia"/>
          <w:bCs/>
          <w:sz w:val="28"/>
          <w:szCs w:val="28"/>
        </w:rPr>
        <w:t>三个零位开关，对试验段内部分进行套管等方法进行防护，</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、将回零机构引出装设在现场的控制机构上，为了防止损坏，同时也方便操作。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送进系统</w:t>
      </w:r>
      <w:r w:rsidR="009220E2" w:rsidRPr="001B4391">
        <w:rPr>
          <w:rFonts w:ascii="仿宋_GB2312" w:eastAsia="仿宋_GB2312" w:hAnsi="宋体"/>
          <w:bCs/>
          <w:sz w:val="28"/>
          <w:szCs w:val="28"/>
        </w:rPr>
        <w:t>X.Y</w:t>
      </w:r>
      <w:r w:rsidR="009220E2" w:rsidRPr="001B4391">
        <w:rPr>
          <w:rFonts w:ascii="仿宋_GB2312" w:eastAsia="仿宋_GB2312" w:hAnsi="宋体" w:hint="eastAsia"/>
          <w:bCs/>
          <w:sz w:val="28"/>
          <w:szCs w:val="28"/>
        </w:rPr>
        <w:t>轴油压不稳</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11"/>
          <w:attr w:name="Year" w:val="2019"/>
        </w:smartTagPr>
        <w:r w:rsidR="009220E2" w:rsidRPr="001B4391">
          <w:rPr>
            <w:rFonts w:ascii="仿宋_GB2312" w:eastAsia="仿宋_GB2312" w:hAnsi="宋体"/>
            <w:bCs/>
            <w:sz w:val="28"/>
            <w:szCs w:val="28"/>
          </w:rPr>
          <w:t>2019</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11</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25</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孙鹏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 xml:space="preserve"> 20MW</w:t>
      </w:r>
      <w:r w:rsidR="009220E2" w:rsidRPr="001B4391">
        <w:rPr>
          <w:rFonts w:ascii="仿宋_GB2312" w:eastAsia="仿宋_GB2312" w:hAnsi="宋体" w:hint="eastAsia"/>
          <w:bCs/>
          <w:sz w:val="28"/>
          <w:szCs w:val="28"/>
        </w:rPr>
        <w:t>送进系统</w:t>
      </w:r>
      <w:r w:rsidR="009220E2" w:rsidRPr="001B4391">
        <w:rPr>
          <w:rFonts w:ascii="仿宋_GB2312" w:eastAsia="仿宋_GB2312" w:hAnsi="宋体"/>
          <w:bCs/>
          <w:sz w:val="28"/>
          <w:szCs w:val="28"/>
        </w:rPr>
        <w:t>X.Y</w:t>
      </w:r>
      <w:r w:rsidR="009220E2" w:rsidRPr="001B4391">
        <w:rPr>
          <w:rFonts w:ascii="仿宋_GB2312" w:eastAsia="仿宋_GB2312" w:hAnsi="宋体" w:hint="eastAsia"/>
          <w:bCs/>
          <w:sz w:val="28"/>
          <w:szCs w:val="28"/>
        </w:rPr>
        <w:t>轴油压不稳，送进系统定位不准。</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：液压阀门密封性能降低，有少量漏油。</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：液压阀门损坏。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 xml:space="preserve">: </w:t>
      </w:r>
      <w:r w:rsidR="009220E2" w:rsidRPr="001B4391">
        <w:rPr>
          <w:rFonts w:ascii="仿宋_GB2312" w:eastAsia="仿宋_GB2312" w:hAnsi="宋体" w:hint="eastAsia"/>
          <w:bCs/>
          <w:sz w:val="28"/>
          <w:szCs w:val="28"/>
        </w:rPr>
        <w:t>更换新的液压阀门。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 xml:space="preserve"> 20MW</w:t>
      </w:r>
      <w:r w:rsidR="009220E2" w:rsidRPr="001B4391">
        <w:rPr>
          <w:rFonts w:ascii="仿宋_GB2312" w:eastAsia="仿宋_GB2312" w:hAnsi="宋体" w:hint="eastAsia"/>
          <w:bCs/>
          <w:sz w:val="28"/>
          <w:szCs w:val="28"/>
        </w:rPr>
        <w:t>送进机构油泵油温过高不能运行。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9"/>
          <w:attr w:name="Month" w:val="7"/>
          <w:attr w:name="Year" w:val="2017"/>
        </w:smartTagPr>
        <w:r w:rsidR="009220E2" w:rsidRPr="001B4391">
          <w:rPr>
            <w:rFonts w:ascii="仿宋_GB2312" w:eastAsia="仿宋_GB2312" w:hAnsi="宋体"/>
            <w:bCs/>
            <w:sz w:val="28"/>
            <w:szCs w:val="28"/>
          </w:rPr>
          <w:t>2017</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7</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9</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孙鹏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20MW</w:t>
      </w:r>
      <w:r w:rsidR="009220E2" w:rsidRPr="001B4391">
        <w:rPr>
          <w:rFonts w:ascii="仿宋_GB2312" w:eastAsia="仿宋_GB2312" w:hAnsi="宋体" w:hint="eastAsia"/>
          <w:bCs/>
          <w:sz w:val="28"/>
          <w:szCs w:val="28"/>
        </w:rPr>
        <w:t>送进机构油泵油温过高不能运行。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：经过检查现场和远程控制开关一切正常。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：试验</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过长油泵油温过高。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：给送进机构油泵添加自动冷却器自动降温。</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50MW</w:t>
      </w:r>
      <w:r w:rsidR="009220E2" w:rsidRPr="001B4391">
        <w:rPr>
          <w:rFonts w:ascii="仿宋_GB2312" w:eastAsia="仿宋_GB2312" w:hAnsi="宋体" w:hint="eastAsia"/>
          <w:bCs/>
          <w:sz w:val="28"/>
          <w:szCs w:val="28"/>
        </w:rPr>
        <w:t>送进机构油泵油温过高不能运行。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11"/>
          <w:attr w:name="Year" w:val="2017"/>
        </w:smartTagPr>
        <w:r w:rsidR="009220E2" w:rsidRPr="001B4391">
          <w:rPr>
            <w:rFonts w:ascii="仿宋_GB2312" w:eastAsia="仿宋_GB2312" w:hAnsi="宋体"/>
            <w:bCs/>
            <w:sz w:val="28"/>
            <w:szCs w:val="28"/>
          </w:rPr>
          <w:t>2017</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11</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25</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孙鹏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bCs/>
          <w:sz w:val="28"/>
          <w:szCs w:val="28"/>
        </w:rPr>
        <w:t>:50WM</w:t>
      </w:r>
      <w:r w:rsidR="009220E2" w:rsidRPr="001B4391">
        <w:rPr>
          <w:rFonts w:ascii="仿宋_GB2312" w:eastAsia="仿宋_GB2312" w:hAnsi="宋体" w:hint="eastAsia"/>
          <w:bCs/>
          <w:sz w:val="28"/>
          <w:szCs w:val="28"/>
        </w:rPr>
        <w:t>管式送进系统不能运行，启动失败。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：电气控制柜显示面板上油温低于</w:t>
      </w:r>
      <w:smartTag w:uri="urn:schemas-microsoft-com:office:smarttags" w:element="chmetcnv">
        <w:smartTagPr>
          <w:attr w:name="TCSC" w:val="0"/>
          <w:attr w:name="NumberType" w:val="1"/>
          <w:attr w:name="Negative" w:val="False"/>
          <w:attr w:name="HasSpace" w:val="False"/>
          <w:attr w:name="SourceValue" w:val="20"/>
          <w:attr w:name="UnitName" w:val="℃"/>
        </w:smartTagPr>
        <w:r w:rsidR="009220E2" w:rsidRPr="001B4391">
          <w:rPr>
            <w:rFonts w:ascii="仿宋_GB2312" w:eastAsia="仿宋_GB2312" w:hAnsi="宋体"/>
            <w:bCs/>
            <w:sz w:val="28"/>
            <w:szCs w:val="28"/>
          </w:rPr>
          <w:t>20</w:t>
        </w:r>
        <w:r w:rsidR="009220E2" w:rsidRPr="001B4391">
          <w:rPr>
            <w:rFonts w:ascii="仿宋_GB2312" w:eastAsia="仿宋_GB2312" w:hAnsi="宋体" w:hint="eastAsia"/>
            <w:bCs/>
            <w:sz w:val="28"/>
            <w:szCs w:val="28"/>
          </w:rPr>
          <w:t>℃</w:t>
        </w:r>
      </w:smartTag>
      <w:r w:rsidR="009220E2" w:rsidRPr="001B4391">
        <w:rPr>
          <w:rFonts w:ascii="仿宋_GB2312" w:eastAsia="仿宋_GB2312" w:hAnsi="宋体" w:hint="eastAsia"/>
          <w:bCs/>
          <w:sz w:val="28"/>
          <w:szCs w:val="28"/>
        </w:rPr>
        <w:t>。</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：该送进系统的油泵油温低于</w:t>
      </w:r>
      <w:smartTag w:uri="urn:schemas-microsoft-com:office:smarttags" w:element="chmetcnv">
        <w:smartTagPr>
          <w:attr w:name="TCSC" w:val="0"/>
          <w:attr w:name="NumberType" w:val="1"/>
          <w:attr w:name="Negative" w:val="False"/>
          <w:attr w:name="HasSpace" w:val="False"/>
          <w:attr w:name="SourceValue" w:val="20"/>
          <w:attr w:name="UnitName" w:val="℃"/>
        </w:smartTagPr>
        <w:r w:rsidR="009220E2" w:rsidRPr="001B4391">
          <w:rPr>
            <w:rFonts w:ascii="仿宋_GB2312" w:eastAsia="仿宋_GB2312" w:hAnsi="宋体"/>
            <w:bCs/>
            <w:sz w:val="28"/>
            <w:szCs w:val="28"/>
          </w:rPr>
          <w:t>20</w:t>
        </w:r>
        <w:r w:rsidR="009220E2" w:rsidRPr="001B4391">
          <w:rPr>
            <w:rFonts w:ascii="仿宋_GB2312" w:eastAsia="仿宋_GB2312" w:hAnsi="宋体" w:hint="eastAsia"/>
            <w:bCs/>
            <w:sz w:val="28"/>
            <w:szCs w:val="28"/>
          </w:rPr>
          <w:t>℃</w:t>
        </w:r>
      </w:smartTag>
      <w:r w:rsidR="009220E2" w:rsidRPr="001B4391">
        <w:rPr>
          <w:rFonts w:ascii="仿宋_GB2312" w:eastAsia="仿宋_GB2312" w:hAnsi="宋体" w:hint="eastAsia"/>
          <w:bCs/>
          <w:sz w:val="28"/>
          <w:szCs w:val="28"/>
        </w:rPr>
        <w:t>，将不能正常启动。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：通过在夹层下手动启动油泵，通过不断的加载和卸载，</w:t>
      </w:r>
      <w:r w:rsidR="009220E2" w:rsidRPr="001B4391">
        <w:rPr>
          <w:rFonts w:ascii="仿宋_GB2312" w:eastAsia="仿宋_GB2312" w:hAnsi="宋体" w:hint="eastAsia"/>
          <w:bCs/>
          <w:sz w:val="28"/>
          <w:szCs w:val="28"/>
        </w:rPr>
        <w:lastRenderedPageBreak/>
        <w:t>使油泵中的油温升高，超过</w:t>
      </w:r>
      <w:smartTag w:uri="urn:schemas-microsoft-com:office:smarttags" w:element="chmetcnv">
        <w:smartTagPr>
          <w:attr w:name="TCSC" w:val="0"/>
          <w:attr w:name="NumberType" w:val="1"/>
          <w:attr w:name="Negative" w:val="False"/>
          <w:attr w:name="HasSpace" w:val="False"/>
          <w:attr w:name="SourceValue" w:val="20"/>
          <w:attr w:name="UnitName" w:val="℃"/>
        </w:smartTagPr>
        <w:r w:rsidR="009220E2" w:rsidRPr="001B4391">
          <w:rPr>
            <w:rFonts w:ascii="仿宋_GB2312" w:eastAsia="仿宋_GB2312" w:hAnsi="宋体"/>
            <w:bCs/>
            <w:sz w:val="28"/>
            <w:szCs w:val="28"/>
          </w:rPr>
          <w:t>20</w:t>
        </w:r>
        <w:r w:rsidR="009220E2" w:rsidRPr="001B4391">
          <w:rPr>
            <w:rFonts w:ascii="仿宋_GB2312" w:eastAsia="仿宋_GB2312" w:hAnsi="宋体" w:hint="eastAsia"/>
            <w:bCs/>
            <w:sz w:val="28"/>
            <w:szCs w:val="28"/>
          </w:rPr>
          <w:t>℃</w:t>
        </w:r>
      </w:smartTag>
      <w:r w:rsidR="009220E2" w:rsidRPr="001B4391">
        <w:rPr>
          <w:rFonts w:ascii="仿宋_GB2312" w:eastAsia="仿宋_GB2312" w:hAnsi="宋体" w:hint="eastAsia"/>
          <w:bCs/>
          <w:sz w:val="28"/>
          <w:szCs w:val="28"/>
        </w:rPr>
        <w:t>便可正常启动。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：每天例行检查，保证油温达到起泵温度。</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4.1.2.6</w:t>
      </w:r>
      <w:r w:rsidR="00E06643" w:rsidRPr="00E06643">
        <w:rPr>
          <w:rFonts w:ascii="仿宋_GB2312" w:eastAsia="仿宋_GB2312" w:hAnsi="宋体" w:hint="eastAsia"/>
          <w:b/>
          <w:bCs/>
          <w:sz w:val="28"/>
          <w:szCs w:val="28"/>
        </w:rPr>
        <w:t>故障六</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 xml:space="preserve"> 50MW</w:t>
      </w:r>
      <w:r w:rsidR="009220E2" w:rsidRPr="001B4391">
        <w:rPr>
          <w:rFonts w:ascii="仿宋_GB2312" w:eastAsia="仿宋_GB2312" w:hAnsi="宋体" w:hint="eastAsia"/>
          <w:bCs/>
          <w:sz w:val="28"/>
          <w:szCs w:val="28"/>
        </w:rPr>
        <w:t>悬臂机构驱动器面板显示错误代码</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5"/>
          <w:attr w:name="Month" w:val="5"/>
          <w:attr w:name="Year" w:val="2018"/>
        </w:smartTagPr>
        <w:r w:rsidR="009220E2" w:rsidRPr="001B4391">
          <w:rPr>
            <w:rFonts w:ascii="仿宋_GB2312" w:eastAsia="仿宋_GB2312" w:hAnsi="宋体"/>
            <w:bCs/>
            <w:sz w:val="28"/>
            <w:szCs w:val="28"/>
          </w:rPr>
          <w:t>2018</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5</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15</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赵世刚</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：运行平移轴不能使用。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50MW</w:t>
      </w:r>
      <w:r w:rsidR="009220E2" w:rsidRPr="001B4391">
        <w:rPr>
          <w:rFonts w:ascii="仿宋_GB2312" w:eastAsia="仿宋_GB2312" w:hAnsi="宋体" w:hint="eastAsia"/>
          <w:bCs/>
          <w:sz w:val="28"/>
          <w:szCs w:val="28"/>
        </w:rPr>
        <w:t>悬臂机构驱动器内部损坏。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：悬臂机构驱动器损坏。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：更换新的悬臂机构驱动器。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4.1.2.7</w:t>
      </w:r>
      <w:r w:rsidR="00E06643" w:rsidRPr="00E06643">
        <w:rPr>
          <w:rFonts w:ascii="仿宋_GB2312" w:eastAsia="仿宋_GB2312" w:hAnsi="宋体" w:hint="eastAsia"/>
          <w:b/>
          <w:bCs/>
          <w:sz w:val="28"/>
          <w:szCs w:val="28"/>
        </w:rPr>
        <w:t>故障七</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50WM</w:t>
      </w:r>
      <w:r w:rsidR="009220E2" w:rsidRPr="001B4391">
        <w:rPr>
          <w:rFonts w:ascii="仿宋_GB2312" w:eastAsia="仿宋_GB2312" w:hAnsi="宋体" w:hint="eastAsia"/>
          <w:bCs/>
          <w:sz w:val="28"/>
          <w:szCs w:val="28"/>
        </w:rPr>
        <w:t>送进机构漏油</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
          <w:attr w:name="Month" w:val="1"/>
          <w:attr w:name="Year" w:val="2019"/>
        </w:smartTagPr>
        <w:r w:rsidR="009220E2" w:rsidRPr="001B4391">
          <w:rPr>
            <w:rFonts w:ascii="仿宋_GB2312" w:eastAsia="仿宋_GB2312" w:hAnsi="宋体"/>
            <w:bCs/>
            <w:sz w:val="28"/>
            <w:szCs w:val="28"/>
          </w:rPr>
          <w:t>2019</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赵世刚</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 xml:space="preserve"> </w:t>
      </w:r>
      <w:r w:rsidR="00AC76FD" w:rsidRPr="00AC76FD">
        <w:rPr>
          <w:rFonts w:ascii="仿宋_GB2312" w:eastAsia="仿宋_GB2312" w:hAnsi="宋体" w:hint="eastAsia"/>
          <w:b/>
          <w:bCs/>
          <w:sz w:val="28"/>
          <w:szCs w:val="28"/>
        </w:rPr>
        <w:t>故障/事故描述</w:t>
      </w:r>
      <w:r w:rsidRPr="001B4391">
        <w:rPr>
          <w:rFonts w:ascii="仿宋_GB2312" w:eastAsia="仿宋_GB2312" w:hAnsi="宋体" w:hint="eastAsia"/>
          <w:bCs/>
          <w:sz w:val="28"/>
          <w:szCs w:val="28"/>
        </w:rPr>
        <w:t>：</w:t>
      </w:r>
      <w:r w:rsidRPr="001B4391">
        <w:rPr>
          <w:rFonts w:ascii="仿宋_GB2312" w:eastAsia="仿宋_GB2312" w:hAnsi="宋体"/>
          <w:bCs/>
          <w:sz w:val="28"/>
          <w:szCs w:val="28"/>
        </w:rPr>
        <w:t>50WM</w:t>
      </w:r>
      <w:r w:rsidRPr="001B4391">
        <w:rPr>
          <w:rFonts w:ascii="仿宋_GB2312" w:eastAsia="仿宋_GB2312" w:hAnsi="宋体" w:hint="eastAsia"/>
          <w:bCs/>
          <w:sz w:val="28"/>
          <w:szCs w:val="28"/>
        </w:rPr>
        <w:t>送进机构油管接头处漏油。</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：下洞检查。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：送进机构送油管密封圈损坏。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：更换送油管密封圈。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4.1.2.8</w:t>
      </w:r>
      <w:r w:rsidR="00E06643" w:rsidRPr="00E06643">
        <w:rPr>
          <w:rFonts w:ascii="仿宋_GB2312" w:eastAsia="仿宋_GB2312" w:hAnsi="宋体" w:hint="eastAsia"/>
          <w:b/>
          <w:bCs/>
          <w:sz w:val="28"/>
          <w:szCs w:val="28"/>
        </w:rPr>
        <w:t>故障八</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 xml:space="preserve"> 50MW</w:t>
      </w:r>
      <w:r w:rsidR="009220E2" w:rsidRPr="001B4391">
        <w:rPr>
          <w:rFonts w:ascii="仿宋_GB2312" w:eastAsia="仿宋_GB2312" w:hAnsi="宋体" w:hint="eastAsia"/>
          <w:bCs/>
          <w:sz w:val="28"/>
          <w:szCs w:val="28"/>
        </w:rPr>
        <w:t>送进机构运行过程中有异响。</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7"/>
          <w:attr w:name="Year" w:val="2019"/>
        </w:smartTagPr>
        <w:r w:rsidR="009220E2" w:rsidRPr="001B4391">
          <w:rPr>
            <w:rFonts w:ascii="仿宋_GB2312" w:eastAsia="仿宋_GB2312" w:hAnsi="宋体"/>
            <w:bCs/>
            <w:sz w:val="28"/>
            <w:szCs w:val="28"/>
          </w:rPr>
          <w:t>2019</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7</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16</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赵世刚</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50MW</w:t>
      </w:r>
      <w:r w:rsidR="009220E2" w:rsidRPr="001B4391">
        <w:rPr>
          <w:rFonts w:ascii="仿宋_GB2312" w:eastAsia="仿宋_GB2312" w:hAnsi="宋体" w:hint="eastAsia"/>
          <w:bCs/>
          <w:sz w:val="28"/>
          <w:szCs w:val="28"/>
        </w:rPr>
        <w:t>送进机构运行过程中有异响。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：下洞检查。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试验过程中，试验段温度过高，导致送进机构导轨滑块损坏。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：更换新的导轨滑块。</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：每周进行检查，并对损坏部分进行更换或加强防护。</w:t>
      </w:r>
    </w:p>
    <w:p w:rsidR="009220E2" w:rsidRPr="00494229" w:rsidRDefault="009220E2" w:rsidP="00281C55">
      <w:pPr>
        <w:spacing w:line="360" w:lineRule="auto"/>
        <w:jc w:val="center"/>
        <w:rPr>
          <w:rFonts w:ascii="黑体" w:eastAsia="黑体" w:hAnsi="黑体"/>
          <w:sz w:val="44"/>
          <w:szCs w:val="44"/>
        </w:rPr>
      </w:pPr>
    </w:p>
    <w:p w:rsidR="009220E2" w:rsidRPr="006C5E49" w:rsidRDefault="00F51F3F" w:rsidP="00281C55">
      <w:pPr>
        <w:pStyle w:val="1"/>
        <w:spacing w:before="200" w:after="0" w:line="360" w:lineRule="auto"/>
        <w:rPr>
          <w:rFonts w:ascii="黑体" w:eastAsia="黑体" w:hAnsi="黑体"/>
          <w:b w:val="0"/>
        </w:rPr>
      </w:pPr>
      <w:bookmarkStart w:id="394" w:name="_Toc46155270"/>
      <w:r>
        <w:rPr>
          <w:rFonts w:ascii="黑体" w:eastAsia="黑体" w:hAnsi="黑体" w:hint="eastAsia"/>
          <w:b w:val="0"/>
        </w:rPr>
        <w:lastRenderedPageBreak/>
        <w:t>4.2</w:t>
      </w:r>
      <w:r w:rsidR="009220E2" w:rsidRPr="006C5E49">
        <w:rPr>
          <w:rFonts w:ascii="黑体" w:eastAsia="黑体" w:hAnsi="黑体" w:hint="eastAsia"/>
          <w:b w:val="0"/>
        </w:rPr>
        <w:t>高频等离子体风洞</w:t>
      </w:r>
      <w:bookmarkEnd w:id="394"/>
    </w:p>
    <w:p w:rsidR="009220E2" w:rsidRPr="00003B77" w:rsidRDefault="00F51F3F" w:rsidP="00281C55">
      <w:pPr>
        <w:pStyle w:val="2"/>
        <w:spacing w:line="360" w:lineRule="auto"/>
        <w:rPr>
          <w:rFonts w:ascii="楷体_GB2312" w:eastAsia="楷体_GB2312" w:hAnsi="楷体"/>
        </w:rPr>
      </w:pPr>
      <w:bookmarkStart w:id="395" w:name="_Toc46155271"/>
      <w:r>
        <w:rPr>
          <w:rFonts w:ascii="楷体_GB2312" w:eastAsia="楷体_GB2312" w:hAnsi="楷体" w:hint="eastAsia"/>
        </w:rPr>
        <w:t>4.2</w:t>
      </w:r>
      <w:r w:rsidR="009220E2" w:rsidRPr="00003B77">
        <w:rPr>
          <w:rFonts w:ascii="楷体_GB2312" w:eastAsia="楷体_GB2312" w:hAnsi="楷体"/>
        </w:rPr>
        <w:t>.1</w:t>
      </w:r>
      <w:r w:rsidR="00A62AE3">
        <w:rPr>
          <w:rFonts w:ascii="楷体_GB2312" w:eastAsia="楷体_GB2312" w:hAnsi="楷体" w:hint="eastAsia"/>
        </w:rPr>
        <w:t xml:space="preserve"> </w:t>
      </w:r>
      <w:r w:rsidR="009220E2" w:rsidRPr="00003B77">
        <w:rPr>
          <w:rFonts w:ascii="楷体_GB2312" w:eastAsia="楷体_GB2312" w:hAnsi="楷体" w:hint="eastAsia"/>
        </w:rPr>
        <w:t>高频电源系统</w:t>
      </w:r>
      <w:bookmarkEnd w:id="395"/>
    </w:p>
    <w:p w:rsidR="009220E2" w:rsidRPr="00DF3DE1" w:rsidRDefault="009220E2" w:rsidP="00281C55">
      <w:pPr>
        <w:pStyle w:val="3"/>
        <w:spacing w:line="360" w:lineRule="auto"/>
        <w:rPr>
          <w:rFonts w:ascii="仿宋_GB2312" w:eastAsia="仿宋_GB2312"/>
          <w:b/>
          <w:sz w:val="28"/>
          <w:szCs w:val="28"/>
        </w:rPr>
      </w:pPr>
      <w:bookmarkStart w:id="396" w:name="_Toc46155272"/>
      <w:r w:rsidRPr="00DF3DE1">
        <w:rPr>
          <w:rFonts w:ascii="仿宋_GB2312" w:eastAsia="仿宋_GB2312" w:hint="eastAsia"/>
          <w:b/>
          <w:sz w:val="28"/>
          <w:szCs w:val="28"/>
        </w:rPr>
        <w:t>组成</w:t>
      </w:r>
      <w:bookmarkEnd w:id="396"/>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高频电源主要由三相可控硅交流调压系统、升压变压器、高压硅堆整流器、电子管高频振荡器、高频负载的主电路、电子管的灯丝供电电路等构成。高频电源的基本结构如下图所示：</w:t>
      </w:r>
    </w:p>
    <w:p w:rsidR="009220E2" w:rsidRDefault="009220E2" w:rsidP="00281C55">
      <w:pPr>
        <w:spacing w:line="360" w:lineRule="auto"/>
      </w:pPr>
      <w:r>
        <w:object w:dxaOrig="8325" w:dyaOrig="4089">
          <v:shape id="_x0000_i1037" type="#_x0000_t75" style="width:416.25pt;height:204pt" o:ole="">
            <v:imagedata r:id="rId71" o:title=""/>
          </v:shape>
          <o:OLEObject Type="Embed" ProgID="Msxml2.SAXXMLReader.5.0" ShapeID="_x0000_i1037" DrawAspect="Content" ObjectID="_1662872828" r:id="rId72"/>
        </w:object>
      </w:r>
    </w:p>
    <w:p w:rsidR="009220E2" w:rsidRPr="00DF3DE1" w:rsidRDefault="009220E2" w:rsidP="00281C55">
      <w:pPr>
        <w:pStyle w:val="3"/>
        <w:spacing w:line="360" w:lineRule="auto"/>
        <w:rPr>
          <w:rFonts w:ascii="仿宋_GB2312" w:eastAsia="仿宋_GB2312"/>
          <w:b/>
          <w:sz w:val="28"/>
          <w:szCs w:val="28"/>
        </w:rPr>
      </w:pPr>
      <w:bookmarkStart w:id="397" w:name="_Toc46155273"/>
      <w:r w:rsidRPr="00DF3DE1">
        <w:rPr>
          <w:rFonts w:ascii="仿宋_GB2312" w:eastAsia="仿宋_GB2312" w:hint="eastAsia"/>
          <w:b/>
          <w:sz w:val="28"/>
          <w:szCs w:val="28"/>
        </w:rPr>
        <w:t>工作原理</w:t>
      </w:r>
      <w:bookmarkEnd w:id="397"/>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1MW</w:t>
      </w:r>
      <w:r w:rsidRPr="001B4391">
        <w:rPr>
          <w:rFonts w:ascii="仿宋_GB2312" w:eastAsia="仿宋_GB2312" w:hAnsi="宋体" w:hint="eastAsia"/>
          <w:bCs/>
          <w:sz w:val="28"/>
          <w:szCs w:val="28"/>
        </w:rPr>
        <w:t>高频电源系统采用三相可控硅交流调压实现工业用电的大范围电压升压调节，通过高压硅堆完成大电流、高电压整流，随后在以电子管为核心器件的高频逆变电源的高频、大功率的振荡回路中实现电能的有效转换，通过调节阻抗匹配实现高频负载的有效输出。</w:t>
      </w:r>
    </w:p>
    <w:p w:rsidR="009220E2" w:rsidRPr="00DF3DE1" w:rsidRDefault="009220E2" w:rsidP="00281C55">
      <w:pPr>
        <w:pStyle w:val="3"/>
        <w:spacing w:line="360" w:lineRule="auto"/>
        <w:rPr>
          <w:rFonts w:ascii="仿宋_GB2312" w:eastAsia="仿宋_GB2312"/>
          <w:b/>
          <w:sz w:val="28"/>
          <w:szCs w:val="28"/>
        </w:rPr>
      </w:pPr>
      <w:bookmarkStart w:id="398" w:name="_Toc46155274"/>
      <w:r w:rsidRPr="00DF3DE1">
        <w:rPr>
          <w:rFonts w:ascii="仿宋_GB2312" w:eastAsia="仿宋_GB2312" w:hint="eastAsia"/>
          <w:b/>
          <w:sz w:val="28"/>
          <w:szCs w:val="28"/>
        </w:rPr>
        <w:t>故障</w:t>
      </w:r>
      <w:bookmarkEnd w:id="398"/>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4.2.1.1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：高频电源回路打火</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0"/>
          <w:attr w:name="Month" w:val="06"/>
          <w:attr w:name="Year" w:val="2015"/>
        </w:smartTagPr>
        <w:r w:rsidR="009220E2" w:rsidRPr="001B4391">
          <w:rPr>
            <w:rFonts w:ascii="仿宋_GB2312" w:eastAsia="仿宋_GB2312" w:hAnsi="宋体"/>
            <w:bCs/>
            <w:sz w:val="28"/>
            <w:szCs w:val="28"/>
          </w:rPr>
          <w:t>2015</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06</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20</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：潘德贤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：当班人员在运行过程中发现高频电源电流表显示阳流或栅流超出限值，电源系统发生打火跳闸，采取紧急停车措施。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：待电源系统断电后，逐一排查各个器件损坏情况，发</w:t>
      </w:r>
      <w:r w:rsidR="009220E2" w:rsidRPr="001B4391">
        <w:rPr>
          <w:rFonts w:ascii="仿宋_GB2312" w:eastAsia="仿宋_GB2312" w:hAnsi="宋体" w:hint="eastAsia"/>
          <w:bCs/>
          <w:sz w:val="28"/>
          <w:szCs w:val="28"/>
        </w:rPr>
        <w:lastRenderedPageBreak/>
        <w:t>现电子管附属壳体与阳极阻流圈之间发生放电打火；栅反电容发生击穿，甚至与主振线圈之间发生放电打火。</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：1、高频电源电容电感参数设置不合理，导致阳栅比过大或过小，匹配程度较差，同时开车后电压参数上调过高，导致阳流或栅流超过限值，发生打火跳闸。</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、高频电源系统冷却水管路发生泄露，引起打火跳闸。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：检查更换损坏的电源器件，对打火产生的突起点进行打磨，避免尖端放电。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、电源设备开机前检查上下屏蔽室冷却水压力，是否存在渗漏情况，若出现相应情况及时汇报处理。</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、电源参数匹配不好的情况下，开车后电源电压不宜调整过高，防止电源系统阳流和栅流超过限值。</w:t>
      </w:r>
    </w:p>
    <w:p w:rsidR="009220E2" w:rsidRPr="00003B77" w:rsidRDefault="00F51F3F" w:rsidP="00281C55">
      <w:pPr>
        <w:pStyle w:val="2"/>
        <w:spacing w:line="360" w:lineRule="auto"/>
        <w:rPr>
          <w:rFonts w:ascii="楷体_GB2312" w:eastAsia="楷体_GB2312" w:hAnsi="楷体"/>
        </w:rPr>
      </w:pPr>
      <w:bookmarkStart w:id="399" w:name="_Toc46155275"/>
      <w:r>
        <w:rPr>
          <w:rFonts w:ascii="楷体_GB2312" w:eastAsia="楷体_GB2312" w:hAnsi="楷体" w:hint="eastAsia"/>
        </w:rPr>
        <w:t>4.2.2</w:t>
      </w:r>
      <w:r w:rsidR="009220E2" w:rsidRPr="00003B77">
        <w:rPr>
          <w:rFonts w:ascii="楷体_GB2312" w:eastAsia="楷体_GB2312" w:hAnsi="楷体" w:hint="eastAsia"/>
        </w:rPr>
        <w:t>等离子体发生器</w:t>
      </w:r>
      <w:bookmarkEnd w:id="399"/>
    </w:p>
    <w:p w:rsidR="009220E2" w:rsidRPr="00DF3DE1" w:rsidRDefault="009220E2" w:rsidP="00281C55">
      <w:pPr>
        <w:pStyle w:val="3"/>
        <w:spacing w:line="360" w:lineRule="auto"/>
        <w:rPr>
          <w:rFonts w:ascii="仿宋_GB2312" w:eastAsia="仿宋_GB2312"/>
          <w:b/>
          <w:sz w:val="28"/>
          <w:szCs w:val="28"/>
        </w:rPr>
      </w:pPr>
      <w:bookmarkStart w:id="400" w:name="_Toc46155276"/>
      <w:r w:rsidRPr="00DF3DE1">
        <w:rPr>
          <w:rFonts w:ascii="仿宋_GB2312" w:eastAsia="仿宋_GB2312" w:hint="eastAsia"/>
          <w:b/>
          <w:sz w:val="28"/>
          <w:szCs w:val="28"/>
        </w:rPr>
        <w:t>组成</w:t>
      </w:r>
      <w:bookmarkEnd w:id="400"/>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高频等离子体发生器主要由进气环、放电管（石英管）、感应线圈（由Φ</w:t>
      </w:r>
      <w:smartTag w:uri="urn:schemas-microsoft-com:office:smarttags" w:element="chmetcnv">
        <w:smartTagPr>
          <w:attr w:name="TCSC" w:val="0"/>
          <w:attr w:name="NumberType" w:val="1"/>
          <w:attr w:name="Negative" w:val="False"/>
          <w:attr w:name="HasSpace" w:val="False"/>
          <w:attr w:name="SourceValue" w:val="24"/>
          <w:attr w:name="UnitName" w:val="mm"/>
        </w:smartTagPr>
        <w:r w:rsidRPr="001B4391">
          <w:rPr>
            <w:rFonts w:ascii="仿宋_GB2312" w:eastAsia="仿宋_GB2312" w:hAnsi="宋体"/>
            <w:bCs/>
            <w:sz w:val="28"/>
            <w:szCs w:val="28"/>
          </w:rPr>
          <w:t>24mm</w:t>
        </w:r>
      </w:smartTag>
      <w:r w:rsidRPr="001B4391">
        <w:rPr>
          <w:rFonts w:ascii="仿宋_GB2312" w:eastAsia="仿宋_GB2312" w:hAnsi="宋体" w:hint="eastAsia"/>
          <w:bCs/>
          <w:sz w:val="28"/>
          <w:szCs w:val="28"/>
        </w:rPr>
        <w:t>×</w:t>
      </w:r>
      <w:smartTag w:uri="urn:schemas-microsoft-com:office:smarttags" w:element="chmetcnv">
        <w:smartTagPr>
          <w:attr w:name="TCSC" w:val="0"/>
          <w:attr w:name="NumberType" w:val="1"/>
          <w:attr w:name="Negative" w:val="False"/>
          <w:attr w:name="HasSpace" w:val="False"/>
          <w:attr w:name="SourceValue" w:val="2"/>
          <w:attr w:name="UnitName" w:val="mm"/>
        </w:smartTagPr>
        <w:r w:rsidRPr="001B4391">
          <w:rPr>
            <w:rFonts w:ascii="仿宋_GB2312" w:eastAsia="仿宋_GB2312" w:hAnsi="宋体"/>
            <w:bCs/>
            <w:sz w:val="28"/>
            <w:szCs w:val="28"/>
          </w:rPr>
          <w:t>2mm</w:t>
        </w:r>
      </w:smartTag>
      <w:r w:rsidRPr="001B4391">
        <w:rPr>
          <w:rFonts w:ascii="仿宋_GB2312" w:eastAsia="仿宋_GB2312" w:hAnsi="宋体" w:hint="eastAsia"/>
          <w:bCs/>
          <w:sz w:val="28"/>
          <w:szCs w:val="28"/>
        </w:rPr>
        <w:t>无氧铜管绕制）、水冷装置、放电管气冷装置、密封件、电磁波屏蔽装置和导轨组成。等离子体发生器结构示意图如下：</w:t>
      </w:r>
    </w:p>
    <w:p w:rsidR="009220E2" w:rsidRDefault="009220E2" w:rsidP="00281C55">
      <w:pPr>
        <w:spacing w:line="360" w:lineRule="auto"/>
        <w:rPr>
          <w:rFonts w:ascii="仿宋_GB2312" w:eastAsia="仿宋_GB2312" w:hAnsi="宋体"/>
          <w:sz w:val="32"/>
          <w:szCs w:val="32"/>
        </w:rPr>
      </w:pPr>
      <w:r>
        <w:rPr>
          <w:noProof/>
        </w:rPr>
        <w:drawing>
          <wp:inline distT="0" distB="0" distL="0" distR="0" wp14:anchorId="0329A4DD" wp14:editId="6FA65473">
            <wp:extent cx="5177790" cy="19030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73">
                      <a:extLst>
                        <a:ext uri="{28A0092B-C50C-407E-A947-70E740481C1C}">
                          <a14:useLocalDpi xmlns:a14="http://schemas.microsoft.com/office/drawing/2010/main" val="0"/>
                        </a:ext>
                      </a:extLst>
                    </a:blip>
                    <a:srcRect t="12915" b="14116"/>
                    <a:stretch>
                      <a:fillRect/>
                    </a:stretch>
                  </pic:blipFill>
                  <pic:spPr bwMode="auto">
                    <a:xfrm>
                      <a:off x="0" y="0"/>
                      <a:ext cx="5177790" cy="1903095"/>
                    </a:xfrm>
                    <a:prstGeom prst="rect">
                      <a:avLst/>
                    </a:prstGeom>
                    <a:noFill/>
                    <a:ln>
                      <a:noFill/>
                    </a:ln>
                  </pic:spPr>
                </pic:pic>
              </a:graphicData>
            </a:graphic>
          </wp:inline>
        </w:drawing>
      </w:r>
    </w:p>
    <w:p w:rsidR="009220E2" w:rsidRPr="00DF3DE1" w:rsidRDefault="009220E2" w:rsidP="00281C55">
      <w:pPr>
        <w:pStyle w:val="3"/>
        <w:spacing w:line="360" w:lineRule="auto"/>
        <w:rPr>
          <w:rFonts w:ascii="仿宋_GB2312" w:eastAsia="仿宋_GB2312"/>
          <w:b/>
          <w:sz w:val="28"/>
          <w:szCs w:val="28"/>
        </w:rPr>
      </w:pPr>
      <w:bookmarkStart w:id="401" w:name="_Toc46155277"/>
      <w:r w:rsidRPr="00DF3DE1">
        <w:rPr>
          <w:rFonts w:ascii="仿宋_GB2312" w:eastAsia="仿宋_GB2312" w:hint="eastAsia"/>
          <w:b/>
          <w:sz w:val="28"/>
          <w:szCs w:val="28"/>
        </w:rPr>
        <w:lastRenderedPageBreak/>
        <w:t>工作原理</w:t>
      </w:r>
      <w:bookmarkEnd w:id="401"/>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利用高频感应电场使气体导电，称为气体放电，实现电能到气体总能量（内能或热能）的转化。外加的高频电场使电子高速往复运动，在此过程中，电子与分子碰撞并把能量传给分子，使气体温度升高，并产生激发、离解与电离现象。</w:t>
      </w:r>
    </w:p>
    <w:p w:rsidR="009220E2" w:rsidRPr="00DF3DE1" w:rsidRDefault="009220E2" w:rsidP="00281C55">
      <w:pPr>
        <w:pStyle w:val="3"/>
        <w:spacing w:line="360" w:lineRule="auto"/>
        <w:rPr>
          <w:rFonts w:ascii="仿宋_GB2312" w:eastAsia="仿宋_GB2312"/>
          <w:b/>
          <w:sz w:val="28"/>
          <w:szCs w:val="28"/>
        </w:rPr>
      </w:pPr>
      <w:bookmarkStart w:id="402" w:name="_Toc46155278"/>
      <w:r w:rsidRPr="00DF3DE1">
        <w:rPr>
          <w:rFonts w:ascii="仿宋_GB2312" w:eastAsia="仿宋_GB2312" w:hint="eastAsia"/>
          <w:b/>
          <w:sz w:val="28"/>
          <w:szCs w:val="28"/>
        </w:rPr>
        <w:t>故障</w:t>
      </w:r>
      <w:bookmarkEnd w:id="402"/>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4.2.2.1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：等离子体发生器石英玻璃管漏气</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09"/>
          <w:attr w:name="Year" w:val="2016"/>
        </w:smartTagPr>
        <w:r w:rsidR="009220E2" w:rsidRPr="001B4391">
          <w:rPr>
            <w:rFonts w:ascii="仿宋_GB2312" w:eastAsia="仿宋_GB2312" w:hAnsi="宋体"/>
            <w:bCs/>
            <w:sz w:val="28"/>
            <w:szCs w:val="28"/>
          </w:rPr>
          <w:t>2016</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09</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03</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：杨敏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：当班人员在真空泵启动后发现试验段静压压力无法下降至试验需要压力，到发生器位置发现石英玻璃管周围有吸气声，采取停车措施。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：逐一排查各个部位，发现等离子体发生器石英玻璃管附近有漏气声，初步确定漏气位置。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、石英玻璃管距感应线圈太近或长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高状态试验，导致石英玻璃管发生烧损。</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、石英玻璃管安装面密封圈在长期使用后烧损。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：更换受损部件，并对密封圈位置用硅橡胶涂抹，减少漏气。</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高状态试验后，及时检查更换受损石英玻璃管。</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、真空开启前检查密封圈烧损情况，若有损伤及时更换。</w:t>
      </w:r>
    </w:p>
    <w:p w:rsidR="009220E2" w:rsidRPr="00003B77" w:rsidRDefault="00F51F3F" w:rsidP="00281C55">
      <w:pPr>
        <w:pStyle w:val="2"/>
        <w:spacing w:line="360" w:lineRule="auto"/>
        <w:rPr>
          <w:rFonts w:ascii="楷体_GB2312" w:eastAsia="楷体_GB2312" w:hAnsi="楷体"/>
        </w:rPr>
      </w:pPr>
      <w:bookmarkStart w:id="403" w:name="_Toc46155279"/>
      <w:r>
        <w:rPr>
          <w:rFonts w:ascii="楷体_GB2312" w:eastAsia="楷体_GB2312" w:hAnsi="楷体" w:hint="eastAsia"/>
        </w:rPr>
        <w:t>4.2</w:t>
      </w:r>
      <w:r w:rsidR="009220E2" w:rsidRPr="00003B77">
        <w:rPr>
          <w:rFonts w:ascii="楷体_GB2312" w:eastAsia="楷体_GB2312" w:hAnsi="楷体"/>
        </w:rPr>
        <w:t>.3</w:t>
      </w:r>
      <w:r w:rsidR="00A62AE3">
        <w:rPr>
          <w:rFonts w:ascii="楷体_GB2312" w:eastAsia="楷体_GB2312" w:hAnsi="楷体" w:hint="eastAsia"/>
        </w:rPr>
        <w:t xml:space="preserve"> </w:t>
      </w:r>
      <w:r w:rsidR="009220E2" w:rsidRPr="00003B77">
        <w:rPr>
          <w:rFonts w:ascii="楷体_GB2312" w:eastAsia="楷体_GB2312" w:hAnsi="楷体" w:hint="eastAsia"/>
        </w:rPr>
        <w:t>本体系统</w:t>
      </w:r>
      <w:bookmarkEnd w:id="403"/>
    </w:p>
    <w:p w:rsidR="009220E2" w:rsidRPr="00DF3DE1" w:rsidRDefault="009220E2" w:rsidP="00281C55">
      <w:pPr>
        <w:pStyle w:val="3"/>
        <w:spacing w:line="360" w:lineRule="auto"/>
        <w:rPr>
          <w:rFonts w:ascii="仿宋_GB2312" w:eastAsia="仿宋_GB2312"/>
          <w:b/>
          <w:sz w:val="28"/>
          <w:szCs w:val="28"/>
        </w:rPr>
      </w:pPr>
      <w:bookmarkStart w:id="404" w:name="_Toc46155280"/>
      <w:r w:rsidRPr="00DF3DE1">
        <w:rPr>
          <w:rFonts w:ascii="仿宋_GB2312" w:eastAsia="仿宋_GB2312" w:hint="eastAsia"/>
          <w:b/>
          <w:sz w:val="28"/>
          <w:szCs w:val="28"/>
        </w:rPr>
        <w:t>组成</w:t>
      </w:r>
      <w:bookmarkEnd w:id="404"/>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本体系统一般由喷管、试验段、扩压器、冷却器组成。</w:t>
      </w:r>
    </w:p>
    <w:p w:rsidR="009220E2" w:rsidRPr="00F51F3F" w:rsidRDefault="009220E2" w:rsidP="00281C55">
      <w:pPr>
        <w:pStyle w:val="3"/>
        <w:spacing w:line="360" w:lineRule="auto"/>
        <w:rPr>
          <w:rFonts w:ascii="仿宋_GB2312" w:eastAsia="仿宋_GB2312"/>
          <w:b/>
          <w:sz w:val="28"/>
          <w:szCs w:val="28"/>
        </w:rPr>
      </w:pPr>
      <w:bookmarkStart w:id="405" w:name="_Toc46155281"/>
      <w:r w:rsidRPr="00F51F3F">
        <w:rPr>
          <w:rFonts w:ascii="仿宋_GB2312" w:eastAsia="仿宋_GB2312" w:hint="eastAsia"/>
          <w:b/>
          <w:sz w:val="28"/>
          <w:szCs w:val="28"/>
        </w:rPr>
        <w:t>工作原理</w:t>
      </w:r>
      <w:bookmarkEnd w:id="405"/>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本体系统主要作用是为气流加速、提供可靠的试验区域、收集试</w:t>
      </w:r>
      <w:r w:rsidRPr="001B4391">
        <w:rPr>
          <w:rFonts w:ascii="仿宋_GB2312" w:eastAsia="仿宋_GB2312" w:hAnsi="宋体" w:hint="eastAsia"/>
          <w:bCs/>
          <w:sz w:val="28"/>
          <w:szCs w:val="28"/>
        </w:rPr>
        <w:lastRenderedPageBreak/>
        <w:t>验后气体并使气体减速降温。</w:t>
      </w:r>
    </w:p>
    <w:p w:rsidR="009220E2" w:rsidRPr="00DF3DE1" w:rsidRDefault="009220E2" w:rsidP="00281C55">
      <w:pPr>
        <w:pStyle w:val="3"/>
        <w:spacing w:line="360" w:lineRule="auto"/>
        <w:rPr>
          <w:rFonts w:ascii="仿宋_GB2312" w:eastAsia="仿宋_GB2312"/>
          <w:b/>
          <w:sz w:val="28"/>
          <w:szCs w:val="28"/>
        </w:rPr>
      </w:pPr>
      <w:bookmarkStart w:id="406" w:name="_Toc46155282"/>
      <w:r w:rsidRPr="00DF3DE1">
        <w:rPr>
          <w:rFonts w:ascii="仿宋_GB2312" w:eastAsia="仿宋_GB2312" w:hint="eastAsia"/>
          <w:b/>
          <w:sz w:val="28"/>
          <w:szCs w:val="28"/>
        </w:rPr>
        <w:t>故障</w:t>
      </w:r>
      <w:bookmarkEnd w:id="406"/>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4.2.3.1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：喷管外接水管漏水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4"/>
          <w:attr w:name="Year" w:val="2019"/>
        </w:smartTagPr>
        <w:r w:rsidR="009220E2" w:rsidRPr="001B4391">
          <w:rPr>
            <w:rFonts w:ascii="仿宋_GB2312" w:eastAsia="仿宋_GB2312" w:hAnsi="宋体"/>
            <w:bCs/>
            <w:sz w:val="28"/>
            <w:szCs w:val="28"/>
          </w:rPr>
          <w:t>2019</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04</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10</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：肖学仁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：当班人员在安装好喷管后，通水检查接口密封性时，发现有</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根水管漏水，停止通水。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：检查后发现，水管老化严重，出现破损。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：水管长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使用，橡胶老化，同时长期处于大角度弯折状态，发生破损。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：更换水管后再次检查密封性</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：1、设备开机前首先对所有冷却水管路进行检查。2、更换喷管或混合室后检查水管密封情况，及时更换受损件。</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4.2.3.2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：试验段内不锈钢水管漏水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9"/>
          <w:attr w:name="Year" w:val="2018"/>
        </w:smartTagPr>
        <w:r w:rsidR="009220E2" w:rsidRPr="001B4391">
          <w:rPr>
            <w:rFonts w:ascii="仿宋_GB2312" w:eastAsia="仿宋_GB2312" w:hAnsi="宋体"/>
            <w:bCs/>
            <w:sz w:val="28"/>
            <w:szCs w:val="28"/>
          </w:rPr>
          <w:t>2018</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09</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10</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：赵长浩</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：当班人员在试验过程中发现模型套与水管螺纹连接处漏水并发生结冰现象，采取紧急停车措施。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：停车后通水，发现水管依旧漏水，打开后发现密封面配合不紧密。</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：水管安装过程中密封不完全，同时螺纹连接长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置于流场中，高温导致连接处缝隙扩大，致使冷却水管连接处发生漏水结冰。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：更换模型套和水管后再次检查密封性</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w:t>
      </w:r>
      <w:r w:rsidR="009220E2" w:rsidRPr="001B4391">
        <w:rPr>
          <w:rFonts w:ascii="仿宋_GB2312" w:eastAsia="仿宋_GB2312" w:hAnsi="宋体"/>
          <w:bCs/>
          <w:sz w:val="28"/>
          <w:szCs w:val="28"/>
        </w:rPr>
        <w:t>1</w:t>
      </w:r>
      <w:r w:rsidR="009220E2" w:rsidRPr="001B4391">
        <w:rPr>
          <w:rFonts w:ascii="仿宋_GB2312" w:eastAsia="仿宋_GB2312" w:hAnsi="宋体" w:hint="eastAsia"/>
          <w:bCs/>
          <w:sz w:val="28"/>
          <w:szCs w:val="28"/>
        </w:rPr>
        <w:t>、每次安装模型套和支架后检查水管密封情况。</w:t>
      </w:r>
      <w:r w:rsidR="009220E2" w:rsidRPr="001B4391">
        <w:rPr>
          <w:rFonts w:ascii="仿宋_GB2312" w:eastAsia="仿宋_GB2312" w:hAnsi="宋体"/>
          <w:bCs/>
          <w:sz w:val="28"/>
          <w:szCs w:val="28"/>
        </w:rPr>
        <w:t>2</w:t>
      </w:r>
      <w:r w:rsidR="009220E2" w:rsidRPr="001B4391">
        <w:rPr>
          <w:rFonts w:ascii="仿宋_GB2312" w:eastAsia="仿宋_GB2312" w:hAnsi="宋体" w:hint="eastAsia"/>
          <w:bCs/>
          <w:sz w:val="28"/>
          <w:szCs w:val="28"/>
        </w:rPr>
        <w:t>、模型套在设计过程中加长以避免水管螺纹连接长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处在流场中发生烧损。</w:t>
      </w:r>
    </w:p>
    <w:p w:rsidR="009220E2" w:rsidRPr="00003B77" w:rsidRDefault="00F51F3F" w:rsidP="00281C55">
      <w:pPr>
        <w:pStyle w:val="2"/>
        <w:spacing w:line="360" w:lineRule="auto"/>
        <w:rPr>
          <w:rFonts w:ascii="楷体_GB2312" w:eastAsia="楷体_GB2312" w:hAnsi="楷体"/>
        </w:rPr>
      </w:pPr>
      <w:bookmarkStart w:id="407" w:name="_Toc46155283"/>
      <w:r>
        <w:rPr>
          <w:rFonts w:ascii="楷体_GB2312" w:eastAsia="楷体_GB2312" w:hAnsi="楷体" w:hint="eastAsia"/>
        </w:rPr>
        <w:lastRenderedPageBreak/>
        <w:t>4.</w:t>
      </w:r>
      <w:r w:rsidR="009220E2" w:rsidRPr="00003B77">
        <w:rPr>
          <w:rFonts w:ascii="楷体_GB2312" w:eastAsia="楷体_GB2312" w:hAnsi="楷体" w:hint="eastAsia"/>
        </w:rPr>
        <w:t>2</w:t>
      </w:r>
      <w:r w:rsidR="009220E2" w:rsidRPr="00003B77">
        <w:rPr>
          <w:rFonts w:ascii="楷体_GB2312" w:eastAsia="楷体_GB2312" w:hAnsi="楷体"/>
        </w:rPr>
        <w:t>.4</w:t>
      </w:r>
      <w:r w:rsidR="009220E2" w:rsidRPr="00003B77">
        <w:rPr>
          <w:rFonts w:ascii="楷体_GB2312" w:eastAsia="楷体_GB2312" w:hAnsi="楷体" w:hint="eastAsia"/>
        </w:rPr>
        <w:t>真空系统</w:t>
      </w:r>
      <w:bookmarkEnd w:id="407"/>
    </w:p>
    <w:p w:rsidR="009220E2" w:rsidRPr="00DF3DE1" w:rsidRDefault="009220E2" w:rsidP="00281C55">
      <w:pPr>
        <w:pStyle w:val="3"/>
        <w:spacing w:line="360" w:lineRule="auto"/>
        <w:rPr>
          <w:rFonts w:ascii="仿宋_GB2312" w:eastAsia="仿宋_GB2312"/>
          <w:b/>
          <w:sz w:val="28"/>
          <w:szCs w:val="28"/>
        </w:rPr>
      </w:pPr>
      <w:bookmarkStart w:id="408" w:name="_Toc46155284"/>
      <w:r w:rsidRPr="00DF3DE1">
        <w:rPr>
          <w:rFonts w:ascii="仿宋_GB2312" w:eastAsia="仿宋_GB2312" w:hint="eastAsia"/>
          <w:b/>
          <w:sz w:val="28"/>
          <w:szCs w:val="28"/>
        </w:rPr>
        <w:t>组成</w:t>
      </w:r>
      <w:bookmarkEnd w:id="408"/>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真空系统一般由真空管道、阀门、真空机组、控制系统、供气系统、冷却水系统组成。真空机组共三套，每套包括两台</w:t>
      </w:r>
      <w:r w:rsidRPr="001B4391">
        <w:rPr>
          <w:rFonts w:ascii="仿宋_GB2312" w:eastAsia="仿宋_GB2312" w:hAnsi="宋体"/>
          <w:bCs/>
          <w:sz w:val="28"/>
          <w:szCs w:val="28"/>
        </w:rPr>
        <w:t>H300</w:t>
      </w:r>
      <w:r w:rsidRPr="001B4391">
        <w:rPr>
          <w:rFonts w:ascii="仿宋_GB2312" w:eastAsia="仿宋_GB2312" w:hAnsi="宋体" w:hint="eastAsia"/>
          <w:bCs/>
          <w:sz w:val="28"/>
          <w:szCs w:val="28"/>
        </w:rPr>
        <w:t>滑阀真空泵和一台</w:t>
      </w:r>
      <w:r w:rsidRPr="001B4391">
        <w:rPr>
          <w:rFonts w:ascii="仿宋_GB2312" w:eastAsia="仿宋_GB2312" w:hAnsi="宋体"/>
          <w:bCs/>
          <w:sz w:val="28"/>
          <w:szCs w:val="28"/>
        </w:rPr>
        <w:t>H5000</w:t>
      </w:r>
      <w:r w:rsidRPr="001B4391">
        <w:rPr>
          <w:rFonts w:ascii="仿宋_GB2312" w:eastAsia="仿宋_GB2312" w:hAnsi="宋体" w:hint="eastAsia"/>
          <w:bCs/>
          <w:sz w:val="28"/>
          <w:szCs w:val="28"/>
        </w:rPr>
        <w:t>罗茨真空泵。</w:t>
      </w:r>
    </w:p>
    <w:p w:rsidR="009220E2" w:rsidRPr="00DF3DE1" w:rsidRDefault="009220E2" w:rsidP="00281C55">
      <w:pPr>
        <w:pStyle w:val="3"/>
        <w:spacing w:line="360" w:lineRule="auto"/>
        <w:rPr>
          <w:rFonts w:ascii="仿宋_GB2312" w:eastAsia="仿宋_GB2312"/>
          <w:b/>
          <w:sz w:val="28"/>
          <w:szCs w:val="28"/>
        </w:rPr>
      </w:pPr>
      <w:bookmarkStart w:id="409" w:name="_Toc46155285"/>
      <w:r w:rsidRPr="00DF3DE1">
        <w:rPr>
          <w:rFonts w:ascii="仿宋_GB2312" w:eastAsia="仿宋_GB2312" w:hint="eastAsia"/>
          <w:b/>
          <w:sz w:val="28"/>
          <w:szCs w:val="28"/>
        </w:rPr>
        <w:t>工作原理</w:t>
      </w:r>
      <w:bookmarkEnd w:id="409"/>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通过真空机组的抽吸作用将真空管道和试验段气体排出，在试验段中建立真空环境，试验过程中，喷管进气与真空系统排气达到平衡时，就可以在试验段建立一个相对稳定的试验流场。</w:t>
      </w:r>
    </w:p>
    <w:p w:rsidR="009220E2" w:rsidRPr="00DF3DE1" w:rsidRDefault="009220E2" w:rsidP="00281C55">
      <w:pPr>
        <w:pStyle w:val="3"/>
        <w:spacing w:line="360" w:lineRule="auto"/>
        <w:rPr>
          <w:rFonts w:ascii="仿宋_GB2312" w:eastAsia="仿宋_GB2312"/>
          <w:b/>
          <w:sz w:val="28"/>
          <w:szCs w:val="28"/>
        </w:rPr>
      </w:pPr>
      <w:bookmarkStart w:id="410" w:name="_Toc46155286"/>
      <w:r w:rsidRPr="00DF3DE1">
        <w:rPr>
          <w:rFonts w:ascii="仿宋_GB2312" w:eastAsia="仿宋_GB2312" w:hint="eastAsia"/>
          <w:b/>
          <w:sz w:val="28"/>
          <w:szCs w:val="28"/>
        </w:rPr>
        <w:t>故障</w:t>
      </w:r>
      <w:bookmarkEnd w:id="410"/>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4.2.4.1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：滑阀真空泵剧烈振动</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03"/>
          <w:attr w:name="Year" w:val="2020"/>
        </w:smartTagPr>
        <w:r w:rsidR="009220E2" w:rsidRPr="001B4391">
          <w:rPr>
            <w:rFonts w:ascii="仿宋_GB2312" w:eastAsia="仿宋_GB2312" w:hAnsi="宋体"/>
            <w:bCs/>
            <w:sz w:val="28"/>
            <w:szCs w:val="28"/>
          </w:rPr>
          <w:t>2020</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03</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16</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：刘丽萍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：当班人员在滑阀真空泵运行过程中听到滑阀真空泵声音异常，到泵房发现三号泵振动异常剧烈，采取紧急停车措施。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：使用水平尺检查滑阀真空泵的水平度，发现泵体有轻微倾斜。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：1、滑阀真空泵放置不水平，导致设备在运行过程中产生剧烈振动。2、滑阀真空泵地脚螺栓松动，导致设备运行过程中发生剧烈振动。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：协调外协单位将滑阀真空泵调整水平，并对地脚螺栓进行紧固。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：安装、清洗滑阀真空泵后要检查泵体水平，并检查地脚螺栓是否紧固，若出现松动及时上紧。</w:t>
      </w:r>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4.2.4.2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：滑阀真空泵气镇阀损坏</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5"/>
          <w:attr w:name="Year" w:val="2018"/>
        </w:smartTagPr>
        <w:r w:rsidR="009220E2" w:rsidRPr="001B4391">
          <w:rPr>
            <w:rFonts w:ascii="仿宋_GB2312" w:eastAsia="仿宋_GB2312" w:hAnsi="宋体"/>
            <w:bCs/>
            <w:sz w:val="28"/>
            <w:szCs w:val="28"/>
          </w:rPr>
          <w:t>2018</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05</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10</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：罗杰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1B4391">
        <w:rPr>
          <w:rFonts w:ascii="仿宋_GB2312" w:eastAsia="仿宋_GB2312" w:hAnsi="宋体" w:hint="eastAsia"/>
          <w:bCs/>
          <w:sz w:val="28"/>
          <w:szCs w:val="28"/>
        </w:rPr>
        <w:t>：当班人员在滑阀真空泵运行过程中发现一号泵抽吸能力下降较为严重，采取紧急停车措施。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：协调外协单位对滑阀真空泵进行清洗，检查发现有一个滑阀真空泵气镇阀损坏。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：长期使用后，簧片被腐蚀或因金属疲劳等原因断裂导致滑阀真空泵气镇阀损坏。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：协调外协单位更换滑阀真空泵气镇阀。</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：清洗滑阀真空泵时要安排对气镇阀进行清洗，同时检查气镇阀使用情况，出现损坏及时更换。</w:t>
      </w:r>
    </w:p>
    <w:p w:rsidR="009220E2" w:rsidRPr="000D04B7" w:rsidRDefault="00F51F3F" w:rsidP="00281C55">
      <w:pPr>
        <w:pStyle w:val="2"/>
        <w:spacing w:line="360" w:lineRule="auto"/>
        <w:rPr>
          <w:rFonts w:ascii="楷体_GB2312" w:eastAsia="楷体_GB2312" w:hAnsi="楷体"/>
        </w:rPr>
      </w:pPr>
      <w:bookmarkStart w:id="411" w:name="_Toc46155287"/>
      <w:r>
        <w:rPr>
          <w:rFonts w:ascii="楷体_GB2312" w:eastAsia="楷体_GB2312" w:hAnsi="楷体" w:hint="eastAsia"/>
        </w:rPr>
        <w:t>4.</w:t>
      </w:r>
      <w:r w:rsidR="009220E2" w:rsidRPr="000D04B7">
        <w:rPr>
          <w:rFonts w:ascii="楷体_GB2312" w:eastAsia="楷体_GB2312" w:hAnsi="楷体" w:hint="eastAsia"/>
        </w:rPr>
        <w:t>2</w:t>
      </w:r>
      <w:r w:rsidR="009220E2" w:rsidRPr="000D04B7">
        <w:rPr>
          <w:rFonts w:ascii="楷体_GB2312" w:eastAsia="楷体_GB2312" w:hAnsi="楷体"/>
        </w:rPr>
        <w:t>.5</w:t>
      </w:r>
      <w:r w:rsidR="007953C9">
        <w:rPr>
          <w:rFonts w:ascii="楷体_GB2312" w:eastAsia="楷体_GB2312" w:hAnsi="楷体" w:hint="eastAsia"/>
        </w:rPr>
        <w:t xml:space="preserve"> </w:t>
      </w:r>
      <w:r w:rsidR="009220E2" w:rsidRPr="000D04B7">
        <w:rPr>
          <w:rFonts w:ascii="楷体_GB2312" w:eastAsia="楷体_GB2312" w:hAnsi="楷体" w:hint="eastAsia"/>
        </w:rPr>
        <w:t>送进系统</w:t>
      </w:r>
      <w:bookmarkEnd w:id="411"/>
    </w:p>
    <w:p w:rsidR="009220E2" w:rsidRPr="00DF3DE1" w:rsidRDefault="009220E2" w:rsidP="00281C55">
      <w:pPr>
        <w:pStyle w:val="3"/>
        <w:spacing w:line="360" w:lineRule="auto"/>
        <w:rPr>
          <w:rFonts w:ascii="仿宋_GB2312" w:eastAsia="仿宋_GB2312"/>
          <w:b/>
          <w:sz w:val="28"/>
          <w:szCs w:val="28"/>
        </w:rPr>
      </w:pPr>
      <w:bookmarkStart w:id="412" w:name="_Toc46155288"/>
      <w:r w:rsidRPr="00DF3DE1">
        <w:rPr>
          <w:rFonts w:ascii="仿宋_GB2312" w:eastAsia="仿宋_GB2312" w:hint="eastAsia"/>
          <w:b/>
          <w:sz w:val="28"/>
          <w:szCs w:val="28"/>
        </w:rPr>
        <w:t>组成</w:t>
      </w:r>
      <w:bookmarkEnd w:id="412"/>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送进系统主要由送进机构、送进控制系统组成。送进机构包括X轴送进机构、Y轴送进机构。包括导轨、滑块、轴承丝杆、电磁制动器等。送进控制系统包括电源及伺服驱动系统（包括X轴、Y轴方向的电机及驱动器、空气开关、隔离变压器、电力变压器等），控制系统（包括上位计算机、主控制器、就地操作台、上位组态软件等），安全保护系统（包括限位传感器、零位开关、刹车系统、安全防护程序等）。</w:t>
      </w:r>
    </w:p>
    <w:p w:rsidR="009220E2" w:rsidRPr="00DF3DE1" w:rsidRDefault="009220E2" w:rsidP="00281C55">
      <w:pPr>
        <w:pStyle w:val="3"/>
        <w:spacing w:line="360" w:lineRule="auto"/>
        <w:rPr>
          <w:rFonts w:ascii="仿宋_GB2312" w:eastAsia="仿宋_GB2312"/>
          <w:b/>
          <w:sz w:val="28"/>
          <w:szCs w:val="28"/>
        </w:rPr>
      </w:pPr>
      <w:bookmarkStart w:id="413" w:name="_Toc46155289"/>
      <w:r w:rsidRPr="00DF3DE1">
        <w:rPr>
          <w:rFonts w:ascii="仿宋_GB2312" w:eastAsia="仿宋_GB2312" w:hint="eastAsia"/>
          <w:b/>
          <w:sz w:val="28"/>
          <w:szCs w:val="28"/>
        </w:rPr>
        <w:t>工作原理</w:t>
      </w:r>
      <w:bookmarkEnd w:id="413"/>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送进系统采用齿轮齿条双驱动传动，该传动机构能实现快速运动和高精度定位。具有手动和自动两种工作状态。自动状态时，能根据上位机设置的程序实现模型或者探针的送进、扫掠及精准定位；手动状态时，通过试验现场的手动控制器（触摸屏）操控，具有启动、停止、正反向、回零等多种运动方式和功能。</w:t>
      </w:r>
    </w:p>
    <w:p w:rsidR="009220E2" w:rsidRPr="00DF3DE1" w:rsidRDefault="009220E2" w:rsidP="00281C55">
      <w:pPr>
        <w:pStyle w:val="3"/>
        <w:spacing w:line="360" w:lineRule="auto"/>
        <w:rPr>
          <w:rFonts w:ascii="仿宋_GB2312" w:eastAsia="仿宋_GB2312"/>
          <w:b/>
          <w:sz w:val="28"/>
          <w:szCs w:val="28"/>
        </w:rPr>
      </w:pPr>
      <w:bookmarkStart w:id="414" w:name="_Toc46155290"/>
      <w:r w:rsidRPr="00DF3DE1">
        <w:rPr>
          <w:rFonts w:ascii="仿宋_GB2312" w:eastAsia="仿宋_GB2312" w:hint="eastAsia"/>
          <w:b/>
          <w:sz w:val="28"/>
          <w:szCs w:val="28"/>
        </w:rPr>
        <w:lastRenderedPageBreak/>
        <w:t>故障</w:t>
      </w:r>
      <w:bookmarkEnd w:id="414"/>
    </w:p>
    <w:p w:rsidR="009220E2" w:rsidRPr="001B4391" w:rsidRDefault="00F51F3F"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4.2.5.1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：送进系统动作不到位</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04"/>
          <w:attr w:name="Year" w:val="2015"/>
        </w:smartTagPr>
        <w:r w:rsidR="009220E2" w:rsidRPr="001B4391">
          <w:rPr>
            <w:rFonts w:ascii="仿宋_GB2312" w:eastAsia="仿宋_GB2312" w:hAnsi="宋体"/>
            <w:bCs/>
            <w:sz w:val="28"/>
            <w:szCs w:val="28"/>
          </w:rPr>
          <w:t>2015</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04</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16</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：潘德贤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：当班人员在试验过程中发现送进系统启动后复原不到位，采取紧急停车措施。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：后经检查，发现X轴运动功能失效，点击无反应，控制系统界面显示</w:t>
      </w:r>
      <w:r w:rsidR="009220E2" w:rsidRPr="001B4391">
        <w:rPr>
          <w:rFonts w:ascii="仿宋_GB2312" w:eastAsia="仿宋_GB2312" w:hAnsi="宋体"/>
          <w:bCs/>
          <w:sz w:val="28"/>
          <w:szCs w:val="28"/>
        </w:rPr>
        <w:t>X</w:t>
      </w:r>
      <w:r w:rsidR="009220E2" w:rsidRPr="001B4391">
        <w:rPr>
          <w:rFonts w:ascii="仿宋_GB2312" w:eastAsia="仿宋_GB2312" w:hAnsi="宋体" w:hint="eastAsia"/>
          <w:bCs/>
          <w:sz w:val="28"/>
          <w:szCs w:val="28"/>
        </w:rPr>
        <w:t>轴故障。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：尚未明确，可能是电子元器件长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使用后老化引起。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：重新启动送进系统后，X轴不再显示故障，X轴运动功能恢复正常。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：风洞开车前再次检查确认送进系统运动功能，若出现故障及时检查恢复。</w:t>
      </w:r>
    </w:p>
    <w:p w:rsidR="009220E2" w:rsidRPr="000D04B7" w:rsidRDefault="00F51F3F" w:rsidP="00281C55">
      <w:pPr>
        <w:pStyle w:val="2"/>
        <w:spacing w:line="360" w:lineRule="auto"/>
        <w:rPr>
          <w:rFonts w:ascii="楷体_GB2312" w:eastAsia="楷体_GB2312" w:hAnsi="楷体"/>
        </w:rPr>
      </w:pPr>
      <w:bookmarkStart w:id="415" w:name="_Toc46155291"/>
      <w:r>
        <w:rPr>
          <w:rFonts w:ascii="楷体_GB2312" w:eastAsia="楷体_GB2312" w:hAnsi="楷体" w:hint="eastAsia"/>
        </w:rPr>
        <w:t>4.</w:t>
      </w:r>
      <w:r w:rsidR="009220E2" w:rsidRPr="000D04B7">
        <w:rPr>
          <w:rFonts w:ascii="楷体_GB2312" w:eastAsia="楷体_GB2312" w:hAnsi="楷体" w:hint="eastAsia"/>
        </w:rPr>
        <w:t>2</w:t>
      </w:r>
      <w:r w:rsidR="009220E2" w:rsidRPr="000D04B7">
        <w:rPr>
          <w:rFonts w:ascii="楷体_GB2312" w:eastAsia="楷体_GB2312" w:hAnsi="楷体"/>
        </w:rPr>
        <w:t>.6</w:t>
      </w:r>
      <w:r w:rsidR="007953C9">
        <w:rPr>
          <w:rFonts w:ascii="楷体_GB2312" w:eastAsia="楷体_GB2312" w:hAnsi="楷体" w:hint="eastAsia"/>
        </w:rPr>
        <w:t xml:space="preserve"> </w:t>
      </w:r>
      <w:r w:rsidR="009220E2" w:rsidRPr="000D04B7">
        <w:rPr>
          <w:rFonts w:ascii="楷体_GB2312" w:eastAsia="楷体_GB2312" w:hAnsi="楷体" w:hint="eastAsia"/>
        </w:rPr>
        <w:t>供气系统</w:t>
      </w:r>
      <w:bookmarkEnd w:id="415"/>
    </w:p>
    <w:p w:rsidR="009220E2" w:rsidRPr="00DF3DE1" w:rsidRDefault="009220E2" w:rsidP="00281C55">
      <w:pPr>
        <w:pStyle w:val="3"/>
        <w:spacing w:line="360" w:lineRule="auto"/>
        <w:rPr>
          <w:rFonts w:ascii="仿宋_GB2312" w:eastAsia="仿宋_GB2312"/>
          <w:b/>
          <w:sz w:val="28"/>
          <w:szCs w:val="28"/>
        </w:rPr>
      </w:pPr>
      <w:bookmarkStart w:id="416" w:name="_Toc46155292"/>
      <w:r w:rsidRPr="00DF3DE1">
        <w:rPr>
          <w:rFonts w:ascii="仿宋_GB2312" w:eastAsia="仿宋_GB2312" w:hint="eastAsia"/>
          <w:b/>
          <w:sz w:val="28"/>
          <w:szCs w:val="28"/>
        </w:rPr>
        <w:t>组成</w:t>
      </w:r>
      <w:bookmarkEnd w:id="416"/>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供气系统是一个即包含硬件又包含软件的综合性系统，同时它也是机械、控制、测量和流体等多学科交叉融合的系统。系统的硬件主要包括管路设备、阀门设备、测量设备以及控制设备。</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1</w:t>
      </w:r>
      <w:r w:rsidRPr="001B4391">
        <w:rPr>
          <w:rFonts w:ascii="仿宋_GB2312" w:eastAsia="仿宋_GB2312" w:hAnsi="宋体" w:hint="eastAsia"/>
          <w:bCs/>
          <w:sz w:val="28"/>
          <w:szCs w:val="28"/>
        </w:rPr>
        <w:t>、管路设备：管道、连接件、过滤器、消音器、文丘里喷嘴等；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2</w:t>
      </w:r>
      <w:r w:rsidRPr="001B4391">
        <w:rPr>
          <w:rFonts w:ascii="仿宋_GB2312" w:eastAsia="仿宋_GB2312" w:hAnsi="宋体" w:hint="eastAsia"/>
          <w:bCs/>
          <w:sz w:val="28"/>
          <w:szCs w:val="28"/>
        </w:rPr>
        <w:t>、阀门设备：电动截止阀、气动截止阀、安全阀、手动调节阀、电动调节阀、气动球阀、电磁阀、手动截止阀等；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3</w:t>
      </w:r>
      <w:r w:rsidRPr="001B4391">
        <w:rPr>
          <w:rFonts w:ascii="仿宋_GB2312" w:eastAsia="仿宋_GB2312" w:hAnsi="宋体" w:hint="eastAsia"/>
          <w:bCs/>
          <w:sz w:val="28"/>
          <w:szCs w:val="28"/>
        </w:rPr>
        <w:t>、测量设备：气流流量计、压力变送器、压力表；</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sz w:val="28"/>
          <w:szCs w:val="28"/>
        </w:rPr>
        <w:t>4</w:t>
      </w:r>
      <w:r w:rsidRPr="001B4391">
        <w:rPr>
          <w:rFonts w:ascii="仿宋_GB2312" w:eastAsia="仿宋_GB2312" w:hAnsi="宋体" w:hint="eastAsia"/>
          <w:bCs/>
          <w:sz w:val="28"/>
          <w:szCs w:val="28"/>
        </w:rPr>
        <w:t>、控制设备：数字量输入输出模块、模拟量输入输出模块、控制器、上位机、控制柜、伺服器、继电器、电源、通讯设备以及显示仪表等。</w:t>
      </w:r>
    </w:p>
    <w:p w:rsidR="009220E2" w:rsidRPr="00DF3DE1" w:rsidRDefault="009220E2" w:rsidP="00281C55">
      <w:pPr>
        <w:pStyle w:val="3"/>
        <w:spacing w:line="360" w:lineRule="auto"/>
        <w:rPr>
          <w:rFonts w:ascii="仿宋_GB2312" w:eastAsia="仿宋_GB2312"/>
          <w:b/>
          <w:sz w:val="28"/>
          <w:szCs w:val="28"/>
        </w:rPr>
      </w:pPr>
      <w:bookmarkStart w:id="417" w:name="_Toc46155293"/>
      <w:r w:rsidRPr="00DF3DE1">
        <w:rPr>
          <w:rFonts w:ascii="仿宋_GB2312" w:eastAsia="仿宋_GB2312" w:hint="eastAsia"/>
          <w:b/>
          <w:sz w:val="28"/>
          <w:szCs w:val="28"/>
        </w:rPr>
        <w:lastRenderedPageBreak/>
        <w:t>工作原理</w:t>
      </w:r>
      <w:bookmarkEnd w:id="417"/>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试验过程中总压主要取决于喷管结构尺寸和电、气参数，而喷管尺寸调整需要改动设备。试验过程中只能通过调节电、气参数来调整流场参数。在阀门前后压差基本固定的情况下，通过控制最小截面来控制通过阀门的气体流量，为等离子体发生器提供气体工作介质。</w:t>
      </w:r>
    </w:p>
    <w:p w:rsidR="009220E2" w:rsidRPr="00DF3DE1" w:rsidRDefault="009220E2" w:rsidP="00281C55">
      <w:pPr>
        <w:pStyle w:val="3"/>
        <w:spacing w:line="360" w:lineRule="auto"/>
        <w:rPr>
          <w:rFonts w:ascii="仿宋_GB2312" w:eastAsia="仿宋_GB2312"/>
          <w:b/>
          <w:sz w:val="28"/>
          <w:szCs w:val="28"/>
        </w:rPr>
      </w:pPr>
      <w:bookmarkStart w:id="418" w:name="_Toc46155294"/>
      <w:r w:rsidRPr="00DF3DE1">
        <w:rPr>
          <w:rFonts w:ascii="仿宋_GB2312" w:eastAsia="仿宋_GB2312" w:hint="eastAsia"/>
          <w:b/>
          <w:sz w:val="28"/>
          <w:szCs w:val="28"/>
        </w:rPr>
        <w:t>故障</w:t>
      </w:r>
      <w:bookmarkEnd w:id="418"/>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4.2.6.1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：截流阀故障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12"/>
          <w:attr w:name="Year" w:val="2013"/>
        </w:smartTagPr>
        <w:r w:rsidR="009220E2" w:rsidRPr="001B4391">
          <w:rPr>
            <w:rFonts w:ascii="仿宋_GB2312" w:eastAsia="仿宋_GB2312" w:hAnsi="宋体"/>
            <w:bCs/>
            <w:sz w:val="28"/>
            <w:szCs w:val="28"/>
          </w:rPr>
          <w:t>2013</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12</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16</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：张军</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：当班人员在试验过程中发现供气系统截流阀的开度不停跳动，等离子体发生器压力无法稳定保持，采取紧急停车措施。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：后经检查，发现截流阀控制器件动作故障。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：长</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使用后，截流阀控制器件发生老化，导致器件动作故障。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：对截流阀进行更换后恢复。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：真空系统开启前检查截流阀工作情况，查看开度信号是否正常，若出现问题及时处理。</w:t>
      </w:r>
    </w:p>
    <w:p w:rsidR="009220E2" w:rsidRPr="00CA1EA0" w:rsidRDefault="00BF4BDE" w:rsidP="00281C55">
      <w:pPr>
        <w:pStyle w:val="2"/>
        <w:spacing w:line="360" w:lineRule="auto"/>
        <w:rPr>
          <w:rFonts w:ascii="楷体_GB2312" w:eastAsia="楷体_GB2312" w:hAnsi="楷体"/>
        </w:rPr>
      </w:pPr>
      <w:bookmarkStart w:id="419" w:name="_Toc46155295"/>
      <w:r>
        <w:rPr>
          <w:rFonts w:ascii="楷体_GB2312" w:eastAsia="楷体_GB2312" w:hAnsi="楷体" w:hint="eastAsia"/>
        </w:rPr>
        <w:t>4.</w:t>
      </w:r>
      <w:r w:rsidR="009220E2" w:rsidRPr="00CA1EA0">
        <w:rPr>
          <w:rFonts w:ascii="楷体_GB2312" w:eastAsia="楷体_GB2312" w:hAnsi="楷体" w:hint="eastAsia"/>
        </w:rPr>
        <w:t>2</w:t>
      </w:r>
      <w:r w:rsidR="009220E2" w:rsidRPr="00CA1EA0">
        <w:rPr>
          <w:rFonts w:ascii="楷体_GB2312" w:eastAsia="楷体_GB2312" w:hAnsi="楷体"/>
        </w:rPr>
        <w:t>.7</w:t>
      </w:r>
      <w:r w:rsidR="00A62AE3">
        <w:rPr>
          <w:rFonts w:ascii="楷体_GB2312" w:eastAsia="楷体_GB2312" w:hAnsi="楷体" w:hint="eastAsia"/>
        </w:rPr>
        <w:t xml:space="preserve"> </w:t>
      </w:r>
      <w:r w:rsidR="009220E2" w:rsidRPr="00CA1EA0">
        <w:rPr>
          <w:rFonts w:ascii="楷体_GB2312" w:eastAsia="楷体_GB2312" w:hAnsi="楷体" w:hint="eastAsia"/>
        </w:rPr>
        <w:t>供水系统</w:t>
      </w:r>
      <w:bookmarkEnd w:id="419"/>
    </w:p>
    <w:p w:rsidR="009220E2" w:rsidRPr="00DF3DE1" w:rsidRDefault="009220E2" w:rsidP="00281C55">
      <w:pPr>
        <w:pStyle w:val="3"/>
        <w:spacing w:line="360" w:lineRule="auto"/>
        <w:rPr>
          <w:rFonts w:ascii="仿宋_GB2312" w:eastAsia="仿宋_GB2312"/>
          <w:b/>
          <w:sz w:val="28"/>
          <w:szCs w:val="28"/>
        </w:rPr>
      </w:pPr>
      <w:bookmarkStart w:id="420" w:name="_Toc46155296"/>
      <w:r w:rsidRPr="00DF3DE1">
        <w:rPr>
          <w:rFonts w:ascii="仿宋_GB2312" w:eastAsia="仿宋_GB2312" w:hint="eastAsia"/>
          <w:b/>
          <w:sz w:val="28"/>
          <w:szCs w:val="28"/>
        </w:rPr>
        <w:t>组成</w:t>
      </w:r>
      <w:bookmarkEnd w:id="420"/>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供水系统主要由水池、水路管道、水泵、阀门、压力传感器、供水控制系统组成。</w:t>
      </w:r>
    </w:p>
    <w:p w:rsidR="009220E2" w:rsidRPr="00DF3DE1" w:rsidRDefault="009220E2" w:rsidP="00281C55">
      <w:pPr>
        <w:pStyle w:val="3"/>
        <w:spacing w:line="360" w:lineRule="auto"/>
        <w:rPr>
          <w:rFonts w:ascii="仿宋_GB2312" w:eastAsia="仿宋_GB2312"/>
          <w:b/>
          <w:sz w:val="28"/>
          <w:szCs w:val="28"/>
        </w:rPr>
      </w:pPr>
      <w:bookmarkStart w:id="421" w:name="_Toc46155297"/>
      <w:r w:rsidRPr="00DF3DE1">
        <w:rPr>
          <w:rFonts w:ascii="仿宋_GB2312" w:eastAsia="仿宋_GB2312" w:hint="eastAsia"/>
          <w:b/>
          <w:sz w:val="28"/>
          <w:szCs w:val="28"/>
        </w:rPr>
        <w:t>工作原理</w:t>
      </w:r>
      <w:bookmarkEnd w:id="421"/>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通过水泵将水池中的水泵送至各个系统，调节阀门控制不同管道水压，使用后的水流回水池循环。</w:t>
      </w:r>
    </w:p>
    <w:p w:rsidR="009220E2" w:rsidRPr="00DF3DE1" w:rsidRDefault="009220E2" w:rsidP="00281C55">
      <w:pPr>
        <w:pStyle w:val="3"/>
        <w:spacing w:line="360" w:lineRule="auto"/>
        <w:rPr>
          <w:rFonts w:ascii="仿宋_GB2312" w:eastAsia="仿宋_GB2312"/>
          <w:b/>
          <w:sz w:val="28"/>
          <w:szCs w:val="28"/>
        </w:rPr>
      </w:pPr>
      <w:bookmarkStart w:id="422" w:name="_Toc46155298"/>
      <w:r w:rsidRPr="00DF3DE1">
        <w:rPr>
          <w:rFonts w:ascii="仿宋_GB2312" w:eastAsia="仿宋_GB2312" w:hint="eastAsia"/>
          <w:b/>
          <w:sz w:val="28"/>
          <w:szCs w:val="28"/>
        </w:rPr>
        <w:lastRenderedPageBreak/>
        <w:t>故障</w:t>
      </w:r>
      <w:bookmarkEnd w:id="422"/>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4.2.7.1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：清水离心泵故障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03"/>
          <w:attr w:name="Year" w:val="2020"/>
        </w:smartTagPr>
        <w:r w:rsidR="009220E2" w:rsidRPr="001B4391">
          <w:rPr>
            <w:rFonts w:ascii="仿宋_GB2312" w:eastAsia="仿宋_GB2312" w:hAnsi="宋体"/>
            <w:bCs/>
            <w:sz w:val="28"/>
            <w:szCs w:val="28"/>
          </w:rPr>
          <w:t>2020</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03</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25</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：罗杰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：当班人员在运行过程中发现一台清水离心泵运行状态下声音异常，采取停车措施。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：停车后单独给清水离心泵上电，发现异常声音来自叶轮部分，拆开清水离心泵检查后发现叶轮和泵体刮擦严重，最后综合判断是轴承出现磨损，导致运行过程中叶轮发生章动与泵体刮擦。</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：清水离心泵接近使用寿命，轴承磨损严重，导致运行过程中叶轮发生章动与泵体刮擦。</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：对清水离心泵进行更换后修复。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：每次开启供水系统后检查清水离心泵工作情况，若出现异常声响，及时安排处理排查故障。</w:t>
      </w:r>
    </w:p>
    <w:p w:rsidR="009220E2" w:rsidRPr="00CA1EA0" w:rsidRDefault="00BF4BDE" w:rsidP="00281C55">
      <w:pPr>
        <w:pStyle w:val="2"/>
        <w:spacing w:line="360" w:lineRule="auto"/>
        <w:rPr>
          <w:rFonts w:ascii="楷体_GB2312" w:eastAsia="楷体_GB2312" w:hAnsi="楷体"/>
        </w:rPr>
      </w:pPr>
      <w:bookmarkStart w:id="423" w:name="_Toc46155299"/>
      <w:r>
        <w:rPr>
          <w:rFonts w:ascii="楷体_GB2312" w:eastAsia="楷体_GB2312" w:hAnsi="楷体" w:hint="eastAsia"/>
        </w:rPr>
        <w:t>4.</w:t>
      </w:r>
      <w:r w:rsidR="009220E2" w:rsidRPr="00CA1EA0">
        <w:rPr>
          <w:rFonts w:ascii="楷体_GB2312" w:eastAsia="楷体_GB2312" w:hAnsi="楷体" w:hint="eastAsia"/>
        </w:rPr>
        <w:t>2</w:t>
      </w:r>
      <w:r w:rsidR="009220E2" w:rsidRPr="00CA1EA0">
        <w:rPr>
          <w:rFonts w:ascii="楷体_GB2312" w:eastAsia="楷体_GB2312" w:hAnsi="楷体"/>
        </w:rPr>
        <w:t>.8</w:t>
      </w:r>
      <w:r w:rsidR="00A62AE3">
        <w:rPr>
          <w:rFonts w:ascii="楷体_GB2312" w:eastAsia="楷体_GB2312" w:hAnsi="楷体" w:hint="eastAsia"/>
        </w:rPr>
        <w:t xml:space="preserve"> </w:t>
      </w:r>
      <w:r w:rsidR="009220E2" w:rsidRPr="00CA1EA0">
        <w:rPr>
          <w:rFonts w:ascii="楷体_GB2312" w:eastAsia="楷体_GB2312" w:hAnsi="楷体" w:hint="eastAsia"/>
        </w:rPr>
        <w:t>监控系统</w:t>
      </w:r>
      <w:bookmarkEnd w:id="423"/>
    </w:p>
    <w:p w:rsidR="009220E2" w:rsidRPr="00DF3DE1" w:rsidRDefault="009220E2" w:rsidP="00281C55">
      <w:pPr>
        <w:pStyle w:val="3"/>
        <w:spacing w:line="360" w:lineRule="auto"/>
        <w:rPr>
          <w:rFonts w:ascii="仿宋_GB2312" w:eastAsia="仿宋_GB2312"/>
          <w:b/>
          <w:sz w:val="28"/>
          <w:szCs w:val="28"/>
        </w:rPr>
      </w:pPr>
      <w:bookmarkStart w:id="424" w:name="_Toc46155300"/>
      <w:r w:rsidRPr="00DF3DE1">
        <w:rPr>
          <w:rFonts w:ascii="仿宋_GB2312" w:eastAsia="仿宋_GB2312" w:hint="eastAsia"/>
          <w:b/>
          <w:sz w:val="28"/>
          <w:szCs w:val="28"/>
        </w:rPr>
        <w:t>组成</w:t>
      </w:r>
      <w:bookmarkEnd w:id="424"/>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监控系统主要包括接线盒、采集器、显示大屏、计算机和控制软件五部分。</w:t>
      </w:r>
    </w:p>
    <w:p w:rsidR="009220E2" w:rsidRPr="00DF3DE1" w:rsidRDefault="009220E2" w:rsidP="00281C55">
      <w:pPr>
        <w:pStyle w:val="3"/>
        <w:spacing w:line="360" w:lineRule="auto"/>
        <w:rPr>
          <w:rFonts w:ascii="仿宋_GB2312" w:eastAsia="仿宋_GB2312"/>
          <w:b/>
          <w:sz w:val="28"/>
          <w:szCs w:val="28"/>
        </w:rPr>
      </w:pPr>
      <w:bookmarkStart w:id="425" w:name="_Toc46155301"/>
      <w:r w:rsidRPr="00DF3DE1">
        <w:rPr>
          <w:rFonts w:ascii="仿宋_GB2312" w:eastAsia="仿宋_GB2312" w:hint="eastAsia"/>
          <w:b/>
          <w:sz w:val="28"/>
          <w:szCs w:val="28"/>
        </w:rPr>
        <w:t>工作原理</w:t>
      </w:r>
      <w:bookmarkEnd w:id="425"/>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录像机拍摄图像通过网口传输至视频图像处理器，经控制系统处理后显示到大屏。</w:t>
      </w:r>
    </w:p>
    <w:p w:rsidR="009220E2" w:rsidRPr="00DF3DE1" w:rsidRDefault="009220E2" w:rsidP="00281C55">
      <w:pPr>
        <w:pStyle w:val="3"/>
        <w:spacing w:line="360" w:lineRule="auto"/>
        <w:rPr>
          <w:rFonts w:ascii="仿宋_GB2312" w:eastAsia="仿宋_GB2312"/>
          <w:b/>
          <w:sz w:val="28"/>
          <w:szCs w:val="28"/>
        </w:rPr>
      </w:pPr>
      <w:bookmarkStart w:id="426" w:name="_Toc46155302"/>
      <w:r w:rsidRPr="00DF3DE1">
        <w:rPr>
          <w:rFonts w:ascii="仿宋_GB2312" w:eastAsia="仿宋_GB2312" w:hint="eastAsia"/>
          <w:b/>
          <w:sz w:val="28"/>
          <w:szCs w:val="28"/>
        </w:rPr>
        <w:t>故障</w:t>
      </w:r>
      <w:bookmarkEnd w:id="426"/>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4.2.8.1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：监控控制软件无法连接服务器</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0"/>
          <w:attr w:name="Month" w:val="11"/>
          <w:attr w:name="Year" w:val="2017"/>
        </w:smartTagPr>
        <w:r w:rsidR="009220E2" w:rsidRPr="001B4391">
          <w:rPr>
            <w:rFonts w:ascii="仿宋_GB2312" w:eastAsia="仿宋_GB2312" w:hAnsi="宋体"/>
            <w:bCs/>
            <w:sz w:val="28"/>
            <w:szCs w:val="28"/>
          </w:rPr>
          <w:t>2017</w:t>
        </w:r>
        <w:r w:rsidR="009220E2" w:rsidRPr="001B4391">
          <w:rPr>
            <w:rFonts w:ascii="仿宋_GB2312" w:eastAsia="仿宋_GB2312" w:hAnsi="宋体" w:hint="eastAsia"/>
            <w:bCs/>
            <w:sz w:val="28"/>
            <w:szCs w:val="28"/>
          </w:rPr>
          <w:t>年</w:t>
        </w:r>
        <w:r w:rsidR="009220E2" w:rsidRPr="001B4391">
          <w:rPr>
            <w:rFonts w:ascii="仿宋_GB2312" w:eastAsia="仿宋_GB2312" w:hAnsi="宋体"/>
            <w:bCs/>
            <w:sz w:val="28"/>
            <w:szCs w:val="28"/>
          </w:rPr>
          <w:t>11</w:t>
        </w:r>
        <w:r w:rsidR="009220E2" w:rsidRPr="001B4391">
          <w:rPr>
            <w:rFonts w:ascii="仿宋_GB2312" w:eastAsia="仿宋_GB2312" w:hAnsi="宋体" w:hint="eastAsia"/>
            <w:bCs/>
            <w:sz w:val="28"/>
            <w:szCs w:val="28"/>
          </w:rPr>
          <w:t>月</w:t>
        </w:r>
        <w:r w:rsidR="009220E2" w:rsidRPr="001B4391">
          <w:rPr>
            <w:rFonts w:ascii="仿宋_GB2312" w:eastAsia="仿宋_GB2312" w:hAnsi="宋体"/>
            <w:bCs/>
            <w:sz w:val="28"/>
            <w:szCs w:val="28"/>
          </w:rPr>
          <w:t>20</w:t>
        </w:r>
        <w:r w:rsidR="009220E2" w:rsidRPr="001B4391">
          <w:rPr>
            <w:rFonts w:ascii="仿宋_GB2312" w:eastAsia="仿宋_GB2312" w:hAnsi="宋体" w:hint="eastAsia"/>
            <w:bCs/>
            <w:sz w:val="28"/>
            <w:szCs w:val="28"/>
          </w:rPr>
          <w:t>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：杨敏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：当班人员在试验间发现控制软件无法控制录像机动作，上位机控制画面不显示。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9220E2" w:rsidRPr="001B4391">
        <w:rPr>
          <w:rFonts w:ascii="仿宋_GB2312" w:eastAsia="仿宋_GB2312" w:hAnsi="宋体" w:hint="eastAsia"/>
          <w:bCs/>
          <w:sz w:val="28"/>
          <w:szCs w:val="28"/>
        </w:rPr>
        <w:t>：后经检查，控制软件无法连接到服务器，网卡无法被发现。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：网卡连接中断，无法恢复。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：重启系统后连接到服务器恢复正常。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：开始试验前检查监控系统控制软件控制能力，若无法连接，重启电脑恢复上位机控制能力。</w:t>
      </w:r>
    </w:p>
    <w:p w:rsidR="009220E2" w:rsidRPr="006C5E49" w:rsidRDefault="00BF4BDE" w:rsidP="00281C55">
      <w:pPr>
        <w:pStyle w:val="1"/>
        <w:spacing w:before="200" w:after="0" w:line="360" w:lineRule="auto"/>
        <w:rPr>
          <w:rFonts w:ascii="黑体" w:eastAsia="黑体" w:hAnsi="黑体"/>
          <w:b w:val="0"/>
        </w:rPr>
      </w:pPr>
      <w:bookmarkStart w:id="427" w:name="_Toc46155303"/>
      <w:r>
        <w:rPr>
          <w:rFonts w:ascii="黑体" w:eastAsia="黑体" w:hAnsi="黑体" w:hint="eastAsia"/>
          <w:b w:val="0"/>
        </w:rPr>
        <w:t>4.3</w:t>
      </w:r>
      <w:r w:rsidR="009220E2" w:rsidRPr="006C5E49">
        <w:rPr>
          <w:rFonts w:ascii="黑体" w:eastAsia="黑体" w:hAnsi="黑体" w:hint="eastAsia"/>
          <w:b w:val="0"/>
        </w:rPr>
        <w:t>电弧加热器</w:t>
      </w:r>
      <w:bookmarkEnd w:id="427"/>
    </w:p>
    <w:p w:rsidR="009220E2" w:rsidRPr="00CA1EA0" w:rsidRDefault="00BF4BDE" w:rsidP="00281C55">
      <w:pPr>
        <w:pStyle w:val="2"/>
        <w:spacing w:line="360" w:lineRule="auto"/>
        <w:rPr>
          <w:rFonts w:ascii="楷体_GB2312" w:eastAsia="楷体_GB2312" w:hAnsi="楷体"/>
        </w:rPr>
      </w:pPr>
      <w:bookmarkStart w:id="428" w:name="_Toc46155304"/>
      <w:r>
        <w:rPr>
          <w:rFonts w:ascii="楷体_GB2312" w:eastAsia="楷体_GB2312" w:hAnsi="楷体" w:hint="eastAsia"/>
        </w:rPr>
        <w:t>4.</w:t>
      </w:r>
      <w:r w:rsidR="009220E2" w:rsidRPr="00CA1EA0">
        <w:rPr>
          <w:rFonts w:ascii="楷体_GB2312" w:eastAsia="楷体_GB2312" w:hAnsi="楷体" w:hint="eastAsia"/>
        </w:rPr>
        <w:t>3.1 加热器本体</w:t>
      </w:r>
      <w:bookmarkEnd w:id="428"/>
    </w:p>
    <w:p w:rsidR="009220E2" w:rsidRPr="00DF3DE1" w:rsidRDefault="009220E2" w:rsidP="00281C55">
      <w:pPr>
        <w:pStyle w:val="3"/>
        <w:spacing w:line="360" w:lineRule="auto"/>
        <w:rPr>
          <w:rFonts w:ascii="仿宋_GB2312" w:eastAsia="仿宋_GB2312"/>
          <w:b/>
          <w:sz w:val="28"/>
          <w:szCs w:val="28"/>
        </w:rPr>
      </w:pPr>
      <w:bookmarkStart w:id="429" w:name="_Toc46155305"/>
      <w:r w:rsidRPr="00DF3DE1">
        <w:rPr>
          <w:rFonts w:ascii="仿宋_GB2312" w:eastAsia="仿宋_GB2312" w:hint="eastAsia"/>
          <w:b/>
          <w:sz w:val="28"/>
          <w:szCs w:val="28"/>
        </w:rPr>
        <w:t>组成</w:t>
      </w:r>
      <w:bookmarkEnd w:id="429"/>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加热器本体包含压缩片、进气环、绝缘密封件、电极、喷管、混合室、水管、气管以及连接电缆。</w:t>
      </w:r>
    </w:p>
    <w:p w:rsidR="009220E2" w:rsidRPr="00DF3DE1" w:rsidRDefault="009220E2" w:rsidP="00281C55">
      <w:pPr>
        <w:pStyle w:val="3"/>
        <w:spacing w:line="360" w:lineRule="auto"/>
        <w:rPr>
          <w:rFonts w:ascii="仿宋_GB2312" w:eastAsia="仿宋_GB2312"/>
          <w:b/>
          <w:sz w:val="28"/>
          <w:szCs w:val="28"/>
        </w:rPr>
      </w:pPr>
      <w:bookmarkStart w:id="430" w:name="_Toc46155306"/>
      <w:r w:rsidRPr="00DF3DE1">
        <w:rPr>
          <w:rFonts w:ascii="仿宋_GB2312" w:eastAsia="仿宋_GB2312" w:hint="eastAsia"/>
          <w:b/>
          <w:sz w:val="28"/>
          <w:szCs w:val="28"/>
        </w:rPr>
        <w:t>工作原理</w:t>
      </w:r>
      <w:bookmarkEnd w:id="430"/>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连接电缆两端分别连接电弧加热器电极和电气平台母排，靠近喷管出口一侧为前电极，尾部为后电极，前电极接地，后电极为负高压，电流方向为前电极至后电极；电弧加热器中间有快开连接电缆（靠近后电极为一级快开），主要用于启弧，流场建立后为断路状态；试验时，前后电极及电离气流组成回路，将电弧加热器内部空气加热，形成试验所需高温气流，流经喉道、喷管后作用于模型上。</w:t>
      </w:r>
    </w:p>
    <w:p w:rsidR="009220E2" w:rsidRPr="00DF3DE1" w:rsidRDefault="009220E2" w:rsidP="00281C55">
      <w:pPr>
        <w:pStyle w:val="3"/>
        <w:spacing w:line="360" w:lineRule="auto"/>
        <w:rPr>
          <w:rFonts w:ascii="仿宋_GB2312" w:eastAsia="仿宋_GB2312"/>
          <w:b/>
          <w:sz w:val="28"/>
          <w:szCs w:val="28"/>
        </w:rPr>
      </w:pPr>
      <w:bookmarkStart w:id="431" w:name="_Toc46155307"/>
      <w:r w:rsidRPr="00DF3DE1">
        <w:rPr>
          <w:rFonts w:ascii="仿宋_GB2312" w:eastAsia="仿宋_GB2312" w:hint="eastAsia"/>
          <w:b/>
          <w:sz w:val="28"/>
          <w:szCs w:val="28"/>
        </w:rPr>
        <w:t>故障</w:t>
      </w:r>
      <w:bookmarkEnd w:id="431"/>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4.3.1.1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：压缩片(法兰片)漏水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2"/>
          <w:attr w:name="Month" w:val="04"/>
          <w:attr w:name="Year" w:val="2017"/>
        </w:smartTagPr>
        <w:r w:rsidR="009220E2" w:rsidRPr="001B4391">
          <w:rPr>
            <w:rFonts w:ascii="仿宋_GB2312" w:eastAsia="仿宋_GB2312" w:hAnsi="宋体" w:hint="eastAsia"/>
            <w:bCs/>
            <w:sz w:val="28"/>
            <w:szCs w:val="28"/>
          </w:rPr>
          <w:t>2017年04月22日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：淳玮阳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：运行人员在通水时检查加热器，通过手电筒照射，发现内部有漏水现象。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：使用万用表将量程调至200KΩ档位，测量加热器压</w:t>
      </w:r>
      <w:r w:rsidR="009220E2" w:rsidRPr="001B4391">
        <w:rPr>
          <w:rFonts w:ascii="仿宋_GB2312" w:eastAsia="仿宋_GB2312" w:hAnsi="宋体" w:hint="eastAsia"/>
          <w:bCs/>
          <w:sz w:val="28"/>
          <w:szCs w:val="28"/>
        </w:rPr>
        <w:lastRenderedPageBreak/>
        <w:t>缩片间电阻值，发现有相邻几片压缩片间阻值较小，确认为漏水，初步定位漏水压缩片。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较长，热应力将焊缝拉裂导致漏水。2、压缩片间有氧化物，导致试验中压缩片间放电，将压缩片放电位置烧坏。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：更换漏水压缩片。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：每次试验完成后，应当及时检查加热器，检查压缩片之间有无导通情况，检查加热器内部有无漏水情况，若出现相应情况及时汇报处理，避免加热器发生二次伤害！</w:t>
      </w:r>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4.3.1.2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：电极漏水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5"/>
          <w:attr w:name="Year" w:val="2017"/>
        </w:smartTagPr>
        <w:r w:rsidR="009220E2" w:rsidRPr="001B4391">
          <w:rPr>
            <w:rFonts w:ascii="仿宋_GB2312" w:eastAsia="仿宋_GB2312" w:hAnsi="宋体" w:hint="eastAsia"/>
            <w:bCs/>
            <w:sz w:val="28"/>
            <w:szCs w:val="28"/>
          </w:rPr>
          <w:t>2017年05月10日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：淳玮阳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：运行人员在通水时检查加热器，通过手电筒照射，发现电极断面凹槽处有漏水现象。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：使用钢板尺测量漏水处位置，初步定位为电极漏水。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w:t>
      </w:r>
      <w:r w:rsidR="009220E2" w:rsidRPr="00DF3DE1">
        <w:rPr>
          <w:rFonts w:ascii="仿宋_GB2312" w:eastAsia="仿宋_GB2312" w:hAnsi="宋体" w:hint="eastAsia"/>
          <w:bCs/>
          <w:sz w:val="28"/>
          <w:szCs w:val="28"/>
        </w:rPr>
        <w:t>使用</w:t>
      </w:r>
      <w:r w:rsidR="00E06643" w:rsidRPr="00DF3DE1">
        <w:rPr>
          <w:rFonts w:ascii="仿宋_GB2312" w:eastAsia="仿宋_GB2312" w:hAnsi="宋体" w:hint="eastAsia"/>
          <w:bCs/>
          <w:sz w:val="28"/>
          <w:szCs w:val="28"/>
        </w:rPr>
        <w:t>时间</w:t>
      </w:r>
      <w:r w:rsidR="009220E2" w:rsidRPr="00DF3DE1">
        <w:rPr>
          <w:rFonts w:ascii="仿宋_GB2312" w:eastAsia="仿宋_GB2312" w:hAnsi="宋体" w:hint="eastAsia"/>
          <w:bCs/>
          <w:sz w:val="28"/>
          <w:szCs w:val="28"/>
        </w:rPr>
        <w:t>较长，热应力使得电极密封位置发生形变，导致漏水。2、电极使用</w:t>
      </w:r>
      <w:r w:rsidR="00E06643" w:rsidRPr="00DF3DE1">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较长，烧蚀量较大，电极烧穿导致漏水。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：更换电极内壳。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：由于加热器</w:t>
      </w:r>
      <w:r w:rsidR="009220E2" w:rsidRPr="00DF3DE1">
        <w:rPr>
          <w:rFonts w:ascii="仿宋_GB2312" w:eastAsia="仿宋_GB2312" w:hAnsi="宋体" w:hint="eastAsia"/>
          <w:bCs/>
          <w:sz w:val="28"/>
          <w:szCs w:val="28"/>
        </w:rPr>
        <w:t>长</w:t>
      </w:r>
      <w:r w:rsidR="00E06643" w:rsidRPr="00DF3DE1">
        <w:rPr>
          <w:rFonts w:ascii="仿宋_GB2312" w:eastAsia="仿宋_GB2312" w:hAnsi="宋体" w:hint="eastAsia"/>
          <w:bCs/>
          <w:sz w:val="28"/>
          <w:szCs w:val="28"/>
        </w:rPr>
        <w:t>时间</w:t>
      </w:r>
      <w:r w:rsidR="009220E2" w:rsidRPr="00DF3DE1">
        <w:rPr>
          <w:rFonts w:ascii="仿宋_GB2312" w:eastAsia="仿宋_GB2312" w:hAnsi="宋体" w:hint="eastAsia"/>
          <w:bCs/>
          <w:sz w:val="28"/>
          <w:szCs w:val="28"/>
        </w:rPr>
        <w:t>工作,加</w:t>
      </w:r>
      <w:r w:rsidR="009220E2" w:rsidRPr="001B4391">
        <w:rPr>
          <w:rFonts w:ascii="仿宋_GB2312" w:eastAsia="仿宋_GB2312" w:hAnsi="宋体" w:hint="eastAsia"/>
          <w:bCs/>
          <w:sz w:val="28"/>
          <w:szCs w:val="28"/>
        </w:rPr>
        <w:t>热器前后电极均会出现不同程度的烧蚀,为避免烧蚀过度导致加热器漏水,保护加热器安全,烧蚀量达到2/3时,就应该立即更换被烧蚀的电极内壳。</w:t>
      </w:r>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4.3.1.3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：水管漏水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06"/>
          <w:attr w:name="Year" w:val="2019"/>
        </w:smartTagPr>
        <w:r w:rsidR="009220E2" w:rsidRPr="001B4391">
          <w:rPr>
            <w:rFonts w:ascii="仿宋_GB2312" w:eastAsia="仿宋_GB2312" w:hAnsi="宋体" w:hint="eastAsia"/>
            <w:bCs/>
            <w:sz w:val="28"/>
            <w:szCs w:val="28"/>
          </w:rPr>
          <w:t>2019年06月03日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：淳玮阳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：运行人员在试水时检查加热器，通过手电筒照射，发现水管接头处有漏水现象。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9220E2" w:rsidRPr="001B4391">
        <w:rPr>
          <w:rFonts w:ascii="仿宋_GB2312" w:eastAsia="仿宋_GB2312" w:hAnsi="宋体" w:hint="eastAsia"/>
          <w:bCs/>
          <w:sz w:val="28"/>
          <w:szCs w:val="28"/>
        </w:rPr>
        <w:t>：加热器组装完成后需要试水，已确保冷却系统正常，试水时，通常缓慢升压，压力达到1MPa左右时，逐个检查压缩片进出水管，发现水管接头处有漏水现象。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较长，水管出现老化、皲裂，导致漏水。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：更换漏水水管。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：1、每次试验完成后，应当及时检查加热器，检查压缩片进出水管有无漏水情况，若出现相应情况及时汇报处理。2、尽量避免水管有较大程度的弯折，减少水管老化后导致的皲裂。</w:t>
      </w:r>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4.3.1.4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：混合室漏水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7"/>
          <w:attr w:name="Month" w:val="08"/>
          <w:attr w:name="Year" w:val="2017"/>
        </w:smartTagPr>
        <w:r w:rsidR="009220E2" w:rsidRPr="001B4391">
          <w:rPr>
            <w:rFonts w:ascii="仿宋_GB2312" w:eastAsia="仿宋_GB2312" w:hAnsi="宋体" w:hint="eastAsia"/>
            <w:bCs/>
            <w:sz w:val="28"/>
            <w:szCs w:val="28"/>
          </w:rPr>
          <w:t>2017年08月17日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：淳炜阳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：运行人员在试水时检查加热器，通过手电筒照射，发现混合式与喷管连接处有渗水现象。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：加热器组装完成后需要试水，以确保冷却系统正常，试水时，通常缓慢升压，压力达到3MPa左右时，逐个检查各部件可靠性及密封性，发现混合式与喷管连接处有渗水现象。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较长，O型密封圈出现老化、皲裂，密封性失效导致漏水。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：更换O型密封圈。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：1、每次试验完成后，应当及时检查加热器，检查检查各部件连接可靠性及有无漏水情况，若出现相应情况及时汇报处理。2、更换硅橡胶O型密封圈，硅橡胶密封圈柔性更好，不易发生密封圈皲裂。</w:t>
      </w:r>
    </w:p>
    <w:p w:rsidR="009220E2" w:rsidRPr="001B4391" w:rsidRDefault="00BF4BDE"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4.3.1.5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：气密性试验漏气</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9"/>
          <w:attr w:name="Year" w:val="2017"/>
        </w:smartTagPr>
        <w:r w:rsidR="009220E2" w:rsidRPr="001B4391">
          <w:rPr>
            <w:rFonts w:ascii="仿宋_GB2312" w:eastAsia="仿宋_GB2312" w:hAnsi="宋体" w:hint="eastAsia"/>
            <w:bCs/>
            <w:sz w:val="28"/>
            <w:szCs w:val="28"/>
          </w:rPr>
          <w:t>2017年09月10日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：淳炜阳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：设备安装人员在加热器组装完成后做气密性密</w:t>
      </w:r>
      <w:r w:rsidR="009220E2" w:rsidRPr="001B4391">
        <w:rPr>
          <w:rFonts w:ascii="仿宋_GB2312" w:eastAsia="仿宋_GB2312" w:hAnsi="宋体" w:hint="eastAsia"/>
          <w:bCs/>
          <w:sz w:val="28"/>
          <w:szCs w:val="28"/>
        </w:rPr>
        <w:lastRenderedPageBreak/>
        <w:t>封试验，通知供气人员缓慢升压，压力达到3MPa左右时，逐个检查压缩片间、盲板、气管连接处及其各部件的密封性情况，压缩片之间及其可能发生漏气的位置涂抹肥皂水观察是否有气泡出现，发现加热器压缩片之间有漏气情况现象需及时处理。</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：压缩片段之间涂抹肥皂水，发现加热器压缩片之间有漏气现象，定位相邻漏气压缩片位置。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：1、加热器压缩片的O型密封圈或白色绝缘片表面存在灰尘及异物。2、加热器压缩片密封面加工存在缺陷。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：擦拭压缩片上的灰尘及异物并更换压缩片间密封圈，或更换密封面完好的加热器压缩片。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组装加热器片段时首先检查压缩片表面加工是否存在误差，其次保持压缩片、密封圈、白色绝缘片上的洁净度。2、安装人员组装加热器时需保持手掌的清洁，请勿带手套操作。3、密封性试验通过后需用酒精擦拭加热器表面肥皂水涂抹处，防止试验过程中出现打火情况。</w:t>
      </w:r>
    </w:p>
    <w:p w:rsidR="009220E2" w:rsidRPr="00CA1EA0" w:rsidRDefault="00BF4BDE" w:rsidP="00281C55">
      <w:pPr>
        <w:pStyle w:val="2"/>
        <w:spacing w:line="360" w:lineRule="auto"/>
        <w:rPr>
          <w:rFonts w:ascii="楷体_GB2312" w:eastAsia="楷体_GB2312" w:hAnsi="楷体"/>
        </w:rPr>
      </w:pPr>
      <w:bookmarkStart w:id="432" w:name="_Toc46155308"/>
      <w:r>
        <w:rPr>
          <w:rFonts w:ascii="楷体_GB2312" w:eastAsia="楷体_GB2312" w:hAnsi="楷体" w:hint="eastAsia"/>
        </w:rPr>
        <w:t>4.3.2</w:t>
      </w:r>
      <w:r w:rsidR="009220E2" w:rsidRPr="00CA1EA0">
        <w:rPr>
          <w:rFonts w:ascii="楷体_GB2312" w:eastAsia="楷体_GB2312" w:hAnsi="楷体" w:hint="eastAsia"/>
        </w:rPr>
        <w:t>加热器供气系统</w:t>
      </w:r>
      <w:bookmarkEnd w:id="432"/>
    </w:p>
    <w:p w:rsidR="009220E2" w:rsidRPr="005A27A3" w:rsidRDefault="009220E2" w:rsidP="00281C55">
      <w:pPr>
        <w:pStyle w:val="3"/>
        <w:spacing w:line="360" w:lineRule="auto"/>
        <w:rPr>
          <w:rFonts w:ascii="仿宋_GB2312" w:eastAsia="仿宋_GB2312"/>
          <w:b/>
          <w:sz w:val="28"/>
          <w:szCs w:val="28"/>
        </w:rPr>
      </w:pPr>
      <w:bookmarkStart w:id="433" w:name="_Toc46155309"/>
      <w:r w:rsidRPr="005A27A3">
        <w:rPr>
          <w:rFonts w:ascii="仿宋_GB2312" w:eastAsia="仿宋_GB2312" w:hint="eastAsia"/>
          <w:b/>
          <w:sz w:val="28"/>
          <w:szCs w:val="28"/>
        </w:rPr>
        <w:t>组成</w:t>
      </w:r>
      <w:bookmarkEnd w:id="433"/>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供气系统是一个即包含硬件又包含软件的综合性系统，同时它也是机械、控制、测量和流体等多学科交叉融合的系统。系统的硬件主要包括管路设备、阀门设备、测量设备以及控制设备。</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1、管路设备：管道、连接件、过滤器、消音器、文丘里喷嘴等；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2、阀门设备：电动截止阀、气动截止阀、安全阀、手动调节阀、电动调节阀、气动球阀、电磁阀、手动截止阀等；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3、测量设备：气流流量计、压力变送器、压力表；</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4、控制设备：数字量输入输出模块、模拟量输入输出模块、控</w:t>
      </w:r>
      <w:r w:rsidRPr="001B4391">
        <w:rPr>
          <w:rFonts w:ascii="仿宋_GB2312" w:eastAsia="仿宋_GB2312" w:hAnsi="宋体" w:hint="eastAsia"/>
          <w:bCs/>
          <w:sz w:val="28"/>
          <w:szCs w:val="28"/>
        </w:rPr>
        <w:lastRenderedPageBreak/>
        <w:t>制器、上位机、控制柜、伺服器、继电器、电源、通讯设备以及显示仪表等。</w:t>
      </w:r>
    </w:p>
    <w:p w:rsidR="009220E2" w:rsidRPr="005A27A3" w:rsidRDefault="009220E2" w:rsidP="00281C55">
      <w:pPr>
        <w:pStyle w:val="3"/>
        <w:spacing w:line="360" w:lineRule="auto"/>
        <w:rPr>
          <w:rFonts w:ascii="仿宋_GB2312" w:eastAsia="仿宋_GB2312"/>
          <w:b/>
          <w:sz w:val="28"/>
          <w:szCs w:val="28"/>
        </w:rPr>
      </w:pPr>
      <w:bookmarkStart w:id="434" w:name="_Toc46155310"/>
      <w:r w:rsidRPr="005A27A3">
        <w:rPr>
          <w:rFonts w:ascii="仿宋_GB2312" w:eastAsia="仿宋_GB2312" w:hint="eastAsia"/>
          <w:b/>
          <w:sz w:val="28"/>
          <w:szCs w:val="28"/>
        </w:rPr>
        <w:t>工作原理</w:t>
      </w:r>
      <w:bookmarkEnd w:id="434"/>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在开展电弧风洞试验时，为了模拟飞行器表面的热响应，需要控制风洞流场总温、总压和马赫数。其中，马赫数主要取决于喷管的结构尺寸；总温和总压则主要取决于加热器结构尺寸和电、气参数。而喷管和加热器结构尺寸调整都需要改动设备，因此试验过程中只能通过调节加热器的电、气参数来调整流场参数。</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试验前，根据飞行器模型表面参数条件，计算出电弧风洞气流总量（主、辅气流量之和）。其中主、辅气配比目前没有关系式，需要人工根据经验选定。选定好后，将参数传递给人工或者流量调节系统，由其完成试验时压力的稳定。</w:t>
      </w:r>
    </w:p>
    <w:p w:rsidR="009220E2" w:rsidRPr="00BF1CDB" w:rsidRDefault="009220E2" w:rsidP="00281C55">
      <w:pPr>
        <w:spacing w:line="360" w:lineRule="auto"/>
        <w:ind w:firstLineChars="200" w:firstLine="640"/>
        <w:jc w:val="center"/>
        <w:rPr>
          <w:rFonts w:ascii="仿宋_GB2312" w:eastAsia="仿宋_GB2312"/>
          <w:sz w:val="32"/>
          <w:szCs w:val="32"/>
        </w:rPr>
      </w:pPr>
      <w:r>
        <w:rPr>
          <w:rFonts w:ascii="仿宋_GB2312" w:eastAsia="仿宋_GB2312"/>
          <w:noProof/>
          <w:sz w:val="32"/>
          <w:szCs w:val="32"/>
        </w:rPr>
        <w:drawing>
          <wp:inline distT="0" distB="0" distL="0" distR="0" wp14:anchorId="5B02B963" wp14:editId="128EF43E">
            <wp:extent cx="5082540" cy="367855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cstate="print">
                      <a:extLst>
                        <a:ext uri="{28A0092B-C50C-407E-A947-70E740481C1C}">
                          <a14:useLocalDpi xmlns:a14="http://schemas.microsoft.com/office/drawing/2010/main" val="0"/>
                        </a:ext>
                      </a:extLst>
                    </a:blip>
                    <a:srcRect l="8995" t="12035" r="7434" b="2545"/>
                    <a:stretch>
                      <a:fillRect/>
                    </a:stretch>
                  </pic:blipFill>
                  <pic:spPr bwMode="auto">
                    <a:xfrm>
                      <a:off x="0" y="0"/>
                      <a:ext cx="5082540" cy="3678555"/>
                    </a:xfrm>
                    <a:prstGeom prst="rect">
                      <a:avLst/>
                    </a:prstGeom>
                    <a:noFill/>
                    <a:ln>
                      <a:noFill/>
                    </a:ln>
                  </pic:spPr>
                </pic:pic>
              </a:graphicData>
            </a:graphic>
          </wp:inline>
        </w:drawing>
      </w:r>
      <w:r w:rsidRPr="00BF1CDB">
        <w:rPr>
          <w:rFonts w:ascii="仿宋_GB2312" w:eastAsia="仿宋_GB2312" w:hint="eastAsia"/>
          <w:sz w:val="32"/>
          <w:szCs w:val="32"/>
        </w:rPr>
        <w:t>图1  电弧风洞气流调节系统结构示意图</w:t>
      </w:r>
    </w:p>
    <w:p w:rsidR="009220E2" w:rsidRPr="005A27A3" w:rsidRDefault="009220E2" w:rsidP="00281C55">
      <w:pPr>
        <w:pStyle w:val="3"/>
        <w:spacing w:line="360" w:lineRule="auto"/>
        <w:rPr>
          <w:rFonts w:ascii="仿宋_GB2312" w:eastAsia="仿宋_GB2312"/>
          <w:b/>
          <w:sz w:val="28"/>
          <w:szCs w:val="28"/>
        </w:rPr>
      </w:pPr>
      <w:bookmarkStart w:id="435" w:name="_Toc46155311"/>
      <w:r w:rsidRPr="005A27A3">
        <w:rPr>
          <w:rFonts w:ascii="仿宋_GB2312" w:eastAsia="仿宋_GB2312" w:hint="eastAsia"/>
          <w:b/>
          <w:sz w:val="28"/>
          <w:szCs w:val="28"/>
        </w:rPr>
        <w:t>故障</w:t>
      </w:r>
      <w:bookmarkEnd w:id="435"/>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4.3.2.1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：电磁阀密封不严</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06"/>
          <w:attr w:name="Year" w:val="2017"/>
        </w:smartTagPr>
        <w:r w:rsidR="009220E2" w:rsidRPr="001B4391">
          <w:rPr>
            <w:rFonts w:ascii="仿宋_GB2312" w:eastAsia="仿宋_GB2312" w:hAnsi="宋体" w:hint="eastAsia"/>
            <w:bCs/>
            <w:sz w:val="28"/>
            <w:szCs w:val="28"/>
          </w:rPr>
          <w:t>2017年06月16日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：潘自强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：在进行试验前小气准备时，关闭电磁阀，关闭气动阀，打开电动截止阀，管路上压后，有气流通过电池阀管路流向加热器。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开启所在支路的电动截止阀，关闭快速气动阀，关闭电磁阀，关闭电磁阀处手动调节阀，通过阀门间手动调节阀缓慢上压至3MPa时，在加热器喷管出口没有气流。缓慢打开电磁阀处手动调节开度2%左右，加热器喷管出口有明显气流流过。由此判断电磁阀密封性不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：电磁阀的滑阀套与阀</w:t>
      </w:r>
      <w:r w:rsidR="009220E2" w:rsidRPr="005A27A3">
        <w:rPr>
          <w:rFonts w:ascii="仿宋_GB2312" w:eastAsia="仿宋_GB2312" w:hAnsi="宋体" w:hint="eastAsia"/>
          <w:bCs/>
          <w:sz w:val="28"/>
          <w:szCs w:val="28"/>
        </w:rPr>
        <w:t>芯的配合间隙很小一般都是单件装配，当有机械杂质带入或润滑油太少时容易卡住。管道长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未做清洗，连接处透镜垫密封不严，长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气流外流形成冷凝水后通过缝隙进入管道，而管道材料为20#钢，遇水后会形成碳渣、锈渣，这些杂志随气流流动到电磁阀阀芯处，阀芯和碳渣直接接触造成阀</w:t>
      </w:r>
      <w:r w:rsidR="009220E2" w:rsidRPr="001B4391">
        <w:rPr>
          <w:rFonts w:ascii="仿宋_GB2312" w:eastAsia="仿宋_GB2312" w:hAnsi="宋体" w:hint="eastAsia"/>
          <w:bCs/>
          <w:sz w:val="28"/>
          <w:szCs w:val="28"/>
        </w:rPr>
        <w:t>芯门不平。再者密封圈老化，也会导致密封性能下降。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：用钢丝从头部小孔捅入使其弹回。分解电磁阀，用细砂纸轻轻打磨阀芯门，酒精擦拭密封槽更换新密封圈。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：1、定期保养，除尘以防止电磁阀进灰卡死。2、定期更换密封圈。</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4.3.2.2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：气动阀不能正常开启</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3"/>
          <w:attr w:name="Month" w:val="10"/>
          <w:attr w:name="Year" w:val="2018"/>
        </w:smartTagPr>
        <w:r w:rsidR="009220E2" w:rsidRPr="001B4391">
          <w:rPr>
            <w:rFonts w:ascii="仿宋_GB2312" w:eastAsia="仿宋_GB2312" w:hAnsi="宋体" w:hint="eastAsia"/>
            <w:bCs/>
            <w:sz w:val="28"/>
            <w:szCs w:val="28"/>
          </w:rPr>
          <w:t>2018年10月13日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：潘自强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：实验前设备试运行时点击气动阀开启按钮，阀门未打开。</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：拆除执行器，观察执行器气缸外表有无裂痕。触摸气缸密封部位的密封圈是否光滑、完整、无切割、硬化及烫伤。重新接</w:t>
      </w:r>
      <w:r w:rsidR="009220E2" w:rsidRPr="001B4391">
        <w:rPr>
          <w:rFonts w:ascii="仿宋_GB2312" w:eastAsia="仿宋_GB2312" w:hAnsi="宋体" w:hint="eastAsia"/>
          <w:bCs/>
          <w:sz w:val="28"/>
          <w:szCs w:val="28"/>
        </w:rPr>
        <w:lastRenderedPageBreak/>
        <w:t>入气源上压至0.8MPa时，水气过滤瓶有漏气现象，压力低于0.5MPa，未能达到开启气动阀的动力气压。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：气动阀使用频率高，速度快，密封圈老化造成执行器气缸漏气致使储气压力未能达到动力气压。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：使用酒精面纱擦拭水气过滤瓶中的油污、渣子，清洗瓶口，更换新的密封圈。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：定期检查紫铜管喇叭口接触面是否均匀，检查储存气缸密封圈是否老化，是否造成漏气。</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4.3.2.3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：自动气流调节系统点火触发后未工作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7"/>
          <w:attr w:name="Month" w:val="04"/>
          <w:attr w:name="Year" w:val="2019"/>
        </w:smartTagPr>
        <w:r w:rsidR="009220E2" w:rsidRPr="001B4391">
          <w:rPr>
            <w:rFonts w:ascii="仿宋_GB2312" w:eastAsia="仿宋_GB2312" w:hAnsi="宋体" w:hint="eastAsia"/>
            <w:bCs/>
            <w:sz w:val="28"/>
            <w:szCs w:val="28"/>
          </w:rPr>
          <w:t>2019年04月27日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：潘自强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513厂房4#工位进行70WM调试时，供气系统按操作规程，给动力保障部门打电话通知开阀供气，然后依次关闭手动放气阀、开启电动主阀、分路电动阀、送上控制气、启动自动气流调节系统，检查系统工作正常后，设置好所有调节参数后，开启对应支路的手动调节，使气流到达调节阀处，并报告值班长准备就绪。值班长确认所有岗位准备就绪后点火触发，系统未工作，同时加热器出口无大气流出，2s后报告值班长，紧急停车。</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查看已采集的数据，分析是否有大气流出，（检查有无大气，检查主气动阀是否开启，查看调节系统历史数据，查看调节阀开关信号数据是否正常）经过查看显示，大气未进入加热器，自动供气调节阀显示反馈开度0一致处于关闭状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：系统调试期，程序修改会经常断电，断电后重新开机时软件程序未载入到控制系统中，从而造成控制计算机参数指令未发送给PLC和执行器。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：整个系统重新断电，重启。进入控制程序编辑界面，</w:t>
      </w:r>
      <w:r w:rsidR="009220E2" w:rsidRPr="001B4391">
        <w:rPr>
          <w:rFonts w:ascii="仿宋_GB2312" w:eastAsia="仿宋_GB2312" w:hAnsi="宋体" w:hint="eastAsia"/>
          <w:bCs/>
          <w:sz w:val="28"/>
          <w:szCs w:val="28"/>
        </w:rPr>
        <w:lastRenderedPageBreak/>
        <w:t>打开PLC-CORTROL按F11下载软件程序，完成后再按F5装载程序，使系统正常连接PLC。连接成功后进入调试界面，依次打开1#、2#、3#、4#、5#、6#旁通阀，设置调节开度10%、25%、30%、50%、80%，然后查看阀门指示灯反馈是否正常，并到现场查看确认阀门到达指令位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：每次使用前，打开系统软件查看PLC是否激活，点开试验模式界面打开支路电源，查看系统程序是否装载，有无感叹号出现。进入调试模式依次打开旁通阀和设置调节阀不同开度已确保系统处于正常状态。</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4.3.2.4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：电动截止阀不动作。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8"/>
          <w:attr w:name="Month" w:val="04"/>
          <w:attr w:name="Year" w:val="2020"/>
        </w:smartTagPr>
        <w:r w:rsidR="009220E2" w:rsidRPr="001B4391">
          <w:rPr>
            <w:rFonts w:ascii="仿宋_GB2312" w:eastAsia="仿宋_GB2312" w:hAnsi="宋体" w:hint="eastAsia"/>
            <w:bCs/>
            <w:sz w:val="28"/>
            <w:szCs w:val="28"/>
          </w:rPr>
          <w:t>2020年04月18日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：潘自强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：513厂房3号工位7支路安装自动供气调节阀，安装完成后对阀门和管路进行水压强度试验，试压结束后对管路进行吹扫时，发现主管路电动截止阀无法开启。</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远程控制柜找到对应电动截止阀按键和继电器所在位置，远程反复开关按键，电动截止阀均未动作，检查继电器，显示继电器工作正常；将电截阀调至现场模式，点击开启按钮，电截阀未动作；调至运行模式后设备屏幕显示缺相，拆开设备电源外壳，使用万用表调至AC600V分别测量相与相、相与地之间电压均为0；找到控制柜电动截止阀对应继电器使用万用表AC600V测量继电器进线U1、V1、W1和出线电压均为380V；关闭所有电源，查看图纸找到出线对应接线端线头，使用万用表调至导通模式，检查出V1、W1导通，U1无反应，由此判断故障为U1缺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：电弧加热器试验时流量大、震动强，长期使用导致固定线头的螺栓松动致使线头接触不好。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hint="eastAsia"/>
          <w:bCs/>
          <w:sz w:val="28"/>
          <w:szCs w:val="28"/>
        </w:rPr>
        <w:t>：拉出U1线的2端，使用万用表导通模式再次测量显示导通；重新接入继电器，压紧线头再次测量显示导通；控制柜通电来到设备现场再次测量显示相与相380V相与地220V，电源接入设备，显示一切正常，现场控制开启、关闭正常，远程控制开启、关闭正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：定期打开控制柜观察所有线的外表有无破损，断电后挨个线头用手轻拉检查有无松动。使用万用表检查对应线的2端是否导通，有无断线。用十字螺丝刀逐个检查并再次拧紧螺钉。</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4.3.2.5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：气动阀阀芯损坏</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2"/>
          <w:attr w:name="Month" w:val="04"/>
          <w:attr w:name="Year" w:val="2020"/>
        </w:smartTagPr>
        <w:r w:rsidR="009220E2" w:rsidRPr="001B4391">
          <w:rPr>
            <w:rFonts w:ascii="仿宋_GB2312" w:eastAsia="仿宋_GB2312" w:hAnsi="宋体" w:hint="eastAsia"/>
            <w:bCs/>
            <w:sz w:val="28"/>
            <w:szCs w:val="28"/>
          </w:rPr>
          <w:t>2020年04月22日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：潘自强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：安装自动供气设备后对管道每个连接处进行气密性试验时，发现支路密封性不强，有气流流出。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打开支路对应电动截止阀，关闭气动阀，关闭电磁阀，通过手动调节阀缓慢给支路管道上压至23MPa时发现气流通过加热器流出。放空管道压力，拆除电磁阀及电磁阀处手动流量调节阀，对电磁阀进行密封圈更换，阀芯打磨清洗后重新安装确认无误后再次对管道上压23MPa后气流再次通过加热器流出，并发现快速气动阀阀座底处有冷凝水，由此判断出快速气动阀阀芯损坏造成的密封不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：管道长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未做清洗，连接处透镜垫密封不严，长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气流外流形成冷凝水后通过缝隙进入管道，管道材料为20#钢，长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遇水形成碳渣、锈渣，杂质随气流到阀芯处，气动阀在快速关闭时阀芯与阀座之间有碳渣、锈渣，长期使用后阀芯损坏。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选择一台同一型号气动阀，采用移动直流电源连接2位5通电磁阀电路，通电5分钟查看线圈是否发热。然后对阀座进行48MPa水压强度试验，确认无误后吹干阀座内残留的水，对阀座连接面进行打磨，然后装入对应支路上，接入控制气，远程开关气动阀查</w:t>
      </w:r>
      <w:r w:rsidR="009220E2" w:rsidRPr="001B4391">
        <w:rPr>
          <w:rFonts w:ascii="仿宋_GB2312" w:eastAsia="仿宋_GB2312" w:hAnsi="宋体" w:hint="eastAsia"/>
          <w:bCs/>
          <w:sz w:val="28"/>
          <w:szCs w:val="28"/>
        </w:rPr>
        <w:lastRenderedPageBreak/>
        <w:t>看限位是否正常，阀芯是否工作。安装完成后打开支路电动截止阀，关闭气动阀，关闭电磁阀，缓慢打开手动调节阀，给管道上压至23MPa后在气动阀阀芯连杆填料处以及阀座连接处刷肥皂水确保无漏气。联系阀门厂家，对故障阀门进行研磨，更换填料。</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：做好备件防尘。定时定期拆开管道对管路及其设备进行大流量吹扫。记录使用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，定期更换气动阀，对使用过的阀门返厂研磨维修。</w:t>
      </w:r>
    </w:p>
    <w:p w:rsidR="009220E2" w:rsidRPr="00CA1EA0" w:rsidRDefault="00E37FD3" w:rsidP="00281C55">
      <w:pPr>
        <w:pStyle w:val="2"/>
        <w:spacing w:line="360" w:lineRule="auto"/>
        <w:rPr>
          <w:rFonts w:ascii="楷体_GB2312" w:eastAsia="楷体_GB2312" w:hAnsi="楷体"/>
        </w:rPr>
      </w:pPr>
      <w:bookmarkStart w:id="436" w:name="_Toc46155312"/>
      <w:r>
        <w:rPr>
          <w:rFonts w:ascii="楷体_GB2312" w:eastAsia="楷体_GB2312" w:hAnsi="楷体" w:hint="eastAsia"/>
        </w:rPr>
        <w:t>4.</w:t>
      </w:r>
      <w:r w:rsidR="009220E2" w:rsidRPr="00CA1EA0">
        <w:rPr>
          <w:rFonts w:ascii="楷体_GB2312" w:eastAsia="楷体_GB2312" w:hAnsi="楷体" w:hint="eastAsia"/>
        </w:rPr>
        <w:t>3.3 加热器数据采集系统</w:t>
      </w:r>
      <w:bookmarkEnd w:id="436"/>
    </w:p>
    <w:p w:rsidR="009220E2" w:rsidRPr="005A27A3" w:rsidRDefault="009220E2" w:rsidP="00281C55">
      <w:pPr>
        <w:pStyle w:val="3"/>
        <w:spacing w:line="360" w:lineRule="auto"/>
        <w:rPr>
          <w:rFonts w:ascii="仿宋_GB2312" w:eastAsia="仿宋_GB2312"/>
          <w:b/>
          <w:sz w:val="28"/>
          <w:szCs w:val="28"/>
        </w:rPr>
      </w:pPr>
      <w:bookmarkStart w:id="437" w:name="_Toc46155313"/>
      <w:r w:rsidRPr="005A27A3">
        <w:rPr>
          <w:rFonts w:ascii="仿宋_GB2312" w:eastAsia="仿宋_GB2312" w:hint="eastAsia"/>
          <w:b/>
          <w:sz w:val="28"/>
          <w:szCs w:val="28"/>
        </w:rPr>
        <w:t>组成</w:t>
      </w:r>
      <w:bookmarkEnd w:id="437"/>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加热器数据采集系统包含数采接线柜、接线转换器、应变适调器、动态信号分析系统、UPS、隔离变压器以及计算机。</w:t>
      </w:r>
    </w:p>
    <w:p w:rsidR="009220E2" w:rsidRPr="005A27A3" w:rsidRDefault="009220E2" w:rsidP="00281C55">
      <w:pPr>
        <w:pStyle w:val="3"/>
        <w:spacing w:line="360" w:lineRule="auto"/>
        <w:rPr>
          <w:rFonts w:ascii="仿宋_GB2312" w:eastAsia="仿宋_GB2312"/>
          <w:b/>
          <w:sz w:val="28"/>
          <w:szCs w:val="28"/>
        </w:rPr>
      </w:pPr>
      <w:bookmarkStart w:id="438" w:name="_Toc46155314"/>
      <w:r w:rsidRPr="005A27A3">
        <w:rPr>
          <w:rFonts w:ascii="仿宋_GB2312" w:eastAsia="仿宋_GB2312" w:hint="eastAsia"/>
          <w:b/>
          <w:sz w:val="28"/>
          <w:szCs w:val="28"/>
        </w:rPr>
        <w:t>工作原理</w:t>
      </w:r>
      <w:bookmarkEnd w:id="438"/>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电弧加热器试验要求测试大量的参数，这些参数包括压力、力、力矩、温度、角度、流量、位移等。这些物理量通过各种传感器输入成电压、电流、频率等信号。把传感器从出的模拟信号转化成数字信号送计算机存储，这个过程称为数据采集，把所采集得到的数据进行整理、分析、计算、滤波、压缩、扩展，预测和评估以提取数据中所包含的信息，并以文字、图表、图形、图像或声音方式表达出来，这个过程统称数据处理。</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数据采集处理系统所涉及的技术包括信号调理、采样保持，各种信号处理（模拟/数字，数字/模拟，电压/频率等），总线接口、数字信号分析与处理、显示记录、数据库、计算机局域网络、抗干扰技术等。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数据采集系统包括信号调理器、数据采集器、微机及接口电路、数模转换器、数字量输入/输出等部分。</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lastRenderedPageBreak/>
        <w:t>信号调理器的作用是供给传感器激励电源，并把传感器输出的信号进行放大（或衰减）、线性化、滤波等。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数据采集器包括多路开关、程控放大器、采样保持电路、模数转换器等。它将多个模拟信号逐个采样，再量化成数字信号后送往计算机。这种形式适合稳静态常规吹风实验的数据采集。对高速的动态实验的采集系统就不能用多路采样开关，而是每个通道用一个高速A/D转换器，转换好的数据直接送到大容量缓冲存储器，一次试验结束后再对存入缓冲进行处理。</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微机接口用来传送数据或状态带计算机或把控制命令送往采集系统，微机用来接收处理数据并进行显示、记录。还向数据采集系统发送控制控制命令。</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数模转换器是将微机输出数字信号再转化成模拟信号，以实现系统要求的岩石、记录与控制任务。</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数字量（频率量）输入输出部件把由传感器直接输出的数字量（或频率量）信号送往计算机，并把计算机送出的数字量（开关量）送往需要数字信号的部件，如信号指示、开启设备、编码机构等。</w:t>
      </w:r>
    </w:p>
    <w:p w:rsidR="009220E2" w:rsidRPr="005A27A3" w:rsidRDefault="009220E2" w:rsidP="00281C55">
      <w:pPr>
        <w:pStyle w:val="3"/>
        <w:spacing w:line="360" w:lineRule="auto"/>
        <w:rPr>
          <w:rFonts w:ascii="仿宋_GB2312" w:eastAsia="仿宋_GB2312"/>
          <w:b/>
          <w:sz w:val="28"/>
          <w:szCs w:val="28"/>
        </w:rPr>
      </w:pPr>
      <w:bookmarkStart w:id="439" w:name="_Toc46155315"/>
      <w:r w:rsidRPr="005A27A3">
        <w:rPr>
          <w:rFonts w:ascii="仿宋_GB2312" w:eastAsia="仿宋_GB2312" w:hint="eastAsia"/>
          <w:b/>
          <w:sz w:val="28"/>
          <w:szCs w:val="28"/>
        </w:rPr>
        <w:t>故障</w:t>
      </w:r>
      <w:bookmarkEnd w:id="439"/>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：应变适调器损坏</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05"/>
          <w:attr w:name="Year" w:val="2014"/>
        </w:smartTagPr>
        <w:r w:rsidR="009220E2" w:rsidRPr="001B4391">
          <w:rPr>
            <w:rFonts w:ascii="仿宋_GB2312" w:eastAsia="仿宋_GB2312" w:hAnsi="宋体" w:hint="eastAsia"/>
            <w:bCs/>
            <w:sz w:val="28"/>
            <w:szCs w:val="28"/>
          </w:rPr>
          <w:t>2014年05月06日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：运行人员在计算机数据采集软件，采集的信号发现不正常。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：1、用万用表在信号接线端测量热电偶（传感器）正常。2、检查应变适调器的指示灯不亮。3、用直流信号发生器标定，发现信号异常，确定为应变适调器损坏。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：在测量系统中，传感器输出信号一般都比较小，不能</w:t>
      </w:r>
      <w:r w:rsidR="009220E2" w:rsidRPr="001B4391">
        <w:rPr>
          <w:rFonts w:ascii="仿宋_GB2312" w:eastAsia="仿宋_GB2312" w:hAnsi="宋体" w:hint="eastAsia"/>
          <w:bCs/>
          <w:sz w:val="28"/>
          <w:szCs w:val="28"/>
        </w:rPr>
        <w:lastRenderedPageBreak/>
        <w:t>直接用来显示、记录、控制或进行A/D转换。高精度测量系统中必须采用测量放大器。放大器的两个输入端之一均需与地形成回路，否则放大器不能正常工作。这是因为，如果没有回路，放大器偏置电流会对杂散电容充电，使输出电压漂得不可控制或出于饱和。因此，放大器处理来自变压器、热电偶、桥压等输入的信号源，必须使每个输入端对地提供一条支流通路。</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：更换并通知商家检修，更换的应变适调器用直流信号源标定确保更换的应变适调器精度。</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应变适调器用作信号放大或衰减、滤波、线性化、桥路补偿、调零、供给传感器电源等。所以每年定期标定应变适调器确保测试数据准确性，如有损坏即时更换。软件给应变适调器供电应先检查与应变适调器相接的线是否是接好。</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：动态信号分析系统损坏</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9"/>
          <w:attr w:name="Month" w:val="06"/>
          <w:attr w:name="Year" w:val="2015"/>
        </w:smartTagPr>
        <w:r w:rsidR="009220E2" w:rsidRPr="001B4391">
          <w:rPr>
            <w:rFonts w:ascii="仿宋_GB2312" w:eastAsia="仿宋_GB2312" w:hAnsi="宋体" w:hint="eastAsia"/>
            <w:bCs/>
            <w:sz w:val="28"/>
            <w:szCs w:val="28"/>
          </w:rPr>
          <w:t>2015年06月09日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：运行人员用计算机数据采集软件，采集的信号发现无信号输出。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：1、检查动态信号分析系统的指示灯不亮。2、用数据采集系统软件给定一个输出电压用万用表测量，发现与给定的电压值不同，用直流信号发生器标定采集的信号异常，确定动态型号分析系统损坏。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动态信号分析系统开关机有先后顺序。开机时，先按后面板的电源开关，再按前面板的软开关按钮，待采样指示灯不再闪烁时，表示仪器启动完毕。关机时，先按前面面板的软开机按钮，待面板的指示灯都熄灭后，再关闭后面板的电源开关。误操作可能导致仪器无法启动。2、动态信号分析系统采用的是模块设计，满足多</w:t>
      </w:r>
      <w:r w:rsidR="009220E2" w:rsidRPr="001B4391">
        <w:rPr>
          <w:rFonts w:ascii="仿宋_GB2312" w:eastAsia="仿宋_GB2312" w:hAnsi="宋体" w:hint="eastAsia"/>
          <w:bCs/>
          <w:sz w:val="28"/>
          <w:szCs w:val="28"/>
        </w:rPr>
        <w:lastRenderedPageBreak/>
        <w:t>通道测量需求所以每个通道都有独立的A/D转换器，因此电缆线的链接、拆除须在仪器及计算机关机的状态下进行，否则模块容易导致损坏。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：更换动态信号分析系统，用直流信号源标定。</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在一个数据采集系统中，往往有几十路或几百路被测试的模拟信号，这些信号通过多路模拟采样开关，用分时方式逐送到同一个A/D转换器转换。所以有桥压供电的传感器需要重新拆、接线时应关闭动态信号分析系统软件，每周维护保养检查动态信号分析系统的每一个通道。传感器损坏时应及时的更换或检修。在操作仪器时必须按照操作规程操作。</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：压力传感器损坏</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03"/>
          <w:attr w:name="Year" w:val="2016"/>
        </w:smartTagPr>
        <w:r w:rsidR="009220E2" w:rsidRPr="001B4391">
          <w:rPr>
            <w:rFonts w:ascii="仿宋_GB2312" w:eastAsia="仿宋_GB2312" w:hAnsi="宋体" w:hint="eastAsia"/>
            <w:bCs/>
            <w:sz w:val="28"/>
            <w:szCs w:val="28"/>
          </w:rPr>
          <w:t>2016年03月06日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：每次新的试验调试前，需对较测模型上的传感器安装和接线完成，并且检查信号。在检查信号时发现压力传感器在有压力的情况没有采集到压力值。</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：1、检查软件桥压供电给定的值正确，用万用表检查应变适调器供电正常。2、压力传感器在有压力的情况用万用表测量传感器的输入电压值，发现异常，确定为传感器损坏。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较长，传感器损坏。2、环境中有电磁干扰时，会影响传感器正常使用。3、测量压力超过额定过载值会导致传感器损坏。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：更换传感器，更换后用标定压力传感器仪器标定确保压力传感器的精度。</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：1、在安装传感器应先检查传感器是否损坏，如有损坏应及时的检修或更换。2、连接传感器的通讯信号线连接必须可靠。</w:t>
      </w:r>
      <w:r w:rsidR="009220E2" w:rsidRPr="001B4391">
        <w:rPr>
          <w:rFonts w:ascii="仿宋_GB2312" w:eastAsia="仿宋_GB2312" w:hAnsi="宋体" w:hint="eastAsia"/>
          <w:bCs/>
          <w:sz w:val="28"/>
          <w:szCs w:val="28"/>
        </w:rPr>
        <w:lastRenderedPageBreak/>
        <w:t>3、每次试验前确保不会超过额定过载值。</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：数据采集处理系统无法通电</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4"/>
          <w:attr w:name="Month" w:val="09"/>
          <w:attr w:name="Year" w:val="2016"/>
        </w:smartTagPr>
        <w:r w:rsidR="009220E2" w:rsidRPr="001B4391">
          <w:rPr>
            <w:rFonts w:ascii="仿宋_GB2312" w:eastAsia="仿宋_GB2312" w:hAnsi="宋体" w:hint="eastAsia"/>
            <w:bCs/>
            <w:sz w:val="28"/>
            <w:szCs w:val="28"/>
          </w:rPr>
          <w:t>2016年09月04日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：在做试验前需要对测试系统的模块通电预热，打开电源数据采集系统不通电。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：1、用万用表检查变压隔离器通电220V。2、用万用表检查UPS通电220V。3、检查电源插头与插座连接良好。4、检查数据采集系统电源坏。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较长，内部元器件损坏。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：返厂维修更换电源。</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：做好每周、每月维护保养，及时发现隐患。存放时，应将仪器盖好，防止灰尘污染，若一旦污染，应用酒精等溶剂擦拭干净。</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：标定数据采集系统通道精度不够高</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04"/>
          <w:attr w:name="Year" w:val="2017"/>
        </w:smartTagPr>
        <w:r w:rsidR="009220E2" w:rsidRPr="001B4391">
          <w:rPr>
            <w:rFonts w:ascii="仿宋_GB2312" w:eastAsia="仿宋_GB2312" w:hAnsi="宋体" w:hint="eastAsia"/>
            <w:bCs/>
            <w:sz w:val="28"/>
            <w:szCs w:val="28"/>
          </w:rPr>
          <w:t>2017年04月16日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：用标准的直流信号源标定数据采集通道发现直流信号源给定的值与实际计算机数据采集软件上采集的值误差大。</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：1、检查软件上采集通道的系数设置正确。2、检查信号源、调理器、数据采集模块、屏蔽线构成完整的屏蔽体，其良好的接地。3、用直流信号源单独标定每个模块，确定应变适调器进度不够。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连接导线电阻过大或者是每组应变计的连线长度不相等。2、应变适调器共模电压超过10V。3、应变适调器放大器单端输入，阻抗为10ＭΩ。信号源内阻较大或者带有较长的输入电缆。4、由于电流或电压过大会导致变适调器损坏，或者是连接的通许信</w:t>
      </w:r>
      <w:r w:rsidR="009220E2" w:rsidRPr="001B4391">
        <w:rPr>
          <w:rFonts w:ascii="仿宋_GB2312" w:eastAsia="仿宋_GB2312" w:hAnsi="宋体" w:hint="eastAsia"/>
          <w:bCs/>
          <w:sz w:val="28"/>
          <w:szCs w:val="28"/>
        </w:rPr>
        <w:lastRenderedPageBreak/>
        <w:t>号线接触不良也会导致适调器损害。</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 返厂维修，维修后需要对适调器的性能指标进行测试和安装。性能指标由失调电压，偏置电流，失调电流，共模抑制比，增益精度，增益线性，零点漂移等。安装时要将信号源、调理器、数据采集模块、屏蔽线构成完整的屏蔽体。</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当测量时，一定要将信号源、调理器、数据采集模块、屏蔽线构成完整的屏蔽体，并保证其良好的接地。测量前应重新设置各项参数，以其高测量可靠性。2、定期标定应变适调器，如有损坏即时更换。3连接导线电阻尽量低。</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4.3.3.6</w:t>
      </w:r>
      <w:r w:rsidR="00E06643" w:rsidRPr="00E06643">
        <w:rPr>
          <w:rFonts w:ascii="仿宋_GB2312" w:eastAsia="仿宋_GB2312" w:hAnsi="宋体" w:hint="eastAsia"/>
          <w:b/>
          <w:bCs/>
          <w:sz w:val="28"/>
          <w:szCs w:val="28"/>
        </w:rPr>
        <w:t>故障六</w:t>
      </w:r>
      <w:r w:rsidR="009220E2" w:rsidRPr="001B4391">
        <w:rPr>
          <w:rFonts w:ascii="仿宋_GB2312" w:eastAsia="仿宋_GB2312" w:hAnsi="宋体" w:hint="eastAsia"/>
          <w:bCs/>
          <w:sz w:val="28"/>
          <w:szCs w:val="28"/>
        </w:rPr>
        <w:t>：数据采集系统采集的弧室压力信号上升或下降变缓</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2"/>
          <w:attr w:name="Month" w:val="07"/>
          <w:attr w:name="Year" w:val="2018"/>
        </w:smartTagPr>
        <w:r w:rsidR="009220E2" w:rsidRPr="001B4391">
          <w:rPr>
            <w:rFonts w:ascii="仿宋_GB2312" w:eastAsia="仿宋_GB2312" w:hAnsi="宋体" w:hint="eastAsia"/>
            <w:bCs/>
            <w:sz w:val="28"/>
            <w:szCs w:val="28"/>
          </w:rPr>
          <w:t>2018年07月02日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：在试验过程中发现数据采集系统采集的加热器参数弧室压力信号上升和下降都变缓。</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：1、检查软件上采集通道的系数设置正确。2、检查压力传感器与加热器连接的测压管密封。3、拆开测压管发现测压管不通被堵住。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：测试弧室压力的测压管与加热器连接，加热器烧蚀的残留物容易堵住测压管口。</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：更换测压管。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：在做试验之前应检查测压管是否通畅。如弧室压力的值过大（超过60大气压）应给测压管内灌入油可以防止气体反串。</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4.3.3.7</w:t>
      </w:r>
      <w:r w:rsidR="00E06643" w:rsidRPr="00E06643">
        <w:rPr>
          <w:rFonts w:ascii="仿宋_GB2312" w:eastAsia="仿宋_GB2312" w:hAnsi="宋体" w:hint="eastAsia"/>
          <w:b/>
          <w:bCs/>
          <w:sz w:val="28"/>
          <w:szCs w:val="28"/>
        </w:rPr>
        <w:t>故障七</w:t>
      </w:r>
      <w:r w:rsidR="009220E2" w:rsidRPr="001B4391">
        <w:rPr>
          <w:rFonts w:ascii="仿宋_GB2312" w:eastAsia="仿宋_GB2312" w:hAnsi="宋体" w:hint="eastAsia"/>
          <w:bCs/>
          <w:sz w:val="28"/>
          <w:szCs w:val="28"/>
        </w:rPr>
        <w:t>：测热传感器被干扰</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4"/>
          <w:attr w:name="Month" w:val="05"/>
          <w:attr w:name="Year" w:val="2019"/>
        </w:smartTagPr>
        <w:r w:rsidR="009220E2" w:rsidRPr="001B4391">
          <w:rPr>
            <w:rFonts w:ascii="仿宋_GB2312" w:eastAsia="仿宋_GB2312" w:hAnsi="宋体" w:hint="eastAsia"/>
            <w:bCs/>
            <w:sz w:val="28"/>
            <w:szCs w:val="28"/>
          </w:rPr>
          <w:t>2019年05月24日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：赵文</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：在试验过程中发现测热的传感器在流场中信号</w:t>
      </w:r>
      <w:r w:rsidR="009220E2" w:rsidRPr="001B4391">
        <w:rPr>
          <w:rFonts w:ascii="仿宋_GB2312" w:eastAsia="仿宋_GB2312" w:hAnsi="宋体" w:hint="eastAsia"/>
          <w:bCs/>
          <w:sz w:val="28"/>
          <w:szCs w:val="28"/>
        </w:rPr>
        <w:lastRenderedPageBreak/>
        <w:t>输出出现异常。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：在试验前用热风枪对传感器加热并采集，信号正常。说明传感器是在试验过程中被干扰。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：电弧加热器是在“强电流、高电压、大流量”运行，所以电弧加热器对传感器在工作过程出现的一些并不代表有用信号，且对信号的数据发生变化，从而增大误差导致影响数据的真实可靠性的干扰。</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1、更换屏蔽好的传感器。2、通过电源滤波抑制交流电源迎进的干扰，通过信号滤波抑制有用信号以外的频谱；通过去耦滤波抑制共阻抗耦合。3、用信号接地、仪器接地办法抑制共模干扰；屏蔽接地，消除电磁场干扰；同轴电缆屏蔽层一点接地，消除磁场感应干扰等。4、用隔离器切断共地耦合通道，抑制因地环路引入的干扰。5、正确布线，合理布局，减少长线特别是并行长线，正确选用各类导线，减少串扰和辐射干扰。</w:t>
      </w:r>
    </w:p>
    <w:p w:rsidR="009220E2" w:rsidRPr="00BF1CDB" w:rsidRDefault="00AC76FD" w:rsidP="00E06643">
      <w:pPr>
        <w:spacing w:line="360" w:lineRule="auto"/>
        <w:ind w:firstLineChars="200" w:firstLine="562"/>
        <w:rPr>
          <w:rFonts w:ascii="仿宋_GB2312" w:eastAsia="仿宋_GB2312"/>
          <w:sz w:val="32"/>
          <w:szCs w:val="32"/>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：1、在较测模型安装传感器时应选用抗干扰好的传感器。2、在安装模型和传感器时确保与安装的工装架子隔离。3、如果加热器状态过高时需要对加热器的前电极接地。</w:t>
      </w:r>
    </w:p>
    <w:p w:rsidR="009220E2" w:rsidRPr="00CA1EA0" w:rsidRDefault="00E37FD3" w:rsidP="00281C55">
      <w:pPr>
        <w:pStyle w:val="2"/>
        <w:spacing w:line="360" w:lineRule="auto"/>
        <w:rPr>
          <w:rFonts w:ascii="楷体_GB2312" w:eastAsia="楷体_GB2312" w:hAnsi="楷体"/>
        </w:rPr>
      </w:pPr>
      <w:bookmarkStart w:id="440" w:name="_Toc46155316"/>
      <w:r>
        <w:rPr>
          <w:rFonts w:ascii="楷体_GB2312" w:eastAsia="楷体_GB2312" w:hAnsi="楷体" w:hint="eastAsia"/>
        </w:rPr>
        <w:t>4.</w:t>
      </w:r>
      <w:r w:rsidR="009220E2" w:rsidRPr="00CA1EA0">
        <w:rPr>
          <w:rFonts w:ascii="楷体_GB2312" w:eastAsia="楷体_GB2312" w:hAnsi="楷体" w:hint="eastAsia"/>
        </w:rPr>
        <w:t>3.4 加热器送进系统</w:t>
      </w:r>
      <w:bookmarkEnd w:id="440"/>
    </w:p>
    <w:p w:rsidR="009220E2" w:rsidRPr="005A27A3" w:rsidRDefault="009220E2" w:rsidP="00281C55">
      <w:pPr>
        <w:pStyle w:val="3"/>
        <w:spacing w:line="360" w:lineRule="auto"/>
        <w:rPr>
          <w:rFonts w:ascii="仿宋_GB2312" w:eastAsia="仿宋_GB2312"/>
          <w:b/>
          <w:sz w:val="28"/>
          <w:szCs w:val="28"/>
        </w:rPr>
      </w:pPr>
      <w:bookmarkStart w:id="441" w:name="_Toc46155317"/>
      <w:r w:rsidRPr="005A27A3">
        <w:rPr>
          <w:rFonts w:ascii="仿宋_GB2312" w:eastAsia="仿宋_GB2312" w:hint="eastAsia"/>
          <w:b/>
          <w:sz w:val="28"/>
          <w:szCs w:val="28"/>
        </w:rPr>
        <w:t>组成</w:t>
      </w:r>
      <w:bookmarkEnd w:id="441"/>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模型送进系统是一个两自由度调整机构，X、Y轴方向均为电机传动，系统由机械和电气两部分组成。</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1、机械结构：X轴送进机构、Y轴送进机构。包括导轨、滑块、轴承丝杆、电磁制动器等。</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2、电气系统：电源及伺服驱动系统（包括X轴、Y轴方向的电机及驱动器、空气开关、隔离变压器、电力变压器等），控制系统（包</w:t>
      </w:r>
      <w:r w:rsidRPr="001B4391">
        <w:rPr>
          <w:rFonts w:ascii="仿宋_GB2312" w:eastAsia="仿宋_GB2312" w:hAnsi="宋体" w:hint="eastAsia"/>
          <w:bCs/>
          <w:sz w:val="28"/>
          <w:szCs w:val="28"/>
        </w:rPr>
        <w:lastRenderedPageBreak/>
        <w:t>括上位计算机、主控制器、就地操作台、上位组态软件等），安全保护系统（包括限位传感器、零位开关、刹车系统、安全防护程序等）。</w:t>
      </w:r>
    </w:p>
    <w:p w:rsidR="009220E2" w:rsidRPr="005A27A3" w:rsidRDefault="009220E2" w:rsidP="00281C55">
      <w:pPr>
        <w:pStyle w:val="3"/>
        <w:spacing w:line="360" w:lineRule="auto"/>
        <w:rPr>
          <w:rFonts w:ascii="仿宋_GB2312" w:eastAsia="仿宋_GB2312"/>
          <w:b/>
          <w:sz w:val="28"/>
          <w:szCs w:val="28"/>
        </w:rPr>
      </w:pPr>
      <w:bookmarkStart w:id="442" w:name="_Toc46155318"/>
      <w:r w:rsidRPr="005A27A3">
        <w:rPr>
          <w:rFonts w:ascii="仿宋_GB2312" w:eastAsia="仿宋_GB2312" w:hint="eastAsia"/>
          <w:b/>
          <w:sz w:val="28"/>
          <w:szCs w:val="28"/>
        </w:rPr>
        <w:t>工作原理</w:t>
      </w:r>
      <w:bookmarkEnd w:id="442"/>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该模型送进系统的基本原理为，采用上位机HMI进行与送进系统的监控机人机对话，PLC为控制的核心器件，完成协调送进系统各执行机构根据预设参数进行动作。采用伺服系统加滚珠丝杆实现将旋转运动精确的转换为直线运动，实现试验需要的要求。</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系统设计本着便于操作、易于维护的原则，实现以下功能：</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1、送进及定位：具有手动和自动两种工作状态。自动状态时，能根据上位机设置的程序实现模型或者探针的送进、扫掠及精准定位；手动状态时，通过试验现场的手动控制器（触摸屏）操控，具有启动、停止、正反向、回零等多种运动方式和功能。</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2、安全防护：足够的安全防护措施防止对人员、设备的损伤。</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在模型送进系统的X轴、Y轴方向上，能实现三重限位：软件限位、行程开关限位（电气限位）、机械限位。软件限位：是根据运动方向的行程范围通过软件程序进行限位。行程开关限位：是在运动方向的两端安装行程开关，当软件限位失效时，机构运动到行程开关位置时限位、停止运动。机械限位：是在运动的两端设有机械限位块，当上面两种限位方式都失效时，机械运动到机械限位块，电机堵转、超载报警停车。以上限位发生时，允许机构反向运动，以便解除故障或者限位，恢复正常工作模式。</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3、显示和记录：X、Y轴运动中的实时速度、实时位置均可实时显示和记录。</w:t>
      </w:r>
    </w:p>
    <w:p w:rsidR="009220E2" w:rsidRPr="005A27A3" w:rsidRDefault="009220E2" w:rsidP="00281C55">
      <w:pPr>
        <w:pStyle w:val="3"/>
        <w:spacing w:line="360" w:lineRule="auto"/>
        <w:rPr>
          <w:rFonts w:ascii="仿宋_GB2312" w:eastAsia="仿宋_GB2312"/>
          <w:b/>
          <w:sz w:val="28"/>
          <w:szCs w:val="28"/>
        </w:rPr>
      </w:pPr>
      <w:bookmarkStart w:id="443" w:name="_Toc46155319"/>
      <w:r w:rsidRPr="005A27A3">
        <w:rPr>
          <w:rFonts w:ascii="仿宋_GB2312" w:eastAsia="仿宋_GB2312" w:hint="eastAsia"/>
          <w:b/>
          <w:sz w:val="28"/>
          <w:szCs w:val="28"/>
        </w:rPr>
        <w:t>故障</w:t>
      </w:r>
      <w:bookmarkEnd w:id="443"/>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4.3.4.1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：远程通信连接失败故障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4"/>
          <w:attr w:name="Month" w:val="11"/>
          <w:attr w:name="Year" w:val="2014"/>
        </w:smartTagPr>
        <w:r w:rsidR="009220E2" w:rsidRPr="001B4391">
          <w:rPr>
            <w:rFonts w:ascii="仿宋_GB2312" w:eastAsia="仿宋_GB2312" w:hAnsi="宋体" w:hint="eastAsia"/>
            <w:bCs/>
            <w:sz w:val="28"/>
            <w:szCs w:val="28"/>
          </w:rPr>
          <w:t>2014年11月24日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：送机系统操作人员在上位计算机进行远程操作前，打开远程操作软件，检查时发现远程通信指示信号灯显示通信信号断开。</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：1、检查上位计算机的网卡网线状况，未发现异常。2、检查送进系统控制柜的通信PLC模块信号输出端口，发现网线松动。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：该网线水晶头卡箍断裂导致松动，造成远程通信信号丢失。</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：更换网线水晶头并重新插好网线。</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：1、在日常维护中定期（每周）检查各端口连接状况，不光用眼看，也应轻微扯动连接线检查是否牢固。2、定期（每周）检查远程控制是否正常，3、定期（每半年）检查通信网线、光纤有无破损折弯情况。</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4.3.4.2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：零位开关故障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7"/>
          <w:attr w:name="Month" w:val="4"/>
          <w:attr w:name="Year" w:val="2016"/>
        </w:smartTagPr>
        <w:r w:rsidR="009220E2" w:rsidRPr="001B4391">
          <w:rPr>
            <w:rFonts w:ascii="仿宋_GB2312" w:eastAsia="仿宋_GB2312" w:hAnsi="宋体" w:hint="eastAsia"/>
            <w:bCs/>
            <w:sz w:val="28"/>
            <w:szCs w:val="28"/>
          </w:rPr>
          <w:t>2016年4月17日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：送机系统操作人员就地进行操作X轴方向回零指令时，X轴机构回零并触发限位开关，机构进行反向运动，操作人员发现并采取紧急制动。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：后经检查发现，X轴机构的零位开关倾斜未工作，导致机构回到零位后未停车，继续开向限位开关，发生反向运动。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：在X轴机构动作过程中，零位开关被固定在送进架上的数采线束拉扯倾斜，导致零位开关与机械零位块间隙过大，零位开关感应发射器未能识别到机械零位块，引起故障发生。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：重新固定零位开关，并与机械零位块校准（调节零位开关位置直至感应指示灯亮起，零位开关与机械零位块距离约</w:t>
      </w:r>
      <w:smartTag w:uri="urn:schemas-microsoft-com:office:smarttags" w:element="chmetcnv">
        <w:smartTagPr>
          <w:attr w:name="TCSC" w:val="0"/>
          <w:attr w:name="NumberType" w:val="1"/>
          <w:attr w:name="Negative" w:val="False"/>
          <w:attr w:name="HasSpace" w:val="False"/>
          <w:attr w:name="SourceValue" w:val="1"/>
          <w:attr w:name="UnitName" w:val="cm"/>
        </w:smartTagPr>
        <w:r w:rsidR="009220E2" w:rsidRPr="001B4391">
          <w:rPr>
            <w:rFonts w:ascii="仿宋_GB2312" w:eastAsia="仿宋_GB2312" w:hAnsi="宋体" w:hint="eastAsia"/>
            <w:bCs/>
            <w:sz w:val="28"/>
            <w:szCs w:val="28"/>
          </w:rPr>
          <w:t>1cm</w:t>
        </w:r>
      </w:smartTag>
      <w:r w:rsidR="009220E2" w:rsidRPr="001B4391">
        <w:rPr>
          <w:rFonts w:ascii="仿宋_GB2312" w:eastAsia="仿宋_GB2312" w:hAnsi="宋体" w:hint="eastAsia"/>
          <w:bCs/>
          <w:sz w:val="28"/>
          <w:szCs w:val="28"/>
        </w:rPr>
        <w:t>）；</w:t>
      </w:r>
      <w:r w:rsidR="009220E2" w:rsidRPr="001B4391">
        <w:rPr>
          <w:rFonts w:ascii="仿宋_GB2312" w:eastAsia="仿宋_GB2312" w:hAnsi="宋体" w:hint="eastAsia"/>
          <w:bCs/>
          <w:sz w:val="28"/>
          <w:szCs w:val="28"/>
        </w:rPr>
        <w:lastRenderedPageBreak/>
        <w:t>将数采线束重新捆绑，并远离零位开关和限位开关固定。</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：零位是模型送进中的重中之重，回零是否准确与每次送进的精确、精准息息相关。日常维保中更要密切关注：</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1、每次回零动作前都应该关注零位开关和限位开关周围状况，排除障碍物。2、数采人员在接线时，送进操作员应主动配合，寻找最佳捆绑吊装线束的位置，并在接好线后，慢速手动模拟运行机构，检查动作过程中数采线束运动轨迹，观察是否影响零位开关和限位开关。3、在不影响机构动作的前提下，给有条件的机构安装零位保护罩。</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 xml:space="preserve">4.3.4.3 </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：电磁制动器故障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0"/>
          <w:attr w:name="Month" w:val="11"/>
          <w:attr w:name="Year" w:val="2015"/>
        </w:smartTagPr>
        <w:r w:rsidR="009220E2" w:rsidRPr="001B4391">
          <w:rPr>
            <w:rFonts w:ascii="仿宋_GB2312" w:eastAsia="仿宋_GB2312" w:hAnsi="宋体" w:hint="eastAsia"/>
            <w:bCs/>
            <w:sz w:val="28"/>
            <w:szCs w:val="28"/>
          </w:rPr>
          <w:t>2015年11月20日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：在高弧室压力、高流量的试验中，测试模型进入流场后，监控发现Y轴机构有轻微的后退动作。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：经过检查发现，电磁制动器未能有效动作，Y轴机构向后退了</w:t>
      </w:r>
      <w:smartTag w:uri="urn:schemas-microsoft-com:office:smarttags" w:element="chmetcnv">
        <w:smartTagPr>
          <w:attr w:name="TCSC" w:val="0"/>
          <w:attr w:name="NumberType" w:val="1"/>
          <w:attr w:name="Negative" w:val="False"/>
          <w:attr w:name="HasSpace" w:val="False"/>
          <w:attr w:name="SourceValue" w:val="20"/>
          <w:attr w:name="UnitName" w:val="mm"/>
        </w:smartTagPr>
        <w:r w:rsidR="009220E2" w:rsidRPr="001B4391">
          <w:rPr>
            <w:rFonts w:ascii="仿宋_GB2312" w:eastAsia="仿宋_GB2312" w:hAnsi="宋体" w:hint="eastAsia"/>
            <w:bCs/>
            <w:sz w:val="28"/>
            <w:szCs w:val="28"/>
          </w:rPr>
          <w:t>20mm</w:t>
        </w:r>
      </w:smartTag>
      <w:r w:rsidR="009220E2" w:rsidRPr="001B4391">
        <w:rPr>
          <w:rFonts w:ascii="仿宋_GB2312" w:eastAsia="仿宋_GB2312" w:hAnsi="宋体" w:hint="eastAsia"/>
          <w:bCs/>
          <w:sz w:val="28"/>
          <w:szCs w:val="28"/>
        </w:rPr>
        <w:t>。</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：电磁制动器摩擦片</w:t>
      </w:r>
      <w:r w:rsidR="009220E2" w:rsidRPr="005A27A3">
        <w:rPr>
          <w:rFonts w:ascii="仿宋_GB2312" w:eastAsia="仿宋_GB2312" w:hAnsi="宋体" w:hint="eastAsia"/>
          <w:bCs/>
          <w:sz w:val="28"/>
          <w:szCs w:val="28"/>
        </w:rPr>
        <w:t>经过长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的运转后产生一定的磨损，使衔铁和电磁铁之间的间隙越来越大。间隙过大</w:t>
      </w:r>
      <w:r w:rsidR="009220E2" w:rsidRPr="001B4391">
        <w:rPr>
          <w:rFonts w:ascii="仿宋_GB2312" w:eastAsia="仿宋_GB2312" w:hAnsi="宋体" w:hint="eastAsia"/>
          <w:bCs/>
          <w:sz w:val="28"/>
          <w:szCs w:val="28"/>
        </w:rPr>
        <w:t>时，则会造成衔铁线圈的吸合电压上升、衔铁不能吸合、烧毁其他电器元件等影响，使电磁制动器失去制动功能。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调节电磁制动器衔铁和电磁铁间隙，若刹车间隙过小，以至摩擦片未能完全脱开，会造成电机负荷过大或打滑，机械不能正常运转；若启动间隙调节过大，衔铁又不能吸合，造成制动无效。如果制动器摩擦片磨损情况较严重，则应该更换摩擦片（调节和更换摩擦片可请专业维修单位人员操作）。电磁制动器调节合适后，通电检查运行正常，故障排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9220E2" w:rsidRPr="001B4391">
        <w:rPr>
          <w:rFonts w:ascii="仿宋_GB2312" w:eastAsia="仿宋_GB2312" w:hAnsi="宋体" w:hint="eastAsia"/>
          <w:bCs/>
          <w:sz w:val="28"/>
          <w:szCs w:val="28"/>
        </w:rPr>
        <w:t>：1、定期（每月）检查电磁制动器刹车盘摩擦片的厚度、磨砂片与衔铁间隙大小。2、测量记录摩擦片厚度，接近最低厚度值时，提前联系维保厂家进行更换。</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4.3.4.4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：电源开关故障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4"/>
          <w:attr w:name="Month" w:val="2"/>
          <w:attr w:name="Year" w:val="2017"/>
        </w:smartTagPr>
        <w:r w:rsidR="009220E2" w:rsidRPr="001B4391">
          <w:rPr>
            <w:rFonts w:ascii="仿宋_GB2312" w:eastAsia="仿宋_GB2312" w:hAnsi="宋体" w:hint="eastAsia"/>
            <w:bCs/>
            <w:sz w:val="28"/>
            <w:szCs w:val="28"/>
          </w:rPr>
          <w:t>2017年2月14日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：送进系统供电后，在给X轴机构上电操作时，发现上电失败。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：使用万用表检查送进电源柜输出电压，发现三相电压发生缺相，导致输出电压不足，引起上电失败。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：送进电源柜的空气开关老化缺相。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：更换新的空气开关并接好线路，排除故障。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：定期关注各电源柜和控制柜内的空气开关状况和使用寿命。</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4.3.4.5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：就地控制柜触摸屏故障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4"/>
          <w:attr w:name="Month" w:val="2"/>
          <w:attr w:name="Year" w:val="2020"/>
        </w:smartTagPr>
        <w:r w:rsidR="009220E2" w:rsidRPr="001B4391">
          <w:rPr>
            <w:rFonts w:ascii="仿宋_GB2312" w:eastAsia="仿宋_GB2312" w:hAnsi="宋体" w:hint="eastAsia"/>
            <w:bCs/>
            <w:sz w:val="28"/>
            <w:szCs w:val="28"/>
          </w:rPr>
          <w:t>2020年2月24日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：送进操作人员在就地操作机构时，发现就地控制触摸屏失效，无法进行休眠唤醒、翻页、前进、后退等操作。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经过反复尝试排查（包括重启设备、插拔电源线），并与维保单位联系沟通，在排除信号线、控制卡、驱动程序等故障后，确定为触摸屏发生故障。并在后续使用中发现按压触摸屏指定位置时，屏幕响应位置有偏差（要按中屏中指定按键，需要按中按键下方约一指的位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：发生故障的送进触摸屏是电加厂房中4台送进触摸屏中使用频率最高的一台，触摸屏为电阻屏，屏幕表面经常被触摸按压，ITO导电薄膜会出现细小裂纹，导致触摸失灵。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hint="eastAsia"/>
          <w:bCs/>
          <w:sz w:val="28"/>
          <w:szCs w:val="28"/>
        </w:rPr>
        <w:t>：1、未更换新触摸屏前，暂时用远程手动控制代替就地控制，需要和同事配合，注意操作安全。2、联系厂家更换触摸屏，排除故障。（因疫情延迟）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：1、保护触摸屏，定期用干软布擦拭，避免尖锐利器划伤。2、长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未使用应断电。</w:t>
      </w:r>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4.3.4.6</w:t>
      </w:r>
      <w:r w:rsidR="00E06643" w:rsidRPr="00E06643">
        <w:rPr>
          <w:rFonts w:ascii="仿宋_GB2312" w:eastAsia="仿宋_GB2312" w:hAnsi="宋体" w:hint="eastAsia"/>
          <w:b/>
          <w:bCs/>
          <w:sz w:val="28"/>
          <w:szCs w:val="28"/>
        </w:rPr>
        <w:t>故障六</w:t>
      </w:r>
      <w:r w:rsidR="009220E2" w:rsidRPr="001B4391">
        <w:rPr>
          <w:rFonts w:ascii="仿宋_GB2312" w:eastAsia="仿宋_GB2312" w:hAnsi="宋体" w:hint="eastAsia"/>
          <w:bCs/>
          <w:sz w:val="28"/>
          <w:szCs w:val="28"/>
        </w:rPr>
        <w:t>：20MW片式送进系统远程自动控制中Y轴位移值偏差</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5"/>
          <w:attr w:name="Month" w:val="1"/>
          <w:attr w:name="Year" w:val="2020"/>
        </w:smartTagPr>
        <w:r w:rsidR="009220E2" w:rsidRPr="001B4391">
          <w:rPr>
            <w:rFonts w:ascii="仿宋_GB2312" w:eastAsia="仿宋_GB2312" w:hAnsi="宋体" w:hint="eastAsia"/>
            <w:bCs/>
            <w:sz w:val="28"/>
            <w:szCs w:val="28"/>
          </w:rPr>
          <w:t>2020年1月15日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：苟昊</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在某弹头结构防热试验中，模型需要在试验过程中变换攻角，因模型的工装尺寸原因而无法满足模型近端对齐攻角机构的轴心，使模型位置在攻角变换前后有位移，这时需要在试验过程中利用Y轴机构进行补偿。在试验准备阶段进行模型远程自动送进试运行过程中，送进操作人员发现设定的Y轴位移值与实际的Y轴位移值不符（设定值为</w:t>
      </w:r>
      <w:smartTag w:uri="urn:schemas-microsoft-com:office:smarttags" w:element="chmetcnv">
        <w:smartTagPr>
          <w:attr w:name="TCSC" w:val="0"/>
          <w:attr w:name="NumberType" w:val="1"/>
          <w:attr w:name="Negative" w:val="True"/>
          <w:attr w:name="HasSpace" w:val="False"/>
          <w:attr w:name="SourceValue" w:val="26"/>
          <w:attr w:name="UnitName" w:val="mm"/>
        </w:smartTagPr>
        <w:r w:rsidR="009220E2" w:rsidRPr="001B4391">
          <w:rPr>
            <w:rFonts w:ascii="仿宋_GB2312" w:eastAsia="仿宋_GB2312" w:hAnsi="宋体" w:hint="eastAsia"/>
            <w:bCs/>
            <w:sz w:val="28"/>
            <w:szCs w:val="28"/>
          </w:rPr>
          <w:t>-26mm</w:t>
        </w:r>
      </w:smartTag>
      <w:r w:rsidR="009220E2" w:rsidRPr="001B4391">
        <w:rPr>
          <w:rFonts w:ascii="仿宋_GB2312" w:eastAsia="仿宋_GB2312" w:hAnsi="宋体" w:hint="eastAsia"/>
          <w:bCs/>
          <w:sz w:val="28"/>
          <w:szCs w:val="28"/>
        </w:rPr>
        <w:t>，实际位移值为</w:t>
      </w:r>
      <w:smartTag w:uri="urn:schemas-microsoft-com:office:smarttags" w:element="chmetcnv">
        <w:smartTagPr>
          <w:attr w:name="TCSC" w:val="0"/>
          <w:attr w:name="NumberType" w:val="1"/>
          <w:attr w:name="Negative" w:val="True"/>
          <w:attr w:name="HasSpace" w:val="False"/>
          <w:attr w:name="SourceValue" w:val="20.8"/>
          <w:attr w:name="UnitName" w:val="mm"/>
        </w:smartTagPr>
        <w:r w:rsidR="009220E2" w:rsidRPr="001B4391">
          <w:rPr>
            <w:rFonts w:ascii="仿宋_GB2312" w:eastAsia="仿宋_GB2312" w:hAnsi="宋体" w:hint="eastAsia"/>
            <w:bCs/>
            <w:sz w:val="28"/>
            <w:szCs w:val="28"/>
          </w:rPr>
          <w:t>-20.8mm</w:t>
        </w:r>
      </w:smartTag>
      <w:r w:rsidR="009220E2" w:rsidRPr="001B4391">
        <w:rPr>
          <w:rFonts w:ascii="仿宋_GB2312" w:eastAsia="仿宋_GB2312" w:hAnsi="宋体" w:hint="eastAsia"/>
          <w:bCs/>
          <w:sz w:val="28"/>
          <w:szCs w:val="28"/>
        </w:rPr>
        <w:t>）。</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：通过反复多次设定不同Y轴位移值，并且经过就地手动和自动操作、远程手动和自动操作的试验与测量，最终确定该台送进机构的Y轴在远程自动控制中，实际位移值=设定位移值*80%</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：通过联系送进设备的安装调试厂商，沟通确认引起该设备Y轴位移值偏差的原因是以下两种之一：①远程自动控制软件程序BUG,②伺服驱动器中Y轴设定值系数为0.8。具体原因还待厂商前来标定。</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：1、在维保厂商未进行标定修改前，远程自动控制步序中设定Y轴的位移值为Y轴的实际位移值的125%，2、联系维保厂商前来对Y轴的位移值进行标定，确定引起该偏差的原因并进行修改（因疫情延迟）。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9220E2" w:rsidRPr="001B4391">
        <w:rPr>
          <w:rFonts w:ascii="仿宋_GB2312" w:eastAsia="仿宋_GB2312" w:hAnsi="宋体" w:hint="eastAsia"/>
          <w:bCs/>
          <w:sz w:val="28"/>
          <w:szCs w:val="28"/>
        </w:rPr>
        <w:t>：对于不常使用的机构与功能，在日常维护保养时应该都操作试走多次，让不容易发现的问题浮现出来，及时解决。不能等着需要使用前或者使用中才发现问题，延误试验正常进行。</w:t>
      </w:r>
    </w:p>
    <w:p w:rsidR="00E37FD3" w:rsidRDefault="006C5E49" w:rsidP="00281C55">
      <w:pPr>
        <w:pStyle w:val="1"/>
        <w:spacing w:before="200" w:after="0" w:line="360" w:lineRule="auto"/>
        <w:rPr>
          <w:rFonts w:ascii="黑体" w:eastAsia="黑体" w:hAnsi="黑体"/>
          <w:b w:val="0"/>
        </w:rPr>
      </w:pPr>
      <w:bookmarkStart w:id="444" w:name="_Toc46155320"/>
      <w:r>
        <w:rPr>
          <w:rFonts w:ascii="黑体" w:eastAsia="黑体" w:hAnsi="黑体" w:hint="eastAsia"/>
          <w:b w:val="0"/>
        </w:rPr>
        <w:t>4.</w:t>
      </w:r>
      <w:r w:rsidR="00E37FD3">
        <w:rPr>
          <w:rFonts w:ascii="黑体" w:eastAsia="黑体" w:hAnsi="黑体" w:hint="eastAsia"/>
          <w:b w:val="0"/>
        </w:rPr>
        <w:t>4 共性子系统</w:t>
      </w:r>
      <w:bookmarkEnd w:id="444"/>
    </w:p>
    <w:p w:rsidR="009220E2" w:rsidRPr="00E37FD3" w:rsidRDefault="005B1400" w:rsidP="00E37FD3">
      <w:pPr>
        <w:pStyle w:val="2"/>
        <w:spacing w:line="360" w:lineRule="auto"/>
        <w:rPr>
          <w:rFonts w:ascii="楷体_GB2312" w:eastAsia="楷体_GB2312" w:hAnsi="楷体"/>
        </w:rPr>
      </w:pPr>
      <w:bookmarkStart w:id="445" w:name="_Toc46155321"/>
      <w:r>
        <w:rPr>
          <w:rFonts w:ascii="楷体_GB2312" w:eastAsia="楷体_GB2312" w:hAnsi="楷体" w:hint="eastAsia"/>
        </w:rPr>
        <w:t xml:space="preserve">4.4.1 </w:t>
      </w:r>
      <w:r w:rsidR="009220E2" w:rsidRPr="00E37FD3">
        <w:rPr>
          <w:rFonts w:ascii="楷体_GB2312" w:eastAsia="楷体_GB2312" w:hAnsi="楷体" w:hint="eastAsia"/>
        </w:rPr>
        <w:t>高压供水系统</w:t>
      </w:r>
      <w:bookmarkEnd w:id="445"/>
    </w:p>
    <w:p w:rsidR="009220E2" w:rsidRPr="005A27A3" w:rsidRDefault="009220E2" w:rsidP="00281C55">
      <w:pPr>
        <w:pStyle w:val="3"/>
        <w:spacing w:line="360" w:lineRule="auto"/>
        <w:rPr>
          <w:rFonts w:ascii="仿宋_GB2312" w:eastAsia="仿宋_GB2312"/>
          <w:b/>
          <w:sz w:val="28"/>
          <w:szCs w:val="28"/>
        </w:rPr>
      </w:pPr>
      <w:bookmarkStart w:id="446" w:name="_Toc46155322"/>
      <w:r w:rsidRPr="005A27A3">
        <w:rPr>
          <w:rFonts w:ascii="仿宋_GB2312" w:eastAsia="仿宋_GB2312" w:hint="eastAsia"/>
          <w:b/>
          <w:sz w:val="28"/>
          <w:szCs w:val="28"/>
        </w:rPr>
        <w:t>设备简介</w:t>
      </w:r>
      <w:bookmarkEnd w:id="446"/>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压供水系统是50MW级电弧风洞的重要组成部分。该系统由高低压配电系统、高压水泵、低压水泵等主体设备和相应的控制系统、监控系统、冷却系统等部分组成。其功能是经单级或多级离心泵加压后，提供足够压力及流量的水用于冷却电弧风洞的相关运行设备。</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高压供水系统于2012年9月建成，主体设备参数如下：</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蓄水池2个，其中1个（</w:t>
      </w:r>
      <w:smartTag w:uri="urn:schemas-microsoft-com:office:smarttags" w:element="chmetcnv">
        <w:smartTagPr>
          <w:attr w:name="TCSC" w:val="0"/>
          <w:attr w:name="NumberType" w:val="1"/>
          <w:attr w:name="Negative" w:val="False"/>
          <w:attr w:name="HasSpace" w:val="False"/>
          <w:attr w:name="SourceValue" w:val="2000"/>
          <w:attr w:name="UnitName" w:val="m3"/>
        </w:smartTagPr>
        <w:r w:rsidRPr="001B4391">
          <w:rPr>
            <w:rFonts w:ascii="仿宋_GB2312" w:eastAsia="仿宋_GB2312" w:hAnsi="宋体" w:hint="eastAsia"/>
            <w:bCs/>
            <w:sz w:val="28"/>
            <w:szCs w:val="28"/>
          </w:rPr>
          <w:t>2000m3</w:t>
        </w:r>
      </w:smartTag>
      <w:r w:rsidRPr="001B4391">
        <w:rPr>
          <w:rFonts w:ascii="仿宋_GB2312" w:eastAsia="仿宋_GB2312" w:hAnsi="宋体" w:hint="eastAsia"/>
          <w:bCs/>
          <w:sz w:val="28"/>
          <w:szCs w:val="28"/>
        </w:rPr>
        <w:t>）存放纯净水，1个（</w:t>
      </w:r>
      <w:smartTag w:uri="urn:schemas-microsoft-com:office:smarttags" w:element="chmetcnv">
        <w:smartTagPr>
          <w:attr w:name="TCSC" w:val="0"/>
          <w:attr w:name="NumberType" w:val="1"/>
          <w:attr w:name="Negative" w:val="False"/>
          <w:attr w:name="HasSpace" w:val="False"/>
          <w:attr w:name="SourceValue" w:val="2000"/>
          <w:attr w:name="UnitName" w:val="m3"/>
        </w:smartTagPr>
        <w:r w:rsidRPr="001B4391">
          <w:rPr>
            <w:rFonts w:ascii="仿宋_GB2312" w:eastAsia="仿宋_GB2312" w:hAnsi="宋体" w:hint="eastAsia"/>
            <w:bCs/>
            <w:sz w:val="28"/>
            <w:szCs w:val="28"/>
          </w:rPr>
          <w:t>2000m3</w:t>
        </w:r>
      </w:smartTag>
      <w:r w:rsidRPr="001B4391">
        <w:rPr>
          <w:rFonts w:ascii="仿宋_GB2312" w:eastAsia="仿宋_GB2312" w:hAnsi="宋体" w:hint="eastAsia"/>
          <w:bCs/>
          <w:sz w:val="28"/>
          <w:szCs w:val="28"/>
        </w:rPr>
        <w:t>）存放自来水。高压冷却水采用纯净水，低压冷却水采用自来水；</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单套高压泵机组（7套）：功率1250KW,流量</w:t>
      </w:r>
      <w:smartTag w:uri="urn:schemas-microsoft-com:office:smarttags" w:element="chmetcnv">
        <w:smartTagPr>
          <w:attr w:name="TCSC" w:val="0"/>
          <w:attr w:name="NumberType" w:val="1"/>
          <w:attr w:name="Negative" w:val="False"/>
          <w:attr w:name="HasSpace" w:val="True"/>
          <w:attr w:name="SourceValue" w:val="450"/>
          <w:attr w:name="UnitName" w:val="m3"/>
        </w:smartTagPr>
        <w:r w:rsidRPr="001B4391">
          <w:rPr>
            <w:rFonts w:ascii="仿宋_GB2312" w:eastAsia="仿宋_GB2312" w:hAnsi="宋体" w:hint="eastAsia"/>
            <w:bCs/>
            <w:sz w:val="28"/>
            <w:szCs w:val="28"/>
          </w:rPr>
          <w:t>450 m3</w:t>
        </w:r>
      </w:smartTag>
      <w:r w:rsidRPr="001B4391">
        <w:rPr>
          <w:rFonts w:ascii="仿宋_GB2312" w:eastAsia="仿宋_GB2312" w:hAnsi="宋体" w:hint="eastAsia"/>
          <w:bCs/>
          <w:sz w:val="28"/>
          <w:szCs w:val="28"/>
        </w:rPr>
        <w:t>/h，出口压力4MPa～7.5MPa；</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单套低压泵机组（4套）：功率355KW,流量</w:t>
      </w:r>
      <w:smartTag w:uri="urn:schemas-microsoft-com:office:smarttags" w:element="chmetcnv">
        <w:smartTagPr>
          <w:attr w:name="TCSC" w:val="0"/>
          <w:attr w:name="NumberType" w:val="1"/>
          <w:attr w:name="Negative" w:val="False"/>
          <w:attr w:name="HasSpace" w:val="True"/>
          <w:attr w:name="SourceValue" w:val="540"/>
          <w:attr w:name="UnitName" w:val="m3"/>
        </w:smartTagPr>
        <w:r w:rsidRPr="001B4391">
          <w:rPr>
            <w:rFonts w:ascii="仿宋_GB2312" w:eastAsia="仿宋_GB2312" w:hAnsi="宋体" w:hint="eastAsia"/>
            <w:bCs/>
            <w:sz w:val="28"/>
            <w:szCs w:val="28"/>
          </w:rPr>
          <w:t>540 m3</w:t>
        </w:r>
      </w:smartTag>
      <w:r w:rsidRPr="001B4391">
        <w:rPr>
          <w:rFonts w:ascii="仿宋_GB2312" w:eastAsia="仿宋_GB2312" w:hAnsi="宋体" w:hint="eastAsia"/>
          <w:bCs/>
          <w:sz w:val="28"/>
          <w:szCs w:val="28"/>
        </w:rPr>
        <w:t>/h，出口压力1.2MPa～1.8MPa。</w:t>
      </w:r>
    </w:p>
    <w:p w:rsidR="009220E2" w:rsidRPr="005A27A3" w:rsidRDefault="009220E2" w:rsidP="00281C55">
      <w:pPr>
        <w:pStyle w:val="3"/>
        <w:spacing w:line="360" w:lineRule="auto"/>
        <w:rPr>
          <w:rFonts w:ascii="仿宋_GB2312" w:eastAsia="仿宋_GB2312"/>
          <w:b/>
          <w:sz w:val="28"/>
          <w:szCs w:val="28"/>
        </w:rPr>
      </w:pPr>
      <w:bookmarkStart w:id="447" w:name="_Toc46155323"/>
      <w:r w:rsidRPr="005A27A3">
        <w:rPr>
          <w:rFonts w:ascii="仿宋_GB2312" w:eastAsia="仿宋_GB2312" w:hint="eastAsia"/>
          <w:b/>
          <w:sz w:val="28"/>
          <w:szCs w:val="28"/>
        </w:rPr>
        <w:t>故障</w:t>
      </w:r>
      <w:bookmarkEnd w:id="447"/>
    </w:p>
    <w:p w:rsidR="009220E2" w:rsidRPr="001B4391" w:rsidRDefault="00E37FD3"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：电机冷却水管道离心泵故障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7"/>
          <w:attr w:name="Year" w:val="2014"/>
        </w:smartTagPr>
        <w:r w:rsidR="009220E2" w:rsidRPr="001B4391">
          <w:rPr>
            <w:rFonts w:ascii="仿宋_GB2312" w:eastAsia="仿宋_GB2312" w:hAnsi="宋体" w:hint="eastAsia"/>
            <w:bCs/>
            <w:sz w:val="28"/>
            <w:szCs w:val="28"/>
          </w:rPr>
          <w:t>2014年7月23日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：齐长泉</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：当班人员在运行过程中监测到电机冷却水管道离心泵不能运行。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：在通电的情况下，到现场检测离心泵电机带电，但是不工作；请技术人员到现场进行故障诊断，确诊故障原因。</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1B4391">
        <w:rPr>
          <w:rFonts w:ascii="仿宋_GB2312" w:eastAsia="仿宋_GB2312" w:hAnsi="宋体" w:hint="eastAsia"/>
          <w:bCs/>
          <w:sz w:val="28"/>
          <w:szCs w:val="28"/>
        </w:rPr>
        <w:t>：电机损坏，水泵锈蚀。</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：联系技术人员，更换部分零部件：电机外壳、线圈、水泵密封材料等，并对水泵本体进行清洗。</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：定期检查该离心泵的运行情况，对水泵本体进行清洗。</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：3号高压水泵运行噪音大、轴封漏水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3"/>
          <w:attr w:name="Month" w:val="8"/>
          <w:attr w:name="Year" w:val="2014"/>
        </w:smartTagPr>
        <w:r w:rsidR="009220E2" w:rsidRPr="001B4391">
          <w:rPr>
            <w:rFonts w:ascii="仿宋_GB2312" w:eastAsia="仿宋_GB2312" w:hAnsi="宋体" w:hint="eastAsia"/>
            <w:bCs/>
            <w:sz w:val="28"/>
            <w:szCs w:val="28"/>
          </w:rPr>
          <w:t>2014年8月3日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：唐经纬</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：当班人员在运行过程中监测到3号高压水泵运行噪音大、轴封漏水。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：发现该故障后，及时联系厂家技术人员到现场进行故障诊断。</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：水泵轴承损坏，水泵轴封填料失效。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：联系生产厂家，更换零部件：密封填料、水泵专用轴承2套、填料压盖2个、挡水圈2个、螺栓数个以及润滑油等，进行维修。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：定期检查水泵轴承的运行情况，及时添加润滑油，定期更换密封填料。</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：5号高压水泵进水口可曲绕橡胶软接头破裂漏水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2"/>
          <w:attr w:name="Month" w:val="4"/>
          <w:attr w:name="Year" w:val="2015"/>
        </w:smartTagPr>
        <w:r w:rsidR="009220E2" w:rsidRPr="001B4391">
          <w:rPr>
            <w:rFonts w:ascii="仿宋_GB2312" w:eastAsia="仿宋_GB2312" w:hAnsi="宋体" w:hint="eastAsia"/>
            <w:bCs/>
            <w:sz w:val="28"/>
            <w:szCs w:val="28"/>
          </w:rPr>
          <w:t>2015年4月12日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：齐长泉</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：当班人员在运行过程中监测到5号高压水泵进水口可曲绕橡胶软接头破裂漏水，并采取紧急停车措施。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：停泵后，现场检查，发现5号高压水泵进水口可曲绕橡胶软接头在高压水B路管道高压水回流的冲击下破裂漏水。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：该可曲绕橡胶软接头设计承压1.6MPa，该设备所处高压水B路管道的运行压力通常高于2MPa,在该接头前端的阀门关闭</w:t>
      </w:r>
      <w:r w:rsidR="009220E2" w:rsidRPr="001B4391">
        <w:rPr>
          <w:rFonts w:ascii="仿宋_GB2312" w:eastAsia="仿宋_GB2312" w:hAnsi="宋体" w:hint="eastAsia"/>
          <w:bCs/>
          <w:sz w:val="28"/>
          <w:szCs w:val="28"/>
        </w:rPr>
        <w:lastRenderedPageBreak/>
        <w:t>不严，止回阀失效的情况下，管道内的高压水回流冲击导致该软接头破裂漏水。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：由专业安装人员拆除破损软接头，更换新的橡胶软接头；打开前端止回阀，恢复止回阀正常运行。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：1、定期检查可曲绕橡胶软接头情况。2、更换承压等级更高的不锈钢波纹管接头。</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：5号高压开关柜的断路器无法合闸动作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3"/>
          <w:attr w:name="Month" w:val="10"/>
          <w:attr w:name="Year" w:val="2015"/>
        </w:smartTagPr>
        <w:r w:rsidR="009220E2" w:rsidRPr="001B4391">
          <w:rPr>
            <w:rFonts w:ascii="仿宋_GB2312" w:eastAsia="仿宋_GB2312" w:hAnsi="宋体" w:hint="eastAsia"/>
            <w:bCs/>
            <w:sz w:val="28"/>
            <w:szCs w:val="28"/>
          </w:rPr>
          <w:t>2015年10月13日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：当班人员在运行过程中监测到5号高压开关柜的断路器无法合闸动作。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：在断电的情况下，打开5号高压开关柜，先用万用表检测控制板线路，确定无故障后再检查真空断路器的机械情况，最后发现是机械部分在长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高频运行下，过度磨损。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：真空断路器的机械部件在长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高频运行下，过度磨损，导致无法动作。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：联系生产厂家，返厂维修。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：定期检查真空断路器的运行情况，是否存在严重的磨损情况，及时维修更换。</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：低压1号水泵出口阀门无法运行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7"/>
          <w:attr w:name="Month" w:val="1"/>
          <w:attr w:name="Year" w:val="2016"/>
        </w:smartTagPr>
        <w:r w:rsidR="009220E2" w:rsidRPr="001B4391">
          <w:rPr>
            <w:rFonts w:ascii="仿宋_GB2312" w:eastAsia="仿宋_GB2312" w:hAnsi="宋体" w:hint="eastAsia"/>
            <w:bCs/>
            <w:sz w:val="28"/>
            <w:szCs w:val="28"/>
          </w:rPr>
          <w:t>2016年1月7日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：当班人员在运行过程中发现低压1号水泵出口阀门无法运行。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：岗位运行人员先检查阀门的控制系统是否正常，多次通电运行后，确定不是控制系统的故障。联系阀门生产厂家到现场检查，确定是阀门阀芯卡死。</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1B4391">
        <w:rPr>
          <w:rFonts w:ascii="仿宋_GB2312" w:eastAsia="仿宋_GB2312" w:hAnsi="宋体" w:hint="eastAsia"/>
          <w:bCs/>
          <w:sz w:val="28"/>
          <w:szCs w:val="28"/>
        </w:rPr>
        <w:t>：低压1号水泵出口阀门在长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运行后，因为阀门材质为碳钢，运行介质为消防水自来水，阀门阀芯锈蚀后卡死，不能动作。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：联系阀门生产厂家，返厂维修。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：1、定期检查阀门运行情况。2、更换不锈钢阀门。</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4.4.1.6</w:t>
      </w:r>
      <w:r w:rsidR="00E06643" w:rsidRPr="00E06643">
        <w:rPr>
          <w:rFonts w:ascii="仿宋_GB2312" w:eastAsia="仿宋_GB2312" w:hAnsi="宋体" w:hint="eastAsia"/>
          <w:b/>
          <w:bCs/>
          <w:sz w:val="28"/>
          <w:szCs w:val="28"/>
        </w:rPr>
        <w:t>故障六</w:t>
      </w:r>
      <w:r w:rsidR="009220E2" w:rsidRPr="001B4391">
        <w:rPr>
          <w:rFonts w:ascii="仿宋_GB2312" w:eastAsia="仿宋_GB2312" w:hAnsi="宋体" w:hint="eastAsia"/>
          <w:bCs/>
          <w:sz w:val="28"/>
          <w:szCs w:val="28"/>
        </w:rPr>
        <w:t>：低压2号水泵出口阀门无法运行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9"/>
          <w:attr w:name="Month" w:val="3"/>
          <w:attr w:name="Year" w:val="2016"/>
        </w:smartTagPr>
        <w:r w:rsidR="009220E2" w:rsidRPr="001B4391">
          <w:rPr>
            <w:rFonts w:ascii="仿宋_GB2312" w:eastAsia="仿宋_GB2312" w:hAnsi="宋体" w:hint="eastAsia"/>
            <w:bCs/>
            <w:sz w:val="28"/>
            <w:szCs w:val="28"/>
          </w:rPr>
          <w:t>2016年3月9日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：当班人员在运行过程中发现低压2号水泵出口阀门无法运行。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：岗位运行人员先检查阀门的控制系统是否正常，多次通电运行后，确定不是控制系统的故障。联系阀门生产厂家到现场检查，确定是阀门阀芯卡死。</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：低压2号水泵出口阀门在长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运行后，因为阀门材质为碳钢，运行介质为消防水自来水，阀门阀芯锈蚀后卡死，不能动作。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：联系阀门生产厂家，返厂维修。</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：1、定期检查阀门运行情况。2、更换不锈钢阀门。</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4.4.1.7</w:t>
      </w:r>
      <w:r w:rsidR="00E06643" w:rsidRPr="00E06643">
        <w:rPr>
          <w:rFonts w:ascii="仿宋_GB2312" w:eastAsia="仿宋_GB2312" w:hAnsi="宋体" w:hint="eastAsia"/>
          <w:b/>
          <w:bCs/>
          <w:sz w:val="28"/>
          <w:szCs w:val="28"/>
        </w:rPr>
        <w:t>故障七</w:t>
      </w:r>
      <w:r w:rsidR="009220E2" w:rsidRPr="001B4391">
        <w:rPr>
          <w:rFonts w:ascii="仿宋_GB2312" w:eastAsia="仿宋_GB2312" w:hAnsi="宋体" w:hint="eastAsia"/>
          <w:bCs/>
          <w:sz w:val="28"/>
          <w:szCs w:val="28"/>
        </w:rPr>
        <w:t>：低压3号水泵开关柜断路器烧损</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1"/>
          <w:attr w:name="Month" w:val="6"/>
          <w:attr w:name="Year" w:val="2016"/>
        </w:smartTagPr>
        <w:r w:rsidR="009220E2" w:rsidRPr="001B4391">
          <w:rPr>
            <w:rFonts w:ascii="仿宋_GB2312" w:eastAsia="仿宋_GB2312" w:hAnsi="宋体" w:hint="eastAsia"/>
            <w:bCs/>
            <w:sz w:val="28"/>
            <w:szCs w:val="28"/>
          </w:rPr>
          <w:t>2016年6月21日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：唐经纬</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：当班人员在运行过程中监测到低压3号水泵开关柜断路器烧损。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：停电后，打开低压3号水泵开关柜检查，发现柜内的断路器烧损。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：原来的断路器额定电流偏小，在多台断路器同时运行的情况下，瞬时电流过大，造成断路器烧损。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hint="eastAsia"/>
          <w:bCs/>
          <w:sz w:val="28"/>
          <w:szCs w:val="28"/>
        </w:rPr>
        <w:t>：联系断路器供货厂家，检查断路器烧损原因，更换更大电流断路器。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：设计初期对多台同类设备同时运行的情况下，运行工况考虑不周，设计容量不足。</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4.4.1.8</w:t>
      </w:r>
      <w:r w:rsidR="00E06643" w:rsidRPr="00E06643">
        <w:rPr>
          <w:rFonts w:ascii="仿宋_GB2312" w:eastAsia="仿宋_GB2312" w:hAnsi="宋体" w:hint="eastAsia"/>
          <w:b/>
          <w:bCs/>
          <w:sz w:val="28"/>
          <w:szCs w:val="28"/>
        </w:rPr>
        <w:t>故障八</w:t>
      </w:r>
      <w:r w:rsidR="009220E2" w:rsidRPr="001B4391">
        <w:rPr>
          <w:rFonts w:ascii="仿宋_GB2312" w:eastAsia="仿宋_GB2312" w:hAnsi="宋体" w:hint="eastAsia"/>
          <w:bCs/>
          <w:sz w:val="28"/>
          <w:szCs w:val="28"/>
        </w:rPr>
        <w:t>：4号高压变频器的变压器的底部轴流风机2台停止运行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3"/>
          <w:attr w:name="Month" w:val="8"/>
          <w:attr w:name="Year" w:val="2016"/>
        </w:smartTagPr>
        <w:r w:rsidR="009220E2" w:rsidRPr="001B4391">
          <w:rPr>
            <w:rFonts w:ascii="仿宋_GB2312" w:eastAsia="仿宋_GB2312" w:hAnsi="宋体" w:hint="eastAsia"/>
            <w:bCs/>
            <w:sz w:val="28"/>
            <w:szCs w:val="28"/>
          </w:rPr>
          <w:t>2016年8月3日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：唐经纬</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：当班人员在运行过程中监测到4号高压变频器的变压器温升异常。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：在设备运行时，观察变压器部件运行情况，发现有2台底部轴流风机没有运行。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：2台底部轴流风机的电机故障。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：联系变压器厂家，购买更换轴流风机。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：1、密切监测变压器运行情况特别是温升变化情况。2、定期检查各变压器的风机运转情况。</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4.4.1.9</w:t>
      </w:r>
      <w:r w:rsidR="00E06643" w:rsidRPr="00E06643">
        <w:rPr>
          <w:rFonts w:ascii="仿宋_GB2312" w:eastAsia="仿宋_GB2312" w:hAnsi="宋体" w:hint="eastAsia"/>
          <w:b/>
          <w:bCs/>
          <w:sz w:val="28"/>
          <w:szCs w:val="28"/>
        </w:rPr>
        <w:t>故障九</w:t>
      </w:r>
      <w:r w:rsidR="009220E2" w:rsidRPr="001B4391">
        <w:rPr>
          <w:rFonts w:ascii="仿宋_GB2312" w:eastAsia="仿宋_GB2312" w:hAnsi="宋体" w:hint="eastAsia"/>
          <w:bCs/>
          <w:sz w:val="28"/>
          <w:szCs w:val="28"/>
        </w:rPr>
        <w:t>：6号高压水泵出口测压紫铜管断裂漏水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7"/>
          <w:attr w:name="Month" w:val="3"/>
          <w:attr w:name="Year" w:val="2017"/>
        </w:smartTagPr>
        <w:r w:rsidR="009220E2" w:rsidRPr="001B4391">
          <w:rPr>
            <w:rFonts w:ascii="仿宋_GB2312" w:eastAsia="仿宋_GB2312" w:hAnsi="宋体" w:hint="eastAsia"/>
            <w:bCs/>
            <w:sz w:val="28"/>
            <w:szCs w:val="28"/>
          </w:rPr>
          <w:t>2017年3月7日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：齐长泉</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：当班人员在运行过程中监测到6号高压水泵出口测压紫铜管断裂，采取紧急停车措施。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：停泵后，现场检查，发现测压紫铜管长期与固定支架摩擦，接触处变薄，在高压冲击下断裂。</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：测压紫铜管长期磨损，在高压冲击下断裂。</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：由岗位人员，利用工具重新连接测压紫铜管。在此类测压紫铜管与固定支架的接触点增加减震、防磨损的橡胶皮垫。</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：1、定期检查此类紫铜管情况。2、当班人员加强责任</w:t>
      </w:r>
      <w:r w:rsidR="009220E2" w:rsidRPr="001B4391">
        <w:rPr>
          <w:rFonts w:ascii="仿宋_GB2312" w:eastAsia="仿宋_GB2312" w:hAnsi="宋体" w:hint="eastAsia"/>
          <w:bCs/>
          <w:sz w:val="28"/>
          <w:szCs w:val="28"/>
        </w:rPr>
        <w:lastRenderedPageBreak/>
        <w:t>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4.4.1.10</w:t>
      </w:r>
      <w:r w:rsidR="00E06643" w:rsidRPr="00E06643">
        <w:rPr>
          <w:rFonts w:ascii="仿宋_GB2312" w:eastAsia="仿宋_GB2312" w:hAnsi="宋体" w:hint="eastAsia"/>
          <w:b/>
          <w:bCs/>
          <w:sz w:val="28"/>
          <w:szCs w:val="28"/>
        </w:rPr>
        <w:t>故障十</w:t>
      </w:r>
      <w:r w:rsidR="009220E2" w:rsidRPr="001B4391">
        <w:rPr>
          <w:rFonts w:ascii="仿宋_GB2312" w:eastAsia="仿宋_GB2312" w:hAnsi="宋体" w:hint="eastAsia"/>
          <w:bCs/>
          <w:sz w:val="28"/>
          <w:szCs w:val="28"/>
        </w:rPr>
        <w:t>：高压7号启动过程中跳闸</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1"/>
          <w:attr w:name="Month" w:val="5"/>
          <w:attr w:name="Year" w:val="2017"/>
        </w:smartTagPr>
        <w:r w:rsidR="009220E2" w:rsidRPr="001B4391">
          <w:rPr>
            <w:rFonts w:ascii="仿宋_GB2312" w:eastAsia="仿宋_GB2312" w:hAnsi="宋体" w:hint="eastAsia"/>
            <w:bCs/>
            <w:sz w:val="28"/>
            <w:szCs w:val="28"/>
          </w:rPr>
          <w:t>2017年5月21日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：唐经纬</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：当班人员在运行过程中监测到高压7号启动过程中跳闸。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：打开7号高压开关柜，用万用表检测控制板线路，发现机组软启动装置A相的晶闸管故障。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：晶闸管的电容老化、烧损。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：联系生产厂家，购买更换新的晶闸管。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：定期检查电子元器件的运行情况，是否存在老化情况，及时更换。</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4.4.1.11</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一</w:t>
      </w:r>
      <w:r w:rsidR="009220E2" w:rsidRPr="001B4391">
        <w:rPr>
          <w:rFonts w:ascii="仿宋_GB2312" w:eastAsia="仿宋_GB2312" w:hAnsi="宋体" w:hint="eastAsia"/>
          <w:bCs/>
          <w:sz w:val="28"/>
          <w:szCs w:val="28"/>
        </w:rPr>
        <w:t>：1号闭式冷却塔1台风机停止运行</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9"/>
          <w:attr w:name="Year" w:val="2018"/>
        </w:smartTagPr>
        <w:r w:rsidR="009220E2" w:rsidRPr="001B4391">
          <w:rPr>
            <w:rFonts w:ascii="仿宋_GB2312" w:eastAsia="仿宋_GB2312" w:hAnsi="宋体" w:hint="eastAsia"/>
            <w:bCs/>
            <w:sz w:val="28"/>
            <w:szCs w:val="28"/>
          </w:rPr>
          <w:t>2018年9月16日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：齐长泉</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：当班人员在运行过程中监测到1号闭式冷却塔1台风机停止运行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：在设备运行时，观察冷却塔风机运行情况，发现有1台风机没有运行。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：风机连接轴锈蚀、卡死。</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：联系专业设备安装人员，清洗风机连接轴，加润滑油。</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：定期检查风机运行情况，清洗风机连接轴，加润滑油。</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4.4.1.12</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二</w:t>
      </w:r>
      <w:r w:rsidR="009220E2" w:rsidRPr="001B4391">
        <w:rPr>
          <w:rFonts w:ascii="仿宋_GB2312" w:eastAsia="仿宋_GB2312" w:hAnsi="宋体" w:hint="eastAsia"/>
          <w:bCs/>
          <w:sz w:val="28"/>
          <w:szCs w:val="28"/>
        </w:rPr>
        <w:t>：高压4号变频器运行过程中跳闸</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7"/>
          <w:attr w:name="Month" w:val="12"/>
          <w:attr w:name="Year" w:val="2018"/>
        </w:smartTagPr>
        <w:r w:rsidR="009220E2" w:rsidRPr="001B4391">
          <w:rPr>
            <w:rFonts w:ascii="仿宋_GB2312" w:eastAsia="仿宋_GB2312" w:hAnsi="宋体" w:hint="eastAsia"/>
            <w:bCs/>
            <w:sz w:val="28"/>
            <w:szCs w:val="28"/>
          </w:rPr>
          <w:t>2018年12月7日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：唐经纬</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：当班人员在运行过程中监测到4号高压变频器运行过程中跳闸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：现场检查4号高压变频器运行记录，发现跳闸原因是</w:t>
      </w:r>
      <w:r w:rsidR="009220E2" w:rsidRPr="001B4391">
        <w:rPr>
          <w:rFonts w:ascii="仿宋_GB2312" w:eastAsia="仿宋_GB2312" w:hAnsi="宋体" w:hint="eastAsia"/>
          <w:bCs/>
          <w:sz w:val="28"/>
          <w:szCs w:val="28"/>
        </w:rPr>
        <w:lastRenderedPageBreak/>
        <w:t>直流电压低故障引起的跳闸。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 xml:space="preserve">：试验过程中，电网电流波动过大，对变频器的变压器电压影响过大，造成变频器直流电压低故障引起保护而跳闸。 </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：联系生产厂家，对</w:t>
      </w:r>
      <w:r w:rsidR="009220E2" w:rsidRPr="001B4391">
        <w:rPr>
          <w:rFonts w:ascii="仿宋_GB2312" w:eastAsia="仿宋_GB2312" w:hAnsi="宋体"/>
          <w:bCs/>
          <w:sz w:val="28"/>
          <w:szCs w:val="28"/>
        </w:rPr>
        <w:t>4</w:t>
      </w:r>
      <w:r w:rsidR="009220E2" w:rsidRPr="001B4391">
        <w:rPr>
          <w:rFonts w:ascii="仿宋_GB2312" w:eastAsia="仿宋_GB2312" w:hAnsi="宋体" w:hint="eastAsia"/>
          <w:bCs/>
          <w:sz w:val="28"/>
          <w:szCs w:val="28"/>
        </w:rPr>
        <w:t>号机组变频器进行了硬件更换和软件升级。</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：1、定期检查变频器的运行情况。2、合理设置变频器的运行参数。</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4.4.1.13</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三</w:t>
      </w:r>
      <w:r w:rsidR="009220E2" w:rsidRPr="001B4391">
        <w:rPr>
          <w:rFonts w:ascii="仿宋_GB2312" w:eastAsia="仿宋_GB2312" w:hAnsi="宋体" w:hint="eastAsia"/>
          <w:bCs/>
          <w:sz w:val="28"/>
          <w:szCs w:val="28"/>
        </w:rPr>
        <w:t>：3号高压变频器控制电源无电</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8"/>
          <w:attr w:name="Month" w:val="6"/>
          <w:attr w:name="Year" w:val="2019"/>
        </w:smartTagPr>
        <w:r w:rsidR="009220E2" w:rsidRPr="001B4391">
          <w:rPr>
            <w:rFonts w:ascii="仿宋_GB2312" w:eastAsia="仿宋_GB2312" w:hAnsi="宋体" w:hint="eastAsia"/>
            <w:bCs/>
            <w:sz w:val="28"/>
            <w:szCs w:val="28"/>
          </w:rPr>
          <w:t>2019年6月8日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：当班人员在运行过程中监测到3号高压变频器控制电源无电。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：现场检查3号高压变频器控制线路，找出故障原因。</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：3号高压变频器控制电源UPS电源故障。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：联系UPS电源厂家，购买更换UPS电源。</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：1、定期检查UPS电源运行情况。2、当班人员加强责任心，发现异常应立即采取果断措施。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4.4.1.14</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四</w:t>
      </w:r>
      <w:r w:rsidR="009220E2" w:rsidRPr="001B4391">
        <w:rPr>
          <w:rFonts w:ascii="仿宋_GB2312" w:eastAsia="仿宋_GB2312" w:hAnsi="宋体" w:hint="eastAsia"/>
          <w:bCs/>
          <w:sz w:val="28"/>
          <w:szCs w:val="28"/>
        </w:rPr>
        <w:t>：2号高压变频器控制电源无电</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1"/>
          <w:attr w:name="Month" w:val="8"/>
          <w:attr w:name="Year" w:val="2019"/>
        </w:smartTagPr>
        <w:r w:rsidR="009220E2" w:rsidRPr="001B4391">
          <w:rPr>
            <w:rFonts w:ascii="仿宋_GB2312" w:eastAsia="仿宋_GB2312" w:hAnsi="宋体" w:hint="eastAsia"/>
            <w:bCs/>
            <w:sz w:val="28"/>
            <w:szCs w:val="28"/>
          </w:rPr>
          <w:t>2019年8月11日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：当班人员在运行过程中监测到2号高压变频器控制电源无电。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：现场检查2号高压变频器控制线路，找出故障原因。</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：2号高压变频器控制电源UPS电源故障。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：联系UPS电源厂家，购买更换UPS电源。</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：1、定期检查UPS电源运行情况。2、当班人员加强责任心，发现异常应立即采取果断措施。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lastRenderedPageBreak/>
        <w:t>4.4.1.15</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五</w:t>
      </w:r>
      <w:r w:rsidR="009220E2" w:rsidRPr="001B4391">
        <w:rPr>
          <w:rFonts w:ascii="仿宋_GB2312" w:eastAsia="仿宋_GB2312" w:hAnsi="宋体" w:hint="eastAsia"/>
          <w:bCs/>
          <w:sz w:val="28"/>
          <w:szCs w:val="28"/>
        </w:rPr>
        <w:t>：4号高压变频器控制电源无电</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2"/>
          <w:attr w:name="Year" w:val="2020"/>
        </w:smartTagPr>
        <w:r w:rsidR="009220E2" w:rsidRPr="001B4391">
          <w:rPr>
            <w:rFonts w:ascii="仿宋_GB2312" w:eastAsia="仿宋_GB2312" w:hAnsi="宋体" w:hint="eastAsia"/>
            <w:bCs/>
            <w:sz w:val="28"/>
            <w:szCs w:val="28"/>
          </w:rPr>
          <w:t>2020年2月16日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：何文楷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：当班人员在运行过程中监测到4号高压变频器控制电源无电。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：现场检查4号高压变频器控制线路，找出故障原因。</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：4号高压变频器控制电源UPS电源故障。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：联系UPS电源厂家，购买更换UPS电源。</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：1、定期检查UPS电源运行情况。2、当班人员加强责任心，发现异常应立即采取果断措施。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4.4.1.16</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六</w:t>
      </w:r>
      <w:r w:rsidR="009220E2" w:rsidRPr="001B4391">
        <w:rPr>
          <w:rFonts w:ascii="仿宋_GB2312" w:eastAsia="仿宋_GB2312" w:hAnsi="宋体" w:hint="eastAsia"/>
          <w:bCs/>
          <w:sz w:val="28"/>
          <w:szCs w:val="28"/>
        </w:rPr>
        <w:t>：1号高压水泵漏水严重</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3"/>
          <w:attr w:name="Year" w:val="2020"/>
        </w:smartTagPr>
        <w:r w:rsidR="009220E2" w:rsidRPr="001B4391">
          <w:rPr>
            <w:rFonts w:ascii="仿宋_GB2312" w:eastAsia="仿宋_GB2312" w:hAnsi="宋体" w:hint="eastAsia"/>
            <w:bCs/>
            <w:sz w:val="28"/>
            <w:szCs w:val="28"/>
          </w:rPr>
          <w:t>2020年3月23日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：石建国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 xml:space="preserve">：当班人员在运行过程中监测到1号高压水泵轴承漏水严重。 </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hint="eastAsia"/>
          <w:bCs/>
          <w:sz w:val="28"/>
          <w:szCs w:val="28"/>
        </w:rPr>
        <w:t>：现场检查1号高压水泵漏水情况，观察漏水点，并对漏水情况进行拍照记录。</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：水泵在长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 xml:space="preserve">高频运行下，轴承的盘根磨损比较严重。 </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hint="eastAsia"/>
          <w:bCs/>
          <w:sz w:val="28"/>
          <w:szCs w:val="28"/>
        </w:rPr>
        <w:t>：联系专业安装人员，对1号高压水泵的轴承盘根进行拆除更换。</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：定期检查水泵的运行情况，观察轴承盘根磨损情况，是否存在严重的磨损情况，及时进行维修更换。</w:t>
      </w:r>
    </w:p>
    <w:p w:rsidR="009220E2" w:rsidRDefault="009220E2" w:rsidP="00281C55">
      <w:pPr>
        <w:spacing w:line="360" w:lineRule="auto"/>
        <w:ind w:firstLineChars="200" w:firstLine="640"/>
        <w:rPr>
          <w:rFonts w:ascii="仿宋_GB2312" w:eastAsia="仿宋_GB2312" w:hAnsi="宋体"/>
          <w:bCs/>
          <w:sz w:val="32"/>
        </w:rPr>
      </w:pPr>
    </w:p>
    <w:p w:rsidR="009220E2" w:rsidRPr="006455E0" w:rsidRDefault="006455E0" w:rsidP="006455E0">
      <w:pPr>
        <w:pStyle w:val="2"/>
        <w:spacing w:line="360" w:lineRule="auto"/>
        <w:rPr>
          <w:rFonts w:ascii="楷体_GB2312" w:eastAsia="楷体_GB2312" w:hAnsi="楷体"/>
        </w:rPr>
      </w:pPr>
      <w:bookmarkStart w:id="448" w:name="_Toc46155324"/>
      <w:r>
        <w:rPr>
          <w:rFonts w:ascii="楷体_GB2312" w:eastAsia="楷体_GB2312" w:hAnsi="楷体" w:hint="eastAsia"/>
        </w:rPr>
        <w:t>4.4.2</w:t>
      </w:r>
      <w:r w:rsidR="009220E2" w:rsidRPr="006455E0">
        <w:rPr>
          <w:rFonts w:ascii="楷体_GB2312" w:eastAsia="楷体_GB2312" w:hAnsi="楷体" w:hint="eastAsia"/>
        </w:rPr>
        <w:t>大功率可控硅整流电源</w:t>
      </w:r>
      <w:bookmarkEnd w:id="448"/>
    </w:p>
    <w:p w:rsidR="009220E2" w:rsidRPr="005A27A3" w:rsidRDefault="009220E2" w:rsidP="00281C55">
      <w:pPr>
        <w:pStyle w:val="3"/>
        <w:spacing w:line="360" w:lineRule="auto"/>
        <w:rPr>
          <w:rFonts w:ascii="仿宋_GB2312" w:eastAsia="仿宋_GB2312"/>
          <w:b/>
          <w:sz w:val="28"/>
          <w:szCs w:val="28"/>
        </w:rPr>
      </w:pPr>
      <w:bookmarkStart w:id="449" w:name="_Toc46155325"/>
      <w:r w:rsidRPr="005A27A3">
        <w:rPr>
          <w:rFonts w:ascii="仿宋_GB2312" w:eastAsia="仿宋_GB2312" w:hint="eastAsia"/>
          <w:b/>
          <w:sz w:val="28"/>
          <w:szCs w:val="28"/>
        </w:rPr>
        <w:t>组成</w:t>
      </w:r>
      <w:bookmarkEnd w:id="449"/>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大功率可控硅整流电源系统是50MW级电弧加热设备的重要组成部分。该系统由高压配电系统、有载调压整流变压器、可控硅整流器、</w:t>
      </w:r>
      <w:r w:rsidRPr="001B4391">
        <w:rPr>
          <w:rFonts w:ascii="仿宋_GB2312" w:eastAsia="仿宋_GB2312" w:hAnsi="宋体" w:hint="eastAsia"/>
          <w:bCs/>
          <w:sz w:val="28"/>
          <w:szCs w:val="28"/>
        </w:rPr>
        <w:lastRenderedPageBreak/>
        <w:t>平波电抗器、直流侧组合开关、直流配电系统等主体设备和相应的控制系统、监控系统、冷却系统、数采系统等部分组成。其功能是将交流电转化为能满足电弧加热器运行需要的直流电。</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大功率可控硅整流电源系统于2012年9月建成并形成试验能力，具体技术参数如下：</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单台机组最大输出功率：13.5MW(</w:t>
      </w:r>
      <w:smartTag w:uri="urn:schemas-microsoft-com:office:smarttags" w:element="chmetcnv">
        <w:smartTagPr>
          <w:attr w:name="TCSC" w:val="0"/>
          <w:attr w:name="NumberType" w:val="1"/>
          <w:attr w:name="Negative" w:val="False"/>
          <w:attr w:name="HasSpace" w:val="False"/>
          <w:attr w:name="SourceValue" w:val="3000"/>
          <w:attr w:name="UnitName" w:val="a"/>
        </w:smartTagPr>
        <w:r w:rsidRPr="001B4391">
          <w:rPr>
            <w:rFonts w:ascii="仿宋_GB2312" w:eastAsia="仿宋_GB2312" w:hAnsi="宋体" w:hint="eastAsia"/>
            <w:bCs/>
            <w:sz w:val="28"/>
            <w:szCs w:val="28"/>
          </w:rPr>
          <w:t>3000A</w:t>
        </w:r>
      </w:smartTag>
      <w:r w:rsidRPr="001B4391">
        <w:rPr>
          <w:rFonts w:ascii="仿宋_GB2312" w:eastAsia="仿宋_GB2312" w:hAnsi="宋体" w:hint="eastAsia"/>
          <w:bCs/>
          <w:sz w:val="28"/>
          <w:szCs w:val="28"/>
        </w:rPr>
        <w:t>/4500V)</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系统最大输出功率:</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串联：108MW(</w:t>
      </w:r>
      <w:smartTag w:uri="urn:schemas-microsoft-com:office:smarttags" w:element="chmetcnv">
        <w:smartTagPr>
          <w:attr w:name="TCSC" w:val="0"/>
          <w:attr w:name="NumberType" w:val="1"/>
          <w:attr w:name="Negative" w:val="False"/>
          <w:attr w:name="HasSpace" w:val="False"/>
          <w:attr w:name="SourceValue" w:val="3000"/>
          <w:attr w:name="UnitName" w:val="a"/>
        </w:smartTagPr>
        <w:r w:rsidRPr="001B4391">
          <w:rPr>
            <w:rFonts w:ascii="仿宋_GB2312" w:eastAsia="仿宋_GB2312" w:hAnsi="宋体" w:hint="eastAsia"/>
            <w:bCs/>
            <w:sz w:val="28"/>
            <w:szCs w:val="28"/>
          </w:rPr>
          <w:t>3000A</w:t>
        </w:r>
      </w:smartTag>
      <w:r w:rsidRPr="001B4391">
        <w:rPr>
          <w:rFonts w:ascii="仿宋_GB2312" w:eastAsia="仿宋_GB2312" w:hAnsi="宋体" w:hint="eastAsia"/>
          <w:bCs/>
          <w:sz w:val="28"/>
          <w:szCs w:val="28"/>
        </w:rPr>
        <w:t>/36000V)</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并联：162MW(</w:t>
      </w:r>
      <w:smartTag w:uri="urn:schemas-microsoft-com:office:smarttags" w:element="chmetcnv">
        <w:smartTagPr>
          <w:attr w:name="TCSC" w:val="0"/>
          <w:attr w:name="NumberType" w:val="1"/>
          <w:attr w:name="Negative" w:val="False"/>
          <w:attr w:name="HasSpace" w:val="False"/>
          <w:attr w:name="SourceValue" w:val="6000"/>
          <w:attr w:name="UnitName" w:val="a"/>
        </w:smartTagPr>
        <w:r w:rsidRPr="001B4391">
          <w:rPr>
            <w:rFonts w:ascii="仿宋_GB2312" w:eastAsia="仿宋_GB2312" w:hAnsi="宋体" w:hint="eastAsia"/>
            <w:bCs/>
            <w:sz w:val="28"/>
            <w:szCs w:val="28"/>
          </w:rPr>
          <w:t>6000A</w:t>
        </w:r>
      </w:smartTag>
      <w:r w:rsidRPr="001B4391">
        <w:rPr>
          <w:rFonts w:ascii="仿宋_GB2312" w:eastAsia="仿宋_GB2312" w:hAnsi="宋体" w:hint="eastAsia"/>
          <w:bCs/>
          <w:sz w:val="28"/>
          <w:szCs w:val="28"/>
        </w:rPr>
        <w:t>/27000V)</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恒流偏差：0.6%(静态)、0.8%(动态)</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响应</w:t>
      </w:r>
      <w:r w:rsidR="00E06643" w:rsidRPr="00A234F6">
        <w:rPr>
          <w:rFonts w:ascii="仿宋_GB2312" w:eastAsia="仿宋_GB2312" w:hAnsi="宋体" w:hint="eastAsia"/>
          <w:bCs/>
          <w:sz w:val="28"/>
          <w:szCs w:val="28"/>
        </w:rPr>
        <w:t>时间</w:t>
      </w:r>
      <w:r w:rsidRPr="001B4391">
        <w:rPr>
          <w:rFonts w:ascii="仿宋_GB2312" w:eastAsia="仿宋_GB2312" w:hAnsi="宋体" w:hint="eastAsia"/>
          <w:bCs/>
          <w:sz w:val="28"/>
          <w:szCs w:val="28"/>
        </w:rPr>
        <w:t>：40ms(静态)、50ms(动态)</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调节</w:t>
      </w:r>
      <w:r w:rsidR="00E06643" w:rsidRPr="00A234F6">
        <w:rPr>
          <w:rFonts w:ascii="仿宋_GB2312" w:eastAsia="仿宋_GB2312" w:hAnsi="宋体" w:hint="eastAsia"/>
          <w:bCs/>
          <w:sz w:val="28"/>
          <w:szCs w:val="28"/>
        </w:rPr>
        <w:t>时间</w:t>
      </w:r>
      <w:r w:rsidRPr="001B4391">
        <w:rPr>
          <w:rFonts w:ascii="仿宋_GB2312" w:eastAsia="仿宋_GB2312" w:hAnsi="宋体" w:hint="eastAsia"/>
          <w:bCs/>
          <w:sz w:val="28"/>
          <w:szCs w:val="28"/>
        </w:rPr>
        <w:t>：200ms～2000ms</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运行</w:t>
      </w:r>
      <w:r w:rsidR="00E06643" w:rsidRPr="00A234F6">
        <w:rPr>
          <w:rFonts w:ascii="仿宋_GB2312" w:eastAsia="仿宋_GB2312" w:hAnsi="宋体" w:hint="eastAsia"/>
          <w:bCs/>
          <w:sz w:val="28"/>
          <w:szCs w:val="28"/>
        </w:rPr>
        <w:t>时间</w:t>
      </w:r>
      <w:r w:rsidRPr="001B4391">
        <w:rPr>
          <w:rFonts w:ascii="仿宋_GB2312" w:eastAsia="仿宋_GB2312" w:hAnsi="宋体" w:hint="eastAsia"/>
          <w:bCs/>
          <w:sz w:val="28"/>
          <w:szCs w:val="28"/>
        </w:rPr>
        <w:t>：3600s</w:t>
      </w:r>
    </w:p>
    <w:p w:rsidR="009220E2" w:rsidRPr="005A27A3" w:rsidRDefault="00D545B0" w:rsidP="00281C55">
      <w:pPr>
        <w:pStyle w:val="3"/>
        <w:spacing w:line="360" w:lineRule="auto"/>
        <w:rPr>
          <w:rFonts w:ascii="仿宋_GB2312" w:eastAsia="仿宋_GB2312"/>
          <w:b/>
          <w:sz w:val="28"/>
          <w:szCs w:val="28"/>
        </w:rPr>
        <w:sectPr w:rsidR="009220E2" w:rsidRPr="005A27A3" w:rsidSect="00D03210">
          <w:pgSz w:w="11906" w:h="16838"/>
          <w:pgMar w:top="1440" w:right="1797" w:bottom="1440" w:left="1797" w:header="851" w:footer="992" w:gutter="0"/>
          <w:cols w:space="425"/>
          <w:docGrid w:linePitch="312"/>
        </w:sectPr>
      </w:pPr>
      <w:bookmarkStart w:id="450" w:name="_Toc46155326"/>
      <w:r w:rsidRPr="005A27A3">
        <w:rPr>
          <w:rFonts w:ascii="仿宋_GB2312" w:eastAsia="仿宋_GB2312" w:hint="eastAsia"/>
          <w:b/>
          <w:sz w:val="28"/>
          <w:szCs w:val="28"/>
        </w:rPr>
        <w:t>故障</w:t>
      </w:r>
      <w:bookmarkEnd w:id="450"/>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lastRenderedPageBreak/>
        <w:t>从故障汇编来看，同类故障从设备建成到现在发生频率很多。如：</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轴流风机卡死在前期使用发生两次。需修改维护保养规程。</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断路器主轴断裂发生了五次。</w:t>
      </w:r>
    </w:p>
    <w:p w:rsidR="00A108F6"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波纹管漏水发生了五次。</w:t>
      </w:r>
    </w:p>
    <w:p w:rsidR="00A108F6" w:rsidRDefault="00A108F6" w:rsidP="00281C55">
      <w:pPr>
        <w:spacing w:line="360" w:lineRule="auto"/>
        <w:ind w:firstLineChars="200" w:firstLine="560"/>
        <w:rPr>
          <w:rFonts w:ascii="仿宋_GB2312" w:eastAsia="仿宋_GB2312" w:hAnsi="宋体"/>
          <w:bCs/>
          <w:sz w:val="28"/>
          <w:szCs w:val="28"/>
        </w:rPr>
        <w:sectPr w:rsidR="00A108F6" w:rsidSect="00D03210">
          <w:pgSz w:w="11906" w:h="16838"/>
          <w:pgMar w:top="1440" w:right="1797" w:bottom="1440" w:left="1797" w:header="851" w:footer="992" w:gutter="0"/>
          <w:cols w:space="425"/>
          <w:docGrid w:linePitch="312"/>
        </w:sectPr>
      </w:pPr>
    </w:p>
    <w:p w:rsidR="009220E2" w:rsidRPr="001B4391" w:rsidRDefault="00A108F6"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bCs/>
          <w:noProof/>
          <w:sz w:val="28"/>
          <w:szCs w:val="28"/>
        </w:rPr>
        <w:lastRenderedPageBreak/>
        <w:drawing>
          <wp:anchor distT="0" distB="0" distL="114300" distR="114300" simplePos="0" relativeHeight="251664384" behindDoc="0" locked="0" layoutInCell="1" allowOverlap="1" wp14:anchorId="113CA9DF" wp14:editId="5F4D7E17">
            <wp:simplePos x="0" y="0"/>
            <wp:positionH relativeFrom="margin">
              <wp:posOffset>40005</wp:posOffset>
            </wp:positionH>
            <wp:positionV relativeFrom="margin">
              <wp:posOffset>-280670</wp:posOffset>
            </wp:positionV>
            <wp:extent cx="8352155" cy="531558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75">
                      <a:extLst>
                        <a:ext uri="{28A0092B-C50C-407E-A947-70E740481C1C}">
                          <a14:useLocalDpi xmlns:a14="http://schemas.microsoft.com/office/drawing/2010/main" val="0"/>
                        </a:ext>
                      </a:extLst>
                    </a:blip>
                    <a:srcRect l="6509" t="14795" r="14285" b="10138"/>
                    <a:stretch>
                      <a:fillRect/>
                    </a:stretch>
                  </pic:blipFill>
                  <pic:spPr bwMode="auto">
                    <a:xfrm>
                      <a:off x="0" y="0"/>
                      <a:ext cx="8352155" cy="531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sectPr w:rsidR="00A108F6" w:rsidSect="00A108F6">
          <w:pgSz w:w="16838" w:h="11906" w:orient="landscape"/>
          <w:pgMar w:top="1797" w:right="1440" w:bottom="1797" w:left="1440" w:header="851" w:footer="992" w:gutter="0"/>
          <w:cols w:space="425"/>
          <w:docGrid w:linePitch="312"/>
        </w:sectPr>
      </w:pPr>
    </w:p>
    <w:p w:rsidR="00A108F6" w:rsidRDefault="00A108F6" w:rsidP="00281C55">
      <w:pPr>
        <w:spacing w:line="360" w:lineRule="auto"/>
        <w:ind w:firstLineChars="200" w:firstLine="560"/>
        <w:rPr>
          <w:rFonts w:ascii="仿宋_GB2312" w:eastAsia="仿宋_GB2312" w:hAnsi="宋体"/>
          <w:bCs/>
          <w:sz w:val="28"/>
          <w:szCs w:val="28"/>
        </w:rPr>
      </w:pPr>
    </w:p>
    <w:p w:rsidR="00A108F6" w:rsidRDefault="00A108F6" w:rsidP="00281C55">
      <w:pPr>
        <w:spacing w:line="360" w:lineRule="auto"/>
        <w:ind w:firstLineChars="200" w:firstLine="560"/>
        <w:rPr>
          <w:rFonts w:ascii="仿宋_GB2312" w:eastAsia="仿宋_GB2312" w:hAnsi="宋体"/>
          <w:bCs/>
          <w:sz w:val="28"/>
          <w:szCs w:val="28"/>
        </w:rPr>
      </w:pP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这些同类故障每隔一段</w:t>
      </w:r>
      <w:r w:rsidR="00E06643" w:rsidRPr="00A234F6">
        <w:rPr>
          <w:rFonts w:ascii="仿宋_GB2312" w:eastAsia="仿宋_GB2312" w:hAnsi="宋体" w:hint="eastAsia"/>
          <w:bCs/>
          <w:sz w:val="28"/>
          <w:szCs w:val="28"/>
        </w:rPr>
        <w:t>时间</w:t>
      </w:r>
      <w:r w:rsidRPr="001B4391">
        <w:rPr>
          <w:rFonts w:ascii="仿宋_GB2312" w:eastAsia="仿宋_GB2312" w:hAnsi="宋体" w:hint="eastAsia"/>
          <w:bCs/>
          <w:sz w:val="28"/>
          <w:szCs w:val="28"/>
        </w:rPr>
        <w:t>就会发生在不同的同类设备（同类设备较多，风机60台，高压开关柜36台，整流机组12套）上，认真分析原因如下：</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a． 设备当时设计时未考虑到设备特殊的使用工况（频繁分合闸，振动大），即没考虑设备的可靠性、环境适应性、维修性等国军标“六性”要求。</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b． 部分设备产品质量存在瑕疵。</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c.  维护保养标准制定的不细，厂家不能及时开展售后，自身解决设备故障能力欠缺。</w:t>
      </w:r>
    </w:p>
    <w:p w:rsidR="009220E2" w:rsidRPr="001B4391" w:rsidRDefault="006455E0" w:rsidP="006455E0">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w:t>
      </w:r>
      <w:r w:rsidR="00E06643" w:rsidRPr="00E06643">
        <w:rPr>
          <w:rFonts w:ascii="仿宋_GB2312" w:eastAsia="仿宋_GB2312" w:hAnsi="宋体" w:hint="eastAsia"/>
          <w:b/>
          <w:bCs/>
          <w:sz w:val="28"/>
          <w:szCs w:val="28"/>
        </w:rPr>
        <w:t>故障一</w:t>
      </w:r>
      <w:r w:rsidR="009220E2" w:rsidRPr="001B4391">
        <w:rPr>
          <w:rFonts w:ascii="仿宋_GB2312" w:eastAsia="仿宋_GB2312" w:hAnsi="宋体" w:hint="eastAsia"/>
          <w:bCs/>
          <w:sz w:val="28"/>
          <w:szCs w:val="28"/>
        </w:rPr>
        <w:t>：轴流风机卡死</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03"/>
          <w:attr w:name="Year" w:val="2014"/>
        </w:smartTagPr>
        <w:r w:rsidR="009220E2" w:rsidRPr="001B4391">
          <w:rPr>
            <w:rFonts w:ascii="仿宋_GB2312" w:eastAsia="仿宋_GB2312" w:hAnsi="宋体" w:hint="eastAsia"/>
            <w:bCs/>
            <w:sz w:val="28"/>
            <w:szCs w:val="28"/>
          </w:rPr>
          <w:t>2014年03月25日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：当班人员在检查过程中发现30#轴流风机未转动发生卡死现象，采取报告控制操作人员紧急断开风机电源措施。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后经检查，风机安装固定螺栓掉落使风机叶片无法旋转，导致电机损坏。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：1、轴流风</w:t>
      </w:r>
      <w:r w:rsidR="009220E2" w:rsidRPr="005A27A3">
        <w:rPr>
          <w:rFonts w:ascii="仿宋_GB2312" w:eastAsia="仿宋_GB2312" w:hAnsi="宋体" w:hint="eastAsia"/>
          <w:bCs/>
          <w:sz w:val="28"/>
          <w:szCs w:val="28"/>
        </w:rPr>
        <w:t>机长</w:t>
      </w:r>
      <w:r w:rsidR="00E06643" w:rsidRPr="005A27A3">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高速运转，起动时振动过大，使得链接螺栓松动。2、轴流风机下有过滤网使维护保养时不能及时发现风机内部存在的隐患。</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由安装单位对受损部件进行更换后修复。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：1、按规定定时对可能存在隐患的部位进行排查。2、定期对设备链接部位进行紧固。</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w:t>
      </w:r>
      <w:r w:rsidR="00E06643" w:rsidRPr="00E06643">
        <w:rPr>
          <w:rFonts w:ascii="仿宋_GB2312" w:eastAsia="仿宋_GB2312" w:hAnsi="宋体" w:hint="eastAsia"/>
          <w:b/>
          <w:bCs/>
          <w:sz w:val="28"/>
          <w:szCs w:val="28"/>
        </w:rPr>
        <w:t>故障二</w:t>
      </w:r>
      <w:r w:rsidR="009220E2" w:rsidRPr="001B4391">
        <w:rPr>
          <w:rFonts w:ascii="仿宋_GB2312" w:eastAsia="仿宋_GB2312" w:hAnsi="宋体" w:hint="eastAsia"/>
          <w:bCs/>
          <w:sz w:val="28"/>
          <w:szCs w:val="28"/>
        </w:rPr>
        <w:t>：整流机组漏水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8"/>
          <w:attr w:name="Year" w:val="2014"/>
        </w:smartTagPr>
        <w:r w:rsidR="009220E2" w:rsidRPr="001B4391">
          <w:rPr>
            <w:rFonts w:ascii="仿宋_GB2312" w:eastAsia="仿宋_GB2312" w:hAnsi="宋体" w:hint="eastAsia"/>
            <w:bCs/>
            <w:sz w:val="28"/>
            <w:szCs w:val="28"/>
          </w:rPr>
          <w:t>2014年08月10日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1B4391">
        <w:rPr>
          <w:rFonts w:ascii="仿宋_GB2312" w:eastAsia="仿宋_GB2312" w:hAnsi="宋体" w:hint="eastAsia"/>
          <w:bCs/>
          <w:sz w:val="28"/>
          <w:szCs w:val="28"/>
        </w:rPr>
        <w:t>：当班人员在运行过程中发现8#机组有大量冷却水流出，采取报告控制操作人员紧急停车措施。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后经检查，发现8#整流器主水循环系统中用于晶闸管冷却的硅钢片与主水管道连接处断裂。</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w:t>
      </w:r>
      <w:r w:rsidR="009220E2" w:rsidRPr="005A27A3">
        <w:rPr>
          <w:rFonts w:ascii="仿宋_GB2312" w:eastAsia="仿宋_GB2312" w:hAnsi="宋体" w:hint="eastAsia"/>
          <w:bCs/>
          <w:sz w:val="28"/>
          <w:szCs w:val="28"/>
        </w:rPr>
        <w:t>使用</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过长，天气太冷，塑料变脆。2、长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使用，整流器冷却系统中出现杂质使水路堵塞。</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w:t>
      </w:r>
      <w:r w:rsidR="00E06643" w:rsidRPr="00E06643">
        <w:rPr>
          <w:rFonts w:ascii="仿宋_GB2312" w:eastAsia="仿宋_GB2312" w:hAnsi="宋体" w:hint="eastAsia"/>
          <w:b/>
          <w:bCs/>
          <w:sz w:val="28"/>
          <w:szCs w:val="28"/>
        </w:rPr>
        <w:t>故障三</w:t>
      </w:r>
      <w:r w:rsidR="009220E2" w:rsidRPr="001B4391">
        <w:rPr>
          <w:rFonts w:ascii="仿宋_GB2312" w:eastAsia="仿宋_GB2312" w:hAnsi="宋体" w:hint="eastAsia"/>
          <w:bCs/>
          <w:sz w:val="28"/>
          <w:szCs w:val="28"/>
        </w:rPr>
        <w:t>：35KV2#进线柜电缆爬电</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09"/>
          <w:attr w:name="Year" w:val="2014"/>
        </w:smartTagPr>
        <w:r w:rsidR="009220E2" w:rsidRPr="001B4391">
          <w:rPr>
            <w:rFonts w:ascii="仿宋_GB2312" w:eastAsia="仿宋_GB2312" w:hAnsi="宋体" w:hint="eastAsia"/>
            <w:bCs/>
            <w:sz w:val="28"/>
            <w:szCs w:val="28"/>
          </w:rPr>
          <w:t>2014年09月25日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：当班人员在运行过程中发现高压室35KV2#进线柜出现异常“沙沙”声，采取报告控制操作人员紧急停电，并通知220KV站值班人员对整流电源三路35KV进线进行断电措施。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后经检查，发现35KV2#进线电缆端头高压热缩管表皮出现爬电现象。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过长，高压热</w:t>
      </w:r>
      <w:r w:rsidR="009220E2" w:rsidRPr="001B4391">
        <w:rPr>
          <w:rFonts w:ascii="仿宋_GB2312" w:eastAsia="仿宋_GB2312" w:hAnsi="宋体" w:hint="eastAsia"/>
          <w:bCs/>
          <w:sz w:val="28"/>
          <w:szCs w:val="28"/>
        </w:rPr>
        <w:t>缩管表皮破损。2、安装过程中施工人员对高压热缩管表皮损伤。</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由专业人员进行更换后修复并做耐压试验。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：1、按规定定时检查电缆及接头（高压热缩穿）有无破损及出现爬电现象。2、当班人员加强责任心，发现异常应立即采取果断措施。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4.4.2.4</w:t>
      </w:r>
      <w:r w:rsidR="00E06643" w:rsidRPr="00E06643">
        <w:rPr>
          <w:rFonts w:ascii="仿宋_GB2312" w:eastAsia="仿宋_GB2312" w:hAnsi="宋体" w:hint="eastAsia"/>
          <w:b/>
          <w:bCs/>
          <w:sz w:val="28"/>
          <w:szCs w:val="28"/>
        </w:rPr>
        <w:t>故障四</w:t>
      </w:r>
      <w:r w:rsidR="009220E2" w:rsidRPr="001B4391">
        <w:rPr>
          <w:rFonts w:ascii="仿宋_GB2312" w:eastAsia="仿宋_GB2312" w:hAnsi="宋体" w:hint="eastAsia"/>
          <w:bCs/>
          <w:sz w:val="28"/>
          <w:szCs w:val="28"/>
        </w:rPr>
        <w:t>：10KV变压器三相温差过大误动</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01"/>
          <w:attr w:name="Year" w:val="2015"/>
        </w:smartTagPr>
        <w:r w:rsidR="009220E2" w:rsidRPr="001B4391">
          <w:rPr>
            <w:rFonts w:ascii="仿宋_GB2312" w:eastAsia="仿宋_GB2312" w:hAnsi="宋体" w:hint="eastAsia"/>
            <w:bCs/>
            <w:sz w:val="28"/>
            <w:szCs w:val="28"/>
          </w:rPr>
          <w:t>2015年01月06日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1B4391">
        <w:rPr>
          <w:rFonts w:ascii="仿宋_GB2312" w:eastAsia="仿宋_GB2312" w:hAnsi="宋体" w:hint="eastAsia"/>
          <w:bCs/>
          <w:sz w:val="28"/>
          <w:szCs w:val="28"/>
        </w:rPr>
        <w:t>：当班人员在试验前送电过程中发现控制室没有电。</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后经送电检查，10KV变压器三相测温仪部件松动导致三相温差过大，从而使10KV变压器出线控制柜中继电器烧毁而导致变压器误动作。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：1、使用环境恶劣，冬天过于潮湿、夏天环境温度过高。2、长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使用，零部件老化松动。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由当班人员进行更换后修复并投入使用。</w:t>
      </w:r>
    </w:p>
    <w:p w:rsidR="009220E2" w:rsidRPr="005A27A3"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：1、按规定检测三相温差是否正常。2、按规定定时检查各零部件有无老化及</w:t>
      </w:r>
      <w:r w:rsidR="009220E2" w:rsidRPr="005A27A3">
        <w:rPr>
          <w:rFonts w:ascii="仿宋_GB2312" w:eastAsia="仿宋_GB2312" w:hAnsi="宋体" w:hint="eastAsia"/>
          <w:bCs/>
          <w:sz w:val="28"/>
          <w:szCs w:val="28"/>
        </w:rPr>
        <w:t>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使用有无松动3、当班人员加强责任心，发现异常应立即采取果断措施。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4.4.2.5</w:t>
      </w:r>
      <w:r w:rsidR="00E06643" w:rsidRPr="00E06643">
        <w:rPr>
          <w:rFonts w:ascii="仿宋_GB2312" w:eastAsia="仿宋_GB2312" w:hAnsi="宋体" w:hint="eastAsia"/>
          <w:b/>
          <w:bCs/>
          <w:sz w:val="28"/>
          <w:szCs w:val="28"/>
        </w:rPr>
        <w:t>故障五</w:t>
      </w:r>
      <w:r w:rsidR="009220E2" w:rsidRPr="001B4391">
        <w:rPr>
          <w:rFonts w:ascii="仿宋_GB2312" w:eastAsia="仿宋_GB2312" w:hAnsi="宋体" w:hint="eastAsia"/>
          <w:bCs/>
          <w:sz w:val="28"/>
          <w:szCs w:val="28"/>
        </w:rPr>
        <w:t>：断路器合闸时，数采系统采集到400V电压</w:t>
      </w:r>
      <w:r w:rsidR="009220E2" w:rsidRPr="001B4391">
        <w:rPr>
          <w:rFonts w:ascii="仿宋_GB2312" w:eastAsia="仿宋_GB2312" w:hAnsi="宋体"/>
          <w:bCs/>
          <w:sz w:val="28"/>
          <w:szCs w:val="28"/>
        </w:rPr>
        <w:t xml:space="preserve"> </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1"/>
          <w:attr w:name="Year" w:val="2015"/>
        </w:smartTagPr>
        <w:r w:rsidR="009220E2" w:rsidRPr="001B4391">
          <w:rPr>
            <w:rFonts w:ascii="仿宋_GB2312" w:eastAsia="仿宋_GB2312" w:hAnsi="宋体" w:hint="eastAsia"/>
            <w:bCs/>
            <w:sz w:val="28"/>
            <w:szCs w:val="28"/>
          </w:rPr>
          <w:t>2015年01月23日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将试验所需机组的断路器进行合闸操作之后，数采系统所采集的零飘电压为400余V（正常情况下当用电设备在没有合上试验所需的隔离开关时零飘电压不大于50V，当用电设备合上试验所需的隔离开关时零飘电压为0V），高于此时所拥有的正常电压。采取将试验所需机组进行分闸操作，终止试验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后经检查，试验投运机组K91断路器的分合闸主轴与分合闸真空灭弧室相连接的连接片由</w:t>
      </w:r>
      <w:r w:rsidR="009220E2" w:rsidRPr="005A27A3">
        <w:rPr>
          <w:rFonts w:ascii="仿宋_GB2312" w:eastAsia="仿宋_GB2312" w:hAnsi="宋体" w:hint="eastAsia"/>
          <w:bCs/>
          <w:sz w:val="28"/>
          <w:szCs w:val="28"/>
        </w:rPr>
        <w:t>于长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、高频率的使用</w:t>
      </w:r>
      <w:r w:rsidR="009220E2" w:rsidRPr="001B4391">
        <w:rPr>
          <w:rFonts w:ascii="仿宋_GB2312" w:eastAsia="仿宋_GB2312" w:hAnsi="宋体" w:hint="eastAsia"/>
          <w:bCs/>
          <w:sz w:val="28"/>
          <w:szCs w:val="28"/>
        </w:rPr>
        <w:t>而发生断裂，从而使该断路器其中一相在使用过程中出现合不上与分不开的现象，导致数采系统采集到不正常的400V零飘电压。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：1、使用频率过高，使连接片使用寿命降低。2、设备使用过程中进行分合闸造作时产生的共振现象，使接片使用寿命降低。</w:t>
      </w:r>
      <w:r w:rsidR="009220E2" w:rsidRPr="001B4391">
        <w:rPr>
          <w:rFonts w:ascii="仿宋_GB2312" w:eastAsia="仿宋_GB2312" w:hAnsi="宋体" w:hint="eastAsia"/>
          <w:bCs/>
          <w:sz w:val="28"/>
          <w:szCs w:val="28"/>
        </w:rPr>
        <w:lastRenderedPageBreak/>
        <w:t>3、设备生产过程出现的弊端问题。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：1、按规定定时检查主轴连接片有无出现裂纹。2、按规定定时检查各零部件有无老化及</w:t>
      </w:r>
      <w:r w:rsidR="009220E2" w:rsidRPr="005A27A3">
        <w:rPr>
          <w:rFonts w:ascii="仿宋_GB2312" w:eastAsia="仿宋_GB2312" w:hAnsi="宋体" w:hint="eastAsia"/>
          <w:bCs/>
          <w:sz w:val="28"/>
          <w:szCs w:val="28"/>
        </w:rPr>
        <w:t>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使用有无松</w:t>
      </w:r>
      <w:r w:rsidR="009220E2" w:rsidRPr="001B4391">
        <w:rPr>
          <w:rFonts w:ascii="仿宋_GB2312" w:eastAsia="仿宋_GB2312" w:hAnsi="宋体" w:hint="eastAsia"/>
          <w:bCs/>
          <w:sz w:val="28"/>
          <w:szCs w:val="28"/>
        </w:rPr>
        <w:t>动3、当班人员加强责任心，发现异常应立即采取果断措施。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4.4.2.6</w:t>
      </w:r>
      <w:r w:rsidR="00E06643" w:rsidRPr="00E06643">
        <w:rPr>
          <w:rFonts w:ascii="仿宋_GB2312" w:eastAsia="仿宋_GB2312" w:hAnsi="宋体" w:hint="eastAsia"/>
          <w:b/>
          <w:bCs/>
          <w:sz w:val="28"/>
          <w:szCs w:val="28"/>
        </w:rPr>
        <w:t>故障六</w:t>
      </w:r>
      <w:r w:rsidR="009220E2" w:rsidRPr="001B4391">
        <w:rPr>
          <w:rFonts w:ascii="仿宋_GB2312" w:eastAsia="仿宋_GB2312" w:hAnsi="宋体" w:hint="eastAsia"/>
          <w:bCs/>
          <w:sz w:val="28"/>
          <w:szCs w:val="28"/>
        </w:rPr>
        <w:t>：轴流风机</w:t>
      </w:r>
      <w:r w:rsidR="009220E2" w:rsidRPr="005A27A3">
        <w:rPr>
          <w:rFonts w:ascii="仿宋_GB2312" w:eastAsia="仿宋_GB2312" w:hAnsi="宋体" w:hint="eastAsia"/>
          <w:bCs/>
          <w:sz w:val="28"/>
          <w:szCs w:val="28"/>
        </w:rPr>
        <w:t>卡死</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：2014</w:t>
      </w:r>
      <w:r w:rsidR="009220E2" w:rsidRPr="001B4391">
        <w:rPr>
          <w:rFonts w:ascii="仿宋_GB2312" w:eastAsia="仿宋_GB2312" w:hAnsi="宋体" w:hint="eastAsia"/>
          <w:bCs/>
          <w:sz w:val="28"/>
          <w:szCs w:val="28"/>
        </w:rPr>
        <w:t>年03月25日</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5"/>
          <w:attr w:name="Month" w:val="06"/>
          <w:attr w:name="Year" w:val="2015"/>
        </w:smartTagPr>
        <w:r w:rsidR="009220E2" w:rsidRPr="001B4391">
          <w:rPr>
            <w:rFonts w:ascii="仿宋_GB2312" w:eastAsia="仿宋_GB2312" w:hAnsi="宋体" w:hint="eastAsia"/>
            <w:bCs/>
            <w:sz w:val="28"/>
            <w:szCs w:val="28"/>
          </w:rPr>
          <w:t>2015年06月05日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：当班人员在检查过程中发现10#轴流风机未转动发生卡死现象，采取报告控制操作人员紧急断开风机电源措施。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后经检查，风机安装固定螺栓掉落使风机叶片无法旋转，导致电机损坏。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：1、轴流风机</w:t>
      </w:r>
      <w:r w:rsidR="009220E2" w:rsidRPr="005A27A3">
        <w:rPr>
          <w:rFonts w:ascii="仿宋_GB2312" w:eastAsia="仿宋_GB2312" w:hAnsi="宋体" w:hint="eastAsia"/>
          <w:bCs/>
          <w:sz w:val="28"/>
          <w:szCs w:val="28"/>
        </w:rPr>
        <w:t>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高速运转</w:t>
      </w:r>
      <w:r w:rsidR="009220E2" w:rsidRPr="001B4391">
        <w:rPr>
          <w:rFonts w:ascii="仿宋_GB2312" w:eastAsia="仿宋_GB2312" w:hAnsi="宋体" w:hint="eastAsia"/>
          <w:bCs/>
          <w:sz w:val="28"/>
          <w:szCs w:val="28"/>
        </w:rPr>
        <w:t>，使得链接螺栓松动。2、轴流风机下有过滤网使维护保养时不能及时发现风机内部存在的隐患。</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由安装对受损部件进行更换后修复。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：1、按规定定时对可能存在隐患的部位进行排查。2、定期对设备链接部位进行紧固。</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4.4.2.7</w:t>
      </w:r>
      <w:r w:rsidR="00E06643" w:rsidRPr="00E06643">
        <w:rPr>
          <w:rFonts w:ascii="仿宋_GB2312" w:eastAsia="仿宋_GB2312" w:hAnsi="宋体" w:hint="eastAsia"/>
          <w:b/>
          <w:bCs/>
          <w:sz w:val="28"/>
          <w:szCs w:val="28"/>
        </w:rPr>
        <w:t>故障七</w:t>
      </w:r>
      <w:r w:rsidR="009220E2" w:rsidRPr="001B4391">
        <w:rPr>
          <w:rFonts w:ascii="仿宋_GB2312" w:eastAsia="仿宋_GB2312" w:hAnsi="宋体" w:hint="eastAsia"/>
          <w:bCs/>
          <w:sz w:val="28"/>
          <w:szCs w:val="28"/>
        </w:rPr>
        <w:t>：断路器合闸时，数采系统采集到400V电压</w:t>
      </w:r>
      <w:r w:rsidR="009220E2" w:rsidRPr="001B4391">
        <w:rPr>
          <w:rFonts w:ascii="仿宋_GB2312" w:eastAsia="仿宋_GB2312" w:hAnsi="宋体"/>
          <w:bCs/>
          <w:sz w:val="28"/>
          <w:szCs w:val="28"/>
        </w:rPr>
        <w:t xml:space="preserve"> </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4"/>
          <w:attr w:name="Month" w:val="08"/>
          <w:attr w:name="Year" w:val="2016"/>
        </w:smartTagPr>
        <w:r w:rsidR="009220E2" w:rsidRPr="001B4391">
          <w:rPr>
            <w:rFonts w:ascii="仿宋_GB2312" w:eastAsia="仿宋_GB2312" w:hAnsi="宋体" w:hint="eastAsia"/>
            <w:bCs/>
            <w:sz w:val="28"/>
            <w:szCs w:val="28"/>
          </w:rPr>
          <w:t>2016年08月24日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：高云2015年01月23日</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将试验所需机组的断路器进行合闸操作之后，数采系统所采集的零飘电压为400余V（正常情况下当用电设备在没有合上试验所需的隔离开关时零飘电压不大于50V，当用电设备合上试验所需的隔离开关时零飘电压为0V），高于此时所拥有的正常电压。采取将试验所需机组进行分闸操作，终</w:t>
      </w:r>
      <w:r w:rsidR="009220E2" w:rsidRPr="001B4391">
        <w:rPr>
          <w:rFonts w:ascii="仿宋_GB2312" w:eastAsia="仿宋_GB2312" w:hAnsi="宋体" w:hint="eastAsia"/>
          <w:bCs/>
          <w:sz w:val="28"/>
          <w:szCs w:val="28"/>
        </w:rPr>
        <w:lastRenderedPageBreak/>
        <w:t>止试验措施。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后经检查，试验投运机组K121断路器的分合闸主轴与分合闸真空灭弧室相连接的连接片由于</w:t>
      </w:r>
      <w:r w:rsidR="009220E2" w:rsidRPr="005A27A3">
        <w:rPr>
          <w:rFonts w:ascii="仿宋_GB2312" w:eastAsia="仿宋_GB2312" w:hAnsi="宋体" w:hint="eastAsia"/>
          <w:bCs/>
          <w:sz w:val="28"/>
          <w:szCs w:val="28"/>
        </w:rPr>
        <w:t>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、高频率的使用</w:t>
      </w:r>
      <w:r w:rsidR="009220E2" w:rsidRPr="001B4391">
        <w:rPr>
          <w:rFonts w:ascii="仿宋_GB2312" w:eastAsia="仿宋_GB2312" w:hAnsi="宋体" w:hint="eastAsia"/>
          <w:bCs/>
          <w:sz w:val="28"/>
          <w:szCs w:val="28"/>
        </w:rPr>
        <w:t>而发生断裂，从而使该断路器其中一相在使用过程中出现合不上与分不开的现象，导致数采系统采集到不正常的400V零飘电压。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：1、使用频率过高，使连接片使用寿命降低。2、设备使用过程中进行分合闸造作时产生的共振现象，使接片使用寿命降低。3、设备生产过程出现的弊端问题。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：1、按规定定时检查主轴连接片有无出现裂纹。2、按规定定时检查各零部件有无老</w:t>
      </w:r>
      <w:r w:rsidR="009220E2" w:rsidRPr="005A27A3">
        <w:rPr>
          <w:rFonts w:ascii="仿宋_GB2312" w:eastAsia="仿宋_GB2312" w:hAnsi="宋体" w:hint="eastAsia"/>
          <w:bCs/>
          <w:sz w:val="28"/>
          <w:szCs w:val="28"/>
        </w:rPr>
        <w:t>化及长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使用有无松动3、</w:t>
      </w:r>
      <w:r w:rsidR="009220E2" w:rsidRPr="001B4391">
        <w:rPr>
          <w:rFonts w:ascii="仿宋_GB2312" w:eastAsia="仿宋_GB2312" w:hAnsi="宋体" w:hint="eastAsia"/>
          <w:bCs/>
          <w:sz w:val="28"/>
          <w:szCs w:val="28"/>
        </w:rPr>
        <w:t>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4.4.2.8</w:t>
      </w:r>
      <w:r w:rsidR="00E06643" w:rsidRPr="00E06643">
        <w:rPr>
          <w:rFonts w:ascii="仿宋_GB2312" w:eastAsia="仿宋_GB2312" w:hAnsi="宋体" w:hint="eastAsia"/>
          <w:b/>
          <w:bCs/>
          <w:sz w:val="28"/>
          <w:szCs w:val="28"/>
        </w:rPr>
        <w:t>故障八</w:t>
      </w:r>
      <w:r w:rsidR="009220E2" w:rsidRPr="001B4391">
        <w:rPr>
          <w:rFonts w:ascii="仿宋_GB2312" w:eastAsia="仿宋_GB2312" w:hAnsi="宋体" w:hint="eastAsia"/>
          <w:bCs/>
          <w:sz w:val="28"/>
          <w:szCs w:val="28"/>
        </w:rPr>
        <w:t>：断路器合闸时，数采系统采集到400V电压</w:t>
      </w:r>
      <w:r w:rsidR="009220E2" w:rsidRPr="001B4391">
        <w:rPr>
          <w:rFonts w:ascii="仿宋_GB2312" w:eastAsia="仿宋_GB2312" w:hAnsi="宋体"/>
          <w:bCs/>
          <w:sz w:val="28"/>
          <w:szCs w:val="28"/>
        </w:rPr>
        <w:t xml:space="preserve"> </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5"/>
          <w:attr w:name="Year" w:val="2017"/>
        </w:smartTagPr>
        <w:r w:rsidR="009220E2" w:rsidRPr="001B4391">
          <w:rPr>
            <w:rFonts w:ascii="仿宋_GB2312" w:eastAsia="仿宋_GB2312" w:hAnsi="宋体" w:hint="eastAsia"/>
            <w:bCs/>
            <w:sz w:val="28"/>
            <w:szCs w:val="28"/>
          </w:rPr>
          <w:t>2017年05月23日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将试验所需机组的断路器进行合闸操作之后，数采系统所采集的零飘电压为400余V（正常情况下当用电设备在没有合上试验所需的隔离开关时零飘电压不大于50V，当用电设备合上试验所需的隔离开关时零飘电压为0V），高于此时所拥有的正常电压。采取将试验所需机组进行分闸操作，终止试验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后经检查，试验投运机组</w:t>
      </w:r>
      <w:r w:rsidR="009220E2" w:rsidRPr="005A27A3">
        <w:rPr>
          <w:rFonts w:ascii="仿宋_GB2312" w:eastAsia="仿宋_GB2312" w:hAnsi="宋体" w:hint="eastAsia"/>
          <w:bCs/>
          <w:sz w:val="28"/>
          <w:szCs w:val="28"/>
        </w:rPr>
        <w:t>K112断路器的分合闸主轴与分合闸真空灭弧室相连接的连接片由于长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、高</w:t>
      </w:r>
      <w:r w:rsidR="009220E2" w:rsidRPr="001B4391">
        <w:rPr>
          <w:rFonts w:ascii="仿宋_GB2312" w:eastAsia="仿宋_GB2312" w:hAnsi="宋体" w:hint="eastAsia"/>
          <w:bCs/>
          <w:sz w:val="28"/>
          <w:szCs w:val="28"/>
        </w:rPr>
        <w:t>频率的使用而发生断裂，从而使该断路器其中一相在使用过程中出现合不上与分不开的现象，导致数采系统采集到不正常的400V零飘电压。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：1、使用频率过高，使连接片使用寿命降低。2、设备</w:t>
      </w:r>
      <w:r w:rsidR="009220E2" w:rsidRPr="001B4391">
        <w:rPr>
          <w:rFonts w:ascii="仿宋_GB2312" w:eastAsia="仿宋_GB2312" w:hAnsi="宋体" w:hint="eastAsia"/>
          <w:bCs/>
          <w:sz w:val="28"/>
          <w:szCs w:val="28"/>
        </w:rPr>
        <w:lastRenderedPageBreak/>
        <w:t>使用过程中进行分合闸造作时产生的共振现象，使接片使用寿命降低。3、设备生产过程出现的弊端问题。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：1、按规定定时检查主轴连接片有无出现裂纹。2、按规定定时检查各零部件有无老化</w:t>
      </w:r>
      <w:r w:rsidR="009220E2" w:rsidRPr="005A27A3">
        <w:rPr>
          <w:rFonts w:ascii="仿宋_GB2312" w:eastAsia="仿宋_GB2312" w:hAnsi="宋体" w:hint="eastAsia"/>
          <w:bCs/>
          <w:sz w:val="28"/>
          <w:szCs w:val="28"/>
        </w:rPr>
        <w:t>及长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使用有</w:t>
      </w:r>
      <w:r w:rsidR="009220E2" w:rsidRPr="001B4391">
        <w:rPr>
          <w:rFonts w:ascii="仿宋_GB2312" w:eastAsia="仿宋_GB2312" w:hAnsi="宋体" w:hint="eastAsia"/>
          <w:bCs/>
          <w:sz w:val="28"/>
          <w:szCs w:val="28"/>
        </w:rPr>
        <w:t>无松动3、当班人员加强责任心，发现异常应立即采取果断措施。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4.4.2.9</w:t>
      </w:r>
      <w:r w:rsidR="00E06643" w:rsidRPr="00E06643">
        <w:rPr>
          <w:rFonts w:ascii="仿宋_GB2312" w:eastAsia="仿宋_GB2312" w:hAnsi="宋体" w:hint="eastAsia"/>
          <w:b/>
          <w:bCs/>
          <w:sz w:val="28"/>
          <w:szCs w:val="28"/>
        </w:rPr>
        <w:t>故障九</w:t>
      </w:r>
      <w:r w:rsidR="009220E2" w:rsidRPr="001B4391">
        <w:rPr>
          <w:rFonts w:ascii="仿宋_GB2312" w:eastAsia="仿宋_GB2312" w:hAnsi="宋体" w:hint="eastAsia"/>
          <w:bCs/>
          <w:sz w:val="28"/>
          <w:szCs w:val="28"/>
        </w:rPr>
        <w:t>：高压室3#35KV进线柜着火</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8"/>
          <w:attr w:name="Month" w:val="06"/>
          <w:attr w:name="Year" w:val="2017"/>
        </w:smartTagPr>
        <w:r w:rsidR="009220E2" w:rsidRPr="001B4391">
          <w:rPr>
            <w:rFonts w:ascii="仿宋_GB2312" w:eastAsia="仿宋_GB2312" w:hAnsi="宋体" w:hint="eastAsia"/>
            <w:bCs/>
            <w:sz w:val="28"/>
            <w:szCs w:val="28"/>
          </w:rPr>
          <w:t>2017年06月28日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：蔡玉正</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四室电弧风洞值班长蔡玉正发现502厂房高压配电室排气扇口冒黑烟，立即通知502厂房直流电源值班人员检查，并迅速将此事报告该室值班领导。502厂房直流电源值班人员进入高压配电室后，发现35千伏母线三段进线的开关柜冒浓烟，当即将配电室内9台处于合闸位的断路器分断，另一名同志迅速到低压配电室将动力电源切除。发现火情后，我室立即组织人员于16时54分赶至高压配电室，按照应急处置预案开展灭火，同时向所机关报告情况，所值班员迅速向基地总值班室报告了情况。17时10分，五所领导及机关业务处领导迅即到现场组织指挥。</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技术勤务站接火警电话后到达现场，与我所密切协同，开关柜火情于17时50分被扑灭。其间，勤务站机关接到220千伏变电站中整一线线路故障跳闸报告后，于16时56分将相关信息通知了五所设备动力科。</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此次事故造成502厂房高压配电室35千伏母线三段进线的1台35千伏开关柜损毁，</w:t>
      </w:r>
      <w:r w:rsidRPr="001B4391">
        <w:rPr>
          <w:rFonts w:ascii="仿宋_GB2312" w:eastAsia="仿宋_GB2312" w:hAnsi="宋体"/>
          <w:bCs/>
          <w:sz w:val="28"/>
          <w:szCs w:val="28"/>
        </w:rPr>
        <w:t>经济损失约</w:t>
      </w:r>
      <w:r w:rsidRPr="001B4391">
        <w:rPr>
          <w:rFonts w:ascii="仿宋_GB2312" w:eastAsia="仿宋_GB2312" w:hAnsi="宋体" w:hint="eastAsia"/>
          <w:bCs/>
          <w:sz w:val="28"/>
          <w:szCs w:val="28"/>
        </w:rPr>
        <w:t>20万元。</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后经检查，发现3#35KV高压进线柜三线动静触头松动，缝隙增大。</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1B4391">
        <w:rPr>
          <w:rFonts w:ascii="仿宋_GB2312" w:eastAsia="仿宋_GB2312" w:hAnsi="宋体" w:hint="eastAsia"/>
          <w:bCs/>
          <w:sz w:val="28"/>
          <w:szCs w:val="28"/>
        </w:rPr>
        <w:t>：该柜</w:t>
      </w:r>
      <w:r w:rsidR="009220E2" w:rsidRPr="001B4391">
        <w:rPr>
          <w:rFonts w:ascii="仿宋_GB2312" w:eastAsia="仿宋_GB2312" w:hAnsi="宋体"/>
          <w:bCs/>
          <w:sz w:val="28"/>
          <w:szCs w:val="28"/>
        </w:rPr>
        <w:t>内</w:t>
      </w:r>
      <w:r w:rsidR="009220E2" w:rsidRPr="001B4391">
        <w:rPr>
          <w:rFonts w:ascii="仿宋_GB2312" w:eastAsia="仿宋_GB2312" w:hAnsi="宋体" w:hint="eastAsia"/>
          <w:bCs/>
          <w:sz w:val="28"/>
          <w:szCs w:val="28"/>
        </w:rPr>
        <w:t>真空断路器经长期使用后，动触头弹簧锁紧机构锁紧力</w:t>
      </w:r>
      <w:r w:rsidR="009220E2" w:rsidRPr="001B4391">
        <w:rPr>
          <w:rFonts w:ascii="仿宋_GB2312" w:eastAsia="仿宋_GB2312" w:hAnsi="宋体"/>
          <w:bCs/>
          <w:sz w:val="28"/>
          <w:szCs w:val="28"/>
        </w:rPr>
        <w:t>下降，接触电阻</w:t>
      </w:r>
      <w:r w:rsidR="009220E2" w:rsidRPr="001B4391">
        <w:rPr>
          <w:rFonts w:ascii="仿宋_GB2312" w:eastAsia="仿宋_GB2312" w:hAnsi="宋体" w:hint="eastAsia"/>
          <w:bCs/>
          <w:sz w:val="28"/>
          <w:szCs w:val="28"/>
        </w:rPr>
        <w:t>增大，产生局部高温起火</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一是</w:t>
      </w:r>
      <w:smartTag w:uri="urn:schemas-microsoft-com:office:smarttags" w:element="chsdate">
        <w:smartTagPr>
          <w:attr w:name="IsROCDate" w:val="False"/>
          <w:attr w:name="IsLunarDate" w:val="False"/>
          <w:attr w:name="Day" w:val="29"/>
          <w:attr w:name="Month" w:val="6"/>
          <w:attr w:name="Year" w:val="2020"/>
        </w:smartTagPr>
        <w:r w:rsidR="009220E2" w:rsidRPr="001B4391">
          <w:rPr>
            <w:rFonts w:ascii="仿宋_GB2312" w:eastAsia="仿宋_GB2312" w:hAnsi="宋体" w:hint="eastAsia"/>
            <w:bCs/>
            <w:sz w:val="28"/>
            <w:szCs w:val="28"/>
          </w:rPr>
          <w:t>6月29日</w:t>
        </w:r>
      </w:smartTag>
      <w:r w:rsidR="009220E2" w:rsidRPr="001B4391">
        <w:rPr>
          <w:rFonts w:ascii="仿宋_GB2312" w:eastAsia="仿宋_GB2312" w:hAnsi="宋体" w:hint="eastAsia"/>
          <w:bCs/>
          <w:sz w:val="28"/>
          <w:szCs w:val="28"/>
        </w:rPr>
        <w:t>～30日，委托国家电网绵阳供电公司对事故现场进行了清理，将事故设备隔离，并对其他配电设备进行了初步检查。</w:t>
      </w:r>
      <w:smartTag w:uri="urn:schemas-microsoft-com:office:smarttags" w:element="chsdate">
        <w:smartTagPr>
          <w:attr w:name="IsROCDate" w:val="False"/>
          <w:attr w:name="IsLunarDate" w:val="False"/>
          <w:attr w:name="Day" w:val="1"/>
          <w:attr w:name="Month" w:val="7"/>
          <w:attr w:name="Year" w:val="2020"/>
        </w:smartTagPr>
        <w:r w:rsidR="009220E2" w:rsidRPr="001B4391">
          <w:rPr>
            <w:rFonts w:ascii="仿宋_GB2312" w:eastAsia="仿宋_GB2312" w:hAnsi="宋体" w:hint="eastAsia"/>
            <w:bCs/>
            <w:sz w:val="28"/>
            <w:szCs w:val="28"/>
          </w:rPr>
          <w:t>7月1日</w:t>
        </w:r>
      </w:smartTag>
      <w:r w:rsidR="009220E2" w:rsidRPr="001B4391">
        <w:rPr>
          <w:rFonts w:ascii="仿宋_GB2312" w:eastAsia="仿宋_GB2312" w:hAnsi="宋体" w:hint="eastAsia"/>
          <w:bCs/>
          <w:sz w:val="28"/>
          <w:szCs w:val="28"/>
        </w:rPr>
        <w:t>～2日，对我室四座试验厂房的35kV、10kV、400V系统的一次、二次设备和监控系统进行了全面检查。着重检查了35kV和10kV系统中真空断路器的梅花触头，检查其有无变色、放电痕迹；检查梅花触头的弹簧锁紧机构有无松动或失效。为防止类似事故再次发生，更换了34台35kV真空断路器的梅花触头（共计222只）。二是开展</w:t>
      </w:r>
      <w:r w:rsidR="009220E2" w:rsidRPr="001B4391">
        <w:rPr>
          <w:rFonts w:ascii="仿宋_GB2312" w:eastAsia="仿宋_GB2312" w:hAnsi="宋体"/>
          <w:bCs/>
          <w:sz w:val="28"/>
          <w:szCs w:val="28"/>
        </w:rPr>
        <w:t>预防性试验</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
          <w:attr w:name="Month" w:val="7"/>
          <w:attr w:name="Year" w:val="2020"/>
        </w:smartTagPr>
        <w:r w:rsidR="009220E2" w:rsidRPr="001B4391">
          <w:rPr>
            <w:rFonts w:ascii="仿宋_GB2312" w:eastAsia="仿宋_GB2312" w:hAnsi="宋体" w:hint="eastAsia"/>
            <w:bCs/>
            <w:sz w:val="28"/>
            <w:szCs w:val="28"/>
          </w:rPr>
          <w:t>7月1日</w:t>
        </w:r>
      </w:smartTag>
      <w:r w:rsidR="009220E2" w:rsidRPr="001B4391">
        <w:rPr>
          <w:rFonts w:ascii="仿宋_GB2312" w:eastAsia="仿宋_GB2312" w:hAnsi="宋体" w:hint="eastAsia"/>
          <w:bCs/>
          <w:sz w:val="28"/>
          <w:szCs w:val="28"/>
        </w:rPr>
        <w:t>～10日，委托国家电网绵阳供电公司对我室的34台35kV高压开关柜和20台10kV高压开关柜的绝缘电阻、交流耐压试验及其他常规试验。6台有载调压整流变压器的绕组绝缘电阻、直流电阻检测及其他常规试验。4台干式变压器的常规预防性试验。298根电缆的绝缘电阻检测。对在预防性试验中发现的问题及时进行了修漏补缺。三</w:t>
      </w:r>
      <w:r w:rsidR="009220E2" w:rsidRPr="001B4391">
        <w:rPr>
          <w:rFonts w:ascii="仿宋_GB2312" w:eastAsia="仿宋_GB2312" w:hAnsi="宋体"/>
          <w:bCs/>
          <w:sz w:val="28"/>
          <w:szCs w:val="28"/>
        </w:rPr>
        <w:t>是</w:t>
      </w:r>
      <w:r w:rsidR="009220E2" w:rsidRPr="001B4391">
        <w:rPr>
          <w:rFonts w:ascii="仿宋_GB2312" w:eastAsia="仿宋_GB2312" w:hAnsi="宋体" w:hint="eastAsia"/>
          <w:bCs/>
          <w:sz w:val="28"/>
          <w:szCs w:val="28"/>
        </w:rPr>
        <w:t>恢复</w:t>
      </w:r>
      <w:r w:rsidR="009220E2" w:rsidRPr="001B4391">
        <w:rPr>
          <w:rFonts w:ascii="仿宋_GB2312" w:eastAsia="仿宋_GB2312" w:hAnsi="宋体"/>
          <w:bCs/>
          <w:sz w:val="28"/>
          <w:szCs w:val="28"/>
        </w:rPr>
        <w:t>供电</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7"/>
          <w:attr w:name="Year" w:val="2020"/>
        </w:smartTagPr>
        <w:r w:rsidR="009220E2" w:rsidRPr="001B4391">
          <w:rPr>
            <w:rFonts w:ascii="仿宋_GB2312" w:eastAsia="仿宋_GB2312" w:hAnsi="宋体" w:hint="eastAsia"/>
            <w:bCs/>
            <w:sz w:val="28"/>
            <w:szCs w:val="28"/>
          </w:rPr>
          <w:t>7月16日</w:t>
        </w:r>
      </w:smartTag>
      <w:r w:rsidR="009220E2" w:rsidRPr="001B4391">
        <w:rPr>
          <w:rFonts w:ascii="仿宋_GB2312" w:eastAsia="仿宋_GB2312" w:hAnsi="宋体"/>
          <w:bCs/>
          <w:sz w:val="28"/>
          <w:szCs w:val="28"/>
        </w:rPr>
        <w:t>对高压</w:t>
      </w:r>
      <w:r w:rsidR="009220E2" w:rsidRPr="001B4391">
        <w:rPr>
          <w:rFonts w:ascii="仿宋_GB2312" w:eastAsia="仿宋_GB2312" w:hAnsi="宋体" w:hint="eastAsia"/>
          <w:bCs/>
          <w:sz w:val="28"/>
          <w:szCs w:val="28"/>
        </w:rPr>
        <w:t>配电</w:t>
      </w:r>
      <w:r w:rsidR="009220E2" w:rsidRPr="001B4391">
        <w:rPr>
          <w:rFonts w:ascii="仿宋_GB2312" w:eastAsia="仿宋_GB2312" w:hAnsi="宋体"/>
          <w:bCs/>
          <w:sz w:val="28"/>
          <w:szCs w:val="28"/>
        </w:rPr>
        <w:t>间的监控摄像头进行了恢复</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8"/>
          <w:attr w:name="Month" w:val="7"/>
          <w:attr w:name="Year" w:val="2020"/>
        </w:smartTagPr>
        <w:r w:rsidR="009220E2" w:rsidRPr="001B4391">
          <w:rPr>
            <w:rFonts w:ascii="仿宋_GB2312" w:eastAsia="仿宋_GB2312" w:hAnsi="宋体" w:hint="eastAsia"/>
            <w:bCs/>
            <w:sz w:val="28"/>
            <w:szCs w:val="28"/>
          </w:rPr>
          <w:t>7月18日</w:t>
        </w:r>
      </w:smartTag>
      <w:r w:rsidR="009220E2" w:rsidRPr="001B4391">
        <w:rPr>
          <w:rFonts w:ascii="仿宋_GB2312" w:eastAsia="仿宋_GB2312" w:hAnsi="宋体" w:hint="eastAsia"/>
          <w:bCs/>
          <w:sz w:val="28"/>
          <w:szCs w:val="28"/>
        </w:rPr>
        <w:t>，在对502厂房配电设备、设施进行了全面检查并确认没有故障的前提下，开始向电弧加热设备供电。通过近10余天的试验开车运行，整流电源设备运行状态良好。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（一）加强安全意识教育</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一是</w:t>
      </w:r>
      <w:r w:rsidRPr="001B4391">
        <w:rPr>
          <w:rFonts w:ascii="仿宋_GB2312" w:eastAsia="仿宋_GB2312" w:hAnsi="宋体"/>
          <w:bCs/>
          <w:sz w:val="28"/>
          <w:szCs w:val="28"/>
        </w:rPr>
        <w:t>党支部加强安全管理知识</w:t>
      </w:r>
      <w:r w:rsidRPr="001B4391">
        <w:rPr>
          <w:rFonts w:ascii="仿宋_GB2312" w:eastAsia="仿宋_GB2312" w:hAnsi="宋体" w:hint="eastAsia"/>
          <w:bCs/>
          <w:sz w:val="28"/>
          <w:szCs w:val="28"/>
        </w:rPr>
        <w:t>学习</w:t>
      </w:r>
      <w:r w:rsidRPr="001B4391">
        <w:rPr>
          <w:rFonts w:ascii="仿宋_GB2312" w:eastAsia="仿宋_GB2312" w:hAnsi="宋体"/>
          <w:bCs/>
          <w:sz w:val="28"/>
          <w:szCs w:val="28"/>
        </w:rPr>
        <w:t>，</w:t>
      </w:r>
      <w:r w:rsidRPr="001B4391">
        <w:rPr>
          <w:rFonts w:ascii="仿宋_GB2312" w:eastAsia="仿宋_GB2312" w:hAnsi="宋体" w:hint="eastAsia"/>
          <w:bCs/>
          <w:sz w:val="28"/>
          <w:szCs w:val="28"/>
        </w:rPr>
        <w:t>进一步</w:t>
      </w:r>
      <w:r w:rsidRPr="001B4391">
        <w:rPr>
          <w:rFonts w:ascii="仿宋_GB2312" w:eastAsia="仿宋_GB2312" w:hAnsi="宋体"/>
          <w:bCs/>
          <w:sz w:val="28"/>
          <w:szCs w:val="28"/>
        </w:rPr>
        <w:t>树立安全发展的理念</w:t>
      </w:r>
      <w:r w:rsidRPr="001B4391">
        <w:rPr>
          <w:rFonts w:ascii="仿宋_GB2312" w:eastAsia="仿宋_GB2312" w:hAnsi="宋体" w:hint="eastAsia"/>
          <w:bCs/>
          <w:sz w:val="28"/>
          <w:szCs w:val="28"/>
        </w:rPr>
        <w:t>，</w:t>
      </w:r>
      <w:r w:rsidRPr="001B4391">
        <w:rPr>
          <w:rFonts w:ascii="仿宋_GB2312" w:eastAsia="仿宋_GB2312" w:hAnsi="宋体"/>
          <w:bCs/>
          <w:sz w:val="28"/>
          <w:szCs w:val="28"/>
        </w:rPr>
        <w:t>杜绝侥幸心理和经验主义</w:t>
      </w:r>
      <w:r w:rsidRPr="001B4391">
        <w:rPr>
          <w:rFonts w:ascii="仿宋_GB2312" w:eastAsia="仿宋_GB2312" w:hAnsi="宋体" w:hint="eastAsia"/>
          <w:bCs/>
          <w:sz w:val="28"/>
          <w:szCs w:val="28"/>
        </w:rPr>
        <w:t>，</w:t>
      </w:r>
      <w:r w:rsidRPr="001B4391">
        <w:rPr>
          <w:rFonts w:ascii="仿宋_GB2312" w:eastAsia="仿宋_GB2312" w:hAnsi="宋体"/>
          <w:bCs/>
          <w:sz w:val="28"/>
          <w:szCs w:val="28"/>
        </w:rPr>
        <w:t>提高发现问题和解决问题的能力。</w:t>
      </w:r>
      <w:r w:rsidRPr="001B4391">
        <w:rPr>
          <w:rFonts w:ascii="仿宋_GB2312" w:eastAsia="仿宋_GB2312" w:hAnsi="宋体" w:hint="eastAsia"/>
          <w:bCs/>
          <w:sz w:val="28"/>
          <w:szCs w:val="28"/>
        </w:rPr>
        <w:t>二是加强全员</w:t>
      </w:r>
      <w:r w:rsidRPr="001B4391">
        <w:rPr>
          <w:rFonts w:ascii="仿宋_GB2312" w:eastAsia="仿宋_GB2312" w:hAnsi="宋体"/>
          <w:bCs/>
          <w:sz w:val="28"/>
          <w:szCs w:val="28"/>
        </w:rPr>
        <w:t>的安全教育</w:t>
      </w:r>
      <w:r w:rsidRPr="001B4391">
        <w:rPr>
          <w:rFonts w:ascii="仿宋_GB2312" w:eastAsia="仿宋_GB2312" w:hAnsi="宋体" w:hint="eastAsia"/>
          <w:bCs/>
          <w:sz w:val="28"/>
          <w:szCs w:val="28"/>
        </w:rPr>
        <w:t>，将</w:t>
      </w:r>
      <w:r w:rsidRPr="001B4391">
        <w:rPr>
          <w:rFonts w:ascii="仿宋_GB2312" w:eastAsia="仿宋_GB2312" w:hAnsi="宋体"/>
          <w:bCs/>
          <w:sz w:val="28"/>
          <w:szCs w:val="28"/>
        </w:rPr>
        <w:t>安全教育制度</w:t>
      </w:r>
      <w:r w:rsidRPr="001B4391">
        <w:rPr>
          <w:rFonts w:ascii="仿宋_GB2312" w:eastAsia="仿宋_GB2312" w:hAnsi="宋体" w:hint="eastAsia"/>
          <w:bCs/>
          <w:sz w:val="28"/>
          <w:szCs w:val="28"/>
        </w:rPr>
        <w:t>化</w:t>
      </w:r>
      <w:r w:rsidRPr="001B4391">
        <w:rPr>
          <w:rFonts w:ascii="仿宋_GB2312" w:eastAsia="仿宋_GB2312" w:hAnsi="宋体"/>
          <w:bCs/>
          <w:sz w:val="28"/>
          <w:szCs w:val="28"/>
        </w:rPr>
        <w:t>、经常</w:t>
      </w:r>
      <w:r w:rsidRPr="001B4391">
        <w:rPr>
          <w:rFonts w:ascii="仿宋_GB2312" w:eastAsia="仿宋_GB2312" w:hAnsi="宋体" w:hint="eastAsia"/>
          <w:bCs/>
          <w:sz w:val="28"/>
          <w:szCs w:val="28"/>
        </w:rPr>
        <w:t>化，</w:t>
      </w:r>
      <w:r w:rsidRPr="001B4391">
        <w:rPr>
          <w:rFonts w:ascii="仿宋_GB2312" w:eastAsia="仿宋_GB2312" w:hAnsi="宋体"/>
          <w:bCs/>
          <w:sz w:val="28"/>
          <w:szCs w:val="28"/>
        </w:rPr>
        <w:t>计划每月进行一次全员安全教育，认真学习安全</w:t>
      </w:r>
      <w:r w:rsidRPr="001B4391">
        <w:rPr>
          <w:rFonts w:ascii="仿宋_GB2312" w:eastAsia="仿宋_GB2312" w:hAnsi="宋体" w:hint="eastAsia"/>
          <w:bCs/>
          <w:sz w:val="28"/>
          <w:szCs w:val="28"/>
        </w:rPr>
        <w:t>管理</w:t>
      </w:r>
      <w:r w:rsidRPr="001B4391">
        <w:rPr>
          <w:rFonts w:ascii="仿宋_GB2312" w:eastAsia="仿宋_GB2312" w:hAnsi="宋体"/>
          <w:bCs/>
          <w:sz w:val="28"/>
          <w:szCs w:val="28"/>
        </w:rPr>
        <w:t>条例</w:t>
      </w:r>
      <w:r w:rsidRPr="001B4391">
        <w:rPr>
          <w:rFonts w:ascii="仿宋_GB2312" w:eastAsia="仿宋_GB2312" w:hAnsi="宋体" w:hint="eastAsia"/>
          <w:bCs/>
          <w:sz w:val="28"/>
          <w:szCs w:val="28"/>
        </w:rPr>
        <w:t>、</w:t>
      </w:r>
      <w:r w:rsidRPr="001B4391">
        <w:rPr>
          <w:rFonts w:ascii="仿宋_GB2312" w:eastAsia="仿宋_GB2312" w:hAnsi="宋体"/>
          <w:bCs/>
          <w:sz w:val="28"/>
          <w:szCs w:val="28"/>
        </w:rPr>
        <w:t>安全常识和典型事故案例分析，</w:t>
      </w:r>
      <w:r w:rsidRPr="001B4391">
        <w:rPr>
          <w:rFonts w:ascii="仿宋_GB2312" w:eastAsia="仿宋_GB2312" w:hAnsi="宋体" w:hint="eastAsia"/>
          <w:bCs/>
          <w:sz w:val="28"/>
          <w:szCs w:val="28"/>
        </w:rPr>
        <w:t>召开</w:t>
      </w:r>
      <w:r w:rsidRPr="001B4391">
        <w:rPr>
          <w:rFonts w:ascii="仿宋_GB2312" w:eastAsia="仿宋_GB2312" w:hAnsi="宋体"/>
          <w:bCs/>
          <w:sz w:val="28"/>
          <w:szCs w:val="28"/>
        </w:rPr>
        <w:t>一次我身边的安全</w:t>
      </w:r>
      <w:r w:rsidRPr="001B4391">
        <w:rPr>
          <w:rFonts w:ascii="仿宋_GB2312" w:eastAsia="仿宋_GB2312" w:hAnsi="宋体" w:hint="eastAsia"/>
          <w:bCs/>
          <w:sz w:val="28"/>
          <w:szCs w:val="28"/>
        </w:rPr>
        <w:t>问题</w:t>
      </w:r>
      <w:r w:rsidRPr="001B4391">
        <w:rPr>
          <w:rFonts w:ascii="仿宋_GB2312" w:eastAsia="仿宋_GB2312" w:hAnsi="宋体"/>
          <w:bCs/>
          <w:sz w:val="28"/>
          <w:szCs w:val="28"/>
        </w:rPr>
        <w:t>大讨论活动，查找事故苗头和隐患，</w:t>
      </w:r>
      <w:r w:rsidRPr="001B4391">
        <w:rPr>
          <w:rFonts w:ascii="仿宋_GB2312" w:eastAsia="仿宋_GB2312" w:hAnsi="宋体"/>
          <w:bCs/>
          <w:sz w:val="28"/>
          <w:szCs w:val="28"/>
        </w:rPr>
        <w:lastRenderedPageBreak/>
        <w:t>通过</w:t>
      </w:r>
      <w:r w:rsidRPr="001B4391">
        <w:rPr>
          <w:rFonts w:ascii="仿宋_GB2312" w:eastAsia="仿宋_GB2312" w:hAnsi="宋体" w:hint="eastAsia"/>
          <w:bCs/>
          <w:sz w:val="28"/>
          <w:szCs w:val="28"/>
        </w:rPr>
        <w:t>经常</w:t>
      </w:r>
      <w:r w:rsidRPr="001B4391">
        <w:rPr>
          <w:rFonts w:ascii="仿宋_GB2312" w:eastAsia="仿宋_GB2312" w:hAnsi="宋体"/>
          <w:bCs/>
          <w:sz w:val="28"/>
          <w:szCs w:val="28"/>
        </w:rPr>
        <w:t>性的安全教育增强全员的安全防范意识</w:t>
      </w:r>
      <w:r w:rsidRPr="001B4391">
        <w:rPr>
          <w:rFonts w:ascii="仿宋_GB2312" w:eastAsia="仿宋_GB2312" w:hAnsi="宋体" w:hint="eastAsia"/>
          <w:bCs/>
          <w:sz w:val="28"/>
          <w:szCs w:val="28"/>
        </w:rPr>
        <w:t>。同时对</w:t>
      </w:r>
      <w:r w:rsidRPr="001B4391">
        <w:rPr>
          <w:rFonts w:ascii="仿宋_GB2312" w:eastAsia="仿宋_GB2312" w:hAnsi="宋体"/>
          <w:bCs/>
          <w:sz w:val="28"/>
          <w:szCs w:val="28"/>
        </w:rPr>
        <w:t>运行</w:t>
      </w:r>
      <w:r w:rsidRPr="001B4391">
        <w:rPr>
          <w:rFonts w:ascii="仿宋_GB2312" w:eastAsia="仿宋_GB2312" w:hAnsi="宋体" w:hint="eastAsia"/>
          <w:bCs/>
          <w:sz w:val="28"/>
          <w:szCs w:val="28"/>
        </w:rPr>
        <w:t>岗位</w:t>
      </w:r>
      <w:r w:rsidRPr="001B4391">
        <w:rPr>
          <w:rFonts w:ascii="仿宋_GB2312" w:eastAsia="仿宋_GB2312" w:hAnsi="宋体"/>
          <w:bCs/>
          <w:sz w:val="28"/>
          <w:szCs w:val="28"/>
        </w:rPr>
        <w:t>人员进行</w:t>
      </w:r>
      <w:r w:rsidRPr="001B4391">
        <w:rPr>
          <w:rFonts w:ascii="仿宋_GB2312" w:eastAsia="仿宋_GB2312" w:hAnsi="宋体" w:hint="eastAsia"/>
          <w:bCs/>
          <w:sz w:val="28"/>
          <w:szCs w:val="28"/>
        </w:rPr>
        <w:t>严格</w:t>
      </w:r>
      <w:r w:rsidRPr="001B4391">
        <w:rPr>
          <w:rFonts w:ascii="仿宋_GB2312" w:eastAsia="仿宋_GB2312" w:hAnsi="宋体"/>
          <w:bCs/>
          <w:sz w:val="28"/>
          <w:szCs w:val="28"/>
        </w:rPr>
        <w:t>培训和</w:t>
      </w:r>
      <w:r w:rsidRPr="001B4391">
        <w:rPr>
          <w:rFonts w:ascii="仿宋_GB2312" w:eastAsia="仿宋_GB2312" w:hAnsi="宋体" w:hint="eastAsia"/>
          <w:bCs/>
          <w:sz w:val="28"/>
          <w:szCs w:val="28"/>
        </w:rPr>
        <w:t>考核</w:t>
      </w:r>
      <w:r w:rsidRPr="001B4391">
        <w:rPr>
          <w:rFonts w:ascii="仿宋_GB2312" w:eastAsia="仿宋_GB2312" w:hAnsi="宋体"/>
          <w:bCs/>
          <w:sz w:val="28"/>
          <w:szCs w:val="28"/>
        </w:rPr>
        <w:t>，让每个人明白自己该干什么、不干什么、怎么干、遇到安全问题怎么处理。</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（二）完善</w:t>
      </w:r>
      <w:r w:rsidRPr="001B4391">
        <w:rPr>
          <w:rFonts w:ascii="仿宋_GB2312" w:eastAsia="仿宋_GB2312" w:hAnsi="宋体"/>
          <w:bCs/>
          <w:sz w:val="28"/>
          <w:szCs w:val="28"/>
        </w:rPr>
        <w:t>各项</w:t>
      </w:r>
      <w:r w:rsidRPr="001B4391">
        <w:rPr>
          <w:rFonts w:ascii="仿宋_GB2312" w:eastAsia="仿宋_GB2312" w:hAnsi="宋体" w:hint="eastAsia"/>
          <w:bCs/>
          <w:sz w:val="28"/>
          <w:szCs w:val="28"/>
        </w:rPr>
        <w:t>管理</w:t>
      </w:r>
      <w:r w:rsidRPr="001B4391">
        <w:rPr>
          <w:rFonts w:ascii="仿宋_GB2312" w:eastAsia="仿宋_GB2312" w:hAnsi="宋体"/>
          <w:bCs/>
          <w:sz w:val="28"/>
          <w:szCs w:val="28"/>
        </w:rPr>
        <w:t>制度</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一是定岗</w:t>
      </w:r>
      <w:r w:rsidRPr="001B4391">
        <w:rPr>
          <w:rFonts w:ascii="仿宋_GB2312" w:eastAsia="仿宋_GB2312" w:hAnsi="宋体"/>
          <w:bCs/>
          <w:sz w:val="28"/>
          <w:szCs w:val="28"/>
        </w:rPr>
        <w:t>定责。重新梳理完善</w:t>
      </w:r>
      <w:r w:rsidRPr="001B4391">
        <w:rPr>
          <w:rFonts w:ascii="仿宋_GB2312" w:eastAsia="仿宋_GB2312" w:hAnsi="宋体" w:hint="eastAsia"/>
          <w:bCs/>
          <w:sz w:val="28"/>
          <w:szCs w:val="28"/>
        </w:rPr>
        <w:t>岗位</w:t>
      </w:r>
      <w:r w:rsidRPr="001B4391">
        <w:rPr>
          <w:rFonts w:ascii="仿宋_GB2312" w:eastAsia="仿宋_GB2312" w:hAnsi="宋体"/>
          <w:bCs/>
          <w:sz w:val="28"/>
          <w:szCs w:val="28"/>
        </w:rPr>
        <w:t>职责表，</w:t>
      </w:r>
      <w:r w:rsidRPr="001B4391">
        <w:rPr>
          <w:rFonts w:ascii="仿宋_GB2312" w:eastAsia="仿宋_GB2312" w:hAnsi="宋体" w:hint="eastAsia"/>
          <w:bCs/>
          <w:sz w:val="28"/>
          <w:szCs w:val="28"/>
        </w:rPr>
        <w:t>确定</w:t>
      </w:r>
      <w:r w:rsidRPr="001B4391">
        <w:rPr>
          <w:rFonts w:ascii="仿宋_GB2312" w:eastAsia="仿宋_GB2312" w:hAnsi="宋体"/>
          <w:bCs/>
          <w:sz w:val="28"/>
          <w:szCs w:val="28"/>
        </w:rPr>
        <w:t>每一台设备</w:t>
      </w:r>
      <w:r w:rsidRPr="001B4391">
        <w:rPr>
          <w:rFonts w:ascii="仿宋_GB2312" w:eastAsia="仿宋_GB2312" w:hAnsi="宋体" w:hint="eastAsia"/>
          <w:bCs/>
          <w:sz w:val="28"/>
          <w:szCs w:val="28"/>
        </w:rPr>
        <w:t>、每一</w:t>
      </w:r>
      <w:r w:rsidRPr="001B4391">
        <w:rPr>
          <w:rFonts w:ascii="仿宋_GB2312" w:eastAsia="仿宋_GB2312" w:hAnsi="宋体"/>
          <w:bCs/>
          <w:sz w:val="28"/>
          <w:szCs w:val="28"/>
        </w:rPr>
        <w:t>个区域的</w:t>
      </w:r>
      <w:r w:rsidRPr="001B4391">
        <w:rPr>
          <w:rFonts w:ascii="仿宋_GB2312" w:eastAsia="仿宋_GB2312" w:hAnsi="宋体" w:hint="eastAsia"/>
          <w:bCs/>
          <w:sz w:val="28"/>
          <w:szCs w:val="28"/>
        </w:rPr>
        <w:t>技术</w:t>
      </w:r>
      <w:r w:rsidRPr="001B4391">
        <w:rPr>
          <w:rFonts w:ascii="仿宋_GB2312" w:eastAsia="仿宋_GB2312" w:hAnsi="宋体"/>
          <w:bCs/>
          <w:sz w:val="28"/>
          <w:szCs w:val="28"/>
        </w:rPr>
        <w:t>负责人和运行维护责任人，做到不留死角，没有交叉。</w:t>
      </w:r>
      <w:r w:rsidRPr="001B4391">
        <w:rPr>
          <w:rFonts w:ascii="仿宋_GB2312" w:eastAsia="仿宋_GB2312" w:hAnsi="宋体" w:hint="eastAsia"/>
          <w:bCs/>
          <w:sz w:val="28"/>
          <w:szCs w:val="28"/>
        </w:rPr>
        <w:t>同时</w:t>
      </w:r>
      <w:r w:rsidRPr="001B4391">
        <w:rPr>
          <w:rFonts w:ascii="仿宋_GB2312" w:eastAsia="仿宋_GB2312" w:hAnsi="宋体"/>
          <w:bCs/>
          <w:sz w:val="28"/>
          <w:szCs w:val="28"/>
        </w:rPr>
        <w:t>摸清设备的设备的数质量情况。</w:t>
      </w:r>
      <w:r w:rsidRPr="001B4391">
        <w:rPr>
          <w:rFonts w:ascii="仿宋_GB2312" w:eastAsia="仿宋_GB2312" w:hAnsi="宋体" w:hint="eastAsia"/>
          <w:bCs/>
          <w:sz w:val="28"/>
          <w:szCs w:val="28"/>
        </w:rPr>
        <w:t>二是</w:t>
      </w:r>
      <w:r w:rsidRPr="001B4391">
        <w:rPr>
          <w:rFonts w:ascii="仿宋_GB2312" w:eastAsia="仿宋_GB2312" w:hAnsi="宋体"/>
          <w:bCs/>
          <w:sz w:val="28"/>
          <w:szCs w:val="28"/>
        </w:rPr>
        <w:t>完善各项规章制度，对操作</w:t>
      </w:r>
      <w:r w:rsidRPr="001B4391">
        <w:rPr>
          <w:rFonts w:ascii="仿宋_GB2312" w:eastAsia="仿宋_GB2312" w:hAnsi="宋体" w:hint="eastAsia"/>
          <w:bCs/>
          <w:sz w:val="28"/>
          <w:szCs w:val="28"/>
        </w:rPr>
        <w:t>规程</w:t>
      </w:r>
      <w:r w:rsidRPr="001B4391">
        <w:rPr>
          <w:rFonts w:ascii="仿宋_GB2312" w:eastAsia="仿宋_GB2312" w:hAnsi="宋体"/>
          <w:bCs/>
          <w:sz w:val="28"/>
          <w:szCs w:val="28"/>
        </w:rPr>
        <w:t>进行进一步</w:t>
      </w:r>
      <w:r w:rsidRPr="001B4391">
        <w:rPr>
          <w:rFonts w:ascii="仿宋_GB2312" w:eastAsia="仿宋_GB2312" w:hAnsi="宋体" w:hint="eastAsia"/>
          <w:bCs/>
          <w:sz w:val="28"/>
          <w:szCs w:val="28"/>
        </w:rPr>
        <w:t>细化完善</w:t>
      </w:r>
      <w:r w:rsidRPr="001B4391">
        <w:rPr>
          <w:rFonts w:ascii="仿宋_GB2312" w:eastAsia="仿宋_GB2312" w:hAnsi="宋体"/>
          <w:bCs/>
          <w:sz w:val="28"/>
          <w:szCs w:val="28"/>
        </w:rPr>
        <w:t>，</w:t>
      </w:r>
      <w:r w:rsidRPr="001B4391">
        <w:rPr>
          <w:rFonts w:ascii="仿宋_GB2312" w:eastAsia="仿宋_GB2312" w:hAnsi="宋体" w:hint="eastAsia"/>
          <w:bCs/>
          <w:sz w:val="28"/>
          <w:szCs w:val="28"/>
        </w:rPr>
        <w:t>重点</w:t>
      </w:r>
      <w:r w:rsidRPr="001B4391">
        <w:rPr>
          <w:rFonts w:ascii="仿宋_GB2312" w:eastAsia="仿宋_GB2312" w:hAnsi="宋体"/>
          <w:bCs/>
          <w:sz w:val="28"/>
          <w:szCs w:val="28"/>
        </w:rPr>
        <w:t>完善试验后的检查工作。补充</w:t>
      </w:r>
      <w:r w:rsidRPr="001B4391">
        <w:rPr>
          <w:rFonts w:ascii="仿宋_GB2312" w:eastAsia="仿宋_GB2312" w:hAnsi="宋体" w:hint="eastAsia"/>
          <w:bCs/>
          <w:sz w:val="28"/>
          <w:szCs w:val="28"/>
        </w:rPr>
        <w:t>完善</w:t>
      </w:r>
      <w:r w:rsidRPr="001B4391">
        <w:rPr>
          <w:rFonts w:ascii="仿宋_GB2312" w:eastAsia="仿宋_GB2312" w:hAnsi="宋体"/>
          <w:bCs/>
          <w:sz w:val="28"/>
          <w:szCs w:val="28"/>
        </w:rPr>
        <w:t>设备</w:t>
      </w:r>
      <w:r w:rsidRPr="001B4391">
        <w:rPr>
          <w:rFonts w:ascii="仿宋_GB2312" w:eastAsia="仿宋_GB2312" w:hAnsi="宋体" w:hint="eastAsia"/>
          <w:bCs/>
          <w:sz w:val="28"/>
          <w:szCs w:val="28"/>
        </w:rPr>
        <w:t>技术</w:t>
      </w:r>
      <w:r w:rsidRPr="001B4391">
        <w:rPr>
          <w:rFonts w:ascii="仿宋_GB2312" w:eastAsia="仿宋_GB2312" w:hAnsi="宋体"/>
          <w:bCs/>
          <w:sz w:val="28"/>
          <w:szCs w:val="28"/>
        </w:rPr>
        <w:t>资料，</w:t>
      </w:r>
      <w:r w:rsidRPr="001B4391">
        <w:rPr>
          <w:rFonts w:ascii="仿宋_GB2312" w:eastAsia="仿宋_GB2312" w:hAnsi="宋体" w:hint="eastAsia"/>
          <w:bCs/>
          <w:sz w:val="28"/>
          <w:szCs w:val="28"/>
        </w:rPr>
        <w:t>重点</w:t>
      </w:r>
      <w:r w:rsidRPr="001B4391">
        <w:rPr>
          <w:rFonts w:ascii="仿宋_GB2312" w:eastAsia="仿宋_GB2312" w:hAnsi="宋体"/>
          <w:bCs/>
          <w:sz w:val="28"/>
          <w:szCs w:val="28"/>
        </w:rPr>
        <w:t>是各台设备的使用</w:t>
      </w:r>
      <w:r w:rsidRPr="001B4391">
        <w:rPr>
          <w:rFonts w:ascii="仿宋_GB2312" w:eastAsia="仿宋_GB2312" w:hAnsi="宋体" w:hint="eastAsia"/>
          <w:bCs/>
          <w:sz w:val="28"/>
          <w:szCs w:val="28"/>
        </w:rPr>
        <w:t>维护</w:t>
      </w:r>
      <w:r w:rsidRPr="001B4391">
        <w:rPr>
          <w:rFonts w:ascii="仿宋_GB2312" w:eastAsia="仿宋_GB2312" w:hAnsi="宋体"/>
          <w:bCs/>
          <w:sz w:val="28"/>
          <w:szCs w:val="28"/>
        </w:rPr>
        <w:t>规程和安全注意事项。</w:t>
      </w:r>
      <w:r w:rsidRPr="001B4391">
        <w:rPr>
          <w:rFonts w:ascii="仿宋_GB2312" w:eastAsia="仿宋_GB2312" w:hAnsi="宋体" w:hint="eastAsia"/>
          <w:bCs/>
          <w:sz w:val="28"/>
          <w:szCs w:val="28"/>
        </w:rPr>
        <w:t>制度试验</w:t>
      </w:r>
      <w:r w:rsidRPr="001B4391">
        <w:rPr>
          <w:rFonts w:ascii="仿宋_GB2312" w:eastAsia="仿宋_GB2312" w:hAnsi="宋体"/>
          <w:bCs/>
          <w:sz w:val="28"/>
          <w:szCs w:val="28"/>
        </w:rPr>
        <w:t>现场安全</w:t>
      </w:r>
      <w:r w:rsidRPr="001B4391">
        <w:rPr>
          <w:rFonts w:ascii="仿宋_GB2312" w:eastAsia="仿宋_GB2312" w:hAnsi="宋体" w:hint="eastAsia"/>
          <w:bCs/>
          <w:sz w:val="28"/>
          <w:szCs w:val="28"/>
        </w:rPr>
        <w:t>管理</w:t>
      </w:r>
      <w:r w:rsidRPr="001B4391">
        <w:rPr>
          <w:rFonts w:ascii="仿宋_GB2312" w:eastAsia="仿宋_GB2312" w:hAnsi="宋体"/>
          <w:bCs/>
          <w:sz w:val="28"/>
          <w:szCs w:val="28"/>
        </w:rPr>
        <w:t>规定和安全奖惩规定。三是</w:t>
      </w:r>
      <w:r w:rsidRPr="001B4391">
        <w:rPr>
          <w:rFonts w:ascii="仿宋_GB2312" w:eastAsia="仿宋_GB2312" w:hAnsi="宋体" w:hint="eastAsia"/>
          <w:bCs/>
          <w:sz w:val="28"/>
          <w:szCs w:val="28"/>
        </w:rPr>
        <w:t>加强</w:t>
      </w:r>
      <w:r w:rsidRPr="001B4391">
        <w:rPr>
          <w:rFonts w:ascii="仿宋_GB2312" w:eastAsia="仿宋_GB2312" w:hAnsi="宋体"/>
          <w:bCs/>
          <w:sz w:val="28"/>
          <w:szCs w:val="28"/>
        </w:rPr>
        <w:t>事故预防和应急演练工作。</w:t>
      </w:r>
      <w:r w:rsidRPr="001B4391">
        <w:rPr>
          <w:rFonts w:ascii="仿宋_GB2312" w:eastAsia="仿宋_GB2312" w:hAnsi="宋体" w:hint="eastAsia"/>
          <w:bCs/>
          <w:sz w:val="28"/>
          <w:szCs w:val="28"/>
        </w:rPr>
        <w:t>重新</w:t>
      </w:r>
      <w:r w:rsidRPr="001B4391">
        <w:rPr>
          <w:rFonts w:ascii="仿宋_GB2312" w:eastAsia="仿宋_GB2312" w:hAnsi="宋体"/>
          <w:bCs/>
          <w:sz w:val="28"/>
          <w:szCs w:val="28"/>
        </w:rPr>
        <w:t>梳理</w:t>
      </w:r>
      <w:r w:rsidRPr="001B4391">
        <w:rPr>
          <w:rFonts w:ascii="仿宋_GB2312" w:eastAsia="仿宋_GB2312" w:hAnsi="宋体" w:hint="eastAsia"/>
          <w:bCs/>
          <w:sz w:val="28"/>
          <w:szCs w:val="28"/>
        </w:rPr>
        <w:t>事故</w:t>
      </w:r>
      <w:r w:rsidRPr="001B4391">
        <w:rPr>
          <w:rFonts w:ascii="仿宋_GB2312" w:eastAsia="仿宋_GB2312" w:hAnsi="宋体"/>
          <w:bCs/>
          <w:sz w:val="28"/>
          <w:szCs w:val="28"/>
        </w:rPr>
        <w:t>预想与应急</w:t>
      </w:r>
      <w:r w:rsidRPr="001B4391">
        <w:rPr>
          <w:rFonts w:ascii="仿宋_GB2312" w:eastAsia="仿宋_GB2312" w:hAnsi="宋体" w:hint="eastAsia"/>
          <w:bCs/>
          <w:sz w:val="28"/>
          <w:szCs w:val="28"/>
        </w:rPr>
        <w:t>演练</w:t>
      </w:r>
      <w:r w:rsidRPr="001B4391">
        <w:rPr>
          <w:rFonts w:ascii="仿宋_GB2312" w:eastAsia="仿宋_GB2312" w:hAnsi="宋体"/>
          <w:bCs/>
          <w:sz w:val="28"/>
          <w:szCs w:val="28"/>
        </w:rPr>
        <w:t>预案，对每个预案进行实际演练，查找存在的不足并进行修订。每</w:t>
      </w:r>
      <w:r w:rsidRPr="001B4391">
        <w:rPr>
          <w:rFonts w:ascii="仿宋_GB2312" w:eastAsia="仿宋_GB2312" w:hAnsi="宋体" w:hint="eastAsia"/>
          <w:bCs/>
          <w:sz w:val="28"/>
          <w:szCs w:val="28"/>
        </w:rPr>
        <w:t>2月</w:t>
      </w:r>
      <w:r w:rsidRPr="001B4391">
        <w:rPr>
          <w:rFonts w:ascii="仿宋_GB2312" w:eastAsia="仿宋_GB2312" w:hAnsi="宋体"/>
          <w:bCs/>
          <w:sz w:val="28"/>
          <w:szCs w:val="28"/>
        </w:rPr>
        <w:t>进行一次</w:t>
      </w:r>
      <w:r w:rsidRPr="001B4391">
        <w:rPr>
          <w:rFonts w:ascii="仿宋_GB2312" w:eastAsia="仿宋_GB2312" w:hAnsi="宋体" w:hint="eastAsia"/>
          <w:bCs/>
          <w:sz w:val="28"/>
          <w:szCs w:val="28"/>
        </w:rPr>
        <w:t>应急</w:t>
      </w:r>
      <w:r w:rsidRPr="001B4391">
        <w:rPr>
          <w:rFonts w:ascii="仿宋_GB2312" w:eastAsia="仿宋_GB2312" w:hAnsi="宋体"/>
          <w:bCs/>
          <w:sz w:val="28"/>
          <w:szCs w:val="28"/>
        </w:rPr>
        <w:t>演练，要求</w:t>
      </w:r>
      <w:r w:rsidRPr="001B4391">
        <w:rPr>
          <w:rFonts w:ascii="仿宋_GB2312" w:eastAsia="仿宋_GB2312" w:hAnsi="宋体" w:hint="eastAsia"/>
          <w:bCs/>
          <w:sz w:val="28"/>
          <w:szCs w:val="28"/>
        </w:rPr>
        <w:t>全室</w:t>
      </w:r>
      <w:r w:rsidRPr="001B4391">
        <w:rPr>
          <w:rFonts w:ascii="仿宋_GB2312" w:eastAsia="仿宋_GB2312" w:hAnsi="宋体"/>
          <w:bCs/>
          <w:sz w:val="28"/>
          <w:szCs w:val="28"/>
        </w:rPr>
        <w:t>人员参与或进行观摩，</w:t>
      </w:r>
      <w:r w:rsidRPr="001B4391">
        <w:rPr>
          <w:rFonts w:ascii="仿宋_GB2312" w:eastAsia="仿宋_GB2312" w:hAnsi="宋体" w:hint="eastAsia"/>
          <w:bCs/>
          <w:sz w:val="28"/>
          <w:szCs w:val="28"/>
        </w:rPr>
        <w:t>并</w:t>
      </w:r>
      <w:r w:rsidRPr="001B4391">
        <w:rPr>
          <w:rFonts w:ascii="仿宋_GB2312" w:eastAsia="仿宋_GB2312" w:hAnsi="宋体"/>
          <w:bCs/>
          <w:sz w:val="28"/>
          <w:szCs w:val="28"/>
        </w:rPr>
        <w:t>及时进行总结讲评，让全体人员熟悉应急处理措施。</w:t>
      </w:r>
      <w:r w:rsidRPr="001B4391">
        <w:rPr>
          <w:rFonts w:ascii="仿宋_GB2312" w:eastAsia="仿宋_GB2312" w:hAnsi="宋体" w:hint="eastAsia"/>
          <w:bCs/>
          <w:sz w:val="28"/>
          <w:szCs w:val="28"/>
        </w:rPr>
        <w:t>四是</w:t>
      </w:r>
      <w:r w:rsidRPr="001B4391">
        <w:rPr>
          <w:rFonts w:ascii="仿宋_GB2312" w:eastAsia="仿宋_GB2312" w:hAnsi="宋体"/>
          <w:bCs/>
          <w:sz w:val="28"/>
          <w:szCs w:val="28"/>
        </w:rPr>
        <w:t>加强检查监督。分清</w:t>
      </w:r>
      <w:r w:rsidRPr="001B4391">
        <w:rPr>
          <w:rFonts w:ascii="仿宋_GB2312" w:eastAsia="仿宋_GB2312" w:hAnsi="宋体" w:hint="eastAsia"/>
          <w:bCs/>
          <w:sz w:val="28"/>
          <w:szCs w:val="28"/>
        </w:rPr>
        <w:t>管理层级</w:t>
      </w:r>
      <w:r w:rsidRPr="001B4391">
        <w:rPr>
          <w:rFonts w:ascii="仿宋_GB2312" w:eastAsia="仿宋_GB2312" w:hAnsi="宋体"/>
          <w:bCs/>
          <w:sz w:val="28"/>
          <w:szCs w:val="28"/>
        </w:rPr>
        <w:t>，</w:t>
      </w:r>
      <w:r w:rsidRPr="001B4391">
        <w:rPr>
          <w:rFonts w:ascii="仿宋_GB2312" w:eastAsia="仿宋_GB2312" w:hAnsi="宋体" w:hint="eastAsia"/>
          <w:bCs/>
          <w:sz w:val="28"/>
          <w:szCs w:val="28"/>
        </w:rPr>
        <w:t>按级</w:t>
      </w:r>
      <w:r w:rsidRPr="001B4391">
        <w:rPr>
          <w:rFonts w:ascii="仿宋_GB2312" w:eastAsia="仿宋_GB2312" w:hAnsi="宋体"/>
          <w:bCs/>
          <w:sz w:val="28"/>
          <w:szCs w:val="28"/>
        </w:rPr>
        <w:t>负责抓末端落实</w:t>
      </w:r>
      <w:r w:rsidRPr="001B4391">
        <w:rPr>
          <w:rFonts w:ascii="仿宋_GB2312" w:eastAsia="仿宋_GB2312" w:hAnsi="宋体" w:hint="eastAsia"/>
          <w:bCs/>
          <w:sz w:val="28"/>
          <w:szCs w:val="28"/>
        </w:rPr>
        <w:t>。制定研究</w:t>
      </w:r>
      <w:r w:rsidRPr="001B4391">
        <w:rPr>
          <w:rFonts w:ascii="仿宋_GB2312" w:eastAsia="仿宋_GB2312" w:hAnsi="宋体"/>
          <w:bCs/>
          <w:sz w:val="28"/>
          <w:szCs w:val="28"/>
        </w:rPr>
        <w:t>室</w:t>
      </w:r>
      <w:r w:rsidRPr="001B4391">
        <w:rPr>
          <w:rFonts w:ascii="仿宋_GB2312" w:eastAsia="仿宋_GB2312" w:hAnsi="宋体" w:hint="eastAsia"/>
          <w:bCs/>
          <w:sz w:val="28"/>
          <w:szCs w:val="28"/>
        </w:rPr>
        <w:t>全年</w:t>
      </w:r>
      <w:r w:rsidRPr="001B4391">
        <w:rPr>
          <w:rFonts w:ascii="仿宋_GB2312" w:eastAsia="仿宋_GB2312" w:hAnsi="宋体"/>
          <w:bCs/>
          <w:sz w:val="28"/>
          <w:szCs w:val="28"/>
        </w:rPr>
        <w:t>安全</w:t>
      </w:r>
      <w:r w:rsidRPr="001B4391">
        <w:rPr>
          <w:rFonts w:ascii="仿宋_GB2312" w:eastAsia="仿宋_GB2312" w:hAnsi="宋体" w:hint="eastAsia"/>
          <w:bCs/>
          <w:sz w:val="28"/>
          <w:szCs w:val="28"/>
        </w:rPr>
        <w:t>工作</w:t>
      </w:r>
      <w:r w:rsidRPr="001B4391">
        <w:rPr>
          <w:rFonts w:ascii="仿宋_GB2312" w:eastAsia="仿宋_GB2312" w:hAnsi="宋体"/>
          <w:bCs/>
          <w:sz w:val="28"/>
          <w:szCs w:val="28"/>
        </w:rPr>
        <w:t>计划，将安全</w:t>
      </w:r>
      <w:r w:rsidRPr="001B4391">
        <w:rPr>
          <w:rFonts w:ascii="仿宋_GB2312" w:eastAsia="仿宋_GB2312" w:hAnsi="宋体" w:hint="eastAsia"/>
          <w:bCs/>
          <w:sz w:val="28"/>
          <w:szCs w:val="28"/>
        </w:rPr>
        <w:t>教育</w:t>
      </w:r>
      <w:r w:rsidRPr="001B4391">
        <w:rPr>
          <w:rFonts w:ascii="仿宋_GB2312" w:eastAsia="仿宋_GB2312" w:hAnsi="宋体"/>
          <w:bCs/>
          <w:sz w:val="28"/>
          <w:szCs w:val="28"/>
        </w:rPr>
        <w:t>、安全形势分析</w:t>
      </w:r>
      <w:r w:rsidRPr="001B4391">
        <w:rPr>
          <w:rFonts w:ascii="仿宋_GB2312" w:eastAsia="仿宋_GB2312" w:hAnsi="宋体" w:hint="eastAsia"/>
          <w:bCs/>
          <w:sz w:val="28"/>
          <w:szCs w:val="28"/>
        </w:rPr>
        <w:t>和</w:t>
      </w:r>
      <w:r w:rsidRPr="001B4391">
        <w:rPr>
          <w:rFonts w:ascii="仿宋_GB2312" w:eastAsia="仿宋_GB2312" w:hAnsi="宋体"/>
          <w:bCs/>
          <w:sz w:val="28"/>
          <w:szCs w:val="28"/>
        </w:rPr>
        <w:t>隐患排查、</w:t>
      </w:r>
      <w:r w:rsidRPr="001B4391">
        <w:rPr>
          <w:rFonts w:ascii="仿宋_GB2312" w:eastAsia="仿宋_GB2312" w:hAnsi="宋体" w:hint="eastAsia"/>
          <w:bCs/>
          <w:sz w:val="28"/>
          <w:szCs w:val="28"/>
        </w:rPr>
        <w:t>安全</w:t>
      </w:r>
      <w:r w:rsidRPr="001B4391">
        <w:rPr>
          <w:rFonts w:ascii="仿宋_GB2312" w:eastAsia="仿宋_GB2312" w:hAnsi="宋体"/>
          <w:bCs/>
          <w:sz w:val="28"/>
          <w:szCs w:val="28"/>
        </w:rPr>
        <w:t>及装备综合检查</w:t>
      </w:r>
      <w:r w:rsidRPr="001B4391">
        <w:rPr>
          <w:rFonts w:ascii="仿宋_GB2312" w:eastAsia="仿宋_GB2312" w:hAnsi="宋体" w:hint="eastAsia"/>
          <w:bCs/>
          <w:sz w:val="28"/>
          <w:szCs w:val="28"/>
        </w:rPr>
        <w:t>、</w:t>
      </w:r>
      <w:r w:rsidRPr="001B4391">
        <w:rPr>
          <w:rFonts w:ascii="仿宋_GB2312" w:eastAsia="仿宋_GB2312" w:hAnsi="宋体"/>
          <w:bCs/>
          <w:sz w:val="28"/>
          <w:szCs w:val="28"/>
        </w:rPr>
        <w:t>应急演练等纳入到计划中，</w:t>
      </w:r>
      <w:r w:rsidRPr="001B4391">
        <w:rPr>
          <w:rFonts w:ascii="仿宋_GB2312" w:eastAsia="仿宋_GB2312" w:hAnsi="宋体" w:hint="eastAsia"/>
          <w:bCs/>
          <w:sz w:val="28"/>
          <w:szCs w:val="28"/>
        </w:rPr>
        <w:t>将</w:t>
      </w:r>
      <w:r w:rsidRPr="001B4391">
        <w:rPr>
          <w:rFonts w:ascii="仿宋_GB2312" w:eastAsia="仿宋_GB2312" w:hAnsi="宋体"/>
          <w:bCs/>
          <w:sz w:val="28"/>
          <w:szCs w:val="28"/>
        </w:rPr>
        <w:t>各项检查工作</w:t>
      </w:r>
      <w:r w:rsidRPr="001B4391">
        <w:rPr>
          <w:rFonts w:ascii="仿宋_GB2312" w:eastAsia="仿宋_GB2312" w:hAnsi="宋体" w:hint="eastAsia"/>
          <w:bCs/>
          <w:sz w:val="28"/>
          <w:szCs w:val="28"/>
        </w:rPr>
        <w:t>具体化</w:t>
      </w:r>
      <w:r w:rsidRPr="001B4391">
        <w:rPr>
          <w:rFonts w:ascii="仿宋_GB2312" w:eastAsia="仿宋_GB2312" w:hAnsi="宋体"/>
          <w:bCs/>
          <w:sz w:val="28"/>
          <w:szCs w:val="28"/>
        </w:rPr>
        <w:t>、表格</w:t>
      </w:r>
      <w:r w:rsidRPr="001B4391">
        <w:rPr>
          <w:rFonts w:ascii="仿宋_GB2312" w:eastAsia="仿宋_GB2312" w:hAnsi="宋体" w:hint="eastAsia"/>
          <w:bCs/>
          <w:sz w:val="28"/>
          <w:szCs w:val="28"/>
        </w:rPr>
        <w:t>化</w:t>
      </w:r>
      <w:r w:rsidRPr="001B4391">
        <w:rPr>
          <w:rFonts w:ascii="仿宋_GB2312" w:eastAsia="仿宋_GB2312" w:hAnsi="宋体"/>
          <w:bCs/>
          <w:sz w:val="28"/>
          <w:szCs w:val="28"/>
        </w:rPr>
        <w:t>，工程组</w:t>
      </w:r>
      <w:r w:rsidRPr="001B4391">
        <w:rPr>
          <w:rFonts w:ascii="仿宋_GB2312" w:eastAsia="仿宋_GB2312" w:hAnsi="宋体" w:hint="eastAsia"/>
          <w:bCs/>
          <w:sz w:val="28"/>
          <w:szCs w:val="28"/>
        </w:rPr>
        <w:t>每月进行</w:t>
      </w:r>
      <w:r w:rsidRPr="001B4391">
        <w:rPr>
          <w:rFonts w:ascii="仿宋_GB2312" w:eastAsia="仿宋_GB2312" w:hAnsi="宋体"/>
          <w:bCs/>
          <w:sz w:val="28"/>
          <w:szCs w:val="28"/>
        </w:rPr>
        <w:t>检查形成报告，研究室进行抽查和</w:t>
      </w:r>
      <w:r w:rsidRPr="001B4391">
        <w:rPr>
          <w:rFonts w:ascii="仿宋_GB2312" w:eastAsia="仿宋_GB2312" w:hAnsi="宋体" w:hint="eastAsia"/>
          <w:bCs/>
          <w:sz w:val="28"/>
          <w:szCs w:val="28"/>
        </w:rPr>
        <w:t>讲评</w:t>
      </w:r>
      <w:r w:rsidRPr="001B4391">
        <w:rPr>
          <w:rFonts w:ascii="仿宋_GB2312" w:eastAsia="仿宋_GB2312" w:hAnsi="宋体"/>
          <w:bCs/>
          <w:sz w:val="28"/>
          <w:szCs w:val="28"/>
        </w:rPr>
        <w:t>。</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（三）认真</w:t>
      </w:r>
      <w:r w:rsidRPr="001B4391">
        <w:rPr>
          <w:rFonts w:ascii="仿宋_GB2312" w:eastAsia="仿宋_GB2312" w:hAnsi="宋体"/>
          <w:bCs/>
          <w:sz w:val="28"/>
          <w:szCs w:val="28"/>
        </w:rPr>
        <w:t>抓好试验装备安全隐患排查及整改工作</w:t>
      </w:r>
    </w:p>
    <w:p w:rsidR="009220E2" w:rsidRPr="001B4391" w:rsidRDefault="009220E2" w:rsidP="00281C55">
      <w:pPr>
        <w:spacing w:line="360" w:lineRule="auto"/>
        <w:ind w:firstLineChars="200" w:firstLine="560"/>
        <w:rPr>
          <w:rFonts w:ascii="仿宋_GB2312" w:eastAsia="仿宋_GB2312" w:hAnsi="宋体"/>
          <w:bCs/>
          <w:sz w:val="28"/>
          <w:szCs w:val="28"/>
        </w:rPr>
      </w:pPr>
      <w:r w:rsidRPr="001B4391">
        <w:rPr>
          <w:rFonts w:ascii="仿宋_GB2312" w:eastAsia="仿宋_GB2312" w:hAnsi="宋体" w:hint="eastAsia"/>
          <w:bCs/>
          <w:sz w:val="28"/>
          <w:szCs w:val="28"/>
        </w:rPr>
        <w:t>一是</w:t>
      </w:r>
      <w:r w:rsidRPr="001B4391">
        <w:rPr>
          <w:rFonts w:ascii="仿宋_GB2312" w:eastAsia="仿宋_GB2312" w:hAnsi="宋体"/>
          <w:bCs/>
          <w:sz w:val="28"/>
          <w:szCs w:val="28"/>
        </w:rPr>
        <w:t>组织全体人员认真</w:t>
      </w:r>
      <w:r w:rsidRPr="001B4391">
        <w:rPr>
          <w:rFonts w:ascii="仿宋_GB2312" w:eastAsia="仿宋_GB2312" w:hAnsi="宋体" w:hint="eastAsia"/>
          <w:bCs/>
          <w:sz w:val="28"/>
          <w:szCs w:val="28"/>
        </w:rPr>
        <w:t>排查</w:t>
      </w:r>
      <w:r w:rsidRPr="001B4391">
        <w:rPr>
          <w:rFonts w:ascii="仿宋_GB2312" w:eastAsia="仿宋_GB2312" w:hAnsi="宋体"/>
          <w:bCs/>
          <w:sz w:val="28"/>
          <w:szCs w:val="28"/>
        </w:rPr>
        <w:t>安全隐患，并制定隐患排查表</w:t>
      </w:r>
      <w:r w:rsidRPr="001B4391">
        <w:rPr>
          <w:rFonts w:ascii="仿宋_GB2312" w:eastAsia="仿宋_GB2312" w:hAnsi="宋体" w:hint="eastAsia"/>
          <w:bCs/>
          <w:sz w:val="28"/>
          <w:szCs w:val="28"/>
        </w:rPr>
        <w:t>，</w:t>
      </w:r>
      <w:r w:rsidRPr="001B4391">
        <w:rPr>
          <w:rFonts w:ascii="仿宋_GB2312" w:eastAsia="仿宋_GB2312" w:hAnsi="宋体"/>
          <w:bCs/>
          <w:sz w:val="28"/>
          <w:szCs w:val="28"/>
        </w:rPr>
        <w:t>确定责任人和完成时限，</w:t>
      </w:r>
      <w:r w:rsidRPr="001B4391">
        <w:rPr>
          <w:rFonts w:ascii="仿宋_GB2312" w:eastAsia="仿宋_GB2312" w:hAnsi="宋体" w:hint="eastAsia"/>
          <w:bCs/>
          <w:sz w:val="28"/>
          <w:szCs w:val="28"/>
        </w:rPr>
        <w:t>认真</w:t>
      </w:r>
      <w:r w:rsidRPr="001B4391">
        <w:rPr>
          <w:rFonts w:ascii="仿宋_GB2312" w:eastAsia="仿宋_GB2312" w:hAnsi="宋体"/>
          <w:bCs/>
          <w:sz w:val="28"/>
          <w:szCs w:val="28"/>
        </w:rPr>
        <w:t>完成整改工作，研究室</w:t>
      </w:r>
      <w:r w:rsidRPr="001B4391">
        <w:rPr>
          <w:rFonts w:ascii="仿宋_GB2312" w:eastAsia="仿宋_GB2312" w:hAnsi="宋体" w:hint="eastAsia"/>
          <w:bCs/>
          <w:sz w:val="28"/>
          <w:szCs w:val="28"/>
        </w:rPr>
        <w:t>严格</w:t>
      </w:r>
      <w:r w:rsidRPr="001B4391">
        <w:rPr>
          <w:rFonts w:ascii="仿宋_GB2312" w:eastAsia="仿宋_GB2312" w:hAnsi="宋体"/>
          <w:bCs/>
          <w:sz w:val="28"/>
          <w:szCs w:val="28"/>
        </w:rPr>
        <w:t>检查监督。</w:t>
      </w:r>
      <w:r w:rsidRPr="001B4391">
        <w:rPr>
          <w:rFonts w:ascii="仿宋_GB2312" w:eastAsia="仿宋_GB2312" w:hAnsi="宋体" w:hint="eastAsia"/>
          <w:bCs/>
          <w:sz w:val="28"/>
          <w:szCs w:val="28"/>
        </w:rPr>
        <w:t>重点</w:t>
      </w:r>
      <w:r w:rsidRPr="001B4391">
        <w:rPr>
          <w:rFonts w:ascii="仿宋_GB2312" w:eastAsia="仿宋_GB2312" w:hAnsi="宋体"/>
          <w:bCs/>
          <w:sz w:val="28"/>
          <w:szCs w:val="28"/>
        </w:rPr>
        <w:t>对一些长期未解决问题要持续用力，在未解决前制定有效的安全防范</w:t>
      </w:r>
      <w:r w:rsidRPr="001B4391">
        <w:rPr>
          <w:rFonts w:ascii="仿宋_GB2312" w:eastAsia="仿宋_GB2312" w:hAnsi="宋体" w:hint="eastAsia"/>
          <w:bCs/>
          <w:sz w:val="28"/>
          <w:szCs w:val="28"/>
        </w:rPr>
        <w:t>措施</w:t>
      </w:r>
      <w:r w:rsidRPr="001B4391">
        <w:rPr>
          <w:rFonts w:ascii="仿宋_GB2312" w:eastAsia="仿宋_GB2312" w:hAnsi="宋体"/>
          <w:bCs/>
          <w:sz w:val="28"/>
          <w:szCs w:val="28"/>
        </w:rPr>
        <w:t>。二是</w:t>
      </w:r>
      <w:r w:rsidRPr="001B4391">
        <w:rPr>
          <w:rFonts w:ascii="仿宋_GB2312" w:eastAsia="仿宋_GB2312" w:hAnsi="宋体" w:hint="eastAsia"/>
          <w:bCs/>
          <w:sz w:val="28"/>
          <w:szCs w:val="28"/>
        </w:rPr>
        <w:t>认真</w:t>
      </w:r>
      <w:r w:rsidRPr="001B4391">
        <w:rPr>
          <w:rFonts w:ascii="仿宋_GB2312" w:eastAsia="仿宋_GB2312" w:hAnsi="宋体"/>
          <w:bCs/>
          <w:sz w:val="28"/>
          <w:szCs w:val="28"/>
        </w:rPr>
        <w:t>开展试验装备全寿命管理的研究工作。安排</w:t>
      </w:r>
      <w:r w:rsidRPr="001B4391">
        <w:rPr>
          <w:rFonts w:ascii="仿宋_GB2312" w:eastAsia="仿宋_GB2312" w:hAnsi="宋体" w:hint="eastAsia"/>
          <w:bCs/>
          <w:sz w:val="28"/>
          <w:szCs w:val="28"/>
        </w:rPr>
        <w:t>专人</w:t>
      </w:r>
      <w:r w:rsidRPr="001B4391">
        <w:rPr>
          <w:rFonts w:ascii="仿宋_GB2312" w:eastAsia="仿宋_GB2312" w:hAnsi="宋体"/>
          <w:bCs/>
          <w:sz w:val="28"/>
          <w:szCs w:val="28"/>
        </w:rPr>
        <w:t>对</w:t>
      </w:r>
      <w:r w:rsidRPr="001B4391">
        <w:rPr>
          <w:rFonts w:ascii="仿宋_GB2312" w:eastAsia="仿宋_GB2312" w:hAnsi="宋体" w:hint="eastAsia"/>
          <w:bCs/>
          <w:sz w:val="28"/>
          <w:szCs w:val="28"/>
        </w:rPr>
        <w:t>关键</w:t>
      </w:r>
      <w:r w:rsidRPr="001B4391">
        <w:rPr>
          <w:rFonts w:ascii="仿宋_GB2312" w:eastAsia="仿宋_GB2312" w:hAnsi="宋体"/>
          <w:bCs/>
          <w:sz w:val="28"/>
          <w:szCs w:val="28"/>
        </w:rPr>
        <w:t>试验设备的使用</w:t>
      </w:r>
      <w:r w:rsidRPr="001B4391">
        <w:rPr>
          <w:rFonts w:ascii="仿宋_GB2312" w:eastAsia="仿宋_GB2312" w:hAnsi="宋体" w:hint="eastAsia"/>
          <w:bCs/>
          <w:sz w:val="28"/>
          <w:szCs w:val="28"/>
        </w:rPr>
        <w:t>特点</w:t>
      </w:r>
      <w:r w:rsidRPr="001B4391">
        <w:rPr>
          <w:rFonts w:ascii="仿宋_GB2312" w:eastAsia="仿宋_GB2312" w:hAnsi="宋体"/>
          <w:bCs/>
          <w:sz w:val="28"/>
          <w:szCs w:val="28"/>
        </w:rPr>
        <w:t>、寿命周期进行研究，逐步形成科学的设备维修、更换</w:t>
      </w:r>
      <w:r w:rsidRPr="001B4391">
        <w:rPr>
          <w:rFonts w:ascii="仿宋_GB2312" w:eastAsia="仿宋_GB2312" w:hAnsi="宋体" w:hint="eastAsia"/>
          <w:bCs/>
          <w:sz w:val="28"/>
          <w:szCs w:val="28"/>
        </w:rPr>
        <w:t>制度</w:t>
      </w:r>
      <w:r w:rsidRPr="001B4391">
        <w:rPr>
          <w:rFonts w:ascii="仿宋_GB2312" w:eastAsia="仿宋_GB2312" w:hAnsi="宋体"/>
          <w:bCs/>
          <w:sz w:val="28"/>
          <w:szCs w:val="28"/>
        </w:rPr>
        <w:t>。</w:t>
      </w:r>
      <w:r w:rsidRPr="001B4391">
        <w:rPr>
          <w:rFonts w:ascii="仿宋_GB2312" w:eastAsia="仿宋_GB2312" w:hAnsi="宋体" w:hint="eastAsia"/>
          <w:bCs/>
          <w:sz w:val="28"/>
          <w:szCs w:val="28"/>
        </w:rPr>
        <w:t>三是委托</w:t>
      </w:r>
      <w:r w:rsidRPr="001B4391">
        <w:rPr>
          <w:rFonts w:ascii="仿宋_GB2312" w:eastAsia="仿宋_GB2312" w:hAnsi="宋体"/>
          <w:bCs/>
          <w:sz w:val="28"/>
          <w:szCs w:val="28"/>
        </w:rPr>
        <w:t>专业人员对报警、预警设备</w:t>
      </w:r>
      <w:r w:rsidRPr="001B4391">
        <w:rPr>
          <w:rFonts w:ascii="仿宋_GB2312" w:eastAsia="仿宋_GB2312" w:hAnsi="宋体" w:hint="eastAsia"/>
          <w:bCs/>
          <w:sz w:val="28"/>
          <w:szCs w:val="28"/>
        </w:rPr>
        <w:t>进行</w:t>
      </w:r>
      <w:r w:rsidRPr="001B4391">
        <w:rPr>
          <w:rFonts w:ascii="仿宋_GB2312" w:eastAsia="仿宋_GB2312" w:hAnsi="宋体"/>
          <w:bCs/>
          <w:sz w:val="28"/>
          <w:szCs w:val="28"/>
        </w:rPr>
        <w:t>全面检查，</w:t>
      </w:r>
      <w:r w:rsidRPr="001B4391">
        <w:rPr>
          <w:rFonts w:ascii="仿宋_GB2312" w:eastAsia="仿宋_GB2312" w:hAnsi="宋体"/>
          <w:bCs/>
          <w:sz w:val="28"/>
          <w:szCs w:val="28"/>
        </w:rPr>
        <w:lastRenderedPageBreak/>
        <w:t>核查预警、报警设备是否有效，并形成定期检查的制度。</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4.4.2.10</w:t>
      </w:r>
      <w:r w:rsidR="00E06643" w:rsidRPr="00E06643">
        <w:rPr>
          <w:rFonts w:ascii="仿宋_GB2312" w:eastAsia="仿宋_GB2312" w:hAnsi="宋体" w:hint="eastAsia"/>
          <w:b/>
          <w:bCs/>
          <w:sz w:val="28"/>
          <w:szCs w:val="28"/>
        </w:rPr>
        <w:t>故障十</w:t>
      </w:r>
      <w:r w:rsidR="009220E2" w:rsidRPr="001B4391">
        <w:rPr>
          <w:rFonts w:ascii="仿宋_GB2312" w:eastAsia="仿宋_GB2312" w:hAnsi="宋体" w:hint="eastAsia"/>
          <w:bCs/>
          <w:sz w:val="28"/>
          <w:szCs w:val="28"/>
        </w:rPr>
        <w:t>：整流机组漏水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12"/>
          <w:attr w:name="Year" w:val="2017"/>
        </w:smartTagPr>
        <w:r w:rsidR="009220E2" w:rsidRPr="001B4391">
          <w:rPr>
            <w:rFonts w:ascii="仿宋_GB2312" w:eastAsia="仿宋_GB2312" w:hAnsi="宋体" w:hint="eastAsia"/>
            <w:bCs/>
            <w:sz w:val="28"/>
            <w:szCs w:val="28"/>
          </w:rPr>
          <w:t>2017年12月03日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：当班人员在运行过程中发现9#机组有大量冷却水流出，采取报告控制操作人员紧急停车措施。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后经检查，发现整流器主水循环系统中用于晶闸管冷却的硅钢片与主水管道连接处断裂。</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过</w:t>
      </w:r>
      <w:r w:rsidR="009220E2" w:rsidRPr="001B4391">
        <w:rPr>
          <w:rFonts w:ascii="仿宋_GB2312" w:eastAsia="仿宋_GB2312" w:hAnsi="宋体" w:hint="eastAsia"/>
          <w:bCs/>
          <w:sz w:val="28"/>
          <w:szCs w:val="28"/>
        </w:rPr>
        <w:t>长，天气太冷，塑料变脆。2、</w:t>
      </w:r>
      <w:r w:rsidR="009220E2" w:rsidRPr="005A27A3">
        <w:rPr>
          <w:rFonts w:ascii="仿宋_GB2312" w:eastAsia="仿宋_GB2312" w:hAnsi="宋体" w:hint="eastAsia"/>
          <w:bCs/>
          <w:sz w:val="28"/>
          <w:szCs w:val="28"/>
        </w:rPr>
        <w:t>长</w:t>
      </w:r>
      <w:r w:rsidR="00E06643" w:rsidRPr="005A27A3">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使用，整流器冷却系统中出现杂质使水路堵塞。</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4.4.2.11</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一</w:t>
      </w:r>
      <w:r w:rsidR="009220E2" w:rsidRPr="001B4391">
        <w:rPr>
          <w:rFonts w:ascii="仿宋_GB2312" w:eastAsia="仿宋_GB2312" w:hAnsi="宋体" w:hint="eastAsia"/>
          <w:bCs/>
          <w:sz w:val="28"/>
          <w:szCs w:val="28"/>
        </w:rPr>
        <w:t>：整流机组波纹管漏水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12"/>
          <w:attr w:name="Year" w:val="2017"/>
        </w:smartTagPr>
        <w:r w:rsidR="009220E2" w:rsidRPr="001B4391">
          <w:rPr>
            <w:rFonts w:ascii="仿宋_GB2312" w:eastAsia="仿宋_GB2312" w:hAnsi="宋体" w:hint="eastAsia"/>
            <w:bCs/>
            <w:sz w:val="28"/>
            <w:szCs w:val="28"/>
          </w:rPr>
          <w:t>2017年12月23日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：当班人员在运行过程中发现6#机组有大量冷却水流出，采取报告控制操作人员紧急停车措施。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后经检查，发现整流器主水循环系统中主水水泵出水口波纹管法兰与管道连接处的焊接点出现裂纹而漏水。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：1、使用过程中主水水泵产生的震动，使焊接点使用寿命减低，从而出现裂纹导致漏水。2、设备生产过程中焊接工艺导致的缺陷。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：1、按规定定时检查主水管道有无堵塞。2、定期检查塑料接头有无破损。3、定期检查连接螺栓有无松动4、当班人员加</w:t>
      </w:r>
      <w:r w:rsidR="009220E2" w:rsidRPr="001B4391">
        <w:rPr>
          <w:rFonts w:ascii="仿宋_GB2312" w:eastAsia="仿宋_GB2312" w:hAnsi="宋体" w:hint="eastAsia"/>
          <w:bCs/>
          <w:sz w:val="28"/>
          <w:szCs w:val="28"/>
        </w:rPr>
        <w:lastRenderedPageBreak/>
        <w:t>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4.4.2.12</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二</w:t>
      </w:r>
      <w:r w:rsidR="009220E2" w:rsidRPr="001B4391">
        <w:rPr>
          <w:rFonts w:ascii="仿宋_GB2312" w:eastAsia="仿宋_GB2312" w:hAnsi="宋体" w:hint="eastAsia"/>
          <w:bCs/>
          <w:sz w:val="28"/>
          <w:szCs w:val="28"/>
        </w:rPr>
        <w:t>：附水水泵异常</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04"/>
          <w:attr w:name="Year" w:val="2018"/>
        </w:smartTagPr>
        <w:r w:rsidR="009220E2" w:rsidRPr="001B4391">
          <w:rPr>
            <w:rFonts w:ascii="仿宋_GB2312" w:eastAsia="仿宋_GB2312" w:hAnsi="宋体" w:hint="eastAsia"/>
            <w:bCs/>
            <w:sz w:val="28"/>
            <w:szCs w:val="28"/>
          </w:rPr>
          <w:t>2018年04月03日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：当班人员在试验运行过程中发现，2#附水管道冷却的机组主水温度迅速升高，采取紧急停车措施。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后经通电检查，发现1#附水水泵未正常运行。</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：1、使用环境恶劣，附水水泵采用潜水泵，常年浸泡与水中导致水泵生锈。2、水质问题，附水系统使用消防水，水中杂质过多。3、使用年限过长，降低了水泵的使用寿命。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由当班人员自主对水泵进行更换后投入使用。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：1、按规定定时检测附水水质。2、定期更换附水。3、定期检查附水压力有无异常。4、当班人员加强责任心，发现异常应立即采取果断措施。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4.4.2.13</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三</w:t>
      </w:r>
      <w:r w:rsidR="009220E2" w:rsidRPr="001B4391">
        <w:rPr>
          <w:rFonts w:ascii="仿宋_GB2312" w:eastAsia="仿宋_GB2312" w:hAnsi="宋体" w:hint="eastAsia"/>
          <w:bCs/>
          <w:sz w:val="28"/>
          <w:szCs w:val="28"/>
        </w:rPr>
        <w:t>：高压室5#</w:t>
      </w:r>
      <w:r w:rsidR="009220E2" w:rsidRPr="001B4391">
        <w:rPr>
          <w:rFonts w:ascii="仿宋_GB2312" w:eastAsia="仿宋_GB2312" w:hAnsi="宋体"/>
          <w:bCs/>
          <w:sz w:val="28"/>
          <w:szCs w:val="28"/>
        </w:rPr>
        <w:t xml:space="preserve"> </w:t>
      </w:r>
      <w:r w:rsidR="009220E2" w:rsidRPr="001B4391">
        <w:rPr>
          <w:rFonts w:ascii="仿宋_GB2312" w:eastAsia="仿宋_GB2312" w:hAnsi="宋体" w:hint="eastAsia"/>
          <w:bCs/>
          <w:sz w:val="28"/>
          <w:szCs w:val="28"/>
        </w:rPr>
        <w:t>变压器开关柜异响</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4"/>
          <w:attr w:name="Month" w:val="05"/>
          <w:attr w:name="Year" w:val="2018"/>
        </w:smartTagPr>
        <w:r w:rsidR="009220E2" w:rsidRPr="001B4391">
          <w:rPr>
            <w:rFonts w:ascii="仿宋_GB2312" w:eastAsia="仿宋_GB2312" w:hAnsi="宋体" w:hint="eastAsia"/>
            <w:bCs/>
            <w:sz w:val="28"/>
            <w:szCs w:val="28"/>
          </w:rPr>
          <w:t>2018年05月24日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：当班人员在试验开始送电检查时发现当控制操作人员合5#变压器开关柜时，断路器柜内出现明显的异常响声，采取报告控制操作人员紧急断开5#变压器开关柜措施。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后经检查，5#变压器出线柜内，其中一相真空灭弧室绝缘电阻变小，使该相真空灭弧室出现爬电现象，从而导致开关柜内出现异响。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：1、使用频率过高，使真空灭弧室使用寿命降低。2、使用环境过于潮湿，减低了真空灭弧室的绝缘电阻。3、设备生产过程出现的质量问题。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9220E2" w:rsidRPr="001B4391">
        <w:rPr>
          <w:rFonts w:ascii="仿宋_GB2312" w:eastAsia="仿宋_GB2312" w:hAnsi="宋体" w:hint="eastAsia"/>
          <w:bCs/>
          <w:sz w:val="28"/>
          <w:szCs w:val="28"/>
        </w:rPr>
        <w:t>：1、按规定定时检测真空灭弧室绝缘值。2、按规定定时检查各零部件有无老化。3、当班人员加强责任心，发现异常应立即采取果断措施。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4.4.2.14</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四</w:t>
      </w:r>
      <w:r w:rsidR="009220E2" w:rsidRPr="001B4391">
        <w:rPr>
          <w:rFonts w:ascii="仿宋_GB2312" w:eastAsia="仿宋_GB2312" w:hAnsi="宋体" w:hint="eastAsia"/>
          <w:bCs/>
          <w:sz w:val="28"/>
          <w:szCs w:val="28"/>
        </w:rPr>
        <w:t>：整流机组波纹管漏水第</w:t>
      </w:r>
      <w:r w:rsidR="009220E2" w:rsidRPr="001B4391">
        <w:rPr>
          <w:rFonts w:ascii="仿宋_GB2312" w:eastAsia="仿宋_GB2312" w:hAnsi="宋体"/>
          <w:bCs/>
          <w:sz w:val="28"/>
          <w:szCs w:val="28"/>
        </w:rPr>
        <w:t>二次</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07"/>
          <w:attr w:name="Year" w:val="2018"/>
        </w:smartTagPr>
        <w:r w:rsidR="009220E2" w:rsidRPr="001B4391">
          <w:rPr>
            <w:rFonts w:ascii="仿宋_GB2312" w:eastAsia="仿宋_GB2312" w:hAnsi="宋体" w:hint="eastAsia"/>
            <w:bCs/>
            <w:sz w:val="28"/>
            <w:szCs w:val="28"/>
          </w:rPr>
          <w:t>2018年07月03日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：当班人员在运行过程中发现12#机组有大量冷却水流出，采取报告控制操作人员紧急停车措施。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后经检查，发现整流器主水循环系统中主水水泵出水口波纹管法兰与管道连接处的焊接点出现裂纹而漏水。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：1、使用过程中主水水泵产生的震动，使焊接点使用寿命减低，从而出现裂纹导致漏水。2、设备生产过程中焊接工艺导致的缺陷。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：1、按规定定时检查主水管道有无堵塞。2、定期检查塑料接头有无破损。3、定期检查连接螺栓有无松动4、当班人员加强责任心，发现异常应立即采取果断措施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4.4.2.15</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五</w:t>
      </w:r>
      <w:r w:rsidR="009220E2" w:rsidRPr="001B4391">
        <w:rPr>
          <w:rFonts w:ascii="仿宋_GB2312" w:eastAsia="仿宋_GB2312" w:hAnsi="宋体" w:hint="eastAsia"/>
          <w:bCs/>
          <w:sz w:val="28"/>
          <w:szCs w:val="28"/>
        </w:rPr>
        <w:t>：整流机组波纹管漏水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12"/>
          <w:attr w:name="Year" w:val="2018"/>
        </w:smartTagPr>
        <w:r w:rsidR="009220E2" w:rsidRPr="001B4391">
          <w:rPr>
            <w:rFonts w:ascii="仿宋_GB2312" w:eastAsia="仿宋_GB2312" w:hAnsi="宋体" w:hint="eastAsia"/>
            <w:bCs/>
            <w:sz w:val="28"/>
            <w:szCs w:val="28"/>
          </w:rPr>
          <w:t>2018年12月23日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：当班人员在运行过程中发现9#机组有大量冷却水流出，采取报告控制操作人员紧急停车措施。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后经检查，发现整流器主水循环系统中主水水泵出水口波纹管法兰与管道连接处的焊接点出现裂纹而漏水。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：1、使用过程中主水水泵产生的震动，使焊接点使用寿命减低，从而出现裂纹导致漏水。2、设备生产过程中焊接工艺导致的缺陷。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：1、按规定定时检查主水管道有无堵塞。2、定期检查塑料接头有无破损。3、定期检查连接螺栓有无松动4、当班人员加强责任心，发现异常应立即采取果断措施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4.4.2.16</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十</w:t>
      </w:r>
      <w:r w:rsidR="009220E2" w:rsidRPr="00766ADA">
        <w:rPr>
          <w:rFonts w:ascii="仿宋_GB2312" w:eastAsia="仿宋_GB2312" w:hAnsi="宋体" w:hint="eastAsia"/>
          <w:b/>
          <w:bCs/>
          <w:sz w:val="28"/>
          <w:szCs w:val="28"/>
        </w:rPr>
        <w:t>六</w:t>
      </w:r>
      <w:r w:rsidR="009220E2" w:rsidRPr="001B4391">
        <w:rPr>
          <w:rFonts w:ascii="仿宋_GB2312" w:eastAsia="仿宋_GB2312" w:hAnsi="宋体" w:hint="eastAsia"/>
          <w:bCs/>
          <w:sz w:val="28"/>
          <w:szCs w:val="28"/>
        </w:rPr>
        <w:t>：整流机组波纹管漏水（第</w:t>
      </w:r>
      <w:r w:rsidR="009220E2" w:rsidRPr="001B4391">
        <w:rPr>
          <w:rFonts w:ascii="仿宋_GB2312" w:eastAsia="仿宋_GB2312" w:hAnsi="宋体"/>
          <w:bCs/>
          <w:sz w:val="28"/>
          <w:szCs w:val="28"/>
        </w:rPr>
        <w:t>四次</w:t>
      </w:r>
      <w:r w:rsidR="009220E2" w:rsidRPr="001B4391">
        <w:rPr>
          <w:rFonts w:ascii="仿宋_GB2312" w:eastAsia="仿宋_GB2312" w:hAnsi="宋体" w:hint="eastAsia"/>
          <w:bCs/>
          <w:sz w:val="28"/>
          <w:szCs w:val="28"/>
        </w:rPr>
        <w:t>）</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4"/>
          <w:attr w:name="Year" w:val="2019"/>
        </w:smartTagPr>
        <w:r w:rsidR="009220E2" w:rsidRPr="001B4391">
          <w:rPr>
            <w:rFonts w:ascii="仿宋_GB2312" w:eastAsia="仿宋_GB2312" w:hAnsi="宋体" w:hint="eastAsia"/>
            <w:bCs/>
            <w:sz w:val="28"/>
            <w:szCs w:val="28"/>
          </w:rPr>
          <w:t>2019年4月03日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：当班人员在运行过程中发现10#机组有大量冷却水流出，采取报告控制操作人员紧急停车措施。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后经检查，发现整流器主水循环系统中主水水泵出水口波纹管法兰与管道连接处的焊接点出现裂纹而漏水。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：1、使用过程中主水水泵产生的震动，使焊接点使用寿命减低，从而出现裂纹导致漏水。2、设备生产过程中焊接工艺导致的缺陷。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：1、按规定定时检查主水管道有无堵塞。2、定期检查塑料接头有无破损。3、定期检查连接螺栓有无松动4、当班人员加强责任心，发现异常应立即采取果断措施。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4.4.2.17</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七</w:t>
      </w:r>
      <w:r w:rsidR="009220E2" w:rsidRPr="001B4391">
        <w:rPr>
          <w:rFonts w:ascii="仿宋_GB2312" w:eastAsia="仿宋_GB2312" w:hAnsi="宋体" w:hint="eastAsia"/>
          <w:bCs/>
          <w:sz w:val="28"/>
          <w:szCs w:val="28"/>
        </w:rPr>
        <w:t>：断路器合闸时，数采系统采集到400V电压</w:t>
      </w:r>
      <w:r w:rsidR="009220E2" w:rsidRPr="001B4391">
        <w:rPr>
          <w:rFonts w:ascii="仿宋_GB2312" w:eastAsia="仿宋_GB2312" w:hAnsi="宋体"/>
          <w:bCs/>
          <w:sz w:val="28"/>
          <w:szCs w:val="28"/>
        </w:rPr>
        <w:t xml:space="preserve"> </w:t>
      </w:r>
      <w:r w:rsidR="009220E2" w:rsidRPr="001B4391">
        <w:rPr>
          <w:rFonts w:ascii="仿宋_GB2312" w:eastAsia="仿宋_GB2312" w:hAnsi="宋体" w:hint="eastAsia"/>
          <w:bCs/>
          <w:sz w:val="28"/>
          <w:szCs w:val="28"/>
        </w:rPr>
        <w:t>（第</w:t>
      </w:r>
      <w:r w:rsidR="009220E2" w:rsidRPr="001B4391">
        <w:rPr>
          <w:rFonts w:ascii="仿宋_GB2312" w:eastAsia="仿宋_GB2312" w:hAnsi="宋体"/>
          <w:bCs/>
          <w:sz w:val="28"/>
          <w:szCs w:val="28"/>
        </w:rPr>
        <w:t>四次</w:t>
      </w:r>
      <w:r w:rsidR="009220E2" w:rsidRPr="001B4391">
        <w:rPr>
          <w:rFonts w:ascii="仿宋_GB2312" w:eastAsia="仿宋_GB2312" w:hAnsi="宋体" w:hint="eastAsia"/>
          <w:bCs/>
          <w:sz w:val="28"/>
          <w:szCs w:val="28"/>
        </w:rPr>
        <w:t>）</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04"/>
          <w:attr w:name="Year" w:val="2019"/>
        </w:smartTagPr>
        <w:r w:rsidR="009220E2" w:rsidRPr="001B4391">
          <w:rPr>
            <w:rFonts w:ascii="仿宋_GB2312" w:eastAsia="仿宋_GB2312" w:hAnsi="宋体" w:hint="eastAsia"/>
            <w:bCs/>
            <w:sz w:val="28"/>
            <w:szCs w:val="28"/>
          </w:rPr>
          <w:t>2019年04月06日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将试验所需机组的断路器进行合闸操作之后，数采系统所采集的零飘电压为400余V（正常情况下当用电设备在没有合上试验所需的隔离开关时零飘电压不大于50V，当用电设备合上试验所需的隔离开关时零飘电压为0V），高于此时所拥有的正常电压。采取将试验所需机组进行分闸操作，终</w:t>
      </w:r>
      <w:r w:rsidR="009220E2" w:rsidRPr="001B4391">
        <w:rPr>
          <w:rFonts w:ascii="仿宋_GB2312" w:eastAsia="仿宋_GB2312" w:hAnsi="宋体" w:hint="eastAsia"/>
          <w:bCs/>
          <w:sz w:val="28"/>
          <w:szCs w:val="28"/>
        </w:rPr>
        <w:lastRenderedPageBreak/>
        <w:t>止试验措施。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后经检查，试验投运机组K92断路器的分合闸主轴与分合闸真空灭弧室相连接的连接片</w:t>
      </w:r>
      <w:r w:rsidR="009220E2" w:rsidRPr="005A27A3">
        <w:rPr>
          <w:rFonts w:ascii="仿宋_GB2312" w:eastAsia="仿宋_GB2312" w:hAnsi="宋体" w:hint="eastAsia"/>
          <w:bCs/>
          <w:sz w:val="28"/>
          <w:szCs w:val="28"/>
        </w:rPr>
        <w:t>由于长</w:t>
      </w:r>
      <w:r w:rsidR="00E06643" w:rsidRPr="005A27A3">
        <w:rPr>
          <w:rFonts w:ascii="仿宋_GB2312" w:eastAsia="仿宋_GB2312" w:hAnsi="宋体" w:hint="eastAsia"/>
          <w:bCs/>
          <w:sz w:val="28"/>
          <w:szCs w:val="28"/>
        </w:rPr>
        <w:t>时间</w:t>
      </w:r>
      <w:r w:rsidR="009220E2" w:rsidRPr="005A27A3">
        <w:rPr>
          <w:rFonts w:ascii="仿宋_GB2312" w:eastAsia="仿宋_GB2312" w:hAnsi="宋体" w:hint="eastAsia"/>
          <w:bCs/>
          <w:sz w:val="28"/>
          <w:szCs w:val="28"/>
        </w:rPr>
        <w:t>、高</w:t>
      </w:r>
      <w:r w:rsidR="009220E2" w:rsidRPr="001B4391">
        <w:rPr>
          <w:rFonts w:ascii="仿宋_GB2312" w:eastAsia="仿宋_GB2312" w:hAnsi="宋体" w:hint="eastAsia"/>
          <w:bCs/>
          <w:sz w:val="28"/>
          <w:szCs w:val="28"/>
        </w:rPr>
        <w:t>频率的使用而发生断裂，从而使该断路器其中一相在使用过程中出现合不上与分不开的现象，导致数采系统采集到不正常的400V零飘电压。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：1、使用频率过高，使连接片使用寿命降低。2、设备使用过程中进行分合闸造作时产生的共振现象，使接片使用寿命降低。3、设备生产过程出现的弊端问题。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：1、按规定定时检查主轴连接片有无出现裂纹。2、按规定定时检查各零部件有无老化及长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使用有无松动3、当班人员加强责任心，发现异常应立即采取果断措施。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4.4.2.18</w:t>
      </w:r>
      <w:r w:rsidR="00E06643" w:rsidRPr="00E06643">
        <w:rPr>
          <w:rFonts w:ascii="仿宋_GB2312" w:eastAsia="仿宋_GB2312" w:hAnsi="宋体" w:hint="eastAsia"/>
          <w:b/>
          <w:bCs/>
          <w:sz w:val="28"/>
          <w:szCs w:val="28"/>
        </w:rPr>
        <w:t>故障</w:t>
      </w:r>
      <w:r w:rsidR="00E06643" w:rsidRPr="00A234F6">
        <w:rPr>
          <w:rFonts w:ascii="仿宋_GB2312" w:eastAsia="仿宋_GB2312" w:hAnsi="宋体" w:hint="eastAsia"/>
          <w:b/>
          <w:bCs/>
          <w:sz w:val="28"/>
          <w:szCs w:val="28"/>
        </w:rPr>
        <w:t>十</w:t>
      </w:r>
      <w:r w:rsidR="009220E2" w:rsidRPr="00A234F6">
        <w:rPr>
          <w:rFonts w:ascii="仿宋_GB2312" w:eastAsia="仿宋_GB2312" w:hAnsi="宋体" w:hint="eastAsia"/>
          <w:b/>
          <w:bCs/>
          <w:sz w:val="28"/>
          <w:szCs w:val="28"/>
        </w:rPr>
        <w:t>八</w:t>
      </w:r>
      <w:r w:rsidR="009220E2" w:rsidRPr="001B4391">
        <w:rPr>
          <w:rFonts w:ascii="仿宋_GB2312" w:eastAsia="仿宋_GB2312" w:hAnsi="宋体" w:hint="eastAsia"/>
          <w:bCs/>
          <w:sz w:val="28"/>
          <w:szCs w:val="28"/>
        </w:rPr>
        <w:t>：断路器合闸时，数采系统采集到400V电压</w:t>
      </w:r>
      <w:r w:rsidR="009220E2" w:rsidRPr="001B4391">
        <w:rPr>
          <w:rFonts w:ascii="仿宋_GB2312" w:eastAsia="仿宋_GB2312" w:hAnsi="宋体"/>
          <w:bCs/>
          <w:sz w:val="28"/>
          <w:szCs w:val="28"/>
        </w:rPr>
        <w:t xml:space="preserve"> </w:t>
      </w:r>
      <w:r w:rsidR="009220E2" w:rsidRPr="001B4391">
        <w:rPr>
          <w:rFonts w:ascii="仿宋_GB2312" w:eastAsia="仿宋_GB2312" w:hAnsi="宋体" w:hint="eastAsia"/>
          <w:bCs/>
          <w:sz w:val="28"/>
          <w:szCs w:val="28"/>
        </w:rPr>
        <w:t>（第五</w:t>
      </w:r>
      <w:r w:rsidR="009220E2" w:rsidRPr="001B4391">
        <w:rPr>
          <w:rFonts w:ascii="仿宋_GB2312" w:eastAsia="仿宋_GB2312" w:hAnsi="宋体"/>
          <w:bCs/>
          <w:sz w:val="28"/>
          <w:szCs w:val="28"/>
        </w:rPr>
        <w:t>次</w:t>
      </w:r>
      <w:r w:rsidR="009220E2" w:rsidRPr="001B4391">
        <w:rPr>
          <w:rFonts w:ascii="仿宋_GB2312" w:eastAsia="仿宋_GB2312" w:hAnsi="宋体" w:hint="eastAsia"/>
          <w:bCs/>
          <w:sz w:val="28"/>
          <w:szCs w:val="28"/>
        </w:rPr>
        <w:t>）</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6"/>
          <w:attr w:name="Month" w:val="09"/>
          <w:attr w:name="Year" w:val="2019"/>
        </w:smartTagPr>
        <w:r w:rsidR="009220E2" w:rsidRPr="001B4391">
          <w:rPr>
            <w:rFonts w:ascii="仿宋_GB2312" w:eastAsia="仿宋_GB2312" w:hAnsi="宋体" w:hint="eastAsia"/>
            <w:bCs/>
            <w:sz w:val="28"/>
            <w:szCs w:val="28"/>
          </w:rPr>
          <w:t>2019年09月16日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过程中发现将试验所需机组的断路器进行合闸操作之后，数采系统所采集的零飘电压为400余V（正常情况下当用电设备在没有合上试验所需的隔离开关时零飘电压不大于50V，当用电设备合上试验所需的隔离开关时零飘电压为0V），高于此时所拥有的正常电压电压。采取将试验所需机组进行分闸操作，终止试验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后经检查，试验投运机组K102断路器的分合闸主轴与分合闸真空灭弧室相连接的连接片由于长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、高频率的使用而发生断裂，从而使该断路器其中一相在使用过程中出现合不上与分不开的现象，导致数采系统采集到不正常的400V零飘电压。</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1B4391">
        <w:rPr>
          <w:rFonts w:ascii="仿宋_GB2312" w:eastAsia="仿宋_GB2312" w:hAnsi="宋体" w:hint="eastAsia"/>
          <w:bCs/>
          <w:sz w:val="28"/>
          <w:szCs w:val="28"/>
        </w:rPr>
        <w:t>：1、使用频率过高，使连接片使用寿命降低。2、设备使用过程中进行分合闸造作时产生的共振现象，使接片使用寿命降低。3、设备生产过程出现的弊端问题。</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由原厂家人员进行更换后修复并投入使用。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：1、按规定定时检查主轴连接片有无出现裂纹。2、按规定定时检查各零部件有无老化及长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使用有无松动3、当班人员加强责任心，发现异常应立即采取果断措施。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4.4.2.19</w:t>
      </w:r>
      <w:r w:rsidR="00E06643" w:rsidRPr="00E06643">
        <w:rPr>
          <w:rFonts w:ascii="仿宋_GB2312" w:eastAsia="仿宋_GB2312" w:hAnsi="宋体" w:hint="eastAsia"/>
          <w:b/>
          <w:bCs/>
          <w:sz w:val="28"/>
          <w:szCs w:val="28"/>
        </w:rPr>
        <w:t>故障十</w:t>
      </w:r>
      <w:r w:rsidR="009220E2" w:rsidRPr="00766ADA">
        <w:rPr>
          <w:rFonts w:ascii="仿宋_GB2312" w:eastAsia="仿宋_GB2312" w:hAnsi="宋体" w:hint="eastAsia"/>
          <w:b/>
          <w:bCs/>
          <w:sz w:val="28"/>
          <w:szCs w:val="28"/>
        </w:rPr>
        <w:t>九</w:t>
      </w:r>
      <w:r w:rsidR="009220E2" w:rsidRPr="001B4391">
        <w:rPr>
          <w:rFonts w:ascii="仿宋_GB2312" w:eastAsia="仿宋_GB2312" w:hAnsi="宋体" w:hint="eastAsia"/>
          <w:bCs/>
          <w:sz w:val="28"/>
          <w:szCs w:val="28"/>
        </w:rPr>
        <w:t>：整流机组波纹管漏水</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12"/>
          <w:attr w:name="Year" w:val="2019"/>
        </w:smartTagPr>
        <w:r w:rsidR="009220E2" w:rsidRPr="001B4391">
          <w:rPr>
            <w:rFonts w:ascii="仿宋_GB2312" w:eastAsia="仿宋_GB2312" w:hAnsi="宋体" w:hint="eastAsia"/>
            <w:bCs/>
            <w:sz w:val="28"/>
            <w:szCs w:val="28"/>
          </w:rPr>
          <w:t>2019年12月03日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：当班人员在运行过程中发现11#机组有大量冷却水流出，采取报告控制操作人员紧急停车措施。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后经检查，发现整流器主水循环系统中主水水泵出水口波纹管法兰与管道连接处的焊接点出现裂纹而漏水。</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：1、使用过程中主水水泵产生的震动，使焊接点使用寿命减低，从而出现裂纹导致漏水。2、设备生产过程中焊接工艺导致的缺陷。</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由当班人员自主对受损部件进行更换后修复。</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：1、按规定定时检查主水管道有无堵塞。2、定期检查塑料接头有无破损。3、定期检查连接螺栓有无松动4、当班人员加强责任心，发现异常应立即采取果断措施</w:t>
      </w:r>
    </w:p>
    <w:p w:rsidR="009220E2" w:rsidRPr="001B4391" w:rsidRDefault="006455E0" w:rsidP="00766ADA">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4.4.2.20</w:t>
      </w:r>
      <w:r w:rsidR="00E06643" w:rsidRPr="00766ADA">
        <w:rPr>
          <w:rFonts w:ascii="仿宋_GB2312" w:eastAsia="仿宋_GB2312" w:hAnsi="宋体" w:hint="eastAsia"/>
          <w:b/>
          <w:bCs/>
          <w:sz w:val="28"/>
          <w:szCs w:val="28"/>
        </w:rPr>
        <w:t>故障二</w:t>
      </w:r>
      <w:r w:rsidR="009220E2" w:rsidRPr="00766ADA">
        <w:rPr>
          <w:rFonts w:ascii="仿宋_GB2312" w:eastAsia="仿宋_GB2312" w:hAnsi="宋体" w:hint="eastAsia"/>
          <w:b/>
          <w:bCs/>
          <w:sz w:val="28"/>
          <w:szCs w:val="28"/>
        </w:rPr>
        <w:t>十</w:t>
      </w:r>
      <w:r w:rsidR="009220E2" w:rsidRPr="001B4391">
        <w:rPr>
          <w:rFonts w:ascii="仿宋_GB2312" w:eastAsia="仿宋_GB2312" w:hAnsi="宋体" w:hint="eastAsia"/>
          <w:bCs/>
          <w:sz w:val="28"/>
          <w:szCs w:val="28"/>
        </w:rPr>
        <w:t>：附水水泵控制开关误动作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3"/>
          <w:attr w:name="Year" w:val="2020"/>
        </w:smartTagPr>
        <w:r w:rsidR="009220E2" w:rsidRPr="001B4391">
          <w:rPr>
            <w:rFonts w:ascii="仿宋_GB2312" w:eastAsia="仿宋_GB2312" w:hAnsi="宋体" w:hint="eastAsia"/>
            <w:bCs/>
            <w:sz w:val="28"/>
            <w:szCs w:val="28"/>
          </w:rPr>
          <w:t>2020年03月23日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：当班人员在试验运行过程中发现，附水控制箱上1#附水灯熄灭，采取报告控制操作人员紧急停车措施。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后经检查，发现控制室1#附水水泵电源控制开关跳</w:t>
      </w:r>
      <w:r w:rsidR="009220E2" w:rsidRPr="001B4391">
        <w:rPr>
          <w:rFonts w:ascii="仿宋_GB2312" w:eastAsia="仿宋_GB2312" w:hAnsi="宋体" w:hint="eastAsia"/>
          <w:bCs/>
          <w:sz w:val="28"/>
          <w:szCs w:val="28"/>
        </w:rPr>
        <w:lastRenderedPageBreak/>
        <w:t>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过长，导致控制开关原件老化。2、频繁开关，导致开关原件松动。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由当班人员自主对水泵电源开关进行更换后投入使用。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：1、按规定定时开关元器件有无老化松动。2、定期对超过使用年限的元器件进行更换。3、当班人员加强责任心，发现异常应立即采取果断措施。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4.4.2.21</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十一</w:t>
      </w:r>
      <w:r w:rsidR="009220E2" w:rsidRPr="001B4391">
        <w:rPr>
          <w:rFonts w:ascii="仿宋_GB2312" w:eastAsia="仿宋_GB2312" w:hAnsi="宋体" w:hint="eastAsia"/>
          <w:bCs/>
          <w:sz w:val="28"/>
          <w:szCs w:val="28"/>
        </w:rPr>
        <w:t>：分合闸辅助拉杆掉落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3"/>
          <w:attr w:name="Year" w:val="2018"/>
        </w:smartTagPr>
        <w:r w:rsidR="009220E2" w:rsidRPr="001B4391">
          <w:rPr>
            <w:rFonts w:ascii="仿宋_GB2312" w:eastAsia="仿宋_GB2312" w:hAnsi="宋体" w:hint="eastAsia"/>
            <w:bCs/>
            <w:sz w:val="28"/>
            <w:szCs w:val="28"/>
          </w:rPr>
          <w:t>2018年03月23日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：当班人员在试验结束时发现，当K91断路器在分闸之后，分闸指示灯未亮，采取断开K91控制回路电源，并报告控制操作人员断开5#变压器出线柜措施。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后经检查，发现K91断路器分合闸辅助拉杆卡销断裂使分合闸辅助拉杆掉落，并导致分闸继电器长期带点而烧毁。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：1、使用频率过高，导致分合闸辅助拉杆上卡销断裂。2、卡销材料强度过低，在频繁使用过程中可靠度降低。</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由当班人员自主对分合闸辅助拉杆卡销进行更换后投入使用。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：1、按规定定时对断路器进行维护保养。2、定期对使用频率过高的元器件进行检查与更换。3、当班人员加强责任心，发现异常应立即采取果断措施。</w:t>
      </w:r>
    </w:p>
    <w:p w:rsidR="009220E2" w:rsidRPr="001B4391" w:rsidRDefault="006455E0" w:rsidP="00766ADA">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4.4.2.22</w:t>
      </w:r>
      <w:r w:rsidR="00E06643" w:rsidRPr="00766ADA">
        <w:rPr>
          <w:rFonts w:ascii="仿宋_GB2312" w:eastAsia="仿宋_GB2312" w:hAnsi="宋体" w:hint="eastAsia"/>
          <w:b/>
          <w:bCs/>
          <w:sz w:val="28"/>
          <w:szCs w:val="28"/>
        </w:rPr>
        <w:t>故障二</w:t>
      </w:r>
      <w:r w:rsidR="009220E2" w:rsidRPr="00766ADA">
        <w:rPr>
          <w:rFonts w:ascii="仿宋_GB2312" w:eastAsia="仿宋_GB2312" w:hAnsi="宋体" w:hint="eastAsia"/>
          <w:b/>
          <w:bCs/>
          <w:sz w:val="28"/>
          <w:szCs w:val="28"/>
        </w:rPr>
        <w:t>十二</w:t>
      </w:r>
      <w:r w:rsidR="009220E2" w:rsidRPr="001B4391">
        <w:rPr>
          <w:rFonts w:ascii="仿宋_GB2312" w:eastAsia="仿宋_GB2312" w:hAnsi="宋体" w:hint="eastAsia"/>
          <w:bCs/>
          <w:sz w:val="28"/>
          <w:szCs w:val="28"/>
        </w:rPr>
        <w:t>：分合闸辅助拉杆掉落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06"/>
          <w:attr w:name="Year" w:val="2018"/>
        </w:smartTagPr>
        <w:r w:rsidR="009220E2" w:rsidRPr="001B4391">
          <w:rPr>
            <w:rFonts w:ascii="仿宋_GB2312" w:eastAsia="仿宋_GB2312" w:hAnsi="宋体" w:hint="eastAsia"/>
            <w:bCs/>
            <w:sz w:val="28"/>
            <w:szCs w:val="28"/>
          </w:rPr>
          <w:t>2018年06月03日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：当班人员在试验结束时发现，当K101断路器在分闸之后，分闸指示灯未亮，采取断开K101控制回路电源，并报告</w:t>
      </w:r>
      <w:r w:rsidR="009220E2" w:rsidRPr="001B4391">
        <w:rPr>
          <w:rFonts w:ascii="仿宋_GB2312" w:eastAsia="仿宋_GB2312" w:hAnsi="宋体" w:hint="eastAsia"/>
          <w:bCs/>
          <w:sz w:val="28"/>
          <w:szCs w:val="28"/>
        </w:rPr>
        <w:lastRenderedPageBreak/>
        <w:t>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后经检查，发现K101断路器分合闸辅助拉杆卡销断裂使分合闸辅助拉杆掉落，并导致分闸继电器长期带点而烧毁。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：1、使用频率过高，导致分合闸辅助拉杆上卡销断裂。2、卡销材料强度过低，在频繁使用过程中可靠度降低。</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由当班人员自主对分合闸辅助拉杆卡销进行更换后投入使用。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：1、按规定定时对断路器进行维护保养。2、定期对使用频率过高的元器件进行检查与更换。3、当班人员加强责任心，发现异常应立即采取果断措施。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4.4.2.23</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十三</w:t>
      </w:r>
      <w:r w:rsidR="009220E2" w:rsidRPr="001B4391">
        <w:rPr>
          <w:rFonts w:ascii="仿宋_GB2312" w:eastAsia="仿宋_GB2312" w:hAnsi="宋体" w:hint="eastAsia"/>
          <w:bCs/>
          <w:sz w:val="28"/>
          <w:szCs w:val="28"/>
        </w:rPr>
        <w:t>：分合闸辅助拉杆掉落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5"/>
          <w:attr w:name="Month" w:val="03"/>
          <w:attr w:name="Year" w:val="2019"/>
        </w:smartTagPr>
        <w:r w:rsidR="009220E2" w:rsidRPr="001B4391">
          <w:rPr>
            <w:rFonts w:ascii="仿宋_GB2312" w:eastAsia="仿宋_GB2312" w:hAnsi="宋体" w:hint="eastAsia"/>
            <w:bCs/>
            <w:sz w:val="28"/>
            <w:szCs w:val="28"/>
          </w:rPr>
          <w:t>2019年03月25日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：当班人员在试验结束时发现，当K111断路器在分闸之后，分闸指示灯未亮，采取断开K111控制回路电源，并报告控制操作人员断开6#变压器出线柜措施。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后经检查，发现K111断路器分合闸辅助拉杆卡销断裂使分合闸辅助拉杆掉落，并导致分闸继电器长期带点而烧毁。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：1、使用频率过高，导致分合闸辅助拉杆上卡销断裂。2、卡销材料强度过低，在频繁使用过程中可靠度降低。</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由当班人员自主对分合闸辅助拉杆卡销进行更换后投入使用。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：1、按规定定时对断路器进行维护保养。2、定期对使用频率过高的元器件进行检查与更换。3、当班人员加强责任心，发现异常应立即采取果断措施。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4.4.2.24</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十四</w:t>
      </w:r>
      <w:r w:rsidR="009220E2" w:rsidRPr="001B4391">
        <w:rPr>
          <w:rFonts w:ascii="仿宋_GB2312" w:eastAsia="仿宋_GB2312" w:hAnsi="宋体" w:hint="eastAsia"/>
          <w:bCs/>
          <w:sz w:val="28"/>
          <w:szCs w:val="28"/>
        </w:rPr>
        <w:t>：分合闸辅助拉杆掉落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lastRenderedPageBreak/>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6"/>
          <w:attr w:name="Year" w:val="2019"/>
        </w:smartTagPr>
        <w:r w:rsidR="009220E2" w:rsidRPr="001B4391">
          <w:rPr>
            <w:rFonts w:ascii="仿宋_GB2312" w:eastAsia="仿宋_GB2312" w:hAnsi="宋体" w:hint="eastAsia"/>
            <w:bCs/>
            <w:sz w:val="28"/>
            <w:szCs w:val="28"/>
          </w:rPr>
          <w:t>2019年06月23日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：当班人员在试验结束时发现，当K121断路器在分闸之后，分闸指示灯未亮，采取断开K121控制回路电源，并报告控制操作人员断开6#变压器出线柜措施。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后经检查，发现K121断路器分合闸辅助拉杆卡销断裂使分合闸辅助拉杆掉落，并导致分闸继电器长期带点而烧毁。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：1、使用频率过高，导致分合闸辅助拉杆上卡销断裂。2、卡销材料强度过低，在频繁使用过程中可靠度降低。</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由当班人员自主对分合闸辅助拉杆卡销进行更换后投入使用。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：1、按规定定时对断路器进行维护保养。2、定期对使用频率过高的元器件进行检查与更换。3、当班人员加强责任心，发现异常应立即采取果断措施。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4.4.2.25</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十五</w:t>
      </w:r>
      <w:r w:rsidR="009220E2" w:rsidRPr="001B4391">
        <w:rPr>
          <w:rFonts w:ascii="仿宋_GB2312" w:eastAsia="仿宋_GB2312" w:hAnsi="宋体" w:hint="eastAsia"/>
          <w:bCs/>
          <w:sz w:val="28"/>
          <w:szCs w:val="28"/>
        </w:rPr>
        <w:t>：分合闸辅助拉杆掉落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9"/>
          <w:attr w:name="Year" w:val="2019"/>
        </w:smartTagPr>
        <w:r w:rsidR="009220E2" w:rsidRPr="001B4391">
          <w:rPr>
            <w:rFonts w:ascii="仿宋_GB2312" w:eastAsia="仿宋_GB2312" w:hAnsi="宋体" w:hint="eastAsia"/>
            <w:bCs/>
            <w:sz w:val="28"/>
            <w:szCs w:val="28"/>
          </w:rPr>
          <w:t>2019年09月23日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：当班人员在试验结束时发现，当K92断路器在分闸之后，分闸指示灯未亮，采取断开K92控制回路电源，并报告控制操作人员断开5#变压器出线柜措施。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后经检查，发现K92断路器分合闸辅助拉杆卡销断裂使分合闸辅助拉杆掉落，并导致分闸继电器长期带点而烧毁。</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：1、使用频率过高，导致分合闸辅助拉杆上卡销断裂。2、卡销材料强度过低，在频繁使用过程中可靠度降低。</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由当班人员自主对分合闸辅助拉杆卡销进行更换后投入使用。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：1、按规定定时对断路器进行维护保养。2、定期对使</w:t>
      </w:r>
      <w:r w:rsidR="009220E2" w:rsidRPr="001B4391">
        <w:rPr>
          <w:rFonts w:ascii="仿宋_GB2312" w:eastAsia="仿宋_GB2312" w:hAnsi="宋体" w:hint="eastAsia"/>
          <w:bCs/>
          <w:sz w:val="28"/>
          <w:szCs w:val="28"/>
        </w:rPr>
        <w:lastRenderedPageBreak/>
        <w:t>用频率过高的元器件进行检查与更换。3、当班人员加强责任心，发现异常应立即采取果断措施。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4.4.2.26</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十六</w:t>
      </w:r>
      <w:r w:rsidR="009220E2" w:rsidRPr="001B4391">
        <w:rPr>
          <w:rFonts w:ascii="仿宋_GB2312" w:eastAsia="仿宋_GB2312" w:hAnsi="宋体" w:hint="eastAsia"/>
          <w:bCs/>
          <w:sz w:val="28"/>
          <w:szCs w:val="28"/>
        </w:rPr>
        <w:t>：分闸线圈掉落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8"/>
          <w:attr w:name="Month" w:val="03"/>
          <w:attr w:name="Year" w:val="2018"/>
        </w:smartTagPr>
        <w:r w:rsidR="009220E2" w:rsidRPr="001B4391">
          <w:rPr>
            <w:rFonts w:ascii="仿宋_GB2312" w:eastAsia="仿宋_GB2312" w:hAnsi="宋体" w:hint="eastAsia"/>
            <w:bCs/>
            <w:sz w:val="28"/>
            <w:szCs w:val="28"/>
          </w:rPr>
          <w:t>2018年03月28日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：当班人员在试验结束时发现，当K91断路器在分闸过程中未能分闸，分合闸指示灯均未亮，并且断路器门板上手动分闸按钮出现按不动。采取断开K91控制回路电源，并报告控制操作人员断开5#变压器出线柜措施。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后经检查，发现K91断路器分闸线圈掉落，从而导致手动分闸按钮卡死，从而不能实现手动分闸。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：使用频率过高，导致分合闸线圈上螺栓松动，从而导致线圈掉落出现卡死现象。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4.4.2.27</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十七</w:t>
      </w:r>
      <w:r w:rsidR="009220E2" w:rsidRPr="001B4391">
        <w:rPr>
          <w:rFonts w:ascii="仿宋_GB2312" w:eastAsia="仿宋_GB2312" w:hAnsi="宋体" w:hint="eastAsia"/>
          <w:bCs/>
          <w:sz w:val="28"/>
          <w:szCs w:val="28"/>
        </w:rPr>
        <w:t>：分闸线圈掉落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3"/>
          <w:attr w:name="Month" w:val="04"/>
          <w:attr w:name="Year" w:val="2018"/>
        </w:smartTagPr>
        <w:r w:rsidR="009220E2" w:rsidRPr="001B4391">
          <w:rPr>
            <w:rFonts w:ascii="仿宋_GB2312" w:eastAsia="仿宋_GB2312" w:hAnsi="宋体" w:hint="eastAsia"/>
            <w:bCs/>
            <w:sz w:val="28"/>
            <w:szCs w:val="28"/>
          </w:rPr>
          <w:t>2018年04月13日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121断路器在分闸过程中未能分闸，分合闸指示灯均未亮，并且断路器门板上手动分闸按钮出现按不动。采取断开K121控制回路电源，并报告控制操作人员断开6#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后经检查，发现K121断路器分闸线圈掉落，从而导致手动分闸按钮卡死，从而不能实现手动分闸。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9220E2" w:rsidRPr="001B4391">
        <w:rPr>
          <w:rFonts w:ascii="仿宋_GB2312" w:eastAsia="仿宋_GB2312" w:hAnsi="宋体" w:hint="eastAsia"/>
          <w:bCs/>
          <w:sz w:val="28"/>
          <w:szCs w:val="28"/>
        </w:rPr>
        <w:t>：使用频率过高，导致分合闸线圈上螺栓松动，从而导致线圈掉落出现卡死现象。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4.4.2.28</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十八</w:t>
      </w:r>
      <w:r w:rsidR="009220E2" w:rsidRPr="001B4391">
        <w:rPr>
          <w:rFonts w:ascii="仿宋_GB2312" w:eastAsia="仿宋_GB2312" w:hAnsi="宋体" w:hint="eastAsia"/>
          <w:bCs/>
          <w:sz w:val="28"/>
          <w:szCs w:val="28"/>
        </w:rPr>
        <w:t>：分闸线圈掉落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6"/>
          <w:attr w:name="Month" w:val="03"/>
          <w:attr w:name="Year" w:val="2019"/>
        </w:smartTagPr>
        <w:r w:rsidR="009220E2" w:rsidRPr="001B4391">
          <w:rPr>
            <w:rFonts w:ascii="仿宋_GB2312" w:eastAsia="仿宋_GB2312" w:hAnsi="宋体" w:hint="eastAsia"/>
            <w:bCs/>
            <w:sz w:val="28"/>
            <w:szCs w:val="28"/>
          </w:rPr>
          <w:t>2019年03月26日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111断路器在分闸过程中未能分闸，分合闸指示灯均未亮，并且断路器门板上手动分闸按钮出现按不动。采取断开K111控制回路电源，并报告控制操作人员断开6#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后经检查，发现K111断路器分闸线圈掉落，从而导致手动分闸按钮卡死，从而不能实现手动分闸。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：使用频率过高，导致分合闸线圈上螺栓松动，从而导致线圈掉落出现卡死现象。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4.4.2.29</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二</w:t>
      </w:r>
      <w:r w:rsidR="009220E2" w:rsidRPr="00766ADA">
        <w:rPr>
          <w:rFonts w:ascii="仿宋_GB2312" w:eastAsia="仿宋_GB2312" w:hAnsi="宋体" w:hint="eastAsia"/>
          <w:b/>
          <w:bCs/>
          <w:sz w:val="28"/>
          <w:szCs w:val="28"/>
        </w:rPr>
        <w:t>十九</w:t>
      </w:r>
      <w:r w:rsidR="009220E2" w:rsidRPr="001B4391">
        <w:rPr>
          <w:rFonts w:ascii="仿宋_GB2312" w:eastAsia="仿宋_GB2312" w:hAnsi="宋体" w:hint="eastAsia"/>
          <w:bCs/>
          <w:sz w:val="28"/>
          <w:szCs w:val="28"/>
        </w:rPr>
        <w:t>：分闸线圈掉落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5"/>
          <w:attr w:name="Month" w:val="04"/>
          <w:attr w:name="Year" w:val="2020"/>
        </w:smartTagPr>
        <w:r w:rsidR="009220E2" w:rsidRPr="001B4391">
          <w:rPr>
            <w:rFonts w:ascii="仿宋_GB2312" w:eastAsia="仿宋_GB2312" w:hAnsi="宋体" w:hint="eastAsia"/>
            <w:bCs/>
            <w:sz w:val="28"/>
            <w:szCs w:val="28"/>
          </w:rPr>
          <w:t>2020年04月05日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：当班人员在试验结束时发现，当K101断路器在</w:t>
      </w:r>
      <w:r w:rsidR="009220E2" w:rsidRPr="001B4391">
        <w:rPr>
          <w:rFonts w:ascii="仿宋_GB2312" w:eastAsia="仿宋_GB2312" w:hAnsi="宋体" w:hint="eastAsia"/>
          <w:bCs/>
          <w:sz w:val="28"/>
          <w:szCs w:val="28"/>
        </w:rPr>
        <w:lastRenderedPageBreak/>
        <w:t>分闸过程中未能分闸，分合闸指示灯均未亮，并且断路器门板上手动分闸按钮出现按不动。采取断开K101控制回路电源，并报告控制操作人员断开5#变压器出线柜措施。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后经检查，发现K101断路器分闸线圈掉落，从而导致手动分闸按钮卡死，从而不能实现手动分闸。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：使用频率过高，导致分合闸线圈上螺栓松动，从而导致线圈掉落出现卡死现象。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4.4.2.30</w:t>
      </w:r>
      <w:r w:rsidR="00E06643" w:rsidRPr="00E06643">
        <w:rPr>
          <w:rFonts w:ascii="仿宋_GB2312" w:eastAsia="仿宋_GB2312" w:hAnsi="宋体" w:hint="eastAsia"/>
          <w:b/>
          <w:bCs/>
          <w:sz w:val="28"/>
          <w:szCs w:val="28"/>
        </w:rPr>
        <w:t>故</w:t>
      </w:r>
      <w:r w:rsidR="00E06643" w:rsidRPr="00766ADA">
        <w:rPr>
          <w:rFonts w:ascii="仿宋_GB2312" w:eastAsia="仿宋_GB2312" w:hAnsi="宋体" w:hint="eastAsia"/>
          <w:b/>
          <w:bCs/>
          <w:sz w:val="28"/>
          <w:szCs w:val="28"/>
        </w:rPr>
        <w:t>障三</w:t>
      </w:r>
      <w:r w:rsidR="009220E2" w:rsidRPr="00766ADA">
        <w:rPr>
          <w:rFonts w:ascii="仿宋_GB2312" w:eastAsia="仿宋_GB2312" w:hAnsi="宋体" w:hint="eastAsia"/>
          <w:b/>
          <w:bCs/>
          <w:sz w:val="28"/>
          <w:szCs w:val="28"/>
        </w:rPr>
        <w:t>十</w:t>
      </w:r>
      <w:r w:rsidR="009220E2" w:rsidRPr="001B4391">
        <w:rPr>
          <w:rFonts w:ascii="仿宋_GB2312" w:eastAsia="仿宋_GB2312" w:hAnsi="宋体" w:hint="eastAsia"/>
          <w:bCs/>
          <w:sz w:val="28"/>
          <w:szCs w:val="28"/>
        </w:rPr>
        <w:t>：分闸线圈掉落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7"/>
          <w:attr w:name="Month" w:val="04"/>
          <w:attr w:name="Year" w:val="2020"/>
        </w:smartTagPr>
        <w:r w:rsidR="009220E2" w:rsidRPr="001B4391">
          <w:rPr>
            <w:rFonts w:ascii="仿宋_GB2312" w:eastAsia="仿宋_GB2312" w:hAnsi="宋体" w:hint="eastAsia"/>
            <w:bCs/>
            <w:sz w:val="28"/>
            <w:szCs w:val="28"/>
          </w:rPr>
          <w:t>2020年04月07日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：当班人员在试验结束时发现，当K92断路器在分闸过程中未能分闸，分合闸指示灯均未亮，并且断路器门板上手动分闸按钮出现按不动。采取断开K92控制回路电源，并报告控制操作人员断开5#变压器出线柜措施。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后经检查，发现K92断路器分闸线圈掉落，从而导致手动分闸按钮卡死，从而不能实现手动分闸。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：使用频率过高，导致分合闸线圈上螺栓松动，从而导致线圈掉落出现卡死现象。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w:t>
      </w:r>
      <w:r w:rsidR="009220E2" w:rsidRPr="001B4391">
        <w:rPr>
          <w:rFonts w:ascii="仿宋_GB2312" w:eastAsia="仿宋_GB2312" w:hAnsi="宋体" w:hint="eastAsia"/>
          <w:bCs/>
          <w:sz w:val="28"/>
          <w:szCs w:val="28"/>
        </w:rPr>
        <w:lastRenderedPageBreak/>
        <w:t>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4.4.2.31</w:t>
      </w:r>
      <w:r w:rsidR="00E06643" w:rsidRPr="00E06643">
        <w:rPr>
          <w:rFonts w:ascii="仿宋_GB2312" w:eastAsia="仿宋_GB2312" w:hAnsi="宋体" w:hint="eastAsia"/>
          <w:b/>
          <w:bCs/>
          <w:sz w:val="28"/>
          <w:szCs w:val="28"/>
        </w:rPr>
        <w:t>故</w:t>
      </w:r>
      <w:r w:rsidR="00E06643" w:rsidRPr="00766ADA">
        <w:rPr>
          <w:rFonts w:ascii="仿宋_GB2312" w:eastAsia="仿宋_GB2312" w:hAnsi="宋体" w:hint="eastAsia"/>
          <w:b/>
          <w:bCs/>
          <w:sz w:val="28"/>
          <w:szCs w:val="28"/>
        </w:rPr>
        <w:t>障三</w:t>
      </w:r>
      <w:r w:rsidR="009220E2" w:rsidRPr="00766ADA">
        <w:rPr>
          <w:rFonts w:ascii="仿宋_GB2312" w:eastAsia="仿宋_GB2312" w:hAnsi="宋体" w:hint="eastAsia"/>
          <w:b/>
          <w:bCs/>
          <w:sz w:val="28"/>
          <w:szCs w:val="28"/>
        </w:rPr>
        <w:t>十一</w:t>
      </w:r>
      <w:r w:rsidR="009220E2" w:rsidRPr="001B4391">
        <w:rPr>
          <w:rFonts w:ascii="仿宋_GB2312" w:eastAsia="仿宋_GB2312" w:hAnsi="宋体" w:hint="eastAsia"/>
          <w:bCs/>
          <w:sz w:val="28"/>
          <w:szCs w:val="28"/>
        </w:rPr>
        <w:t>：合闸线圈掉落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7"/>
          <w:attr w:name="Month" w:val="05"/>
          <w:attr w:name="Year" w:val="2017"/>
        </w:smartTagPr>
        <w:r w:rsidR="009220E2" w:rsidRPr="001B4391">
          <w:rPr>
            <w:rFonts w:ascii="仿宋_GB2312" w:eastAsia="仿宋_GB2312" w:hAnsi="宋体" w:hint="eastAsia"/>
            <w:bCs/>
            <w:sz w:val="28"/>
            <w:szCs w:val="28"/>
          </w:rPr>
          <w:t>2017年05月07日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：当班人员在试验开始时发现，当K92断路器在合闸过程中未能合闸，合闸指示灯未亮，。采取断开K92控制回路电源，并报告控制操作人员断开5#变压器出线柜措施。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后经检查，发现K92断路器合闸线圈掉落，从而导致未能实现合闸操作。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：使用频率过高，导致分合闸线圈上螺栓松动，并掉落。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由当班人员自主对合闸线圈连接螺栓进行更换后投入使用。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4.4.2.32</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十二</w:t>
      </w:r>
      <w:r w:rsidR="009220E2" w:rsidRPr="001B4391">
        <w:rPr>
          <w:rFonts w:ascii="仿宋_GB2312" w:eastAsia="仿宋_GB2312" w:hAnsi="宋体" w:hint="eastAsia"/>
          <w:bCs/>
          <w:sz w:val="28"/>
          <w:szCs w:val="28"/>
        </w:rPr>
        <w:t>：合闸线圈掉落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7"/>
          <w:attr w:name="Month" w:val="06"/>
          <w:attr w:name="Year" w:val="2018"/>
        </w:smartTagPr>
        <w:r w:rsidR="009220E2" w:rsidRPr="001B4391">
          <w:rPr>
            <w:rFonts w:ascii="仿宋_GB2312" w:eastAsia="仿宋_GB2312" w:hAnsi="宋体" w:hint="eastAsia"/>
            <w:bCs/>
            <w:sz w:val="28"/>
            <w:szCs w:val="28"/>
          </w:rPr>
          <w:t>2018年06月07日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：当班人员在试验开始时发现，当K102断路器在合闸过程中未能合闸，合闸指示灯未亮，。采取断开K92控制回路电源，并报告控制操作人员断开5#变压器出线柜措施。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后经检查，发现K102断路器合闸线圈掉落，从而导致未能实现合闸操作。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：使用频率过高，导致分合闸线圈上螺栓松动，并掉落。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由当班人员自主对合闸线圈连接螺栓进行更换后投入使用。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4.4.2.33</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十三</w:t>
      </w:r>
      <w:r w:rsidR="009220E2" w:rsidRPr="001B4391">
        <w:rPr>
          <w:rFonts w:ascii="仿宋_GB2312" w:eastAsia="仿宋_GB2312" w:hAnsi="宋体" w:hint="eastAsia"/>
          <w:bCs/>
          <w:sz w:val="28"/>
          <w:szCs w:val="28"/>
        </w:rPr>
        <w:t>：合闸线圈掉落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05"/>
          <w:attr w:name="Year" w:val="2019"/>
        </w:smartTagPr>
        <w:r w:rsidR="009220E2" w:rsidRPr="001B4391">
          <w:rPr>
            <w:rFonts w:ascii="仿宋_GB2312" w:eastAsia="仿宋_GB2312" w:hAnsi="宋体" w:hint="eastAsia"/>
            <w:bCs/>
            <w:sz w:val="28"/>
            <w:szCs w:val="28"/>
          </w:rPr>
          <w:t>2019年05月06日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：当班人员在试验开始时发现，当K91断路器在合闸过程中未能合闸，合闸指示灯未亮，。采取断开K92控制回路电源，并报告控制操作人员断开5#变压器出线柜措施。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后经检查，发现K91断路器合闸线圈掉落，从而导致未能实现合闸操作。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：使用频率过高，导致分合闸线圈上螺栓松动，并掉落。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由当班人员自主对合闸线圈连接螺栓进行更换后投入使用。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4.4.2.34</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十四</w:t>
      </w:r>
      <w:r w:rsidR="009220E2" w:rsidRPr="001B4391">
        <w:rPr>
          <w:rFonts w:ascii="仿宋_GB2312" w:eastAsia="仿宋_GB2312" w:hAnsi="宋体" w:hint="eastAsia"/>
          <w:bCs/>
          <w:sz w:val="28"/>
          <w:szCs w:val="28"/>
        </w:rPr>
        <w:t>：合闸线圈掉落</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7"/>
          <w:attr w:name="Month" w:val="08"/>
          <w:attr w:name="Year" w:val="2019"/>
        </w:smartTagPr>
        <w:r w:rsidR="009220E2" w:rsidRPr="001B4391">
          <w:rPr>
            <w:rFonts w:ascii="仿宋_GB2312" w:eastAsia="仿宋_GB2312" w:hAnsi="宋体" w:hint="eastAsia"/>
            <w:bCs/>
            <w:sz w:val="28"/>
            <w:szCs w:val="28"/>
          </w:rPr>
          <w:t>2019年08月27日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：当班人员在试验开始时发现，当K92断路器在合闸过程中未能合闸，合闸指示灯未亮，采取断开K92控制回路电源，并报告控制操作人员断开5#变压器出线柜措施。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后经检查，发现K92断路器合闸线圈掉落，从而导致未能实现合闸操作。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：使用频率过高，导致分合闸线圈上螺栓松动，并掉落。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由当班人员自主对合闸线圈连接螺栓进行更换后投入</w:t>
      </w:r>
      <w:r w:rsidR="009220E2" w:rsidRPr="001B4391">
        <w:rPr>
          <w:rFonts w:ascii="仿宋_GB2312" w:eastAsia="仿宋_GB2312" w:hAnsi="宋体" w:hint="eastAsia"/>
          <w:bCs/>
          <w:sz w:val="28"/>
          <w:szCs w:val="28"/>
        </w:rPr>
        <w:lastRenderedPageBreak/>
        <w:t>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：1、按规定定时对断路器分合闸线圈进行维护保养。2、定期对使用频率过高的连接螺栓进行检查与更换。3、当班人员加强责任心，发现异常应立即采取果断措施。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4.4.2.35</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十五</w:t>
      </w:r>
      <w:r w:rsidR="009220E2" w:rsidRPr="001B4391">
        <w:rPr>
          <w:rFonts w:ascii="仿宋_GB2312" w:eastAsia="仿宋_GB2312" w:hAnsi="宋体" w:hint="eastAsia"/>
          <w:bCs/>
          <w:sz w:val="28"/>
          <w:szCs w:val="28"/>
        </w:rPr>
        <w:t>：断路器未能实现分闸操作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6"/>
          <w:attr w:name="Month" w:val="12"/>
          <w:attr w:name="Year" w:val="2018"/>
        </w:smartTagPr>
        <w:r w:rsidR="009220E2" w:rsidRPr="001B4391">
          <w:rPr>
            <w:rFonts w:ascii="仿宋_GB2312" w:eastAsia="仿宋_GB2312" w:hAnsi="宋体" w:hint="eastAsia"/>
            <w:bCs/>
            <w:sz w:val="28"/>
            <w:szCs w:val="28"/>
          </w:rPr>
          <w:t>2018年12月06日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：当班人员在试验结束时发现，当K92断路器在分闸过程中未能分闸，分合闸指示灯均未亮，并且断路器门板上手动分闸按钮出现按不动。采取断开K92控制回路电源，并报告控制操作人员断开5#变压器出线柜措施。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后经检查，发现K92断路器手动分闸辅助按钮卡死，从而导致未实现手动分闸。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：使用频率过高，导致手动分闸辅助按钮变形、移位，从而导致卡死现象。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由当班人员自主对手动分闸辅助按钮进行复位、矫正后投入使用。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：1、按规定定时对断路器手动分闸辅助按钮进行维护保养。2、定期对断路器手动分闸辅助按钮接螺栓等部件进行检查与矫正。3、当班人员加强责任心，发现异常应立即采取果断措施。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4.4.2.36</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十六</w:t>
      </w:r>
      <w:r w:rsidR="009220E2" w:rsidRPr="001B4391">
        <w:rPr>
          <w:rFonts w:ascii="仿宋_GB2312" w:eastAsia="仿宋_GB2312" w:hAnsi="宋体" w:hint="eastAsia"/>
          <w:bCs/>
          <w:sz w:val="28"/>
          <w:szCs w:val="28"/>
        </w:rPr>
        <w:t>：断路器未能实现分闸操作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11"/>
          <w:attr w:name="Year" w:val="2019"/>
        </w:smartTagPr>
        <w:r w:rsidR="009220E2" w:rsidRPr="001B4391">
          <w:rPr>
            <w:rFonts w:ascii="仿宋_GB2312" w:eastAsia="仿宋_GB2312" w:hAnsi="宋体" w:hint="eastAsia"/>
            <w:bCs/>
            <w:sz w:val="28"/>
            <w:szCs w:val="28"/>
          </w:rPr>
          <w:t>2019年11月03日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：李群生</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结束时发现，当K102断路器在分闸过程中未能分闸，分合闸指示灯均未亮，并且断路器门板上手动分闸按钮出现按不动。采取断开K102控制回路电源，并报告控制操作人员断开5#变压器出线柜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后经检查，发现K92断路器手动分闸辅助按钮卡死，从而导致未实现手动分闸。</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：使用频率过高，导致手动分闸辅助按钮变形、移位，从而导致卡死现象。</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由当班人员自主对手动分闸辅助按钮进行复位、矫正后投入使用。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：1、按规定定时对断路器手动分闸辅助按钮进行维护保养。2、定期对断路器手动分闸辅助按钮接螺栓等部件进行检查与矫正。3、当班人员加强责任心，发现异常应立即采取果断措施。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4.4.2.37</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十七</w:t>
      </w:r>
      <w:r w:rsidR="009220E2" w:rsidRPr="001B4391">
        <w:rPr>
          <w:rFonts w:ascii="仿宋_GB2312" w:eastAsia="仿宋_GB2312" w:hAnsi="宋体" w:hint="eastAsia"/>
          <w:bCs/>
          <w:sz w:val="28"/>
          <w:szCs w:val="28"/>
        </w:rPr>
        <w:t>：断路器未实现合闸操作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12"/>
          <w:attr w:name="Year" w:val="2018"/>
        </w:smartTagPr>
        <w:r w:rsidR="009220E2" w:rsidRPr="001B4391">
          <w:rPr>
            <w:rFonts w:ascii="仿宋_GB2312" w:eastAsia="仿宋_GB2312" w:hAnsi="宋体" w:hint="eastAsia"/>
            <w:bCs/>
            <w:sz w:val="28"/>
            <w:szCs w:val="28"/>
          </w:rPr>
          <w:t>2018年12月23日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：张涛</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：当班人员在试验开始时发现，当K12断路器在合闸过程中未能合闸，在解锁后重复合闸，任然未能实现合闸。采取在此次试验结束后断开1#变压器，并打开K12断路器柜门进行检修措施。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后经检查，发现K12断路器分合闸辅助触点通断失效，从而导致未实现合闸操作。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：使用频率过高，导致分合闸辅助触点磨损，使其通断失效。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由当班人员自主对分合闸辅助触点进行更换后投入使用。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：1、按规定定时对断路器分合闸辅助触点进行维护保养。2、当班人员加强责任心，发现异常应立即采取果断措施。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4.4.2.38</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十八</w:t>
      </w:r>
      <w:r w:rsidR="009220E2" w:rsidRPr="001B4391">
        <w:rPr>
          <w:rFonts w:ascii="仿宋_GB2312" w:eastAsia="仿宋_GB2312" w:hAnsi="宋体" w:hint="eastAsia"/>
          <w:bCs/>
          <w:sz w:val="28"/>
          <w:szCs w:val="28"/>
        </w:rPr>
        <w:t>：断路器未实现合闸操作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03"/>
          <w:attr w:name="Month" w:val="11"/>
          <w:attr w:name="Year" w:val="2019"/>
        </w:smartTagPr>
        <w:r w:rsidR="009220E2" w:rsidRPr="001B4391">
          <w:rPr>
            <w:rFonts w:ascii="仿宋_GB2312" w:eastAsia="仿宋_GB2312" w:hAnsi="宋体" w:hint="eastAsia"/>
            <w:bCs/>
            <w:sz w:val="28"/>
            <w:szCs w:val="28"/>
          </w:rPr>
          <w:t>2019年11月03日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：张涛</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9220E2" w:rsidRPr="001B4391">
        <w:rPr>
          <w:rFonts w:ascii="仿宋_GB2312" w:eastAsia="仿宋_GB2312" w:hAnsi="宋体" w:hint="eastAsia"/>
          <w:bCs/>
          <w:sz w:val="28"/>
          <w:szCs w:val="28"/>
        </w:rPr>
        <w:t>：当班人员在试验开始时发现，当K32断路器在合闸过程中未能合闸，在解锁后重复合闸，任然未能实现合闸。采取在此次试验结束后断开2#变压器，并打开K32断路器柜门进行检修措施。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后经检查，发现K32断路器分合闸辅助触点通断失效，从而导致未实现合闸操作。</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：使用频率过高，导致分合闸辅助触点磨损，使其通断失效。</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由当班人员自主对分合闸辅助触点进行更换后投入使用。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：1、按规定定时对断路器分合闸辅助触点进行维护保养。2、当班人员加强责任心，发现异常应立即采取果断措施。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4.4.2.39</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三</w:t>
      </w:r>
      <w:r w:rsidR="009220E2" w:rsidRPr="00766ADA">
        <w:rPr>
          <w:rFonts w:ascii="仿宋_GB2312" w:eastAsia="仿宋_GB2312" w:hAnsi="宋体" w:hint="eastAsia"/>
          <w:b/>
          <w:bCs/>
          <w:sz w:val="28"/>
          <w:szCs w:val="28"/>
        </w:rPr>
        <w:t>十九</w:t>
      </w:r>
      <w:r w:rsidR="009220E2" w:rsidRPr="001B4391">
        <w:rPr>
          <w:rFonts w:ascii="仿宋_GB2312" w:eastAsia="仿宋_GB2312" w:hAnsi="宋体" w:hint="eastAsia"/>
          <w:bCs/>
          <w:sz w:val="28"/>
          <w:szCs w:val="28"/>
        </w:rPr>
        <w:t>：3#变压器出线未实现合闸操作</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3"/>
          <w:attr w:name="Month" w:val="02"/>
          <w:attr w:name="Year" w:val="2020"/>
        </w:smartTagPr>
        <w:r w:rsidR="009220E2" w:rsidRPr="001B4391">
          <w:rPr>
            <w:rFonts w:ascii="仿宋_GB2312" w:eastAsia="仿宋_GB2312" w:hAnsi="宋体" w:hint="eastAsia"/>
            <w:bCs/>
            <w:sz w:val="28"/>
            <w:szCs w:val="28"/>
          </w:rPr>
          <w:t>2020年02月23日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：当班人员在准备试验时发现，当3#变压器出线柜在合闸过程中未能实现合闸操作，在解锁后重复合闸，任然未能实现合闸。采取在试验间隙</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对3#变压器出线柜打开柜门进行检修措施，在进行断路器小车退出过程中发现，小车出现卡死现象，从而导致小车不能退出。</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后经检查，1、发现导致小车无法退出其根本原因为，断路器手动分闸机构变形与断路器小车轨道卡。2、出线柜未实现合闸操作原因为，合闸机构产生移位、变形。</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：1、使用频率过高，分合闸时产生的震动导致合闸机构移位、变形。2、分合闸过程中产生的震动使断路器零部件松动，从而使小车进出过程中零部件变形，而被卡死。</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由专业维修人员对断路器损坏部位进行更换与维修后投入使用。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：1、按规定定时对断路器进行维护保养。2、对断路器出现的变形与移位现象进行维修与更换。3、当班人员加强责任心，发现异常应立即采取果断措施。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4.4.2.40</w:t>
      </w:r>
      <w:r w:rsidR="00E06643" w:rsidRPr="00E06643">
        <w:rPr>
          <w:rFonts w:ascii="仿宋_GB2312" w:eastAsia="仿宋_GB2312" w:hAnsi="宋体" w:hint="eastAsia"/>
          <w:b/>
          <w:bCs/>
          <w:sz w:val="28"/>
          <w:szCs w:val="28"/>
        </w:rPr>
        <w:t>故障</w:t>
      </w:r>
      <w:r w:rsidR="00E06643" w:rsidRPr="00766ADA">
        <w:rPr>
          <w:rFonts w:ascii="仿宋_GB2312" w:eastAsia="仿宋_GB2312" w:hAnsi="宋体" w:hint="eastAsia"/>
          <w:b/>
          <w:bCs/>
          <w:sz w:val="28"/>
          <w:szCs w:val="28"/>
        </w:rPr>
        <w:t>四</w:t>
      </w:r>
      <w:r w:rsidR="009220E2" w:rsidRPr="00766ADA">
        <w:rPr>
          <w:rFonts w:ascii="仿宋_GB2312" w:eastAsia="仿宋_GB2312" w:hAnsi="宋体" w:hint="eastAsia"/>
          <w:b/>
          <w:bCs/>
          <w:sz w:val="28"/>
          <w:szCs w:val="28"/>
        </w:rPr>
        <w:t>十</w:t>
      </w:r>
      <w:r w:rsidR="009220E2" w:rsidRPr="001B4391">
        <w:rPr>
          <w:rFonts w:ascii="仿宋_GB2312" w:eastAsia="仿宋_GB2312" w:hAnsi="宋体" w:hint="eastAsia"/>
          <w:bCs/>
          <w:sz w:val="28"/>
          <w:szCs w:val="28"/>
        </w:rPr>
        <w:t>：整流机组出现不输出现象</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0"/>
          <w:attr w:name="Month" w:val="07"/>
          <w:attr w:name="Year" w:val="2019"/>
        </w:smartTagPr>
        <w:r w:rsidR="009220E2" w:rsidRPr="001B4391">
          <w:rPr>
            <w:rFonts w:ascii="仿宋_GB2312" w:eastAsia="仿宋_GB2312" w:hAnsi="宋体" w:hint="eastAsia"/>
            <w:bCs/>
            <w:sz w:val="28"/>
            <w:szCs w:val="28"/>
          </w:rPr>
          <w:t>2019年07月20日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：当班人员在试验开始时发现，当9#整流机组断路器在完成合闸操作时，自动控制系统未能收到“机组9状态：直流电压传感器故障</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分、机组9状态：直流电流传感器故障</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分”，当自动控制未能收到此反馈， 9#机组中晶闸管将无法导通，则9#机组无法实现功率输出。采取本次试验过程中不使用该机组，在试验间隙</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对9#机组出现的故障进行检修措施。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后经检查，发现晶闸管上端变压器未能收到24V电压，导致此原因是因为为其提供24V电压的“220V转24V开关电源”损坏。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过长，自从设备建成至今已8年。2、电气元件老化。</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由当班人员对</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220V转24V开关电源</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：1、按规定定时老化元件进行更换。3、当班人员加强责任心，发现异常应立即采取果断措施。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4.4.2.41</w:t>
      </w:r>
      <w:r w:rsidR="00E06643" w:rsidRPr="00E06643">
        <w:rPr>
          <w:rFonts w:ascii="仿宋_GB2312" w:eastAsia="仿宋_GB2312" w:hAnsi="宋体" w:hint="eastAsia"/>
          <w:b/>
          <w:bCs/>
          <w:sz w:val="28"/>
          <w:szCs w:val="28"/>
        </w:rPr>
        <w:t>故障四</w:t>
      </w:r>
      <w:r w:rsidR="009220E2" w:rsidRPr="00766ADA">
        <w:rPr>
          <w:rFonts w:ascii="仿宋_GB2312" w:eastAsia="仿宋_GB2312" w:hAnsi="宋体" w:hint="eastAsia"/>
          <w:b/>
          <w:bCs/>
          <w:sz w:val="28"/>
          <w:szCs w:val="28"/>
        </w:rPr>
        <w:t>十一</w:t>
      </w:r>
      <w:r w:rsidR="009220E2" w:rsidRPr="001B4391">
        <w:rPr>
          <w:rFonts w:ascii="仿宋_GB2312" w:eastAsia="仿宋_GB2312" w:hAnsi="宋体" w:hint="eastAsia"/>
          <w:bCs/>
          <w:sz w:val="28"/>
          <w:szCs w:val="28"/>
        </w:rPr>
        <w:t>：整流机组出现不输出现象</w:t>
      </w:r>
    </w:p>
    <w:p w:rsidR="009220E2" w:rsidRPr="001B4391"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7"/>
          <w:attr w:name="Month" w:val="02"/>
          <w:attr w:name="Year" w:val="2020"/>
        </w:smartTagPr>
        <w:r w:rsidR="009220E2" w:rsidRPr="001B4391">
          <w:rPr>
            <w:rFonts w:ascii="仿宋_GB2312" w:eastAsia="仿宋_GB2312" w:hAnsi="宋体" w:hint="eastAsia"/>
            <w:bCs/>
            <w:sz w:val="28"/>
            <w:szCs w:val="28"/>
          </w:rPr>
          <w:t>2020年02月27日</w:t>
        </w:r>
      </w:smartTag>
      <w:r w:rsidR="009220E2" w:rsidRPr="001B4391">
        <w:rPr>
          <w:rFonts w:ascii="仿宋_GB2312" w:eastAsia="仿宋_GB2312" w:hAnsi="宋体" w:hint="eastAsia"/>
          <w:bCs/>
          <w:sz w:val="28"/>
          <w:szCs w:val="28"/>
        </w:rPr>
        <w:t>，</w:t>
      </w:r>
      <w:r w:rsidR="00AC76FD"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：当班人员在试验开始时发现，当12#整流机组</w:t>
      </w:r>
      <w:r w:rsidR="009220E2" w:rsidRPr="001B4391">
        <w:rPr>
          <w:rFonts w:ascii="仿宋_GB2312" w:eastAsia="仿宋_GB2312" w:hAnsi="宋体" w:hint="eastAsia"/>
          <w:bCs/>
          <w:sz w:val="28"/>
          <w:szCs w:val="28"/>
        </w:rPr>
        <w:lastRenderedPageBreak/>
        <w:t>断路器在完成合闸操作时，自动控制系统未能收到“机组12状态：直流电压传感器故障</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分、机组12状态：直流电流传感器故障</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分”，当自动控制未能收到此反馈， 12#机组中晶闸管将无法导通，则12#机组无法实现功率输出。采取本次试验过程中不使用该机组，在试验间隙</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对12#机组出现的故障进行检修措施。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后经检查，发现晶闸管上端变压器未能收到24V电压，导致此原因是因为为其提供24V电压的“220V转24V开关电源”损坏。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过长，自从设备建成至今已9年。2、电气元件老化。</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由当班人员对</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220V转24V开关电源</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：1、按规定定时老化元件进行更换。3、当班人员加强责任心，发现异常应立即采取果断措施。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4.4.2.42</w:t>
      </w:r>
      <w:r w:rsidR="00E06643" w:rsidRPr="00E06643">
        <w:rPr>
          <w:rFonts w:ascii="仿宋_GB2312" w:eastAsia="仿宋_GB2312" w:hAnsi="宋体" w:hint="eastAsia"/>
          <w:b/>
          <w:bCs/>
          <w:sz w:val="28"/>
          <w:szCs w:val="28"/>
        </w:rPr>
        <w:t>故障四</w:t>
      </w:r>
      <w:r w:rsidR="009220E2" w:rsidRPr="00766ADA">
        <w:rPr>
          <w:rFonts w:ascii="仿宋_GB2312" w:eastAsia="仿宋_GB2312" w:hAnsi="宋体" w:hint="eastAsia"/>
          <w:b/>
          <w:bCs/>
          <w:sz w:val="28"/>
          <w:szCs w:val="28"/>
        </w:rPr>
        <w:t>十二</w:t>
      </w:r>
      <w:r w:rsidR="009220E2" w:rsidRPr="001B4391">
        <w:rPr>
          <w:rFonts w:ascii="仿宋_GB2312" w:eastAsia="仿宋_GB2312" w:hAnsi="宋体" w:hint="eastAsia"/>
          <w:bCs/>
          <w:sz w:val="28"/>
          <w:szCs w:val="28"/>
        </w:rPr>
        <w:t>：轴流风机总开关失灵</w:t>
      </w:r>
    </w:p>
    <w:p w:rsidR="00766AD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20"/>
          <w:attr w:name="Month" w:val="08"/>
          <w:attr w:name="Year" w:val="2019"/>
        </w:smartTagPr>
        <w:r w:rsidR="009220E2" w:rsidRPr="001B4391">
          <w:rPr>
            <w:rFonts w:ascii="仿宋_GB2312" w:eastAsia="仿宋_GB2312" w:hAnsi="宋体" w:hint="eastAsia"/>
            <w:bCs/>
            <w:sz w:val="28"/>
            <w:szCs w:val="28"/>
          </w:rPr>
          <w:t>2019年08月20日</w:t>
        </w:r>
      </w:smartTag>
      <w:r w:rsidR="009220E2" w:rsidRPr="001B4391">
        <w:rPr>
          <w:rFonts w:ascii="仿宋_GB2312" w:eastAsia="仿宋_GB2312" w:hAnsi="宋体" w:hint="eastAsia"/>
          <w:bCs/>
          <w:sz w:val="28"/>
          <w:szCs w:val="28"/>
        </w:rPr>
        <w:t>，</w:t>
      </w:r>
    </w:p>
    <w:p w:rsidR="009220E2" w:rsidRPr="001B4391" w:rsidRDefault="00AC76FD" w:rsidP="00766AD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：高云</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：当班人员在试验开始时发现，当操作自动控制系统合2#轴流风机总开关时，风机总开关无响应。采取在试验过程中先有巡视人员现场手动合闸，再由试验结束后的间隔</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进行故障进行检修措施。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后经检查，发现连接自动控制系统与轴流风机总开关的光隔离中继器损坏。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过长，自从设备建成至今已8年。2、长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通电，使得电气元件老化。</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由当班人员对已损坏的光隔离中继器进行更换后投入使用。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：1、按规定定时老化元件进行更换。3、当班人员加强责任心，发现异常应立即采取果断措施。</w:t>
      </w:r>
    </w:p>
    <w:p w:rsidR="009220E2" w:rsidRPr="001B4391" w:rsidRDefault="006455E0" w:rsidP="00E06643">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4.4.2.43</w:t>
      </w:r>
      <w:r w:rsidR="00E06643" w:rsidRPr="00E06643">
        <w:rPr>
          <w:rFonts w:ascii="仿宋_GB2312" w:eastAsia="仿宋_GB2312" w:hAnsi="宋体" w:hint="eastAsia"/>
          <w:b/>
          <w:bCs/>
          <w:sz w:val="28"/>
          <w:szCs w:val="28"/>
        </w:rPr>
        <w:t>故障四</w:t>
      </w:r>
      <w:r w:rsidR="009220E2" w:rsidRPr="00766ADA">
        <w:rPr>
          <w:rFonts w:ascii="仿宋_GB2312" w:eastAsia="仿宋_GB2312" w:hAnsi="宋体" w:hint="eastAsia"/>
          <w:b/>
          <w:bCs/>
          <w:sz w:val="28"/>
          <w:szCs w:val="28"/>
        </w:rPr>
        <w:t>十三</w:t>
      </w:r>
      <w:r w:rsidR="009220E2" w:rsidRPr="001B4391">
        <w:rPr>
          <w:rFonts w:ascii="仿宋_GB2312" w:eastAsia="仿宋_GB2312" w:hAnsi="宋体" w:hint="eastAsia"/>
          <w:bCs/>
          <w:sz w:val="28"/>
          <w:szCs w:val="28"/>
        </w:rPr>
        <w:t>：轴流风机总开关失灵</w:t>
      </w:r>
    </w:p>
    <w:p w:rsidR="00766ADA" w:rsidRDefault="00E06643" w:rsidP="00E06643">
      <w:pPr>
        <w:spacing w:line="360" w:lineRule="auto"/>
        <w:ind w:firstLineChars="200" w:firstLine="562"/>
        <w:rPr>
          <w:rFonts w:ascii="仿宋_GB2312" w:eastAsia="仿宋_GB2312" w:hAnsi="宋体"/>
          <w:bCs/>
          <w:sz w:val="28"/>
          <w:szCs w:val="28"/>
        </w:rPr>
      </w:pPr>
      <w:r w:rsidRPr="00E06643">
        <w:rPr>
          <w:rFonts w:ascii="仿宋_GB2312" w:eastAsia="仿宋_GB2312" w:hAnsi="宋体" w:hint="eastAsia"/>
          <w:b/>
          <w:bCs/>
          <w:sz w:val="28"/>
          <w:szCs w:val="28"/>
        </w:rPr>
        <w:t>时间</w:t>
      </w:r>
      <w:r w:rsidR="009220E2" w:rsidRPr="001B4391">
        <w:rPr>
          <w:rFonts w:ascii="仿宋_GB2312" w:eastAsia="仿宋_GB2312" w:hAnsi="宋体" w:hint="eastAsia"/>
          <w:bCs/>
          <w:sz w:val="28"/>
          <w:szCs w:val="28"/>
        </w:rPr>
        <w:t>：</w:t>
      </w:r>
      <w:smartTag w:uri="urn:schemas-microsoft-com:office:smarttags" w:element="chsdate">
        <w:smartTagPr>
          <w:attr w:name="IsROCDate" w:val="False"/>
          <w:attr w:name="IsLunarDate" w:val="False"/>
          <w:attr w:name="Day" w:val="10"/>
          <w:attr w:name="Month" w:val="03"/>
          <w:attr w:name="Year" w:val="2020"/>
        </w:smartTagPr>
        <w:r w:rsidR="009220E2" w:rsidRPr="001B4391">
          <w:rPr>
            <w:rFonts w:ascii="仿宋_GB2312" w:eastAsia="仿宋_GB2312" w:hAnsi="宋体" w:hint="eastAsia"/>
            <w:bCs/>
            <w:sz w:val="28"/>
            <w:szCs w:val="28"/>
          </w:rPr>
          <w:t>2020年03月10日</w:t>
        </w:r>
      </w:smartTag>
      <w:r w:rsidR="009220E2" w:rsidRPr="001B4391">
        <w:rPr>
          <w:rFonts w:ascii="仿宋_GB2312" w:eastAsia="仿宋_GB2312" w:hAnsi="宋体" w:hint="eastAsia"/>
          <w:bCs/>
          <w:sz w:val="28"/>
          <w:szCs w:val="28"/>
        </w:rPr>
        <w:t>，</w:t>
      </w:r>
    </w:p>
    <w:p w:rsidR="009220E2" w:rsidRPr="001B4391" w:rsidRDefault="00AC76FD" w:rsidP="00766ADA">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9220E2" w:rsidRPr="001B4391">
        <w:rPr>
          <w:rFonts w:ascii="仿宋_GB2312" w:eastAsia="仿宋_GB2312" w:hAnsi="宋体" w:hint="eastAsia"/>
          <w:bCs/>
          <w:sz w:val="28"/>
          <w:szCs w:val="28"/>
        </w:rPr>
        <w:t>：牟海燕</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9220E2" w:rsidRPr="001B4391">
        <w:rPr>
          <w:rFonts w:ascii="仿宋_GB2312" w:eastAsia="仿宋_GB2312" w:hAnsi="宋体" w:hint="eastAsia"/>
          <w:bCs/>
          <w:sz w:val="28"/>
          <w:szCs w:val="28"/>
        </w:rPr>
        <w:t>：当班人员在试验开始时发现，当操作自动控制系统合1#轴流风机总开关时，风机总开关无响应。采取在试验过程中先有巡视人员现场手动合闸，再由试验结束后的间隔</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进行故障进行检修措施。</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后经检查，发现连接自动控制系统与轴流风机总开关的光隔离中继器损坏。</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9220E2" w:rsidRPr="001B4391">
        <w:rPr>
          <w:rFonts w:ascii="仿宋_GB2312" w:eastAsia="仿宋_GB2312" w:hAnsi="宋体" w:hint="eastAsia"/>
          <w:bCs/>
          <w:sz w:val="28"/>
          <w:szCs w:val="28"/>
        </w:rPr>
        <w:t>：1、使用</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过长，自从设备建成至今已8年。2、长</w:t>
      </w:r>
      <w:r w:rsidR="00E06643" w:rsidRPr="00A234F6">
        <w:rPr>
          <w:rFonts w:ascii="仿宋_GB2312" w:eastAsia="仿宋_GB2312" w:hAnsi="宋体" w:hint="eastAsia"/>
          <w:bCs/>
          <w:sz w:val="28"/>
          <w:szCs w:val="28"/>
        </w:rPr>
        <w:t>时间</w:t>
      </w:r>
      <w:r w:rsidR="009220E2" w:rsidRPr="001B4391">
        <w:rPr>
          <w:rFonts w:ascii="仿宋_GB2312" w:eastAsia="仿宋_GB2312" w:hAnsi="宋体" w:hint="eastAsia"/>
          <w:bCs/>
          <w:sz w:val="28"/>
          <w:szCs w:val="28"/>
        </w:rPr>
        <w:t>通电，使得电气元件老化。</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9220E2" w:rsidRPr="001B4391">
        <w:rPr>
          <w:rFonts w:ascii="仿宋_GB2312" w:eastAsia="仿宋_GB2312" w:hAnsi="宋体"/>
          <w:bCs/>
          <w:sz w:val="28"/>
          <w:szCs w:val="28"/>
        </w:rPr>
        <w:t>：</w:t>
      </w:r>
      <w:r w:rsidR="009220E2" w:rsidRPr="001B4391">
        <w:rPr>
          <w:rFonts w:ascii="仿宋_GB2312" w:eastAsia="仿宋_GB2312" w:hAnsi="宋体" w:hint="eastAsia"/>
          <w:bCs/>
          <w:sz w:val="28"/>
          <w:szCs w:val="28"/>
        </w:rPr>
        <w:t>由当班人员对已损坏的光隔离中继器进行更换后投入使用。</w:t>
      </w:r>
    </w:p>
    <w:p w:rsidR="009220E2" w:rsidRPr="001B4391" w:rsidRDefault="00AC76FD" w:rsidP="00E06643">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9220E2" w:rsidRPr="001B4391">
        <w:rPr>
          <w:rFonts w:ascii="仿宋_GB2312" w:eastAsia="仿宋_GB2312" w:hAnsi="宋体" w:hint="eastAsia"/>
          <w:bCs/>
          <w:sz w:val="28"/>
          <w:szCs w:val="28"/>
        </w:rPr>
        <w:t>：1、按规定定时老化元件进行更换。3、当班人员加强责任心，发现异常应立即采取果断措施。</w:t>
      </w:r>
    </w:p>
    <w:p w:rsidR="009220E2" w:rsidRDefault="009220E2" w:rsidP="00281C55">
      <w:pPr>
        <w:spacing w:line="360" w:lineRule="auto"/>
        <w:ind w:firstLineChars="200" w:firstLine="640"/>
        <w:rPr>
          <w:rFonts w:ascii="仿宋_GB2312" w:eastAsia="仿宋_GB2312" w:hAnsi="宋体"/>
          <w:bCs/>
          <w:sz w:val="32"/>
        </w:rPr>
      </w:pPr>
    </w:p>
    <w:p w:rsidR="009220E2" w:rsidRDefault="009220E2" w:rsidP="00281C55">
      <w:pPr>
        <w:spacing w:line="360" w:lineRule="auto"/>
        <w:jc w:val="center"/>
        <w:rPr>
          <w:rFonts w:ascii="黑体" w:eastAsia="黑体" w:hAnsi="黑体"/>
          <w:sz w:val="44"/>
          <w:szCs w:val="44"/>
        </w:rPr>
      </w:pPr>
    </w:p>
    <w:p w:rsidR="00705ECC" w:rsidRDefault="00705ECC" w:rsidP="00281C55">
      <w:pPr>
        <w:spacing w:line="360" w:lineRule="auto"/>
        <w:jc w:val="center"/>
        <w:rPr>
          <w:rFonts w:ascii="黑体" w:eastAsia="黑体" w:hAnsi="黑体"/>
          <w:sz w:val="44"/>
          <w:szCs w:val="44"/>
        </w:rPr>
      </w:pPr>
    </w:p>
    <w:p w:rsidR="00705ECC" w:rsidRDefault="00705ECC" w:rsidP="00281C55">
      <w:pPr>
        <w:spacing w:line="360" w:lineRule="auto"/>
        <w:jc w:val="center"/>
        <w:rPr>
          <w:rFonts w:ascii="黑体" w:eastAsia="黑体" w:hAnsi="黑体"/>
          <w:sz w:val="44"/>
          <w:szCs w:val="44"/>
        </w:rPr>
      </w:pPr>
    </w:p>
    <w:p w:rsidR="003E371B" w:rsidRPr="006E3970" w:rsidRDefault="003E371B" w:rsidP="003E371B">
      <w:pPr>
        <w:pStyle w:val="1"/>
        <w:spacing w:before="200" w:after="0" w:line="240" w:lineRule="auto"/>
        <w:jc w:val="center"/>
        <w:rPr>
          <w:rFonts w:ascii="黑体" w:eastAsia="黑体" w:hAnsi="黑体"/>
          <w:sz w:val="32"/>
          <w:szCs w:val="32"/>
        </w:rPr>
      </w:pPr>
      <w:bookmarkStart w:id="451" w:name="_Toc46155327"/>
      <w:r>
        <w:rPr>
          <w:rFonts w:hint="eastAsia"/>
        </w:rPr>
        <w:lastRenderedPageBreak/>
        <w:t>5</w:t>
      </w:r>
      <w:r w:rsidRPr="006E3970">
        <w:rPr>
          <w:rFonts w:hint="eastAsia"/>
        </w:rPr>
        <w:t>、弹道靶</w:t>
      </w:r>
      <w:r>
        <w:rPr>
          <w:rFonts w:hint="eastAsia"/>
        </w:rPr>
        <w:t>风洞</w:t>
      </w:r>
      <w:bookmarkEnd w:id="451"/>
      <w:r w:rsidRPr="006E3970">
        <w:rPr>
          <w:rFonts w:hint="eastAsia"/>
        </w:rPr>
        <w:t xml:space="preserve">    </w:t>
      </w:r>
      <w:r w:rsidRPr="006E3970">
        <w:rPr>
          <w:rFonts w:ascii="黑体" w:eastAsia="黑体" w:hAnsi="黑体" w:hint="eastAsia"/>
          <w:sz w:val="32"/>
          <w:szCs w:val="32"/>
        </w:rPr>
        <w:t xml:space="preserve">                                                                                                                                                                                                                                                                                                                                                                                                                                                                                                                                                                                                                                                                                                                                                                                                                                                                                                                                                                                                                                                                                                                                                                                                                                                                                                                                                                                                                                                                                                                                                                                                                                                                                                                                                                                                                                                                                                                                                                                                                                                                                                                                                                                                                                                                                                                                                                               </w:t>
      </w:r>
    </w:p>
    <w:p w:rsidR="003E371B" w:rsidRDefault="00C60039" w:rsidP="00C60039">
      <w:pPr>
        <w:pStyle w:val="1"/>
        <w:spacing w:before="200" w:after="0" w:line="360" w:lineRule="auto"/>
        <w:rPr>
          <w:rFonts w:ascii="黑体" w:eastAsia="黑体" w:hAnsi="黑体"/>
          <w:b w:val="0"/>
        </w:rPr>
      </w:pPr>
      <w:bookmarkStart w:id="452" w:name="_Toc46155328"/>
      <w:r>
        <w:rPr>
          <w:rFonts w:ascii="黑体" w:eastAsia="黑体" w:hAnsi="黑体" w:hint="eastAsia"/>
          <w:b w:val="0"/>
        </w:rPr>
        <w:t>5</w:t>
      </w:r>
      <w:r w:rsidR="003E371B" w:rsidRPr="00C60039">
        <w:rPr>
          <w:rFonts w:ascii="黑体" w:eastAsia="黑体" w:hAnsi="黑体" w:hint="eastAsia"/>
          <w:b w:val="0"/>
        </w:rPr>
        <w:t>.1 200米自由飞弹道靶</w:t>
      </w:r>
      <w:bookmarkEnd w:id="452"/>
    </w:p>
    <w:p w:rsidR="00C60039" w:rsidRPr="00C60039" w:rsidRDefault="00C60039" w:rsidP="00C60039">
      <w:pPr>
        <w:pStyle w:val="2"/>
        <w:spacing w:line="360" w:lineRule="auto"/>
        <w:rPr>
          <w:rFonts w:ascii="楷体_GB2312" w:eastAsia="楷体_GB2312" w:hAnsi="楷体"/>
        </w:rPr>
      </w:pPr>
      <w:bookmarkStart w:id="453" w:name="_Toc46155329"/>
      <w:r>
        <w:rPr>
          <w:rFonts w:ascii="楷体_GB2312" w:eastAsia="楷体_GB2312" w:hAnsi="楷体" w:hint="eastAsia"/>
        </w:rPr>
        <w:t xml:space="preserve">5.1.1 </w:t>
      </w:r>
      <w:r w:rsidRPr="00CA1EA0">
        <w:rPr>
          <w:rFonts w:ascii="楷体_GB2312" w:eastAsia="楷体_GB2312" w:hAnsi="楷体" w:hint="eastAsia"/>
        </w:rPr>
        <w:t>风洞本体</w:t>
      </w:r>
      <w:bookmarkEnd w:id="453"/>
    </w:p>
    <w:p w:rsidR="003E371B" w:rsidRPr="00C60039" w:rsidRDefault="003E371B" w:rsidP="00C60039">
      <w:pPr>
        <w:pStyle w:val="3"/>
        <w:spacing w:line="360" w:lineRule="auto"/>
        <w:rPr>
          <w:rFonts w:ascii="仿宋_GB2312" w:eastAsia="仿宋_GB2312"/>
          <w:b/>
          <w:sz w:val="28"/>
          <w:szCs w:val="28"/>
        </w:rPr>
      </w:pPr>
      <w:bookmarkStart w:id="454" w:name="_Toc46155330"/>
      <w:r w:rsidRPr="00C60039">
        <w:rPr>
          <w:rFonts w:ascii="仿宋_GB2312" w:eastAsia="仿宋_GB2312" w:hint="eastAsia"/>
          <w:b/>
          <w:sz w:val="28"/>
          <w:szCs w:val="28"/>
        </w:rPr>
        <w:t>组成</w:t>
      </w:r>
      <w:bookmarkEnd w:id="454"/>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200米自由飞弹道靶风洞本体主要由发射器系统、靶室构成。200米自由飞弹道靶的系统</w:t>
      </w:r>
      <w:r w:rsidRPr="00075058">
        <w:rPr>
          <w:rFonts w:ascii="仿宋_GB2312" w:eastAsia="仿宋_GB2312" w:hAnsi="宋体"/>
          <w:bCs/>
          <w:sz w:val="28"/>
          <w:szCs w:val="28"/>
        </w:rPr>
        <w:t>组成</w:t>
      </w:r>
      <w:r w:rsidRPr="00075058">
        <w:rPr>
          <w:rFonts w:ascii="仿宋_GB2312" w:eastAsia="仿宋_GB2312" w:hAnsi="宋体" w:hint="eastAsia"/>
          <w:bCs/>
          <w:sz w:val="28"/>
          <w:szCs w:val="28"/>
        </w:rPr>
        <w:t>见</w:t>
      </w:r>
      <w:r w:rsidRPr="00075058">
        <w:rPr>
          <w:rFonts w:ascii="仿宋_GB2312" w:eastAsia="仿宋_GB2312" w:hAnsi="宋体"/>
          <w:bCs/>
          <w:sz w:val="28"/>
          <w:szCs w:val="28"/>
        </w:rPr>
        <w:t>下图。</w:t>
      </w:r>
    </w:p>
    <w:p w:rsidR="003E371B" w:rsidRPr="00075058" w:rsidRDefault="003E371B" w:rsidP="00075058">
      <w:pPr>
        <w:spacing w:line="360" w:lineRule="auto"/>
        <w:rPr>
          <w:rFonts w:ascii="仿宋_GB2312" w:eastAsia="仿宋_GB2312" w:hAnsi="宋体"/>
          <w:bCs/>
          <w:sz w:val="28"/>
          <w:szCs w:val="28"/>
        </w:rPr>
      </w:pPr>
      <w:r w:rsidRPr="00075058">
        <w:rPr>
          <w:rFonts w:ascii="仿宋_GB2312" w:eastAsia="仿宋_GB2312" w:hAnsi="宋体"/>
          <w:bCs/>
          <w:noProof/>
          <w:sz w:val="28"/>
          <w:szCs w:val="28"/>
        </w:rPr>
        <w:drawing>
          <wp:inline distT="0" distB="0" distL="0" distR="0" wp14:anchorId="3AEB2D65" wp14:editId="6B394AE3">
            <wp:extent cx="5798164" cy="1397000"/>
            <wp:effectExtent l="0" t="0" r="0" b="0"/>
            <wp:docPr id="327" name="图片 327" descr="C:\Users\Administrator\AppData\Local\Microsoft\Windows\Temporary Internet Files\Content.Word\200米布局图01(07)增大字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Administrator\AppData\Local\Microsoft\Windows\Temporary Internet Files\Content.Word\200米布局图01(07)增大字体.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42" t="34189" r="785" b="32254"/>
                    <a:stretch/>
                  </pic:blipFill>
                  <pic:spPr bwMode="auto">
                    <a:xfrm>
                      <a:off x="0" y="0"/>
                      <a:ext cx="5918335" cy="1425954"/>
                    </a:xfrm>
                    <a:prstGeom prst="rect">
                      <a:avLst/>
                    </a:prstGeom>
                    <a:noFill/>
                    <a:ln>
                      <a:noFill/>
                    </a:ln>
                    <a:extLst>
                      <a:ext uri="{53640926-AAD7-44D8-BBD7-CCE9431645EC}">
                        <a14:shadowObscured xmlns:a14="http://schemas.microsoft.com/office/drawing/2010/main"/>
                      </a:ext>
                    </a:extLst>
                  </pic:spPr>
                </pic:pic>
              </a:graphicData>
            </a:graphic>
          </wp:inline>
        </w:drawing>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200m自由飞弹道靶发射器系统主要包括37mm/50mm 、120mm、203mm口径二级轻气炮，以及液压系统、压缩管抽真空系统、大/小膜片夹膜系统。</w:t>
      </w:r>
    </w:p>
    <w:p w:rsidR="003E371B" w:rsidRPr="00075058" w:rsidRDefault="003E371B" w:rsidP="00075058">
      <w:pPr>
        <w:spacing w:line="360" w:lineRule="auto"/>
        <w:rPr>
          <w:rFonts w:ascii="仿宋_GB2312" w:eastAsia="仿宋_GB2312" w:hAnsi="宋体"/>
          <w:bCs/>
          <w:sz w:val="28"/>
          <w:szCs w:val="28"/>
        </w:rPr>
      </w:pPr>
      <w:r w:rsidRPr="00075058">
        <w:rPr>
          <w:rFonts w:ascii="仿宋_GB2312" w:eastAsia="仿宋_GB2312" w:hAnsi="宋体"/>
          <w:bCs/>
          <w:noProof/>
          <w:sz w:val="28"/>
          <w:szCs w:val="28"/>
        </w:rPr>
        <w:drawing>
          <wp:inline distT="0" distB="0" distL="0" distR="0" wp14:anchorId="0FFAE672" wp14:editId="2767602F">
            <wp:extent cx="5274310" cy="1584581"/>
            <wp:effectExtent l="0" t="0" r="2540" b="0"/>
            <wp:docPr id="32" name="图片 32" descr="F:\旧文件\2014年工作文件\效果图\提供最终版\展板效果图final\200米布局图01(07)更改.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F:\旧文件\2014年工作文件\效果图\提供最终版\展板效果图final\200米布局图01(07)更改.bmp"/>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274310" cy="1584581"/>
                    </a:xfrm>
                    <a:prstGeom prst="rect">
                      <a:avLst/>
                    </a:prstGeom>
                    <a:noFill/>
                    <a:ln>
                      <a:noFill/>
                    </a:ln>
                  </pic:spPr>
                </pic:pic>
              </a:graphicData>
            </a:graphic>
          </wp:inline>
        </w:drawing>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200米自由飞弹道靶靶室主要靶室主要由爆震段、碰撞室、试验段以及防护装置、模型弹托分离装置、截弹装置等构成。爆震段提供模型和弹托的分离空间，爆震段由直径3m、长40m的圆柱洞体和防护装置、模型弹托分离装置等构成。碰撞室为直径4.5m、长12m的圆柱洞体；试验段为直径3m、长148m的圆柱洞体；碰撞室和试验段之间可根据不同试验的要求，使用波纹管进行封闭或连接。</w:t>
      </w:r>
    </w:p>
    <w:p w:rsidR="003E371B" w:rsidRPr="00D1531D" w:rsidRDefault="003E371B" w:rsidP="00075058">
      <w:pPr>
        <w:pStyle w:val="3"/>
        <w:spacing w:line="360" w:lineRule="auto"/>
        <w:rPr>
          <w:rFonts w:ascii="仿宋_GB2312" w:eastAsia="仿宋_GB2312" w:hAnsi="宋体"/>
          <w:bCs w:val="0"/>
        </w:rPr>
      </w:pPr>
      <w:bookmarkStart w:id="455" w:name="_Toc46155331"/>
      <w:r w:rsidRPr="00075058">
        <w:rPr>
          <w:rFonts w:ascii="仿宋_GB2312" w:eastAsia="仿宋_GB2312" w:hint="eastAsia"/>
          <w:b/>
          <w:sz w:val="28"/>
          <w:szCs w:val="28"/>
        </w:rPr>
        <w:lastRenderedPageBreak/>
        <w:t>工作原理</w:t>
      </w:r>
      <w:bookmarkEnd w:id="455"/>
    </w:p>
    <w:p w:rsidR="003E371B" w:rsidRPr="00D1531D" w:rsidRDefault="003E371B" w:rsidP="003E371B">
      <w:pPr>
        <w:jc w:val="center"/>
        <w:rPr>
          <w:rFonts w:ascii="黑体" w:eastAsia="黑体" w:hAnsi="黑体"/>
          <w:sz w:val="28"/>
          <w:szCs w:val="28"/>
        </w:rPr>
      </w:pPr>
      <w:r w:rsidRPr="00D1531D">
        <w:rPr>
          <w:rFonts w:ascii="黑体" w:eastAsia="黑体" w:hAnsi="黑体"/>
          <w:noProof/>
          <w:sz w:val="28"/>
          <w:szCs w:val="28"/>
        </w:rPr>
        <w:drawing>
          <wp:inline distT="0" distB="0" distL="0" distR="0" wp14:anchorId="43E1AA77" wp14:editId="43556455">
            <wp:extent cx="4667250" cy="131862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t="20276" r="1282" b="20276"/>
                    <a:stretch>
                      <a:fillRect/>
                    </a:stretch>
                  </pic:blipFill>
                  <pic:spPr bwMode="auto">
                    <a:xfrm>
                      <a:off x="0" y="0"/>
                      <a:ext cx="4671529" cy="1319838"/>
                    </a:xfrm>
                    <a:prstGeom prst="rect">
                      <a:avLst/>
                    </a:prstGeom>
                    <a:noFill/>
                    <a:ln>
                      <a:noFill/>
                    </a:ln>
                  </pic:spPr>
                </pic:pic>
              </a:graphicData>
            </a:graphic>
          </wp:inline>
        </w:drawing>
      </w:r>
    </w:p>
    <w:p w:rsidR="003E371B" w:rsidRPr="00D1531D" w:rsidRDefault="003E371B" w:rsidP="003E371B">
      <w:pPr>
        <w:jc w:val="center"/>
        <w:rPr>
          <w:rFonts w:ascii="宋体" w:hAnsi="宋体"/>
          <w:szCs w:val="21"/>
        </w:rPr>
      </w:pPr>
      <w:r w:rsidRPr="00D1531D">
        <w:rPr>
          <w:rFonts w:ascii="宋体" w:hAnsi="宋体" w:hint="eastAsia"/>
          <w:szCs w:val="21"/>
        </w:rPr>
        <w:t>1.燃烧室  2.压缩管  3.高压段  4.发射管  5.大膜片  6.活塞  7.小膜片  8.模型</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上图为二级轻气炮结构示意图。二级轻气炮主要由燃烧室、压缩管、高压段和发射管四部分构成。其工作原理为：燃烧室内的火药燃烧产生高温高压气体，当达到一定压力后，大膜片破裂，从而推动压缩管内活塞运动，活塞运动过程中压缩压缩管活塞前端的轻质气体（一般为氢气）产生高温高压，当活塞前端压力达到一定压力值后小膜片破裂，从而推动发射管内的模型不断加速运动，实现模型的发射。</w:t>
      </w:r>
    </w:p>
    <w:p w:rsidR="003E371B" w:rsidRPr="00075058" w:rsidRDefault="003E371B" w:rsidP="00075058">
      <w:pPr>
        <w:pStyle w:val="3"/>
        <w:spacing w:line="360" w:lineRule="auto"/>
        <w:rPr>
          <w:rFonts w:ascii="仿宋_GB2312" w:eastAsia="仿宋_GB2312"/>
          <w:b/>
          <w:sz w:val="28"/>
          <w:szCs w:val="28"/>
        </w:rPr>
      </w:pPr>
      <w:bookmarkStart w:id="456" w:name="_Toc46155332"/>
      <w:r w:rsidRPr="00075058">
        <w:rPr>
          <w:rFonts w:ascii="仿宋_GB2312" w:eastAsia="仿宋_GB2312" w:hint="eastAsia"/>
          <w:b/>
          <w:sz w:val="28"/>
          <w:szCs w:val="28"/>
        </w:rPr>
        <w:t>故障</w:t>
      </w:r>
      <w:bookmarkEnd w:id="456"/>
    </w:p>
    <w:p w:rsidR="003E371B" w:rsidRPr="00075058" w:rsidRDefault="00AA1891" w:rsidP="005108F2">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5.1.1.1</w:t>
      </w:r>
      <w:r w:rsidR="003E371B" w:rsidRPr="005108F2">
        <w:rPr>
          <w:rFonts w:ascii="仿宋_GB2312" w:eastAsia="仿宋_GB2312" w:hAnsi="宋体" w:hint="eastAsia"/>
          <w:b/>
          <w:bCs/>
          <w:sz w:val="28"/>
          <w:szCs w:val="28"/>
        </w:rPr>
        <w:t>故障一：</w:t>
      </w:r>
      <w:r w:rsidR="003E371B" w:rsidRPr="00075058">
        <w:rPr>
          <w:rFonts w:ascii="仿宋_GB2312" w:eastAsia="仿宋_GB2312" w:hAnsi="宋体"/>
          <w:bCs/>
          <w:sz w:val="28"/>
          <w:szCs w:val="28"/>
        </w:rPr>
        <w:t>120mm口径</w:t>
      </w:r>
      <w:r w:rsidR="003E371B" w:rsidRPr="00075058">
        <w:rPr>
          <w:rFonts w:ascii="仿宋_GB2312" w:eastAsia="仿宋_GB2312" w:hAnsi="宋体" w:hint="eastAsia"/>
          <w:bCs/>
          <w:sz w:val="28"/>
          <w:szCs w:val="28"/>
        </w:rPr>
        <w:t>发射器小夹膜机构无法正常工作</w:t>
      </w:r>
    </w:p>
    <w:p w:rsidR="003E371B" w:rsidRPr="00075058" w:rsidRDefault="003E371B" w:rsidP="005108F2">
      <w:pPr>
        <w:spacing w:line="360" w:lineRule="auto"/>
        <w:ind w:firstLineChars="200" w:firstLine="562"/>
        <w:rPr>
          <w:rFonts w:ascii="仿宋_GB2312" w:eastAsia="仿宋_GB2312" w:hAnsi="宋体"/>
          <w:bCs/>
          <w:sz w:val="28"/>
          <w:szCs w:val="28"/>
        </w:rPr>
      </w:pPr>
      <w:r w:rsidRPr="005108F2">
        <w:rPr>
          <w:rFonts w:ascii="仿宋_GB2312" w:eastAsia="仿宋_GB2312" w:hAnsi="宋体" w:hint="eastAsia"/>
          <w:b/>
          <w:bCs/>
          <w:sz w:val="28"/>
          <w:szCs w:val="28"/>
        </w:rPr>
        <w:t>时间：</w:t>
      </w:r>
      <w:r w:rsidRPr="00075058">
        <w:rPr>
          <w:rFonts w:ascii="仿宋_GB2312" w:eastAsia="仿宋_GB2312" w:hAnsi="宋体"/>
          <w:bCs/>
          <w:sz w:val="28"/>
          <w:szCs w:val="28"/>
        </w:rPr>
        <w:t>2015</w:t>
      </w:r>
      <w:r w:rsidRPr="00075058">
        <w:rPr>
          <w:rFonts w:ascii="仿宋_GB2312" w:eastAsia="仿宋_GB2312" w:hAnsi="宋体" w:hint="eastAsia"/>
          <w:bCs/>
          <w:sz w:val="28"/>
          <w:szCs w:val="28"/>
        </w:rPr>
        <w:t>年12月14日，</w:t>
      </w:r>
      <w:r w:rsidR="00AC76FD" w:rsidRPr="00AC76FD">
        <w:rPr>
          <w:rFonts w:ascii="仿宋_GB2312" w:eastAsia="仿宋_GB2312" w:hAnsi="宋体" w:hint="eastAsia"/>
          <w:b/>
          <w:bCs/>
          <w:sz w:val="28"/>
          <w:szCs w:val="28"/>
        </w:rPr>
        <w:t>故障发现人</w:t>
      </w:r>
      <w:r w:rsidRPr="00075058">
        <w:rPr>
          <w:rFonts w:ascii="仿宋_GB2312" w:eastAsia="仿宋_GB2312" w:hAnsi="宋体" w:hint="eastAsia"/>
          <w:bCs/>
          <w:sz w:val="28"/>
          <w:szCs w:val="28"/>
        </w:rPr>
        <w:t>：李文光</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夹膜</w:t>
      </w:r>
      <w:r w:rsidR="003E371B" w:rsidRPr="00075058">
        <w:rPr>
          <w:rFonts w:ascii="仿宋_GB2312" w:eastAsia="仿宋_GB2312" w:hAnsi="宋体"/>
          <w:bCs/>
          <w:sz w:val="28"/>
          <w:szCs w:val="28"/>
        </w:rPr>
        <w:t>过程中，</w:t>
      </w:r>
      <w:r w:rsidR="003E371B" w:rsidRPr="00075058">
        <w:rPr>
          <w:rFonts w:ascii="仿宋_GB2312" w:eastAsia="仿宋_GB2312" w:hAnsi="宋体" w:hint="eastAsia"/>
          <w:bCs/>
          <w:sz w:val="28"/>
          <w:szCs w:val="28"/>
        </w:rPr>
        <w:t>液压泵</w:t>
      </w:r>
      <w:r w:rsidR="003E371B" w:rsidRPr="00075058">
        <w:rPr>
          <w:rFonts w:ascii="仿宋_GB2312" w:eastAsia="仿宋_GB2312" w:hAnsi="宋体"/>
          <w:bCs/>
          <w:sz w:val="28"/>
          <w:szCs w:val="28"/>
        </w:rPr>
        <w:t>运转正常，但按下夹膜按钮后，回转螺母</w:t>
      </w:r>
      <w:r w:rsidR="003E371B" w:rsidRPr="00075058">
        <w:rPr>
          <w:rFonts w:ascii="仿宋_GB2312" w:eastAsia="仿宋_GB2312" w:hAnsi="宋体" w:hint="eastAsia"/>
          <w:bCs/>
          <w:sz w:val="28"/>
          <w:szCs w:val="28"/>
        </w:rPr>
        <w:t>推力</w:t>
      </w:r>
      <w:r w:rsidR="003E371B" w:rsidRPr="00075058">
        <w:rPr>
          <w:rFonts w:ascii="仿宋_GB2312" w:eastAsia="仿宋_GB2312" w:hAnsi="宋体"/>
          <w:bCs/>
          <w:sz w:val="28"/>
          <w:szCs w:val="28"/>
        </w:rPr>
        <w:t>油缸无动作</w:t>
      </w:r>
      <w:r w:rsidR="003E371B" w:rsidRPr="00075058">
        <w:rPr>
          <w:rFonts w:ascii="仿宋_GB2312" w:eastAsia="仿宋_GB2312" w:hAnsi="宋体" w:hint="eastAsia"/>
          <w:bCs/>
          <w:sz w:val="28"/>
          <w:szCs w:val="28"/>
        </w:rPr>
        <w:t>；</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5108F2">
        <w:rPr>
          <w:rFonts w:ascii="仿宋_GB2312" w:eastAsia="仿宋_GB2312" w:hAnsi="宋体"/>
          <w:b/>
          <w:bCs/>
          <w:sz w:val="28"/>
          <w:szCs w:val="28"/>
        </w:rPr>
        <w:t>：</w:t>
      </w:r>
      <w:r w:rsidR="003E371B" w:rsidRPr="00075058">
        <w:rPr>
          <w:rFonts w:ascii="仿宋_GB2312" w:eastAsia="仿宋_GB2312" w:hAnsi="宋体" w:hint="eastAsia"/>
          <w:bCs/>
          <w:sz w:val="28"/>
          <w:szCs w:val="28"/>
        </w:rPr>
        <w:t>检查</w:t>
      </w:r>
      <w:r w:rsidR="003E371B" w:rsidRPr="00075058">
        <w:rPr>
          <w:rFonts w:ascii="仿宋_GB2312" w:eastAsia="仿宋_GB2312" w:hAnsi="宋体"/>
          <w:bCs/>
          <w:sz w:val="28"/>
          <w:szCs w:val="28"/>
        </w:rPr>
        <w:t>回转螺母推力油缸及管路，</w:t>
      </w:r>
      <w:r w:rsidR="003E371B" w:rsidRPr="00075058">
        <w:rPr>
          <w:rFonts w:ascii="仿宋_GB2312" w:eastAsia="仿宋_GB2312" w:hAnsi="宋体" w:hint="eastAsia"/>
          <w:bCs/>
          <w:sz w:val="28"/>
          <w:szCs w:val="28"/>
        </w:rPr>
        <w:t>未</w:t>
      </w:r>
      <w:r w:rsidR="003E371B" w:rsidRPr="00075058">
        <w:rPr>
          <w:rFonts w:ascii="仿宋_GB2312" w:eastAsia="仿宋_GB2312" w:hAnsi="宋体"/>
          <w:bCs/>
          <w:sz w:val="28"/>
          <w:szCs w:val="28"/>
        </w:rPr>
        <w:t>发现异常；</w:t>
      </w:r>
      <w:r w:rsidR="003E371B" w:rsidRPr="00075058">
        <w:rPr>
          <w:rFonts w:ascii="仿宋_GB2312" w:eastAsia="仿宋_GB2312" w:hAnsi="宋体" w:hint="eastAsia"/>
          <w:bCs/>
          <w:sz w:val="28"/>
          <w:szCs w:val="28"/>
        </w:rPr>
        <w:t>利用</w:t>
      </w:r>
      <w:r w:rsidR="003E371B" w:rsidRPr="00075058">
        <w:rPr>
          <w:rFonts w:ascii="仿宋_GB2312" w:eastAsia="仿宋_GB2312" w:hAnsi="宋体"/>
          <w:bCs/>
          <w:sz w:val="28"/>
          <w:szCs w:val="28"/>
        </w:rPr>
        <w:t>金属片对</w:t>
      </w:r>
      <w:r w:rsidR="003E371B" w:rsidRPr="00075058">
        <w:rPr>
          <w:rFonts w:ascii="仿宋_GB2312" w:eastAsia="仿宋_GB2312" w:hAnsi="宋体" w:hint="eastAsia"/>
          <w:bCs/>
          <w:sz w:val="28"/>
          <w:szCs w:val="28"/>
        </w:rPr>
        <w:t>换向</w:t>
      </w:r>
      <w:r w:rsidR="003E371B" w:rsidRPr="00075058">
        <w:rPr>
          <w:rFonts w:ascii="仿宋_GB2312" w:eastAsia="仿宋_GB2312" w:hAnsi="宋体"/>
          <w:bCs/>
          <w:sz w:val="28"/>
          <w:szCs w:val="28"/>
        </w:rPr>
        <w:t>传感器</w:t>
      </w:r>
      <w:r w:rsidR="003E371B" w:rsidRPr="00075058">
        <w:rPr>
          <w:rFonts w:ascii="仿宋_GB2312" w:eastAsia="仿宋_GB2312" w:hAnsi="宋体" w:hint="eastAsia"/>
          <w:bCs/>
          <w:sz w:val="28"/>
          <w:szCs w:val="28"/>
        </w:rPr>
        <w:t>进行</w:t>
      </w:r>
      <w:r w:rsidR="003E371B" w:rsidRPr="00075058">
        <w:rPr>
          <w:rFonts w:ascii="仿宋_GB2312" w:eastAsia="仿宋_GB2312" w:hAnsi="宋体"/>
          <w:bCs/>
          <w:sz w:val="28"/>
          <w:szCs w:val="28"/>
        </w:rPr>
        <w:t>检查，发现传感器无动作响应，</w:t>
      </w:r>
      <w:r w:rsidR="003E371B" w:rsidRPr="00075058">
        <w:rPr>
          <w:rFonts w:ascii="仿宋_GB2312" w:eastAsia="仿宋_GB2312" w:hAnsi="宋体" w:hint="eastAsia"/>
          <w:bCs/>
          <w:sz w:val="28"/>
          <w:szCs w:val="28"/>
        </w:rPr>
        <w:t>怀疑</w:t>
      </w:r>
      <w:r w:rsidR="003E371B" w:rsidRPr="00075058">
        <w:rPr>
          <w:rFonts w:ascii="仿宋_GB2312" w:eastAsia="仿宋_GB2312" w:hAnsi="宋体"/>
          <w:bCs/>
          <w:sz w:val="28"/>
          <w:szCs w:val="28"/>
        </w:rPr>
        <w:t>传感器故障，对传感器进行了更换，</w:t>
      </w:r>
      <w:r w:rsidR="003E371B" w:rsidRPr="00075058">
        <w:rPr>
          <w:rFonts w:ascii="仿宋_GB2312" w:eastAsia="仿宋_GB2312" w:hAnsi="宋体" w:hint="eastAsia"/>
          <w:bCs/>
          <w:sz w:val="28"/>
          <w:szCs w:val="28"/>
        </w:rPr>
        <w:t>机构</w:t>
      </w:r>
      <w:r w:rsidR="003E371B" w:rsidRPr="00075058">
        <w:rPr>
          <w:rFonts w:ascii="仿宋_GB2312" w:eastAsia="仿宋_GB2312" w:hAnsi="宋体"/>
          <w:bCs/>
          <w:sz w:val="28"/>
          <w:szCs w:val="28"/>
        </w:rPr>
        <w:t>运转正常。</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传感器可靠</w:t>
      </w:r>
      <w:r w:rsidR="003E371B" w:rsidRPr="00075058">
        <w:rPr>
          <w:rFonts w:ascii="仿宋_GB2312" w:eastAsia="仿宋_GB2312" w:hAnsi="宋体"/>
          <w:bCs/>
          <w:sz w:val="28"/>
          <w:szCs w:val="28"/>
        </w:rPr>
        <w:t>性差</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传感器</w:t>
      </w:r>
      <w:r w:rsidR="003E371B" w:rsidRPr="00075058">
        <w:rPr>
          <w:rFonts w:ascii="仿宋_GB2312" w:eastAsia="仿宋_GB2312" w:hAnsi="宋体" w:hint="eastAsia"/>
          <w:bCs/>
          <w:sz w:val="28"/>
          <w:szCs w:val="28"/>
        </w:rPr>
        <w:t>无</w:t>
      </w:r>
      <w:r w:rsidR="003E371B" w:rsidRPr="00075058">
        <w:rPr>
          <w:rFonts w:ascii="仿宋_GB2312" w:eastAsia="仿宋_GB2312" w:hAnsi="宋体"/>
          <w:bCs/>
          <w:sz w:val="28"/>
          <w:szCs w:val="28"/>
        </w:rPr>
        <w:t>状态显示</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不能</w:t>
      </w:r>
      <w:r w:rsidR="003E371B" w:rsidRPr="00075058">
        <w:rPr>
          <w:rFonts w:ascii="仿宋_GB2312" w:eastAsia="仿宋_GB2312" w:hAnsi="宋体" w:hint="eastAsia"/>
          <w:bCs/>
          <w:sz w:val="28"/>
          <w:szCs w:val="28"/>
        </w:rPr>
        <w:t>正常</w:t>
      </w:r>
      <w:r w:rsidR="003E371B" w:rsidRPr="00075058">
        <w:rPr>
          <w:rFonts w:ascii="仿宋_GB2312" w:eastAsia="仿宋_GB2312" w:hAnsi="宋体"/>
          <w:bCs/>
          <w:sz w:val="28"/>
          <w:szCs w:val="28"/>
        </w:rPr>
        <w:t>工作</w:t>
      </w:r>
      <w:r w:rsidR="003E371B" w:rsidRPr="00075058">
        <w:rPr>
          <w:rFonts w:ascii="仿宋_GB2312" w:eastAsia="仿宋_GB2312" w:hAnsi="宋体" w:hint="eastAsia"/>
          <w:bCs/>
          <w:sz w:val="28"/>
          <w:szCs w:val="28"/>
        </w:rPr>
        <w:t>时</w:t>
      </w:r>
      <w:r w:rsidR="003E371B" w:rsidRPr="00075058">
        <w:rPr>
          <w:rFonts w:ascii="仿宋_GB2312" w:eastAsia="仿宋_GB2312" w:hAnsi="宋体"/>
          <w:bCs/>
          <w:sz w:val="28"/>
          <w:szCs w:val="28"/>
        </w:rPr>
        <w:t>无报警</w:t>
      </w:r>
      <w:r w:rsidR="003E371B" w:rsidRPr="00075058">
        <w:rPr>
          <w:rFonts w:ascii="仿宋_GB2312" w:eastAsia="仿宋_GB2312" w:hAnsi="宋体" w:hint="eastAsia"/>
          <w:bCs/>
          <w:sz w:val="28"/>
          <w:szCs w:val="28"/>
        </w:rPr>
        <w:t>，导致</w:t>
      </w:r>
      <w:r w:rsidR="003E371B" w:rsidRPr="00075058">
        <w:rPr>
          <w:rFonts w:ascii="仿宋_GB2312" w:eastAsia="仿宋_GB2312" w:hAnsi="宋体"/>
          <w:bCs/>
          <w:sz w:val="28"/>
          <w:szCs w:val="28"/>
        </w:rPr>
        <w:t>不能及时发现故障</w:t>
      </w:r>
      <w:r w:rsidR="003E371B" w:rsidRPr="00075058">
        <w:rPr>
          <w:rFonts w:ascii="仿宋_GB2312" w:eastAsia="仿宋_GB2312" w:hAnsi="宋体" w:hint="eastAsia"/>
          <w:bCs/>
          <w:sz w:val="28"/>
          <w:szCs w:val="28"/>
        </w:rPr>
        <w:t>。</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5108F2">
        <w:rPr>
          <w:rFonts w:ascii="仿宋_GB2312" w:eastAsia="仿宋_GB2312" w:hAnsi="宋体"/>
          <w:b/>
          <w:bCs/>
          <w:sz w:val="28"/>
          <w:szCs w:val="28"/>
        </w:rPr>
        <w:t>：</w:t>
      </w:r>
      <w:r w:rsidR="003E371B" w:rsidRPr="00075058">
        <w:rPr>
          <w:rFonts w:ascii="仿宋_GB2312" w:eastAsia="仿宋_GB2312" w:hAnsi="宋体" w:hint="eastAsia"/>
          <w:bCs/>
          <w:sz w:val="28"/>
          <w:szCs w:val="28"/>
        </w:rPr>
        <w:t>将油缸换向传感器更换后，工作正常。</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1.传感器</w:t>
      </w:r>
      <w:r w:rsidR="003E371B" w:rsidRPr="00075058">
        <w:rPr>
          <w:rFonts w:ascii="仿宋_GB2312" w:eastAsia="仿宋_GB2312" w:hAnsi="宋体"/>
          <w:bCs/>
          <w:sz w:val="28"/>
          <w:szCs w:val="28"/>
        </w:rPr>
        <w:t>选用具有状态</w:t>
      </w:r>
      <w:r w:rsidR="003E371B" w:rsidRPr="00075058">
        <w:rPr>
          <w:rFonts w:ascii="仿宋_GB2312" w:eastAsia="仿宋_GB2312" w:hAnsi="宋体" w:hint="eastAsia"/>
          <w:bCs/>
          <w:sz w:val="28"/>
          <w:szCs w:val="28"/>
        </w:rPr>
        <w:t>指示、性能可靠的</w:t>
      </w:r>
      <w:r w:rsidR="003E371B" w:rsidRPr="00075058">
        <w:rPr>
          <w:rFonts w:ascii="仿宋_GB2312" w:eastAsia="仿宋_GB2312" w:hAnsi="宋体"/>
          <w:bCs/>
          <w:sz w:val="28"/>
          <w:szCs w:val="28"/>
        </w:rPr>
        <w:t>知名品牌产品</w:t>
      </w:r>
      <w:r w:rsidR="003E371B" w:rsidRPr="00075058">
        <w:rPr>
          <w:rFonts w:ascii="仿宋_GB2312" w:eastAsia="仿宋_GB2312" w:hAnsi="宋体" w:hint="eastAsia"/>
          <w:bCs/>
          <w:sz w:val="28"/>
          <w:szCs w:val="28"/>
        </w:rPr>
        <w:t>；2.运行请</w:t>
      </w:r>
      <w:r w:rsidR="003E371B" w:rsidRPr="00075058">
        <w:rPr>
          <w:rFonts w:ascii="仿宋_GB2312" w:eastAsia="仿宋_GB2312" w:hAnsi="宋体"/>
          <w:bCs/>
          <w:sz w:val="28"/>
          <w:szCs w:val="28"/>
        </w:rPr>
        <w:t>检查</w:t>
      </w:r>
      <w:r w:rsidR="003E371B" w:rsidRPr="00075058">
        <w:rPr>
          <w:rFonts w:ascii="仿宋_GB2312" w:eastAsia="仿宋_GB2312" w:hAnsi="宋体" w:hint="eastAsia"/>
          <w:bCs/>
          <w:sz w:val="28"/>
          <w:szCs w:val="28"/>
        </w:rPr>
        <w:t>各部件</w:t>
      </w:r>
      <w:r w:rsidR="003E371B" w:rsidRPr="00075058">
        <w:rPr>
          <w:rFonts w:ascii="仿宋_GB2312" w:eastAsia="仿宋_GB2312" w:hAnsi="宋体"/>
          <w:bCs/>
          <w:sz w:val="28"/>
          <w:szCs w:val="28"/>
        </w:rPr>
        <w:t>状态</w:t>
      </w:r>
      <w:r w:rsidR="003E371B" w:rsidRPr="00075058">
        <w:rPr>
          <w:rFonts w:ascii="仿宋_GB2312" w:eastAsia="仿宋_GB2312" w:hAnsi="宋体" w:hint="eastAsia"/>
          <w:bCs/>
          <w:sz w:val="28"/>
          <w:szCs w:val="28"/>
        </w:rPr>
        <w:t>是否</w:t>
      </w:r>
      <w:r w:rsidR="003E371B" w:rsidRPr="00075058">
        <w:rPr>
          <w:rFonts w:ascii="仿宋_GB2312" w:eastAsia="仿宋_GB2312" w:hAnsi="宋体"/>
          <w:bCs/>
          <w:sz w:val="28"/>
          <w:szCs w:val="28"/>
        </w:rPr>
        <w:t>正常</w:t>
      </w:r>
      <w:r w:rsidR="003E371B" w:rsidRPr="00075058">
        <w:rPr>
          <w:rFonts w:ascii="仿宋_GB2312" w:eastAsia="仿宋_GB2312" w:hAnsi="宋体" w:hint="eastAsia"/>
          <w:bCs/>
          <w:sz w:val="28"/>
          <w:szCs w:val="28"/>
        </w:rPr>
        <w:t>。</w:t>
      </w:r>
    </w:p>
    <w:p w:rsidR="003E371B" w:rsidRPr="00075058" w:rsidRDefault="00AA1891" w:rsidP="005108F2">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5.1.1.2</w:t>
      </w:r>
      <w:r w:rsidR="003E371B" w:rsidRPr="005108F2">
        <w:rPr>
          <w:rFonts w:ascii="仿宋_GB2312" w:eastAsia="仿宋_GB2312" w:hAnsi="宋体" w:hint="eastAsia"/>
          <w:b/>
          <w:bCs/>
          <w:sz w:val="28"/>
          <w:szCs w:val="28"/>
        </w:rPr>
        <w:t>故障二：</w:t>
      </w:r>
      <w:r w:rsidR="003E371B" w:rsidRPr="00075058">
        <w:rPr>
          <w:rFonts w:ascii="仿宋_GB2312" w:eastAsia="仿宋_GB2312" w:hAnsi="宋体" w:hint="eastAsia"/>
          <w:bCs/>
          <w:sz w:val="28"/>
          <w:szCs w:val="28"/>
        </w:rPr>
        <w:t>发射后大夹膜处出现火药气体泄漏</w:t>
      </w:r>
    </w:p>
    <w:p w:rsidR="003E371B" w:rsidRPr="00075058" w:rsidRDefault="003E371B" w:rsidP="005108F2">
      <w:pPr>
        <w:spacing w:line="360" w:lineRule="auto"/>
        <w:ind w:firstLineChars="200" w:firstLine="562"/>
        <w:rPr>
          <w:rFonts w:ascii="仿宋_GB2312" w:eastAsia="仿宋_GB2312" w:hAnsi="宋体"/>
          <w:bCs/>
          <w:sz w:val="28"/>
          <w:szCs w:val="28"/>
        </w:rPr>
      </w:pPr>
      <w:r w:rsidRPr="005108F2">
        <w:rPr>
          <w:rFonts w:ascii="仿宋_GB2312" w:eastAsia="仿宋_GB2312" w:hAnsi="宋体" w:hint="eastAsia"/>
          <w:b/>
          <w:bCs/>
          <w:sz w:val="28"/>
          <w:szCs w:val="28"/>
        </w:rPr>
        <w:lastRenderedPageBreak/>
        <w:t>时间：</w:t>
      </w:r>
      <w:r w:rsidRPr="00075058">
        <w:rPr>
          <w:rFonts w:ascii="仿宋_GB2312" w:eastAsia="仿宋_GB2312" w:hAnsi="宋体"/>
          <w:bCs/>
          <w:sz w:val="28"/>
          <w:szCs w:val="28"/>
        </w:rPr>
        <w:t>2016</w:t>
      </w:r>
      <w:r w:rsidRPr="00075058">
        <w:rPr>
          <w:rFonts w:ascii="仿宋_GB2312" w:eastAsia="仿宋_GB2312" w:hAnsi="宋体" w:hint="eastAsia"/>
          <w:bCs/>
          <w:sz w:val="28"/>
          <w:szCs w:val="28"/>
        </w:rPr>
        <w:t>年3月1日，</w:t>
      </w:r>
      <w:r w:rsidR="00AC76FD" w:rsidRPr="00AC76FD">
        <w:rPr>
          <w:rFonts w:ascii="仿宋_GB2312" w:eastAsia="仿宋_GB2312" w:hAnsi="宋体" w:hint="eastAsia"/>
          <w:b/>
          <w:bCs/>
          <w:sz w:val="28"/>
          <w:szCs w:val="28"/>
        </w:rPr>
        <w:t>故障发现人</w:t>
      </w:r>
      <w:r w:rsidRPr="00075058">
        <w:rPr>
          <w:rFonts w:ascii="仿宋_GB2312" w:eastAsia="仿宋_GB2312" w:hAnsi="宋体" w:hint="eastAsia"/>
          <w:bCs/>
          <w:sz w:val="28"/>
          <w:szCs w:val="28"/>
        </w:rPr>
        <w:t>：李文光</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试验后</w:t>
      </w:r>
      <w:r w:rsidR="003E371B" w:rsidRPr="00075058">
        <w:rPr>
          <w:rFonts w:ascii="仿宋_GB2312" w:eastAsia="仿宋_GB2312" w:hAnsi="宋体"/>
          <w:bCs/>
          <w:sz w:val="28"/>
          <w:szCs w:val="28"/>
        </w:rPr>
        <w:t>，大夹膜机构处火药气体泄漏</w:t>
      </w:r>
      <w:r w:rsidR="003E371B" w:rsidRPr="00075058">
        <w:rPr>
          <w:rFonts w:ascii="仿宋_GB2312" w:eastAsia="仿宋_GB2312" w:hAnsi="宋体" w:hint="eastAsia"/>
          <w:bCs/>
          <w:sz w:val="28"/>
          <w:szCs w:val="28"/>
        </w:rPr>
        <w:t>约1</w:t>
      </w:r>
      <w:r w:rsidR="003E371B" w:rsidRPr="00075058">
        <w:rPr>
          <w:rFonts w:ascii="仿宋_GB2312" w:eastAsia="仿宋_GB2312" w:hAnsi="宋体"/>
          <w:bCs/>
          <w:sz w:val="28"/>
          <w:szCs w:val="28"/>
        </w:rPr>
        <w:t>min</w:t>
      </w:r>
      <w:r w:rsidR="003E371B" w:rsidRPr="00075058">
        <w:rPr>
          <w:rFonts w:ascii="仿宋_GB2312" w:eastAsia="仿宋_GB2312" w:hAnsi="宋体" w:hint="eastAsia"/>
          <w:bCs/>
          <w:sz w:val="28"/>
          <w:szCs w:val="28"/>
        </w:rPr>
        <w:t>。</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5108F2">
        <w:rPr>
          <w:rFonts w:ascii="仿宋_GB2312" w:eastAsia="仿宋_GB2312" w:hAnsi="宋体"/>
          <w:b/>
          <w:bCs/>
          <w:sz w:val="28"/>
          <w:szCs w:val="28"/>
        </w:rPr>
        <w:t>：</w:t>
      </w:r>
      <w:r w:rsidR="003E371B" w:rsidRPr="00075058">
        <w:rPr>
          <w:rFonts w:ascii="仿宋_GB2312" w:eastAsia="仿宋_GB2312" w:hAnsi="宋体"/>
          <w:bCs/>
          <w:sz w:val="28"/>
          <w:szCs w:val="28"/>
        </w:rPr>
        <w:t>拆卸后，发现大</w:t>
      </w:r>
      <w:r w:rsidR="003E371B" w:rsidRPr="00075058">
        <w:rPr>
          <w:rFonts w:ascii="仿宋_GB2312" w:eastAsia="仿宋_GB2312" w:hAnsi="宋体" w:hint="eastAsia"/>
          <w:bCs/>
          <w:sz w:val="28"/>
          <w:szCs w:val="28"/>
        </w:rPr>
        <w:t>膜片</w:t>
      </w:r>
      <w:r w:rsidR="003E371B" w:rsidRPr="00075058">
        <w:rPr>
          <w:rFonts w:ascii="仿宋_GB2312" w:eastAsia="仿宋_GB2312" w:hAnsi="宋体"/>
          <w:bCs/>
          <w:sz w:val="28"/>
          <w:szCs w:val="28"/>
        </w:rPr>
        <w:t>处密封胶圈全部烧断</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密封钢圈未见异常。</w:t>
      </w:r>
      <w:r w:rsidR="003E371B" w:rsidRPr="00075058">
        <w:rPr>
          <w:rFonts w:ascii="仿宋_GB2312" w:eastAsia="仿宋_GB2312" w:hAnsi="宋体" w:hint="eastAsia"/>
          <w:bCs/>
          <w:sz w:val="28"/>
          <w:szCs w:val="28"/>
        </w:rPr>
        <w:t>经分析为夹膜力</w:t>
      </w:r>
      <w:r w:rsidR="003E371B" w:rsidRPr="00075058">
        <w:rPr>
          <w:rFonts w:ascii="仿宋_GB2312" w:eastAsia="仿宋_GB2312" w:hAnsi="宋体"/>
          <w:bCs/>
          <w:sz w:val="28"/>
          <w:szCs w:val="28"/>
        </w:rPr>
        <w:t>不够以及</w:t>
      </w:r>
      <w:r w:rsidR="003E371B" w:rsidRPr="00075058">
        <w:rPr>
          <w:rFonts w:ascii="仿宋_GB2312" w:eastAsia="仿宋_GB2312" w:hAnsi="宋体" w:hint="eastAsia"/>
          <w:bCs/>
          <w:sz w:val="28"/>
          <w:szCs w:val="28"/>
        </w:rPr>
        <w:t>高压</w:t>
      </w:r>
      <w:r w:rsidR="003E371B" w:rsidRPr="00075058">
        <w:rPr>
          <w:rFonts w:ascii="仿宋_GB2312" w:eastAsia="仿宋_GB2312" w:hAnsi="宋体"/>
          <w:bCs/>
          <w:sz w:val="28"/>
          <w:szCs w:val="28"/>
        </w:rPr>
        <w:t>密封</w:t>
      </w:r>
      <w:r w:rsidR="003E371B" w:rsidRPr="00075058">
        <w:rPr>
          <w:rFonts w:ascii="仿宋_GB2312" w:eastAsia="仿宋_GB2312" w:hAnsi="宋体" w:hint="eastAsia"/>
          <w:bCs/>
          <w:sz w:val="28"/>
          <w:szCs w:val="28"/>
        </w:rPr>
        <w:t>变形压缩量</w:t>
      </w:r>
      <w:r w:rsidR="003E371B" w:rsidRPr="00075058">
        <w:rPr>
          <w:rFonts w:ascii="仿宋_GB2312" w:eastAsia="仿宋_GB2312" w:hAnsi="宋体"/>
          <w:bCs/>
          <w:sz w:val="28"/>
          <w:szCs w:val="28"/>
        </w:rPr>
        <w:t>不合理</w:t>
      </w:r>
      <w:r w:rsidR="003E371B" w:rsidRPr="00075058">
        <w:rPr>
          <w:rFonts w:ascii="仿宋_GB2312" w:eastAsia="仿宋_GB2312" w:hAnsi="宋体" w:hint="eastAsia"/>
          <w:bCs/>
          <w:sz w:val="28"/>
          <w:szCs w:val="28"/>
        </w:rPr>
        <w:t>造成</w:t>
      </w:r>
      <w:r w:rsidR="003E371B" w:rsidRPr="00075058">
        <w:rPr>
          <w:rFonts w:ascii="仿宋_GB2312" w:eastAsia="仿宋_GB2312" w:hAnsi="宋体"/>
          <w:bCs/>
          <w:sz w:val="28"/>
          <w:szCs w:val="28"/>
        </w:rPr>
        <w:t>的密封失效。</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经</w:t>
      </w:r>
      <w:r w:rsidR="003E371B" w:rsidRPr="00075058">
        <w:rPr>
          <w:rFonts w:ascii="仿宋_GB2312" w:eastAsia="仿宋_GB2312" w:hAnsi="宋体"/>
          <w:bCs/>
          <w:sz w:val="28"/>
          <w:szCs w:val="28"/>
        </w:rPr>
        <w:t>过计算，</w:t>
      </w:r>
      <w:r w:rsidR="003E371B" w:rsidRPr="00075058">
        <w:rPr>
          <w:rFonts w:ascii="仿宋_GB2312" w:eastAsia="仿宋_GB2312" w:hAnsi="宋体" w:hint="eastAsia"/>
          <w:bCs/>
          <w:sz w:val="28"/>
          <w:szCs w:val="28"/>
        </w:rPr>
        <w:t>造成</w:t>
      </w:r>
      <w:r w:rsidR="003E371B" w:rsidRPr="00075058">
        <w:rPr>
          <w:rFonts w:ascii="仿宋_GB2312" w:eastAsia="仿宋_GB2312" w:hAnsi="宋体"/>
          <w:bCs/>
          <w:sz w:val="28"/>
          <w:szCs w:val="28"/>
        </w:rPr>
        <w:t>泄漏原因为大夹膜机构夹紧力不足造成</w:t>
      </w:r>
      <w:r w:rsidR="003E371B" w:rsidRPr="00075058">
        <w:rPr>
          <w:rFonts w:ascii="仿宋_GB2312" w:eastAsia="仿宋_GB2312" w:hAnsi="宋体" w:hint="eastAsia"/>
          <w:bCs/>
          <w:sz w:val="28"/>
          <w:szCs w:val="28"/>
        </w:rPr>
        <w:t>。由于</w:t>
      </w:r>
      <w:r w:rsidR="003E371B" w:rsidRPr="00075058">
        <w:rPr>
          <w:rFonts w:ascii="仿宋_GB2312" w:eastAsia="仿宋_GB2312" w:hAnsi="宋体"/>
          <w:bCs/>
          <w:sz w:val="28"/>
          <w:szCs w:val="28"/>
        </w:rPr>
        <w:t>此次为首次发射</w:t>
      </w:r>
      <w:r w:rsidR="003E371B" w:rsidRPr="00075058">
        <w:rPr>
          <w:rFonts w:ascii="仿宋_GB2312" w:eastAsia="仿宋_GB2312" w:hAnsi="宋体" w:hint="eastAsia"/>
          <w:bCs/>
          <w:sz w:val="28"/>
          <w:szCs w:val="28"/>
        </w:rPr>
        <w:t>12</w:t>
      </w:r>
      <w:r w:rsidR="003E371B" w:rsidRPr="00075058">
        <w:rPr>
          <w:rFonts w:ascii="仿宋_GB2312" w:eastAsia="仿宋_GB2312" w:hAnsi="宋体"/>
          <w:bCs/>
          <w:sz w:val="28"/>
          <w:szCs w:val="28"/>
        </w:rPr>
        <w:t>kg级模型，</w:t>
      </w:r>
      <w:r w:rsidR="003E371B" w:rsidRPr="00075058">
        <w:rPr>
          <w:rFonts w:ascii="仿宋_GB2312" w:eastAsia="仿宋_GB2312" w:hAnsi="宋体" w:hint="eastAsia"/>
          <w:bCs/>
          <w:sz w:val="28"/>
          <w:szCs w:val="28"/>
        </w:rPr>
        <w:t>装药量达93kg，试验</w:t>
      </w:r>
      <w:r w:rsidR="003E371B" w:rsidRPr="00075058">
        <w:rPr>
          <w:rFonts w:ascii="仿宋_GB2312" w:eastAsia="仿宋_GB2312" w:hAnsi="宋体"/>
          <w:bCs/>
          <w:sz w:val="28"/>
          <w:szCs w:val="28"/>
        </w:rPr>
        <w:t>方案阶段未</w:t>
      </w:r>
      <w:r w:rsidR="003E371B" w:rsidRPr="00075058">
        <w:rPr>
          <w:rFonts w:ascii="仿宋_GB2312" w:eastAsia="仿宋_GB2312" w:hAnsi="宋体" w:hint="eastAsia"/>
          <w:bCs/>
          <w:sz w:val="28"/>
          <w:szCs w:val="28"/>
        </w:rPr>
        <w:t>对</w:t>
      </w:r>
      <w:r w:rsidR="003E371B" w:rsidRPr="00075058">
        <w:rPr>
          <w:rFonts w:ascii="仿宋_GB2312" w:eastAsia="仿宋_GB2312" w:hAnsi="宋体"/>
          <w:bCs/>
          <w:sz w:val="28"/>
          <w:szCs w:val="28"/>
        </w:rPr>
        <w:t>夹膜</w:t>
      </w:r>
      <w:r w:rsidR="003E371B" w:rsidRPr="00075058">
        <w:rPr>
          <w:rFonts w:ascii="仿宋_GB2312" w:eastAsia="仿宋_GB2312" w:hAnsi="宋体" w:hint="eastAsia"/>
          <w:bCs/>
          <w:sz w:val="28"/>
          <w:szCs w:val="28"/>
        </w:rPr>
        <w:t>力</w:t>
      </w:r>
      <w:r w:rsidR="003E371B" w:rsidRPr="00075058">
        <w:rPr>
          <w:rFonts w:ascii="仿宋_GB2312" w:eastAsia="仿宋_GB2312" w:hAnsi="宋体"/>
          <w:bCs/>
          <w:sz w:val="28"/>
          <w:szCs w:val="28"/>
        </w:rPr>
        <w:t>进行仔细计算，夹膜压力选用了前期常用的</w:t>
      </w:r>
      <w:r w:rsidR="003E371B" w:rsidRPr="00075058">
        <w:rPr>
          <w:rFonts w:ascii="仿宋_GB2312" w:eastAsia="仿宋_GB2312" w:hAnsi="宋体" w:hint="eastAsia"/>
          <w:bCs/>
          <w:sz w:val="28"/>
          <w:szCs w:val="28"/>
        </w:rPr>
        <w:t>35</w:t>
      </w:r>
      <w:r w:rsidR="003E371B" w:rsidRPr="00075058">
        <w:rPr>
          <w:rFonts w:ascii="仿宋_GB2312" w:eastAsia="仿宋_GB2312" w:hAnsi="宋体"/>
          <w:bCs/>
          <w:sz w:val="28"/>
          <w:szCs w:val="28"/>
        </w:rPr>
        <w:t>MPa压力，造成密封钢圈变形不足，</w:t>
      </w:r>
      <w:r w:rsidR="003E371B" w:rsidRPr="00075058">
        <w:rPr>
          <w:rFonts w:ascii="仿宋_GB2312" w:eastAsia="仿宋_GB2312" w:hAnsi="宋体" w:hint="eastAsia"/>
          <w:bCs/>
          <w:sz w:val="28"/>
          <w:szCs w:val="28"/>
        </w:rPr>
        <w:t>由于</w:t>
      </w:r>
      <w:r w:rsidR="003E371B" w:rsidRPr="00075058">
        <w:rPr>
          <w:rFonts w:ascii="仿宋_GB2312" w:eastAsia="仿宋_GB2312" w:hAnsi="宋体"/>
          <w:bCs/>
          <w:sz w:val="28"/>
          <w:szCs w:val="28"/>
        </w:rPr>
        <w:t>火药量增大，</w:t>
      </w:r>
      <w:r w:rsidR="003E371B" w:rsidRPr="00075058">
        <w:rPr>
          <w:rFonts w:ascii="仿宋_GB2312" w:eastAsia="仿宋_GB2312" w:hAnsi="宋体" w:hint="eastAsia"/>
          <w:bCs/>
          <w:sz w:val="28"/>
          <w:szCs w:val="28"/>
        </w:rPr>
        <w:t>火药</w:t>
      </w:r>
      <w:r w:rsidR="003E371B" w:rsidRPr="00075058">
        <w:rPr>
          <w:rFonts w:ascii="仿宋_GB2312" w:eastAsia="仿宋_GB2312" w:hAnsi="宋体"/>
          <w:bCs/>
          <w:sz w:val="28"/>
          <w:szCs w:val="28"/>
        </w:rPr>
        <w:t>燃烧压力增大</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造成密封失效，出现泄漏。</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b/>
          <w:bCs/>
          <w:sz w:val="28"/>
          <w:szCs w:val="28"/>
        </w:rPr>
        <w:t>解决措施</w:t>
      </w:r>
      <w:r w:rsidR="003E371B" w:rsidRPr="005108F2">
        <w:rPr>
          <w:rFonts w:ascii="仿宋_GB2312" w:eastAsia="仿宋_GB2312" w:hAnsi="宋体"/>
          <w:b/>
          <w:bCs/>
          <w:sz w:val="28"/>
          <w:szCs w:val="28"/>
        </w:rPr>
        <w:t>：</w:t>
      </w:r>
      <w:r w:rsidR="003E371B" w:rsidRPr="00075058">
        <w:rPr>
          <w:rFonts w:ascii="仿宋_GB2312" w:eastAsia="仿宋_GB2312" w:hAnsi="宋体" w:hint="eastAsia"/>
          <w:bCs/>
          <w:sz w:val="28"/>
          <w:szCs w:val="28"/>
        </w:rPr>
        <w:t>根据</w:t>
      </w:r>
      <w:r w:rsidR="003E371B" w:rsidRPr="00075058">
        <w:rPr>
          <w:rFonts w:ascii="仿宋_GB2312" w:eastAsia="仿宋_GB2312" w:hAnsi="宋体"/>
          <w:bCs/>
          <w:sz w:val="28"/>
          <w:szCs w:val="28"/>
        </w:rPr>
        <w:t>内弹道数据结果，计算夹膜力及密封钢圈变形量，</w:t>
      </w:r>
      <w:r w:rsidR="003E371B" w:rsidRPr="00075058">
        <w:rPr>
          <w:rFonts w:ascii="仿宋_GB2312" w:eastAsia="仿宋_GB2312" w:hAnsi="宋体" w:hint="eastAsia"/>
          <w:bCs/>
          <w:sz w:val="28"/>
          <w:szCs w:val="28"/>
        </w:rPr>
        <w:t>更换合适</w:t>
      </w:r>
      <w:r w:rsidR="003E371B" w:rsidRPr="00075058">
        <w:rPr>
          <w:rFonts w:ascii="仿宋_GB2312" w:eastAsia="仿宋_GB2312" w:hAnsi="宋体"/>
          <w:bCs/>
          <w:sz w:val="28"/>
          <w:szCs w:val="28"/>
        </w:rPr>
        <w:t>的密封钢圈。</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试验参数</w:t>
      </w:r>
      <w:r w:rsidR="003E371B" w:rsidRPr="00075058">
        <w:rPr>
          <w:rFonts w:ascii="仿宋_GB2312" w:eastAsia="仿宋_GB2312" w:hAnsi="宋体"/>
          <w:bCs/>
          <w:sz w:val="28"/>
          <w:szCs w:val="28"/>
        </w:rPr>
        <w:t>发生</w:t>
      </w:r>
      <w:r w:rsidR="003E371B" w:rsidRPr="00075058">
        <w:rPr>
          <w:rFonts w:ascii="仿宋_GB2312" w:eastAsia="仿宋_GB2312" w:hAnsi="宋体" w:hint="eastAsia"/>
          <w:bCs/>
          <w:sz w:val="28"/>
          <w:szCs w:val="28"/>
        </w:rPr>
        <w:t>改变</w:t>
      </w:r>
      <w:r w:rsidR="003E371B" w:rsidRPr="00075058">
        <w:rPr>
          <w:rFonts w:ascii="仿宋_GB2312" w:eastAsia="仿宋_GB2312" w:hAnsi="宋体"/>
          <w:bCs/>
          <w:sz w:val="28"/>
          <w:szCs w:val="28"/>
        </w:rPr>
        <w:t>时，需要对整个设备进行评估计算</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尤其对于新设备，在开展一项全新指标参数调试</w:t>
      </w:r>
      <w:r w:rsidR="003E371B" w:rsidRPr="00075058">
        <w:rPr>
          <w:rFonts w:ascii="仿宋_GB2312" w:eastAsia="仿宋_GB2312" w:hAnsi="宋体" w:hint="eastAsia"/>
          <w:bCs/>
          <w:sz w:val="28"/>
          <w:szCs w:val="28"/>
        </w:rPr>
        <w:t>时</w:t>
      </w:r>
      <w:r w:rsidR="003E371B" w:rsidRPr="00075058">
        <w:rPr>
          <w:rFonts w:ascii="仿宋_GB2312" w:eastAsia="仿宋_GB2312" w:hAnsi="宋体"/>
          <w:bCs/>
          <w:sz w:val="28"/>
          <w:szCs w:val="28"/>
        </w:rPr>
        <w:t>，</w:t>
      </w:r>
      <w:r w:rsidR="003E371B" w:rsidRPr="00075058">
        <w:rPr>
          <w:rFonts w:ascii="仿宋_GB2312" w:eastAsia="仿宋_GB2312" w:hAnsi="宋体" w:hint="eastAsia"/>
          <w:bCs/>
          <w:sz w:val="28"/>
          <w:szCs w:val="28"/>
        </w:rPr>
        <w:t>需要</w:t>
      </w:r>
      <w:r w:rsidR="003E371B" w:rsidRPr="00075058">
        <w:rPr>
          <w:rFonts w:ascii="仿宋_GB2312" w:eastAsia="仿宋_GB2312" w:hAnsi="宋体"/>
          <w:bCs/>
          <w:sz w:val="28"/>
          <w:szCs w:val="28"/>
        </w:rPr>
        <w:t>对</w:t>
      </w:r>
      <w:r w:rsidR="003E371B" w:rsidRPr="00075058">
        <w:rPr>
          <w:rFonts w:ascii="仿宋_GB2312" w:eastAsia="仿宋_GB2312" w:hAnsi="宋体" w:hint="eastAsia"/>
          <w:bCs/>
          <w:sz w:val="28"/>
          <w:szCs w:val="28"/>
        </w:rPr>
        <w:t>各个</w:t>
      </w:r>
      <w:r w:rsidR="003E371B" w:rsidRPr="00075058">
        <w:rPr>
          <w:rFonts w:ascii="仿宋_GB2312" w:eastAsia="仿宋_GB2312" w:hAnsi="宋体"/>
          <w:bCs/>
          <w:sz w:val="28"/>
          <w:szCs w:val="28"/>
        </w:rPr>
        <w:t>关键环节进行评估。</w:t>
      </w:r>
    </w:p>
    <w:p w:rsidR="003E371B" w:rsidRPr="00075058" w:rsidRDefault="00AA1891" w:rsidP="005108F2">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5.1.1.3</w:t>
      </w:r>
      <w:r w:rsidR="003E371B" w:rsidRPr="005108F2">
        <w:rPr>
          <w:rFonts w:ascii="仿宋_GB2312" w:eastAsia="仿宋_GB2312" w:hAnsi="宋体" w:hint="eastAsia"/>
          <w:b/>
          <w:bCs/>
          <w:sz w:val="28"/>
          <w:szCs w:val="28"/>
        </w:rPr>
        <w:t>故障三：</w:t>
      </w:r>
      <w:r w:rsidR="003E371B" w:rsidRPr="00075058">
        <w:rPr>
          <w:rFonts w:ascii="仿宋_GB2312" w:eastAsia="仿宋_GB2312" w:hAnsi="宋体" w:hint="eastAsia"/>
          <w:bCs/>
          <w:sz w:val="28"/>
          <w:szCs w:val="28"/>
        </w:rPr>
        <w:t>发射后压缩管和高压段连接螺母无法打开</w:t>
      </w:r>
    </w:p>
    <w:p w:rsidR="003E371B" w:rsidRPr="00075058" w:rsidRDefault="003E371B" w:rsidP="005108F2">
      <w:pPr>
        <w:spacing w:line="360" w:lineRule="auto"/>
        <w:ind w:firstLineChars="200" w:firstLine="562"/>
        <w:rPr>
          <w:rFonts w:ascii="仿宋_GB2312" w:eastAsia="仿宋_GB2312" w:hAnsi="宋体"/>
          <w:bCs/>
          <w:sz w:val="28"/>
          <w:szCs w:val="28"/>
        </w:rPr>
      </w:pPr>
      <w:r w:rsidRPr="005108F2">
        <w:rPr>
          <w:rFonts w:ascii="仿宋_GB2312" w:eastAsia="仿宋_GB2312" w:hAnsi="宋体" w:hint="eastAsia"/>
          <w:b/>
          <w:bCs/>
          <w:sz w:val="28"/>
          <w:szCs w:val="28"/>
        </w:rPr>
        <w:t>时间：</w:t>
      </w:r>
      <w:r w:rsidRPr="00075058">
        <w:rPr>
          <w:rFonts w:ascii="仿宋_GB2312" w:eastAsia="仿宋_GB2312" w:hAnsi="宋体"/>
          <w:bCs/>
          <w:sz w:val="28"/>
          <w:szCs w:val="28"/>
        </w:rPr>
        <w:t>2016</w:t>
      </w:r>
      <w:r w:rsidRPr="00075058">
        <w:rPr>
          <w:rFonts w:ascii="仿宋_GB2312" w:eastAsia="仿宋_GB2312" w:hAnsi="宋体" w:hint="eastAsia"/>
          <w:bCs/>
          <w:sz w:val="28"/>
          <w:szCs w:val="28"/>
        </w:rPr>
        <w:t>年3月1日，</w:t>
      </w:r>
      <w:r w:rsidR="00AC76FD" w:rsidRPr="00AC76FD">
        <w:rPr>
          <w:rFonts w:ascii="仿宋_GB2312" w:eastAsia="仿宋_GB2312" w:hAnsi="宋体" w:hint="eastAsia"/>
          <w:b/>
          <w:bCs/>
          <w:sz w:val="28"/>
          <w:szCs w:val="28"/>
        </w:rPr>
        <w:t>故障发现人</w:t>
      </w:r>
      <w:r w:rsidRPr="00075058">
        <w:rPr>
          <w:rFonts w:ascii="仿宋_GB2312" w:eastAsia="仿宋_GB2312" w:hAnsi="宋体" w:hint="eastAsia"/>
          <w:bCs/>
          <w:sz w:val="28"/>
          <w:szCs w:val="28"/>
        </w:rPr>
        <w:t>：李文光</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试验后</w:t>
      </w:r>
      <w:r w:rsidR="003E371B" w:rsidRPr="00075058">
        <w:rPr>
          <w:rFonts w:ascii="仿宋_GB2312" w:eastAsia="仿宋_GB2312" w:hAnsi="宋体"/>
          <w:bCs/>
          <w:sz w:val="28"/>
          <w:szCs w:val="28"/>
        </w:rPr>
        <w:t>，</w:t>
      </w:r>
      <w:r w:rsidR="003E371B" w:rsidRPr="00075058">
        <w:rPr>
          <w:rFonts w:ascii="仿宋_GB2312" w:eastAsia="仿宋_GB2312" w:hAnsi="宋体" w:hint="eastAsia"/>
          <w:bCs/>
          <w:sz w:val="28"/>
          <w:szCs w:val="28"/>
        </w:rPr>
        <w:t>压缩管</w:t>
      </w:r>
      <w:r w:rsidR="003E371B" w:rsidRPr="00075058">
        <w:rPr>
          <w:rFonts w:ascii="仿宋_GB2312" w:eastAsia="仿宋_GB2312" w:hAnsi="宋体"/>
          <w:bCs/>
          <w:sz w:val="28"/>
          <w:szCs w:val="28"/>
        </w:rPr>
        <w:t>和高压段连接机构加压至</w:t>
      </w:r>
      <w:r w:rsidR="003E371B" w:rsidRPr="00075058">
        <w:rPr>
          <w:rFonts w:ascii="仿宋_GB2312" w:eastAsia="仿宋_GB2312" w:hAnsi="宋体" w:hint="eastAsia"/>
          <w:bCs/>
          <w:sz w:val="28"/>
          <w:szCs w:val="28"/>
        </w:rPr>
        <w:t>20</w:t>
      </w:r>
      <w:r w:rsidR="003E371B" w:rsidRPr="00075058">
        <w:rPr>
          <w:rFonts w:ascii="仿宋_GB2312" w:eastAsia="仿宋_GB2312" w:hAnsi="宋体"/>
          <w:bCs/>
          <w:sz w:val="28"/>
          <w:szCs w:val="28"/>
        </w:rPr>
        <w:t>MPa后仍然无法打开。</w:t>
      </w:r>
      <w:r w:rsidR="003E371B" w:rsidRPr="00075058">
        <w:rPr>
          <w:rFonts w:ascii="仿宋_GB2312" w:eastAsia="仿宋_GB2312" w:hAnsi="宋体" w:hint="eastAsia"/>
          <w:bCs/>
          <w:sz w:val="28"/>
          <w:szCs w:val="28"/>
        </w:rPr>
        <w:t>最终</w:t>
      </w:r>
      <w:r w:rsidR="003E371B" w:rsidRPr="00075058">
        <w:rPr>
          <w:rFonts w:ascii="仿宋_GB2312" w:eastAsia="仿宋_GB2312" w:hAnsi="宋体"/>
          <w:bCs/>
          <w:sz w:val="28"/>
          <w:szCs w:val="28"/>
        </w:rPr>
        <w:t>采用千斤顶（</w:t>
      </w:r>
      <w:r w:rsidR="003E371B" w:rsidRPr="00075058">
        <w:rPr>
          <w:rFonts w:ascii="仿宋_GB2312" w:eastAsia="仿宋_GB2312" w:hAnsi="宋体" w:hint="eastAsia"/>
          <w:bCs/>
          <w:sz w:val="28"/>
          <w:szCs w:val="28"/>
        </w:rPr>
        <w:t>32</w:t>
      </w:r>
      <w:r w:rsidR="003E371B" w:rsidRPr="00075058">
        <w:rPr>
          <w:rFonts w:ascii="仿宋_GB2312" w:eastAsia="仿宋_GB2312" w:hAnsi="宋体"/>
          <w:bCs/>
          <w:sz w:val="28"/>
          <w:szCs w:val="28"/>
        </w:rPr>
        <w:t>t）</w:t>
      </w:r>
      <w:r w:rsidR="003E371B" w:rsidRPr="00075058">
        <w:rPr>
          <w:rFonts w:ascii="仿宋_GB2312" w:eastAsia="仿宋_GB2312" w:hAnsi="宋体" w:hint="eastAsia"/>
          <w:bCs/>
          <w:sz w:val="28"/>
          <w:szCs w:val="28"/>
        </w:rPr>
        <w:t>和连接</w:t>
      </w:r>
      <w:r w:rsidR="003E371B" w:rsidRPr="00075058">
        <w:rPr>
          <w:rFonts w:ascii="仿宋_GB2312" w:eastAsia="仿宋_GB2312" w:hAnsi="宋体"/>
          <w:bCs/>
          <w:sz w:val="28"/>
          <w:szCs w:val="28"/>
        </w:rPr>
        <w:t>机构共同作用方式，将螺母旋松。</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5108F2">
        <w:rPr>
          <w:rFonts w:ascii="仿宋_GB2312" w:eastAsia="仿宋_GB2312" w:hAnsi="宋体" w:hint="eastAsia"/>
          <w:b/>
          <w:bCs/>
          <w:sz w:val="28"/>
          <w:szCs w:val="28"/>
        </w:rPr>
        <w:t>：</w:t>
      </w:r>
      <w:r w:rsidR="003E371B" w:rsidRPr="00075058">
        <w:rPr>
          <w:rFonts w:ascii="仿宋_GB2312" w:eastAsia="仿宋_GB2312" w:hAnsi="宋体"/>
          <w:bCs/>
          <w:sz w:val="28"/>
          <w:szCs w:val="28"/>
        </w:rPr>
        <w:t>采用千斤顶（</w:t>
      </w:r>
      <w:r w:rsidR="003E371B" w:rsidRPr="00075058">
        <w:rPr>
          <w:rFonts w:ascii="仿宋_GB2312" w:eastAsia="仿宋_GB2312" w:hAnsi="宋体" w:hint="eastAsia"/>
          <w:bCs/>
          <w:sz w:val="28"/>
          <w:szCs w:val="28"/>
        </w:rPr>
        <w:t>32</w:t>
      </w:r>
      <w:r w:rsidR="003E371B" w:rsidRPr="00075058">
        <w:rPr>
          <w:rFonts w:ascii="仿宋_GB2312" w:eastAsia="仿宋_GB2312" w:hAnsi="宋体"/>
          <w:bCs/>
          <w:sz w:val="28"/>
          <w:szCs w:val="28"/>
        </w:rPr>
        <w:t>t）</w:t>
      </w:r>
      <w:r w:rsidR="003E371B" w:rsidRPr="00075058">
        <w:rPr>
          <w:rFonts w:ascii="仿宋_GB2312" w:eastAsia="仿宋_GB2312" w:hAnsi="宋体" w:hint="eastAsia"/>
          <w:bCs/>
          <w:sz w:val="28"/>
          <w:szCs w:val="28"/>
        </w:rPr>
        <w:t>和连接</w:t>
      </w:r>
      <w:r w:rsidR="003E371B" w:rsidRPr="00075058">
        <w:rPr>
          <w:rFonts w:ascii="仿宋_GB2312" w:eastAsia="仿宋_GB2312" w:hAnsi="宋体"/>
          <w:bCs/>
          <w:sz w:val="28"/>
          <w:szCs w:val="28"/>
        </w:rPr>
        <w:t>机构共同作用方式将螺母旋松</w:t>
      </w:r>
      <w:r w:rsidR="003E371B" w:rsidRPr="00075058">
        <w:rPr>
          <w:rFonts w:ascii="仿宋_GB2312" w:eastAsia="仿宋_GB2312" w:hAnsi="宋体" w:hint="eastAsia"/>
          <w:bCs/>
          <w:sz w:val="28"/>
          <w:szCs w:val="28"/>
        </w:rPr>
        <w:t>，检查密封件密封情况。</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经过检查</w:t>
      </w:r>
      <w:r w:rsidR="003E371B" w:rsidRPr="00075058">
        <w:rPr>
          <w:rFonts w:ascii="仿宋_GB2312" w:eastAsia="仿宋_GB2312" w:hAnsi="宋体"/>
          <w:bCs/>
          <w:sz w:val="28"/>
          <w:szCs w:val="28"/>
        </w:rPr>
        <w:t>发现，主要是B型环</w:t>
      </w:r>
      <w:r w:rsidR="003E371B" w:rsidRPr="00075058">
        <w:rPr>
          <w:rFonts w:ascii="仿宋_GB2312" w:eastAsia="仿宋_GB2312" w:hAnsi="宋体" w:hint="eastAsia"/>
          <w:bCs/>
          <w:sz w:val="28"/>
          <w:szCs w:val="28"/>
        </w:rPr>
        <w:t>多次使用</w:t>
      </w:r>
      <w:r w:rsidR="003E371B" w:rsidRPr="00075058">
        <w:rPr>
          <w:rFonts w:ascii="仿宋_GB2312" w:eastAsia="仿宋_GB2312" w:hAnsi="宋体"/>
          <w:bCs/>
          <w:sz w:val="28"/>
          <w:szCs w:val="28"/>
        </w:rPr>
        <w:t>后，造成密封不严</w:t>
      </w:r>
      <w:r w:rsidR="003E371B" w:rsidRPr="00075058">
        <w:rPr>
          <w:rFonts w:ascii="仿宋_GB2312" w:eastAsia="仿宋_GB2312" w:hAnsi="宋体" w:hint="eastAsia"/>
          <w:bCs/>
          <w:sz w:val="28"/>
          <w:szCs w:val="28"/>
        </w:rPr>
        <w:t>，造成</w:t>
      </w:r>
      <w:r w:rsidR="003E371B" w:rsidRPr="00075058">
        <w:rPr>
          <w:rFonts w:ascii="仿宋_GB2312" w:eastAsia="仿宋_GB2312" w:hAnsi="宋体"/>
          <w:bCs/>
          <w:sz w:val="28"/>
          <w:szCs w:val="28"/>
        </w:rPr>
        <w:t>螺母在高压气体作用下</w:t>
      </w:r>
      <w:r w:rsidR="003E371B" w:rsidRPr="00075058">
        <w:rPr>
          <w:rFonts w:ascii="仿宋_GB2312" w:eastAsia="仿宋_GB2312" w:hAnsi="宋体" w:hint="eastAsia"/>
          <w:bCs/>
          <w:sz w:val="28"/>
          <w:szCs w:val="28"/>
        </w:rPr>
        <w:t>螺纹</w:t>
      </w:r>
      <w:r w:rsidR="003E371B" w:rsidRPr="00075058">
        <w:rPr>
          <w:rFonts w:ascii="仿宋_GB2312" w:eastAsia="仿宋_GB2312" w:hAnsi="宋体"/>
          <w:bCs/>
          <w:sz w:val="28"/>
          <w:szCs w:val="28"/>
        </w:rPr>
        <w:t>变形，导致旋紧力增大，</w:t>
      </w:r>
      <w:r w:rsidR="003E371B" w:rsidRPr="00075058">
        <w:rPr>
          <w:rFonts w:ascii="仿宋_GB2312" w:eastAsia="仿宋_GB2312" w:hAnsi="宋体" w:hint="eastAsia"/>
          <w:bCs/>
          <w:sz w:val="28"/>
          <w:szCs w:val="28"/>
        </w:rPr>
        <w:t>液压系统自身</w:t>
      </w:r>
      <w:r w:rsidR="003E371B" w:rsidRPr="00075058">
        <w:rPr>
          <w:rFonts w:ascii="仿宋_GB2312" w:eastAsia="仿宋_GB2312" w:hAnsi="宋体"/>
          <w:bCs/>
          <w:sz w:val="28"/>
          <w:szCs w:val="28"/>
        </w:rPr>
        <w:t>提供扭矩不足，</w:t>
      </w:r>
      <w:r w:rsidR="003E371B" w:rsidRPr="00075058">
        <w:rPr>
          <w:rFonts w:ascii="仿宋_GB2312" w:eastAsia="仿宋_GB2312" w:hAnsi="宋体" w:hint="eastAsia"/>
          <w:bCs/>
          <w:sz w:val="28"/>
          <w:szCs w:val="28"/>
        </w:rPr>
        <w:t>造成</w:t>
      </w:r>
      <w:r w:rsidR="003E371B" w:rsidRPr="00075058">
        <w:rPr>
          <w:rFonts w:ascii="仿宋_GB2312" w:eastAsia="仿宋_GB2312" w:hAnsi="宋体"/>
          <w:bCs/>
          <w:sz w:val="28"/>
          <w:szCs w:val="28"/>
        </w:rPr>
        <w:t>螺母无法旋开。</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更换新</w:t>
      </w:r>
      <w:r w:rsidR="003E371B" w:rsidRPr="00075058">
        <w:rPr>
          <w:rFonts w:ascii="仿宋_GB2312" w:eastAsia="仿宋_GB2312" w:hAnsi="宋体"/>
          <w:bCs/>
          <w:sz w:val="28"/>
          <w:szCs w:val="28"/>
        </w:rPr>
        <w:t>的B型环</w:t>
      </w:r>
      <w:r w:rsidR="003E371B" w:rsidRPr="00075058">
        <w:rPr>
          <w:rFonts w:ascii="仿宋_GB2312" w:eastAsia="仿宋_GB2312" w:hAnsi="宋体" w:hint="eastAsia"/>
          <w:bCs/>
          <w:sz w:val="28"/>
          <w:szCs w:val="28"/>
        </w:rPr>
        <w:t>。</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试验前</w:t>
      </w:r>
      <w:r w:rsidR="003E371B" w:rsidRPr="00075058">
        <w:rPr>
          <w:rFonts w:ascii="仿宋_GB2312" w:eastAsia="仿宋_GB2312" w:hAnsi="宋体"/>
          <w:bCs/>
          <w:sz w:val="28"/>
          <w:szCs w:val="28"/>
        </w:rPr>
        <w:t>检查B型环与管体配合情况，</w:t>
      </w:r>
      <w:r w:rsidR="003E371B" w:rsidRPr="00075058">
        <w:rPr>
          <w:rFonts w:ascii="仿宋_GB2312" w:eastAsia="仿宋_GB2312" w:hAnsi="宋体" w:hint="eastAsia"/>
          <w:bCs/>
          <w:sz w:val="28"/>
          <w:szCs w:val="28"/>
        </w:rPr>
        <w:t>发现</w:t>
      </w:r>
      <w:r w:rsidR="003E371B" w:rsidRPr="00075058">
        <w:rPr>
          <w:rFonts w:ascii="仿宋_GB2312" w:eastAsia="仿宋_GB2312" w:hAnsi="宋体"/>
          <w:bCs/>
          <w:sz w:val="28"/>
          <w:szCs w:val="28"/>
        </w:rPr>
        <w:t>B型环与管体配合过松时应立即更换新的B型环</w:t>
      </w:r>
      <w:r w:rsidR="003E371B" w:rsidRPr="00075058">
        <w:rPr>
          <w:rFonts w:ascii="仿宋_GB2312" w:eastAsia="仿宋_GB2312" w:hAnsi="宋体" w:hint="eastAsia"/>
          <w:bCs/>
          <w:sz w:val="28"/>
          <w:szCs w:val="28"/>
        </w:rPr>
        <w:t>；</w:t>
      </w:r>
      <w:r w:rsidR="003E371B" w:rsidRPr="00075058">
        <w:rPr>
          <w:rFonts w:ascii="仿宋_GB2312" w:eastAsia="仿宋_GB2312" w:hAnsi="宋体"/>
          <w:bCs/>
          <w:sz w:val="28"/>
          <w:szCs w:val="28"/>
        </w:rPr>
        <w:t>高参数发射时，每次都必须更换</w:t>
      </w:r>
      <w:r w:rsidR="003E371B" w:rsidRPr="00075058">
        <w:rPr>
          <w:rFonts w:ascii="仿宋_GB2312" w:eastAsia="仿宋_GB2312" w:hAnsi="宋体" w:hint="eastAsia"/>
          <w:bCs/>
          <w:sz w:val="28"/>
          <w:szCs w:val="28"/>
        </w:rPr>
        <w:t>新</w:t>
      </w:r>
      <w:r w:rsidR="003E371B" w:rsidRPr="00075058">
        <w:rPr>
          <w:rFonts w:ascii="仿宋_GB2312" w:eastAsia="仿宋_GB2312" w:hAnsi="宋体"/>
          <w:bCs/>
          <w:sz w:val="28"/>
          <w:szCs w:val="28"/>
        </w:rPr>
        <w:t>的B型环。</w:t>
      </w:r>
    </w:p>
    <w:p w:rsidR="003E371B" w:rsidRPr="00075058" w:rsidRDefault="00AA1891" w:rsidP="005108F2">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5.1.1.4</w:t>
      </w:r>
      <w:r w:rsidR="003E371B" w:rsidRPr="005108F2">
        <w:rPr>
          <w:rFonts w:ascii="仿宋_GB2312" w:eastAsia="仿宋_GB2312" w:hAnsi="宋体" w:hint="eastAsia"/>
          <w:b/>
          <w:bCs/>
          <w:sz w:val="28"/>
          <w:szCs w:val="28"/>
        </w:rPr>
        <w:t>故障四：</w:t>
      </w:r>
      <w:r w:rsidR="003E371B" w:rsidRPr="00075058">
        <w:rPr>
          <w:rFonts w:ascii="仿宋_GB2312" w:eastAsia="仿宋_GB2312" w:hAnsi="宋体" w:hint="eastAsia"/>
          <w:bCs/>
          <w:sz w:val="28"/>
          <w:szCs w:val="28"/>
        </w:rPr>
        <w:t>小膜片未破膜</w:t>
      </w:r>
    </w:p>
    <w:p w:rsidR="003E371B" w:rsidRPr="00075058" w:rsidRDefault="003E371B" w:rsidP="005108F2">
      <w:pPr>
        <w:spacing w:line="360" w:lineRule="auto"/>
        <w:ind w:firstLineChars="200" w:firstLine="562"/>
        <w:rPr>
          <w:rFonts w:ascii="仿宋_GB2312" w:eastAsia="仿宋_GB2312" w:hAnsi="宋体"/>
          <w:bCs/>
          <w:sz w:val="28"/>
          <w:szCs w:val="28"/>
        </w:rPr>
      </w:pPr>
      <w:r w:rsidRPr="005108F2">
        <w:rPr>
          <w:rFonts w:ascii="仿宋_GB2312" w:eastAsia="仿宋_GB2312" w:hAnsi="宋体" w:hint="eastAsia"/>
          <w:b/>
          <w:bCs/>
          <w:sz w:val="28"/>
          <w:szCs w:val="28"/>
        </w:rPr>
        <w:t>时间：</w:t>
      </w:r>
      <w:r w:rsidRPr="00075058">
        <w:rPr>
          <w:rFonts w:ascii="仿宋_GB2312" w:eastAsia="仿宋_GB2312" w:hAnsi="宋体"/>
          <w:bCs/>
          <w:sz w:val="28"/>
          <w:szCs w:val="28"/>
        </w:rPr>
        <w:t>2016</w:t>
      </w:r>
      <w:r w:rsidRPr="00075058">
        <w:rPr>
          <w:rFonts w:ascii="仿宋_GB2312" w:eastAsia="仿宋_GB2312" w:hAnsi="宋体" w:hint="eastAsia"/>
          <w:bCs/>
          <w:sz w:val="28"/>
          <w:szCs w:val="28"/>
        </w:rPr>
        <w:t>年5月19日，</w:t>
      </w:r>
      <w:r w:rsidR="00AC76FD" w:rsidRPr="00AC76FD">
        <w:rPr>
          <w:rFonts w:ascii="仿宋_GB2312" w:eastAsia="仿宋_GB2312" w:hAnsi="宋体" w:hint="eastAsia"/>
          <w:b/>
          <w:bCs/>
          <w:sz w:val="28"/>
          <w:szCs w:val="28"/>
        </w:rPr>
        <w:t>故障发现人</w:t>
      </w:r>
      <w:r w:rsidRPr="00075058">
        <w:rPr>
          <w:rFonts w:ascii="仿宋_GB2312" w:eastAsia="仿宋_GB2312" w:hAnsi="宋体" w:hint="eastAsia"/>
          <w:bCs/>
          <w:sz w:val="28"/>
          <w:szCs w:val="28"/>
        </w:rPr>
        <w:t>：李文光</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5108F2">
        <w:rPr>
          <w:rFonts w:ascii="仿宋_GB2312" w:eastAsia="仿宋_GB2312" w:hAnsi="宋体" w:hint="eastAsia"/>
          <w:b/>
          <w:bCs/>
          <w:sz w:val="28"/>
          <w:szCs w:val="28"/>
        </w:rPr>
        <w:t>：</w:t>
      </w:r>
      <w:r w:rsidR="003E371B" w:rsidRPr="00075058">
        <w:rPr>
          <w:rFonts w:ascii="仿宋_GB2312" w:eastAsia="仿宋_GB2312" w:hAnsi="宋体"/>
          <w:bCs/>
          <w:sz w:val="28"/>
          <w:szCs w:val="28"/>
        </w:rPr>
        <w:t>120mm发射器试验中，点火成功，大膜片破膜，但小膜片未破膜，模型未发射出去。</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拆炮检查大小膜片破膜情况和活塞情况。</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装炮过程中</w:t>
      </w:r>
      <w:r w:rsidR="003E371B" w:rsidRPr="00075058">
        <w:rPr>
          <w:rFonts w:ascii="仿宋_GB2312" w:eastAsia="仿宋_GB2312" w:hAnsi="宋体"/>
          <w:bCs/>
          <w:sz w:val="28"/>
          <w:szCs w:val="28"/>
        </w:rPr>
        <w:t>，大膜片未</w:t>
      </w:r>
      <w:r w:rsidR="003E371B" w:rsidRPr="00075058">
        <w:rPr>
          <w:rFonts w:ascii="仿宋_GB2312" w:eastAsia="仿宋_GB2312" w:hAnsi="宋体" w:hint="eastAsia"/>
          <w:bCs/>
          <w:sz w:val="28"/>
          <w:szCs w:val="28"/>
        </w:rPr>
        <w:t>夹紧</w:t>
      </w:r>
      <w:r w:rsidR="003E371B" w:rsidRPr="00075058">
        <w:rPr>
          <w:rFonts w:ascii="仿宋_GB2312" w:eastAsia="仿宋_GB2312" w:hAnsi="宋体"/>
          <w:bCs/>
          <w:sz w:val="28"/>
          <w:szCs w:val="28"/>
        </w:rPr>
        <w:t>，就开始了压缩管抽真空，</w:t>
      </w:r>
      <w:r w:rsidR="003E371B" w:rsidRPr="00075058">
        <w:rPr>
          <w:rFonts w:ascii="仿宋_GB2312" w:eastAsia="仿宋_GB2312" w:hAnsi="宋体" w:hint="eastAsia"/>
          <w:bCs/>
          <w:sz w:val="28"/>
          <w:szCs w:val="28"/>
        </w:rPr>
        <w:t>加之</w:t>
      </w:r>
      <w:r w:rsidR="003E371B" w:rsidRPr="00075058">
        <w:rPr>
          <w:rFonts w:ascii="仿宋_GB2312" w:eastAsia="仿宋_GB2312" w:hAnsi="宋体"/>
          <w:bCs/>
          <w:sz w:val="28"/>
          <w:szCs w:val="28"/>
        </w:rPr>
        <w:t>活塞尺寸偏小，造成</w:t>
      </w:r>
      <w:r w:rsidR="003E371B" w:rsidRPr="00075058">
        <w:rPr>
          <w:rFonts w:ascii="仿宋_GB2312" w:eastAsia="仿宋_GB2312" w:hAnsi="宋体" w:hint="eastAsia"/>
          <w:bCs/>
          <w:sz w:val="28"/>
          <w:szCs w:val="28"/>
        </w:rPr>
        <w:t>活塞</w:t>
      </w:r>
      <w:r w:rsidR="003E371B" w:rsidRPr="00075058">
        <w:rPr>
          <w:rFonts w:ascii="仿宋_GB2312" w:eastAsia="仿宋_GB2312" w:hAnsi="宋体"/>
          <w:bCs/>
          <w:sz w:val="28"/>
          <w:szCs w:val="28"/>
        </w:rPr>
        <w:t>在</w:t>
      </w:r>
      <w:r w:rsidR="003E371B" w:rsidRPr="00075058">
        <w:rPr>
          <w:rFonts w:ascii="仿宋_GB2312" w:eastAsia="仿宋_GB2312" w:hAnsi="宋体" w:hint="eastAsia"/>
          <w:bCs/>
          <w:sz w:val="28"/>
          <w:szCs w:val="28"/>
        </w:rPr>
        <w:t>大气</w:t>
      </w:r>
      <w:r w:rsidR="003E371B" w:rsidRPr="00075058">
        <w:rPr>
          <w:rFonts w:ascii="仿宋_GB2312" w:eastAsia="仿宋_GB2312" w:hAnsi="宋体"/>
          <w:bCs/>
          <w:sz w:val="28"/>
          <w:szCs w:val="28"/>
        </w:rPr>
        <w:t>作用下</w:t>
      </w:r>
      <w:r w:rsidR="003E371B" w:rsidRPr="00075058">
        <w:rPr>
          <w:rFonts w:ascii="仿宋_GB2312" w:eastAsia="仿宋_GB2312" w:hAnsi="宋体" w:hint="eastAsia"/>
          <w:bCs/>
          <w:sz w:val="28"/>
          <w:szCs w:val="28"/>
        </w:rPr>
        <w:t>运行超过</w:t>
      </w:r>
      <w:r w:rsidR="003E371B" w:rsidRPr="00075058">
        <w:rPr>
          <w:rFonts w:ascii="仿宋_GB2312" w:eastAsia="仿宋_GB2312" w:hAnsi="宋体"/>
          <w:bCs/>
          <w:sz w:val="28"/>
          <w:szCs w:val="28"/>
        </w:rPr>
        <w:t>充气孔位置，造成充气时，气体进入活塞与</w:t>
      </w:r>
      <w:r w:rsidR="003E371B" w:rsidRPr="00075058">
        <w:rPr>
          <w:rFonts w:ascii="仿宋_GB2312" w:eastAsia="仿宋_GB2312" w:hAnsi="宋体" w:hint="eastAsia"/>
          <w:bCs/>
          <w:sz w:val="28"/>
          <w:szCs w:val="28"/>
        </w:rPr>
        <w:t>大膜片之间</w:t>
      </w:r>
      <w:r w:rsidR="003E371B" w:rsidRPr="00075058">
        <w:rPr>
          <w:rFonts w:ascii="仿宋_GB2312" w:eastAsia="仿宋_GB2312" w:hAnsi="宋体"/>
          <w:bCs/>
          <w:sz w:val="28"/>
          <w:szCs w:val="28"/>
        </w:rPr>
        <w:t>的空间内。</w:t>
      </w:r>
      <w:r w:rsidR="003E371B" w:rsidRPr="00075058">
        <w:rPr>
          <w:rFonts w:ascii="仿宋_GB2312" w:eastAsia="仿宋_GB2312" w:hAnsi="宋体" w:hint="eastAsia"/>
          <w:bCs/>
          <w:sz w:val="28"/>
          <w:szCs w:val="28"/>
        </w:rPr>
        <w:t>充气</w:t>
      </w:r>
      <w:r w:rsidR="003E371B" w:rsidRPr="00075058">
        <w:rPr>
          <w:rFonts w:ascii="仿宋_GB2312" w:eastAsia="仿宋_GB2312" w:hAnsi="宋体"/>
          <w:bCs/>
          <w:sz w:val="28"/>
          <w:szCs w:val="28"/>
        </w:rPr>
        <w:t>过程中，听到了压缩管内的异常</w:t>
      </w:r>
      <w:r w:rsidR="003E371B" w:rsidRPr="00075058">
        <w:rPr>
          <w:rFonts w:ascii="仿宋_GB2312" w:eastAsia="仿宋_GB2312" w:hAnsi="宋体" w:hint="eastAsia"/>
          <w:bCs/>
          <w:sz w:val="28"/>
          <w:szCs w:val="28"/>
        </w:rPr>
        <w:t>响声</w:t>
      </w:r>
      <w:r w:rsidR="003E371B" w:rsidRPr="00075058">
        <w:rPr>
          <w:rFonts w:ascii="仿宋_GB2312" w:eastAsia="仿宋_GB2312" w:hAnsi="宋体"/>
          <w:bCs/>
          <w:sz w:val="28"/>
          <w:szCs w:val="28"/>
        </w:rPr>
        <w:t>，但未引起重视。</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重新更换</w:t>
      </w:r>
      <w:r w:rsidR="003E371B" w:rsidRPr="00075058">
        <w:rPr>
          <w:rFonts w:ascii="仿宋_GB2312" w:eastAsia="仿宋_GB2312" w:hAnsi="宋体"/>
          <w:bCs/>
          <w:sz w:val="28"/>
          <w:szCs w:val="28"/>
        </w:rPr>
        <w:t>活塞</w:t>
      </w:r>
      <w:r w:rsidR="003E371B" w:rsidRPr="00075058">
        <w:rPr>
          <w:rFonts w:ascii="仿宋_GB2312" w:eastAsia="仿宋_GB2312" w:hAnsi="宋体" w:hint="eastAsia"/>
          <w:bCs/>
          <w:sz w:val="28"/>
          <w:szCs w:val="28"/>
        </w:rPr>
        <w:t>及大</w:t>
      </w:r>
      <w:r w:rsidR="003E371B" w:rsidRPr="00075058">
        <w:rPr>
          <w:rFonts w:ascii="仿宋_GB2312" w:eastAsia="仿宋_GB2312" w:hAnsi="宋体"/>
          <w:bCs/>
          <w:sz w:val="28"/>
          <w:szCs w:val="28"/>
        </w:rPr>
        <w:t>膜片，进行了第二次发射。</w:t>
      </w:r>
    </w:p>
    <w:p w:rsidR="003E371B" w:rsidRPr="005108F2" w:rsidRDefault="00AC76FD" w:rsidP="005108F2">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经验教训</w:t>
      </w:r>
      <w:r w:rsidR="003E371B" w:rsidRPr="005108F2">
        <w:rPr>
          <w:rFonts w:ascii="仿宋_GB2312" w:eastAsia="仿宋_GB2312" w:hAnsi="宋体" w:hint="eastAsia"/>
          <w:b/>
          <w:bCs/>
          <w:sz w:val="28"/>
          <w:szCs w:val="28"/>
        </w:rPr>
        <w:t>：</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1.</w:t>
      </w:r>
      <w:r w:rsidRPr="00075058">
        <w:rPr>
          <w:rFonts w:ascii="仿宋_GB2312" w:eastAsia="仿宋_GB2312" w:hAnsi="宋体"/>
          <w:bCs/>
          <w:sz w:val="28"/>
          <w:szCs w:val="28"/>
        </w:rPr>
        <w:t>规范试验流程</w:t>
      </w:r>
      <w:r w:rsidRPr="00075058">
        <w:rPr>
          <w:rFonts w:ascii="仿宋_GB2312" w:eastAsia="仿宋_GB2312" w:hAnsi="宋体" w:hint="eastAsia"/>
          <w:bCs/>
          <w:sz w:val="28"/>
          <w:szCs w:val="28"/>
        </w:rPr>
        <w:t>，严格</w:t>
      </w:r>
      <w:r w:rsidRPr="00075058">
        <w:rPr>
          <w:rFonts w:ascii="仿宋_GB2312" w:eastAsia="仿宋_GB2312" w:hAnsi="宋体"/>
          <w:bCs/>
          <w:sz w:val="28"/>
          <w:szCs w:val="28"/>
        </w:rPr>
        <w:t>试验设备状态的检查确认</w:t>
      </w:r>
      <w:r w:rsidRPr="00075058">
        <w:rPr>
          <w:rFonts w:ascii="仿宋_GB2312" w:eastAsia="仿宋_GB2312" w:hAnsi="宋体" w:hint="eastAsia"/>
          <w:bCs/>
          <w:sz w:val="28"/>
          <w:szCs w:val="28"/>
        </w:rPr>
        <w:t>；</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bCs/>
          <w:sz w:val="28"/>
          <w:szCs w:val="28"/>
        </w:rPr>
        <w:t>2</w:t>
      </w:r>
      <w:r w:rsidRPr="00075058">
        <w:rPr>
          <w:rFonts w:ascii="仿宋_GB2312" w:eastAsia="仿宋_GB2312" w:hAnsi="宋体" w:hint="eastAsia"/>
          <w:bCs/>
          <w:sz w:val="28"/>
          <w:szCs w:val="28"/>
        </w:rPr>
        <w:t>.重视</w:t>
      </w:r>
      <w:r w:rsidRPr="00075058">
        <w:rPr>
          <w:rFonts w:ascii="仿宋_GB2312" w:eastAsia="仿宋_GB2312" w:hAnsi="宋体"/>
          <w:bCs/>
          <w:sz w:val="28"/>
          <w:szCs w:val="28"/>
        </w:rPr>
        <w:t>消耗件等的尺寸测量工作，确保消耗件尺寸符合</w:t>
      </w:r>
      <w:r w:rsidRPr="00075058">
        <w:rPr>
          <w:rFonts w:ascii="仿宋_GB2312" w:eastAsia="仿宋_GB2312" w:hAnsi="宋体" w:hint="eastAsia"/>
          <w:bCs/>
          <w:sz w:val="28"/>
          <w:szCs w:val="28"/>
        </w:rPr>
        <w:t>试验</w:t>
      </w:r>
      <w:r w:rsidRPr="00075058">
        <w:rPr>
          <w:rFonts w:ascii="仿宋_GB2312" w:eastAsia="仿宋_GB2312" w:hAnsi="宋体"/>
          <w:bCs/>
          <w:sz w:val="28"/>
          <w:szCs w:val="28"/>
        </w:rPr>
        <w:t>需求；</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bCs/>
          <w:sz w:val="28"/>
          <w:szCs w:val="28"/>
        </w:rPr>
        <w:t>3</w:t>
      </w:r>
      <w:r w:rsidRPr="00075058">
        <w:rPr>
          <w:rFonts w:ascii="仿宋_GB2312" w:eastAsia="仿宋_GB2312" w:hAnsi="宋体" w:hint="eastAsia"/>
          <w:bCs/>
          <w:sz w:val="28"/>
          <w:szCs w:val="28"/>
        </w:rPr>
        <w:t>.</w:t>
      </w:r>
      <w:r w:rsidRPr="00075058">
        <w:rPr>
          <w:rFonts w:ascii="仿宋_GB2312" w:eastAsia="仿宋_GB2312" w:hAnsi="宋体"/>
          <w:bCs/>
          <w:sz w:val="28"/>
          <w:szCs w:val="28"/>
        </w:rPr>
        <w:t>出现异常情况下，要寻根剖底，不能应付了事。</w:t>
      </w:r>
    </w:p>
    <w:p w:rsidR="003E371B" w:rsidRPr="00075058" w:rsidRDefault="00AA1891" w:rsidP="005108F2">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5.1.1.5</w:t>
      </w:r>
      <w:r w:rsidR="003E371B" w:rsidRPr="005108F2">
        <w:rPr>
          <w:rFonts w:ascii="仿宋_GB2312" w:eastAsia="仿宋_GB2312" w:hAnsi="宋体" w:hint="eastAsia"/>
          <w:b/>
          <w:bCs/>
          <w:sz w:val="28"/>
          <w:szCs w:val="28"/>
        </w:rPr>
        <w:t>故障五：</w:t>
      </w:r>
      <w:r w:rsidR="003E371B" w:rsidRPr="00075058">
        <w:rPr>
          <w:rFonts w:ascii="仿宋_GB2312" w:eastAsia="仿宋_GB2312" w:hAnsi="宋体" w:hint="eastAsia"/>
          <w:bCs/>
          <w:sz w:val="28"/>
          <w:szCs w:val="28"/>
        </w:rPr>
        <w:t>压缩管抽真空系统漏气</w:t>
      </w:r>
    </w:p>
    <w:p w:rsidR="003E371B" w:rsidRPr="00075058" w:rsidRDefault="003E371B" w:rsidP="005108F2">
      <w:pPr>
        <w:spacing w:line="360" w:lineRule="auto"/>
        <w:ind w:firstLineChars="200" w:firstLine="562"/>
        <w:rPr>
          <w:rFonts w:ascii="仿宋_GB2312" w:eastAsia="仿宋_GB2312" w:hAnsi="宋体"/>
          <w:bCs/>
          <w:sz w:val="28"/>
          <w:szCs w:val="28"/>
        </w:rPr>
      </w:pPr>
      <w:r w:rsidRPr="005108F2">
        <w:rPr>
          <w:rFonts w:ascii="仿宋_GB2312" w:eastAsia="仿宋_GB2312" w:hAnsi="宋体" w:hint="eastAsia"/>
          <w:b/>
          <w:bCs/>
          <w:sz w:val="28"/>
          <w:szCs w:val="28"/>
        </w:rPr>
        <w:t>时间：</w:t>
      </w:r>
      <w:r w:rsidRPr="00075058">
        <w:rPr>
          <w:rFonts w:ascii="仿宋_GB2312" w:eastAsia="仿宋_GB2312" w:hAnsi="宋体"/>
          <w:bCs/>
          <w:sz w:val="28"/>
          <w:szCs w:val="28"/>
        </w:rPr>
        <w:t>2016</w:t>
      </w:r>
      <w:r w:rsidRPr="00075058">
        <w:rPr>
          <w:rFonts w:ascii="仿宋_GB2312" w:eastAsia="仿宋_GB2312" w:hAnsi="宋体" w:hint="eastAsia"/>
          <w:bCs/>
          <w:sz w:val="28"/>
          <w:szCs w:val="28"/>
        </w:rPr>
        <w:t>年</w:t>
      </w:r>
      <w:r w:rsidRPr="00075058">
        <w:rPr>
          <w:rFonts w:ascii="仿宋_GB2312" w:eastAsia="仿宋_GB2312" w:hAnsi="宋体"/>
          <w:bCs/>
          <w:sz w:val="28"/>
          <w:szCs w:val="28"/>
        </w:rPr>
        <w:t>10</w:t>
      </w:r>
      <w:r w:rsidRPr="00075058">
        <w:rPr>
          <w:rFonts w:ascii="仿宋_GB2312" w:eastAsia="仿宋_GB2312" w:hAnsi="宋体" w:hint="eastAsia"/>
          <w:bCs/>
          <w:sz w:val="28"/>
          <w:szCs w:val="28"/>
        </w:rPr>
        <w:t>月14日，</w:t>
      </w:r>
      <w:r w:rsidR="00AC76FD" w:rsidRPr="00AC76FD">
        <w:rPr>
          <w:rFonts w:ascii="仿宋_GB2312" w:eastAsia="仿宋_GB2312" w:hAnsi="宋体" w:hint="eastAsia"/>
          <w:b/>
          <w:bCs/>
          <w:sz w:val="28"/>
          <w:szCs w:val="28"/>
        </w:rPr>
        <w:t>故障发现人</w:t>
      </w:r>
      <w:r w:rsidRPr="00075058">
        <w:rPr>
          <w:rFonts w:ascii="仿宋_GB2312" w:eastAsia="仿宋_GB2312" w:hAnsi="宋体" w:hint="eastAsia"/>
          <w:bCs/>
          <w:sz w:val="28"/>
          <w:szCs w:val="28"/>
        </w:rPr>
        <w:t>：李文光</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炮体连接</w:t>
      </w:r>
      <w:r w:rsidR="003E371B" w:rsidRPr="00075058">
        <w:rPr>
          <w:rFonts w:ascii="仿宋_GB2312" w:eastAsia="仿宋_GB2312" w:hAnsi="宋体"/>
          <w:bCs/>
          <w:sz w:val="28"/>
          <w:szCs w:val="28"/>
        </w:rPr>
        <w:t>后，压缩管抽真空时，发现</w:t>
      </w:r>
      <w:r w:rsidR="003E371B" w:rsidRPr="00075058">
        <w:rPr>
          <w:rFonts w:ascii="仿宋_GB2312" w:eastAsia="仿宋_GB2312" w:hAnsi="宋体" w:hint="eastAsia"/>
          <w:bCs/>
          <w:sz w:val="28"/>
          <w:szCs w:val="28"/>
        </w:rPr>
        <w:t>压缩管真空表</w:t>
      </w:r>
      <w:r w:rsidR="003E371B" w:rsidRPr="00075058">
        <w:rPr>
          <w:rFonts w:ascii="仿宋_GB2312" w:eastAsia="仿宋_GB2312" w:hAnsi="宋体"/>
          <w:bCs/>
          <w:sz w:val="28"/>
          <w:szCs w:val="28"/>
        </w:rPr>
        <w:t>读数无变化，地沟内管道听到漏气声。</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检查管道及接头密封情况，</w:t>
      </w:r>
      <w:r w:rsidR="003E371B" w:rsidRPr="00075058">
        <w:rPr>
          <w:rFonts w:ascii="仿宋_GB2312" w:eastAsia="仿宋_GB2312" w:hAnsi="宋体"/>
          <w:bCs/>
          <w:sz w:val="28"/>
          <w:szCs w:val="28"/>
        </w:rPr>
        <w:t>发现注气管道连接接头处松动，造</w:t>
      </w:r>
      <w:r w:rsidR="003E371B" w:rsidRPr="00075058">
        <w:rPr>
          <w:rFonts w:ascii="仿宋_GB2312" w:eastAsia="仿宋_GB2312" w:hAnsi="宋体" w:hint="eastAsia"/>
          <w:bCs/>
          <w:sz w:val="28"/>
          <w:szCs w:val="28"/>
        </w:rPr>
        <w:t>成</w:t>
      </w:r>
      <w:r w:rsidR="003E371B" w:rsidRPr="00075058">
        <w:rPr>
          <w:rFonts w:ascii="仿宋_GB2312" w:eastAsia="仿宋_GB2312" w:hAnsi="宋体"/>
          <w:bCs/>
          <w:sz w:val="28"/>
          <w:szCs w:val="28"/>
        </w:rPr>
        <w:t>管道漏气。</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5108F2">
        <w:rPr>
          <w:rFonts w:ascii="仿宋_GB2312" w:eastAsia="仿宋_GB2312" w:hAnsi="宋体" w:hint="eastAsia"/>
          <w:b/>
          <w:bCs/>
          <w:sz w:val="28"/>
          <w:szCs w:val="28"/>
        </w:rPr>
        <w:t>：</w:t>
      </w:r>
      <w:r w:rsidR="003E371B" w:rsidRPr="00075058">
        <w:rPr>
          <w:rFonts w:ascii="仿宋_GB2312" w:eastAsia="仿宋_GB2312" w:hAnsi="宋体" w:hint="eastAsia"/>
          <w:bCs/>
          <w:sz w:val="28"/>
          <w:szCs w:val="28"/>
        </w:rPr>
        <w:t>压缩管</w:t>
      </w:r>
      <w:r w:rsidR="003E371B" w:rsidRPr="00075058">
        <w:rPr>
          <w:rFonts w:ascii="仿宋_GB2312" w:eastAsia="仿宋_GB2312" w:hAnsi="宋体"/>
          <w:bCs/>
          <w:sz w:val="28"/>
          <w:szCs w:val="28"/>
        </w:rPr>
        <w:t>抽真空连接软管为拆卸件，</w:t>
      </w:r>
      <w:r w:rsidR="003E371B" w:rsidRPr="00075058">
        <w:rPr>
          <w:rFonts w:ascii="仿宋_GB2312" w:eastAsia="仿宋_GB2312" w:hAnsi="宋体" w:hint="eastAsia"/>
          <w:bCs/>
          <w:sz w:val="28"/>
          <w:szCs w:val="28"/>
        </w:rPr>
        <w:t>由于</w:t>
      </w:r>
      <w:r w:rsidR="003E371B" w:rsidRPr="00075058">
        <w:rPr>
          <w:rFonts w:ascii="仿宋_GB2312" w:eastAsia="仿宋_GB2312" w:hAnsi="宋体"/>
          <w:bCs/>
          <w:sz w:val="28"/>
          <w:szCs w:val="28"/>
        </w:rPr>
        <w:t>经常</w:t>
      </w:r>
      <w:r w:rsidR="003E371B" w:rsidRPr="00075058">
        <w:rPr>
          <w:rFonts w:ascii="仿宋_GB2312" w:eastAsia="仿宋_GB2312" w:hAnsi="宋体" w:hint="eastAsia"/>
          <w:bCs/>
          <w:sz w:val="28"/>
          <w:szCs w:val="28"/>
        </w:rPr>
        <w:t>与</w:t>
      </w:r>
      <w:r w:rsidR="003E371B" w:rsidRPr="00075058">
        <w:rPr>
          <w:rFonts w:ascii="仿宋_GB2312" w:eastAsia="仿宋_GB2312" w:hAnsi="宋体"/>
          <w:bCs/>
          <w:sz w:val="28"/>
          <w:szCs w:val="28"/>
        </w:rPr>
        <w:t>注气主</w:t>
      </w:r>
      <w:r w:rsidR="003E371B" w:rsidRPr="00075058">
        <w:rPr>
          <w:rFonts w:ascii="仿宋_GB2312" w:eastAsia="仿宋_GB2312" w:hAnsi="宋体"/>
          <w:bCs/>
          <w:sz w:val="28"/>
          <w:szCs w:val="28"/>
        </w:rPr>
        <w:lastRenderedPageBreak/>
        <w:t>管路插拔，</w:t>
      </w:r>
      <w:r w:rsidR="003E371B" w:rsidRPr="00075058">
        <w:rPr>
          <w:rFonts w:ascii="仿宋_GB2312" w:eastAsia="仿宋_GB2312" w:hAnsi="宋体" w:hint="eastAsia"/>
          <w:bCs/>
          <w:sz w:val="28"/>
          <w:szCs w:val="28"/>
        </w:rPr>
        <w:t>加之</w:t>
      </w:r>
      <w:r w:rsidR="003E371B" w:rsidRPr="00075058">
        <w:rPr>
          <w:rFonts w:ascii="仿宋_GB2312" w:eastAsia="仿宋_GB2312" w:hAnsi="宋体"/>
          <w:bCs/>
          <w:sz w:val="28"/>
          <w:szCs w:val="28"/>
        </w:rPr>
        <w:t>主管道固定不牢，造</w:t>
      </w:r>
      <w:r w:rsidR="003E371B" w:rsidRPr="00075058">
        <w:rPr>
          <w:rFonts w:ascii="仿宋_GB2312" w:eastAsia="仿宋_GB2312" w:hAnsi="宋体" w:hint="eastAsia"/>
          <w:bCs/>
          <w:sz w:val="28"/>
          <w:szCs w:val="28"/>
        </w:rPr>
        <w:t>成</w:t>
      </w:r>
      <w:r w:rsidR="003E371B" w:rsidRPr="00075058">
        <w:rPr>
          <w:rFonts w:ascii="仿宋_GB2312" w:eastAsia="仿宋_GB2312" w:hAnsi="宋体"/>
          <w:bCs/>
          <w:sz w:val="28"/>
          <w:szCs w:val="28"/>
        </w:rPr>
        <w:t>连接接头处松动</w:t>
      </w:r>
      <w:r w:rsidR="003E371B" w:rsidRPr="00075058">
        <w:rPr>
          <w:rFonts w:ascii="仿宋_GB2312" w:eastAsia="仿宋_GB2312" w:hAnsi="宋体" w:hint="eastAsia"/>
          <w:bCs/>
          <w:sz w:val="28"/>
          <w:szCs w:val="28"/>
        </w:rPr>
        <w:t>而</w:t>
      </w:r>
      <w:r w:rsidR="003E371B" w:rsidRPr="00075058">
        <w:rPr>
          <w:rFonts w:ascii="仿宋_GB2312" w:eastAsia="仿宋_GB2312" w:hAnsi="宋体"/>
          <w:bCs/>
          <w:sz w:val="28"/>
          <w:szCs w:val="28"/>
        </w:rPr>
        <w:t>漏气。</w:t>
      </w:r>
    </w:p>
    <w:p w:rsidR="003E371B" w:rsidRPr="005108F2" w:rsidRDefault="00AC76FD" w:rsidP="005108F2">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解决措施</w:t>
      </w:r>
      <w:r w:rsidR="003E371B" w:rsidRPr="005108F2">
        <w:rPr>
          <w:rFonts w:ascii="仿宋_GB2312" w:eastAsia="仿宋_GB2312" w:hAnsi="宋体" w:hint="eastAsia"/>
          <w:b/>
          <w:bCs/>
          <w:sz w:val="28"/>
          <w:szCs w:val="28"/>
        </w:rPr>
        <w:t>：</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1）紧固</w:t>
      </w:r>
      <w:r w:rsidRPr="00075058">
        <w:rPr>
          <w:rFonts w:ascii="仿宋_GB2312" w:eastAsia="仿宋_GB2312" w:hAnsi="宋体"/>
          <w:bCs/>
          <w:sz w:val="28"/>
          <w:szCs w:val="28"/>
        </w:rPr>
        <w:t>注气管道连接接头后，</w:t>
      </w:r>
      <w:r w:rsidRPr="00075058">
        <w:rPr>
          <w:rFonts w:ascii="仿宋_GB2312" w:eastAsia="仿宋_GB2312" w:hAnsi="宋体" w:hint="eastAsia"/>
          <w:bCs/>
          <w:sz w:val="28"/>
          <w:szCs w:val="28"/>
        </w:rPr>
        <w:t>恢复</w:t>
      </w:r>
      <w:r w:rsidRPr="00075058">
        <w:rPr>
          <w:rFonts w:ascii="仿宋_GB2312" w:eastAsia="仿宋_GB2312" w:hAnsi="宋体"/>
          <w:bCs/>
          <w:sz w:val="28"/>
          <w:szCs w:val="28"/>
        </w:rPr>
        <w:t>正常</w:t>
      </w:r>
      <w:r w:rsidRPr="00075058">
        <w:rPr>
          <w:rFonts w:ascii="仿宋_GB2312" w:eastAsia="仿宋_GB2312" w:hAnsi="宋体" w:hint="eastAsia"/>
          <w:bCs/>
          <w:sz w:val="28"/>
          <w:szCs w:val="28"/>
        </w:rPr>
        <w:t>；</w:t>
      </w:r>
    </w:p>
    <w:p w:rsidR="003E371B" w:rsidRPr="00075058" w:rsidRDefault="003E371B" w:rsidP="00075058">
      <w:pPr>
        <w:spacing w:line="360" w:lineRule="auto"/>
        <w:ind w:firstLineChars="200" w:firstLine="560"/>
        <w:rPr>
          <w:rFonts w:ascii="仿宋_GB2312" w:eastAsia="仿宋_GB2312" w:hAnsi="宋体"/>
          <w:bCs/>
          <w:sz w:val="28"/>
          <w:szCs w:val="28"/>
        </w:rPr>
      </w:pPr>
      <w:r w:rsidRPr="00075058">
        <w:rPr>
          <w:rFonts w:ascii="仿宋_GB2312" w:eastAsia="仿宋_GB2312" w:hAnsi="宋体" w:hint="eastAsia"/>
          <w:bCs/>
          <w:sz w:val="28"/>
          <w:szCs w:val="28"/>
        </w:rPr>
        <w:t>2）</w:t>
      </w:r>
      <w:r w:rsidRPr="00075058">
        <w:rPr>
          <w:rFonts w:ascii="仿宋_GB2312" w:eastAsia="仿宋_GB2312" w:hAnsi="宋体"/>
          <w:bCs/>
          <w:sz w:val="28"/>
          <w:szCs w:val="28"/>
        </w:rPr>
        <w:t>管接头前后增加管道固定卡。</w:t>
      </w:r>
    </w:p>
    <w:p w:rsidR="003E371B" w:rsidRPr="00075058" w:rsidRDefault="00AC76FD" w:rsidP="005108F2">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5108F2">
        <w:rPr>
          <w:rFonts w:ascii="仿宋_GB2312" w:eastAsia="仿宋_GB2312" w:hAnsi="宋体" w:hint="eastAsia"/>
          <w:b/>
          <w:bCs/>
          <w:sz w:val="28"/>
          <w:szCs w:val="28"/>
        </w:rPr>
        <w:t>：</w:t>
      </w:r>
      <w:r w:rsidR="003E371B" w:rsidRPr="005108F2">
        <w:rPr>
          <w:rFonts w:ascii="仿宋_GB2312" w:eastAsia="仿宋_GB2312" w:hAnsi="宋体" w:hint="eastAsia"/>
          <w:bCs/>
          <w:sz w:val="28"/>
          <w:szCs w:val="28"/>
        </w:rPr>
        <w:t>管</w:t>
      </w:r>
      <w:r w:rsidR="003E371B" w:rsidRPr="00075058">
        <w:rPr>
          <w:rFonts w:ascii="仿宋_GB2312" w:eastAsia="仿宋_GB2312" w:hAnsi="宋体" w:hint="eastAsia"/>
          <w:bCs/>
          <w:sz w:val="28"/>
          <w:szCs w:val="28"/>
        </w:rPr>
        <w:t>路固定</w:t>
      </w:r>
      <w:r w:rsidR="003E371B" w:rsidRPr="00075058">
        <w:rPr>
          <w:rFonts w:ascii="仿宋_GB2312" w:eastAsia="仿宋_GB2312" w:hAnsi="宋体"/>
          <w:bCs/>
          <w:sz w:val="28"/>
          <w:szCs w:val="28"/>
        </w:rPr>
        <w:t>必须到位，平时检查应仔细。</w:t>
      </w:r>
    </w:p>
    <w:p w:rsidR="003E371B" w:rsidRPr="000E215F" w:rsidRDefault="00F67019" w:rsidP="00F67019">
      <w:pPr>
        <w:pStyle w:val="1"/>
        <w:spacing w:before="200" w:after="0" w:line="360" w:lineRule="auto"/>
      </w:pPr>
      <w:bookmarkStart w:id="457" w:name="_Toc46155333"/>
      <w:r>
        <w:rPr>
          <w:rFonts w:ascii="黑体" w:eastAsia="黑体" w:hAnsi="黑体" w:hint="eastAsia"/>
          <w:b w:val="0"/>
        </w:rPr>
        <w:t>5</w:t>
      </w:r>
      <w:r w:rsidR="003E371B" w:rsidRPr="00F67019">
        <w:rPr>
          <w:rFonts w:ascii="黑体" w:eastAsia="黑体" w:hAnsi="黑体" w:hint="eastAsia"/>
          <w:b w:val="0"/>
        </w:rPr>
        <w:t>.2 气动物理靶</w:t>
      </w:r>
      <w:bookmarkEnd w:id="457"/>
    </w:p>
    <w:p w:rsidR="00F67019" w:rsidRDefault="00F67019" w:rsidP="00F67019">
      <w:pPr>
        <w:pStyle w:val="2"/>
        <w:spacing w:line="360" w:lineRule="auto"/>
        <w:rPr>
          <w:rFonts w:ascii="楷体_GB2312" w:eastAsia="楷体_GB2312" w:hAnsi="楷体"/>
        </w:rPr>
      </w:pPr>
      <w:bookmarkStart w:id="458" w:name="_Toc46155334"/>
      <w:r>
        <w:rPr>
          <w:rFonts w:ascii="楷体_GB2312" w:eastAsia="楷体_GB2312" w:hAnsi="楷体" w:hint="eastAsia"/>
        </w:rPr>
        <w:t>5.2.1 风洞本</w:t>
      </w:r>
      <w:r w:rsidRPr="00F67019">
        <w:rPr>
          <w:rFonts w:ascii="楷体_GB2312" w:eastAsia="楷体_GB2312" w:hAnsi="楷体" w:hint="eastAsia"/>
        </w:rPr>
        <w:t>体</w:t>
      </w:r>
      <w:bookmarkEnd w:id="458"/>
    </w:p>
    <w:p w:rsidR="003E371B" w:rsidRPr="00F67019" w:rsidRDefault="003E371B" w:rsidP="00F67019">
      <w:pPr>
        <w:pStyle w:val="3"/>
        <w:spacing w:line="360" w:lineRule="auto"/>
        <w:rPr>
          <w:rFonts w:ascii="仿宋_GB2312" w:eastAsia="仿宋_GB2312"/>
          <w:b/>
          <w:sz w:val="28"/>
          <w:szCs w:val="28"/>
        </w:rPr>
      </w:pPr>
      <w:bookmarkStart w:id="459" w:name="_Toc46155335"/>
      <w:r w:rsidRPr="00F67019">
        <w:rPr>
          <w:rFonts w:ascii="仿宋_GB2312" w:eastAsia="仿宋_GB2312" w:hint="eastAsia"/>
          <w:b/>
          <w:sz w:val="28"/>
          <w:szCs w:val="28"/>
        </w:rPr>
        <w:t>组成</w:t>
      </w:r>
      <w:bookmarkEnd w:id="459"/>
    </w:p>
    <w:p w:rsidR="003E371B" w:rsidRPr="00097C7F" w:rsidRDefault="003E371B" w:rsidP="00097C7F">
      <w:pPr>
        <w:spacing w:line="360" w:lineRule="auto"/>
        <w:ind w:firstLineChars="200" w:firstLine="560"/>
        <w:rPr>
          <w:rFonts w:ascii="仿宋_GB2312" w:eastAsia="仿宋_GB2312" w:hAnsi="宋体"/>
          <w:bCs/>
          <w:sz w:val="28"/>
          <w:szCs w:val="28"/>
        </w:rPr>
      </w:pPr>
      <w:r w:rsidRPr="00097C7F">
        <w:rPr>
          <w:rFonts w:ascii="仿宋_GB2312" w:eastAsia="仿宋_GB2312" w:hAnsi="宋体" w:hint="eastAsia"/>
          <w:bCs/>
          <w:sz w:val="28"/>
          <w:szCs w:val="28"/>
        </w:rPr>
        <w:t>气动物理靶风洞本体主要由发射器系统、靶室构成。气动靶的系统</w:t>
      </w:r>
      <w:r w:rsidRPr="00097C7F">
        <w:rPr>
          <w:rFonts w:ascii="仿宋_GB2312" w:eastAsia="仿宋_GB2312" w:hAnsi="宋体"/>
          <w:bCs/>
          <w:sz w:val="28"/>
          <w:szCs w:val="28"/>
        </w:rPr>
        <w:t>组成</w:t>
      </w:r>
      <w:r w:rsidRPr="00097C7F">
        <w:rPr>
          <w:rFonts w:ascii="仿宋_GB2312" w:eastAsia="仿宋_GB2312" w:hAnsi="宋体" w:hint="eastAsia"/>
          <w:bCs/>
          <w:sz w:val="28"/>
          <w:szCs w:val="28"/>
        </w:rPr>
        <w:t>见</w:t>
      </w:r>
      <w:r w:rsidRPr="00097C7F">
        <w:rPr>
          <w:rFonts w:ascii="仿宋_GB2312" w:eastAsia="仿宋_GB2312" w:hAnsi="宋体"/>
          <w:bCs/>
          <w:sz w:val="28"/>
          <w:szCs w:val="28"/>
        </w:rPr>
        <w:t>下图。</w:t>
      </w:r>
    </w:p>
    <w:p w:rsidR="003E371B" w:rsidRPr="00097C7F" w:rsidRDefault="003E371B" w:rsidP="00097C7F">
      <w:pPr>
        <w:spacing w:line="360" w:lineRule="auto"/>
        <w:rPr>
          <w:rFonts w:ascii="仿宋_GB2312" w:eastAsia="仿宋_GB2312" w:hAnsi="宋体"/>
          <w:bCs/>
          <w:sz w:val="28"/>
          <w:szCs w:val="28"/>
        </w:rPr>
      </w:pPr>
      <w:r w:rsidRPr="00097C7F">
        <w:rPr>
          <w:rFonts w:ascii="仿宋_GB2312" w:eastAsia="仿宋_GB2312" w:hAnsi="宋体"/>
          <w:bCs/>
          <w:noProof/>
          <w:sz w:val="28"/>
          <w:szCs w:val="28"/>
        </w:rPr>
        <w:drawing>
          <wp:inline distT="0" distB="0" distL="0" distR="0" wp14:anchorId="3DF6E732" wp14:editId="44104C98">
            <wp:extent cx="5689600" cy="1668145"/>
            <wp:effectExtent l="0" t="0" r="6350" b="8255"/>
            <wp:docPr id="36" name="图片 36" descr="物理靶布局图(07)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物理靶布局图(07)更改"/>
                    <pic:cNvPicPr>
                      <a:picLocks noChangeAspect="1" noChangeArrowheads="1"/>
                    </pic:cNvPicPr>
                  </pic:nvPicPr>
                  <pic:blipFill>
                    <a:blip r:embed="rId79" cstate="print">
                      <a:extLst>
                        <a:ext uri="{28A0092B-C50C-407E-A947-70E740481C1C}">
                          <a14:useLocalDpi xmlns:a14="http://schemas.microsoft.com/office/drawing/2010/main" val="0"/>
                        </a:ext>
                      </a:extLst>
                    </a:blip>
                    <a:srcRect l="20036" t="16544" r="18262" b="20956"/>
                    <a:stretch>
                      <a:fillRect/>
                    </a:stretch>
                  </pic:blipFill>
                  <pic:spPr bwMode="auto">
                    <a:xfrm>
                      <a:off x="0" y="0"/>
                      <a:ext cx="5689600" cy="1668145"/>
                    </a:xfrm>
                    <a:prstGeom prst="rect">
                      <a:avLst/>
                    </a:prstGeom>
                    <a:noFill/>
                    <a:ln>
                      <a:noFill/>
                    </a:ln>
                  </pic:spPr>
                </pic:pic>
              </a:graphicData>
            </a:graphic>
          </wp:inline>
        </w:drawing>
      </w:r>
    </w:p>
    <w:p w:rsidR="003E371B" w:rsidRPr="00097C7F" w:rsidRDefault="003E371B" w:rsidP="00097C7F">
      <w:pPr>
        <w:spacing w:line="360" w:lineRule="auto"/>
        <w:ind w:firstLineChars="200" w:firstLine="560"/>
        <w:rPr>
          <w:rFonts w:ascii="仿宋_GB2312" w:eastAsia="仿宋_GB2312" w:hAnsi="宋体"/>
          <w:bCs/>
          <w:sz w:val="28"/>
          <w:szCs w:val="28"/>
        </w:rPr>
      </w:pPr>
      <w:r w:rsidRPr="00097C7F">
        <w:rPr>
          <w:rFonts w:ascii="仿宋_GB2312" w:eastAsia="仿宋_GB2312" w:hAnsi="宋体" w:hint="eastAsia"/>
          <w:bCs/>
          <w:sz w:val="28"/>
          <w:szCs w:val="28"/>
        </w:rPr>
        <w:t>发射器系统配备有23mm、28mm、37mm、50mm等系列口径二级轻气炮，最高发射速度6.5km/s,最大发射质量650g。</w:t>
      </w:r>
    </w:p>
    <w:p w:rsidR="003E371B" w:rsidRPr="00097C7F" w:rsidRDefault="003E371B" w:rsidP="00097C7F">
      <w:pPr>
        <w:spacing w:line="360" w:lineRule="auto"/>
        <w:ind w:firstLineChars="200" w:firstLine="560"/>
        <w:rPr>
          <w:rFonts w:ascii="仿宋_GB2312" w:eastAsia="仿宋_GB2312" w:hAnsi="宋体"/>
          <w:bCs/>
          <w:sz w:val="28"/>
          <w:szCs w:val="28"/>
        </w:rPr>
      </w:pPr>
      <w:r w:rsidRPr="00097C7F">
        <w:rPr>
          <w:rFonts w:ascii="仿宋_GB2312" w:eastAsia="仿宋_GB2312" w:hAnsi="宋体" w:hint="eastAsia"/>
          <w:bCs/>
          <w:sz w:val="28"/>
          <w:szCs w:val="28"/>
        </w:rPr>
        <w:t>气动物理靶靶室包括爆震段、碰撞室、试验段、微波暗室及截弹段等构成，总长度62.9m，其中爆震段Φ2m</w:t>
      </w:r>
      <w:r w:rsidRPr="00097C7F">
        <w:rPr>
          <w:rFonts w:ascii="仿宋_GB2312" w:eastAsia="仿宋_GB2312" w:hAnsi="宋体" w:hint="eastAsia"/>
          <w:bCs/>
          <w:sz w:val="28"/>
          <w:szCs w:val="28"/>
        </w:rPr>
        <w:sym w:font="Symbol" w:char="00B4"/>
      </w:r>
      <w:r w:rsidRPr="00097C7F">
        <w:rPr>
          <w:rFonts w:ascii="仿宋_GB2312" w:eastAsia="仿宋_GB2312" w:hAnsi="宋体" w:hint="eastAsia"/>
          <w:bCs/>
          <w:sz w:val="28"/>
          <w:szCs w:val="28"/>
        </w:rPr>
        <w:t>12.75m，碰撞室Φ2m</w:t>
      </w:r>
      <w:r w:rsidRPr="00097C7F">
        <w:rPr>
          <w:rFonts w:ascii="仿宋_GB2312" w:eastAsia="仿宋_GB2312" w:hAnsi="宋体" w:hint="eastAsia"/>
          <w:bCs/>
          <w:sz w:val="28"/>
          <w:szCs w:val="28"/>
        </w:rPr>
        <w:sym w:font="Symbol" w:char="00B4"/>
      </w:r>
      <w:r w:rsidRPr="00097C7F">
        <w:rPr>
          <w:rFonts w:ascii="仿宋_GB2312" w:eastAsia="仿宋_GB2312" w:hAnsi="宋体" w:hint="eastAsia"/>
          <w:bCs/>
          <w:sz w:val="28"/>
          <w:szCs w:val="28"/>
        </w:rPr>
        <w:t>5m，光辐射/电子密度测量段Φ1.5m</w:t>
      </w:r>
      <w:r w:rsidRPr="00097C7F">
        <w:rPr>
          <w:rFonts w:ascii="仿宋_GB2312" w:eastAsia="仿宋_GB2312" w:hAnsi="宋体" w:hint="eastAsia"/>
          <w:bCs/>
          <w:sz w:val="28"/>
          <w:szCs w:val="28"/>
        </w:rPr>
        <w:sym w:font="Symbol" w:char="00B4"/>
      </w:r>
      <w:r w:rsidRPr="00097C7F">
        <w:rPr>
          <w:rFonts w:ascii="仿宋_GB2312" w:eastAsia="仿宋_GB2312" w:hAnsi="宋体" w:hint="eastAsia"/>
          <w:bCs/>
          <w:sz w:val="28"/>
          <w:szCs w:val="28"/>
        </w:rPr>
        <w:t>7m和试验段Φ1.5m</w:t>
      </w:r>
      <w:r w:rsidRPr="00097C7F">
        <w:rPr>
          <w:rFonts w:ascii="仿宋_GB2312" w:eastAsia="仿宋_GB2312" w:hAnsi="宋体" w:hint="eastAsia"/>
          <w:bCs/>
          <w:sz w:val="28"/>
          <w:szCs w:val="28"/>
        </w:rPr>
        <w:sym w:font="Symbol" w:char="00B4"/>
      </w:r>
      <w:r w:rsidRPr="00097C7F">
        <w:rPr>
          <w:rFonts w:ascii="仿宋_GB2312" w:eastAsia="仿宋_GB2312" w:hAnsi="宋体" w:hint="eastAsia"/>
          <w:bCs/>
          <w:sz w:val="28"/>
          <w:szCs w:val="28"/>
        </w:rPr>
        <w:t>14m（复合钢板材料），截弹段Ф1.5m</w:t>
      </w:r>
      <w:r w:rsidRPr="00097C7F">
        <w:rPr>
          <w:rFonts w:ascii="仿宋_GB2312" w:eastAsia="仿宋_GB2312" w:hAnsi="宋体" w:hint="eastAsia"/>
          <w:bCs/>
          <w:sz w:val="28"/>
          <w:szCs w:val="28"/>
        </w:rPr>
        <w:sym w:font="Symbol" w:char="00B4"/>
      </w:r>
      <w:r w:rsidRPr="00097C7F">
        <w:rPr>
          <w:rFonts w:ascii="仿宋_GB2312" w:eastAsia="仿宋_GB2312" w:hAnsi="宋体" w:hint="eastAsia"/>
          <w:bCs/>
          <w:sz w:val="28"/>
          <w:szCs w:val="28"/>
        </w:rPr>
        <w:t>4m。</w:t>
      </w:r>
    </w:p>
    <w:p w:rsidR="003E371B" w:rsidRPr="006E3970" w:rsidRDefault="003E371B" w:rsidP="00F67019">
      <w:pPr>
        <w:pStyle w:val="3"/>
        <w:spacing w:line="360" w:lineRule="auto"/>
        <w:rPr>
          <w:b/>
        </w:rPr>
      </w:pPr>
      <w:bookmarkStart w:id="460" w:name="_Toc46155336"/>
      <w:r w:rsidRPr="00F67019">
        <w:rPr>
          <w:rFonts w:ascii="仿宋_GB2312" w:eastAsia="仿宋_GB2312" w:hint="eastAsia"/>
          <w:b/>
          <w:sz w:val="28"/>
          <w:szCs w:val="28"/>
        </w:rPr>
        <w:lastRenderedPageBreak/>
        <w:t>原理</w:t>
      </w:r>
      <w:bookmarkEnd w:id="460"/>
    </w:p>
    <w:p w:rsidR="003E371B" w:rsidRPr="00D1531D" w:rsidRDefault="003E371B" w:rsidP="003E371B">
      <w:pPr>
        <w:jc w:val="center"/>
        <w:rPr>
          <w:rFonts w:ascii="黑体" w:eastAsia="黑体" w:hAnsi="黑体"/>
          <w:sz w:val="28"/>
          <w:szCs w:val="28"/>
        </w:rPr>
      </w:pPr>
      <w:r w:rsidRPr="00D1531D">
        <w:rPr>
          <w:rFonts w:ascii="黑体" w:eastAsia="黑体" w:hAnsi="黑体"/>
          <w:noProof/>
          <w:sz w:val="28"/>
          <w:szCs w:val="28"/>
        </w:rPr>
        <w:drawing>
          <wp:inline distT="0" distB="0" distL="0" distR="0" wp14:anchorId="40573E7B" wp14:editId="6E04D7A9">
            <wp:extent cx="4667250" cy="131862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t="20276" r="1282" b="20276"/>
                    <a:stretch>
                      <a:fillRect/>
                    </a:stretch>
                  </pic:blipFill>
                  <pic:spPr bwMode="auto">
                    <a:xfrm>
                      <a:off x="0" y="0"/>
                      <a:ext cx="4671529" cy="1319838"/>
                    </a:xfrm>
                    <a:prstGeom prst="rect">
                      <a:avLst/>
                    </a:prstGeom>
                    <a:noFill/>
                    <a:ln>
                      <a:noFill/>
                    </a:ln>
                  </pic:spPr>
                </pic:pic>
              </a:graphicData>
            </a:graphic>
          </wp:inline>
        </w:drawing>
      </w:r>
    </w:p>
    <w:p w:rsidR="003E371B" w:rsidRPr="00D1531D" w:rsidRDefault="003E371B" w:rsidP="003E371B">
      <w:pPr>
        <w:jc w:val="center"/>
        <w:rPr>
          <w:rFonts w:ascii="宋体" w:hAnsi="宋体"/>
          <w:szCs w:val="21"/>
        </w:rPr>
      </w:pPr>
      <w:r w:rsidRPr="00D1531D">
        <w:rPr>
          <w:rFonts w:ascii="宋体" w:hAnsi="宋体" w:hint="eastAsia"/>
          <w:szCs w:val="21"/>
        </w:rPr>
        <w:t>1.燃烧室  2.压缩管  3.高压段  4.发射管  5.大膜片  6.活塞  7.小膜片  8.模型</w:t>
      </w:r>
    </w:p>
    <w:p w:rsidR="003E371B" w:rsidRPr="00097C7F" w:rsidRDefault="003E371B" w:rsidP="00097C7F">
      <w:pPr>
        <w:spacing w:line="360" w:lineRule="auto"/>
        <w:ind w:firstLineChars="200" w:firstLine="560"/>
        <w:rPr>
          <w:rFonts w:ascii="仿宋_GB2312" w:eastAsia="仿宋_GB2312" w:hAnsi="宋体"/>
          <w:bCs/>
          <w:sz w:val="28"/>
          <w:szCs w:val="28"/>
        </w:rPr>
      </w:pPr>
      <w:r w:rsidRPr="00097C7F">
        <w:rPr>
          <w:rFonts w:ascii="仿宋_GB2312" w:eastAsia="仿宋_GB2312" w:hAnsi="宋体" w:hint="eastAsia"/>
          <w:bCs/>
          <w:sz w:val="28"/>
          <w:szCs w:val="28"/>
        </w:rPr>
        <w:t>上图为二级轻气炮结构示意图。二级轻气炮主要由燃烧室、压缩管、高压段和发射管四部分构成。其工作原理为：燃烧室内的火药燃烧产生高温高压气体，当达到一定压力后，大膜片破裂，从而推动压缩管内活塞运动，活塞运动过程中压缩压缩管活塞前端的轻质气体（一般为氢气）产生高温高压，当活塞前端压力达到一定压力值后小膜片破裂，从而推动发射管内的模型不断加速运动，实现模型的发射。</w:t>
      </w:r>
    </w:p>
    <w:p w:rsidR="003E371B" w:rsidRPr="00F67019" w:rsidRDefault="003E371B" w:rsidP="00F67019">
      <w:pPr>
        <w:pStyle w:val="3"/>
        <w:spacing w:line="360" w:lineRule="auto"/>
        <w:rPr>
          <w:rFonts w:ascii="仿宋_GB2312" w:eastAsia="仿宋_GB2312"/>
          <w:b/>
          <w:sz w:val="28"/>
          <w:szCs w:val="28"/>
        </w:rPr>
      </w:pPr>
      <w:bookmarkStart w:id="461" w:name="_Toc46155337"/>
      <w:r w:rsidRPr="00F67019">
        <w:rPr>
          <w:rFonts w:ascii="仿宋_GB2312" w:eastAsia="仿宋_GB2312" w:hint="eastAsia"/>
          <w:b/>
          <w:sz w:val="28"/>
          <w:szCs w:val="28"/>
        </w:rPr>
        <w:t>故障</w:t>
      </w:r>
      <w:bookmarkEnd w:id="461"/>
    </w:p>
    <w:p w:rsidR="003E371B" w:rsidRPr="00097C7F" w:rsidRDefault="003E371B" w:rsidP="00097C7F">
      <w:pPr>
        <w:spacing w:line="360" w:lineRule="auto"/>
        <w:ind w:firstLineChars="200" w:firstLine="560"/>
        <w:rPr>
          <w:rFonts w:ascii="仿宋_GB2312" w:eastAsia="仿宋_GB2312" w:hAnsi="宋体"/>
          <w:bCs/>
          <w:sz w:val="28"/>
          <w:szCs w:val="28"/>
        </w:rPr>
      </w:pPr>
      <w:r w:rsidRPr="00097C7F">
        <w:rPr>
          <w:rFonts w:ascii="仿宋_GB2312" w:eastAsia="仿宋_GB2312" w:hAnsi="宋体" w:hint="eastAsia"/>
          <w:bCs/>
          <w:sz w:val="28"/>
          <w:szCs w:val="28"/>
        </w:rPr>
        <w:t>无</w:t>
      </w:r>
    </w:p>
    <w:p w:rsidR="003E371B" w:rsidRPr="006654D1" w:rsidRDefault="006654D1" w:rsidP="006654D1">
      <w:pPr>
        <w:pStyle w:val="1"/>
        <w:spacing w:before="200" w:after="0" w:line="360" w:lineRule="auto"/>
        <w:rPr>
          <w:rFonts w:ascii="黑体" w:eastAsia="黑体" w:hAnsi="黑体"/>
          <w:b w:val="0"/>
        </w:rPr>
      </w:pPr>
      <w:bookmarkStart w:id="462" w:name="_Toc46155338"/>
      <w:r>
        <w:rPr>
          <w:rFonts w:ascii="黑体" w:eastAsia="黑体" w:hAnsi="黑体" w:hint="eastAsia"/>
          <w:b w:val="0"/>
        </w:rPr>
        <w:t>5.3</w:t>
      </w:r>
      <w:r w:rsidR="003E371B" w:rsidRPr="000E215F">
        <w:rPr>
          <w:rFonts w:hint="eastAsia"/>
        </w:rPr>
        <w:t>超高速碰撞靶</w:t>
      </w:r>
      <w:bookmarkEnd w:id="462"/>
    </w:p>
    <w:p w:rsidR="006654D1" w:rsidRPr="006654D1" w:rsidRDefault="006654D1" w:rsidP="006654D1">
      <w:pPr>
        <w:pStyle w:val="2"/>
        <w:spacing w:line="360" w:lineRule="auto"/>
        <w:rPr>
          <w:rFonts w:ascii="楷体_GB2312" w:eastAsia="楷体_GB2312" w:hAnsi="楷体"/>
        </w:rPr>
      </w:pPr>
      <w:bookmarkStart w:id="463" w:name="_Toc46155339"/>
      <w:r>
        <w:rPr>
          <w:rFonts w:ascii="楷体_GB2312" w:eastAsia="楷体_GB2312" w:hAnsi="楷体" w:hint="eastAsia"/>
        </w:rPr>
        <w:t>5.3.1 风洞本</w:t>
      </w:r>
      <w:r w:rsidRPr="00F67019">
        <w:rPr>
          <w:rFonts w:ascii="楷体_GB2312" w:eastAsia="楷体_GB2312" w:hAnsi="楷体" w:hint="eastAsia"/>
        </w:rPr>
        <w:t>体</w:t>
      </w:r>
      <w:bookmarkEnd w:id="463"/>
    </w:p>
    <w:p w:rsidR="003E371B" w:rsidRPr="006E3970" w:rsidRDefault="003E371B" w:rsidP="006654D1">
      <w:pPr>
        <w:pStyle w:val="3"/>
        <w:spacing w:line="360" w:lineRule="auto"/>
        <w:rPr>
          <w:b/>
        </w:rPr>
      </w:pPr>
      <w:bookmarkStart w:id="464" w:name="_Toc46155340"/>
      <w:r w:rsidRPr="006654D1">
        <w:rPr>
          <w:rFonts w:ascii="仿宋_GB2312" w:eastAsia="仿宋_GB2312" w:hint="eastAsia"/>
          <w:b/>
          <w:sz w:val="28"/>
          <w:szCs w:val="28"/>
        </w:rPr>
        <w:t>组成</w:t>
      </w:r>
      <w:bookmarkEnd w:id="464"/>
    </w:p>
    <w:p w:rsidR="003E371B" w:rsidRPr="006654D1" w:rsidRDefault="003E371B" w:rsidP="006654D1">
      <w:pPr>
        <w:spacing w:line="360" w:lineRule="auto"/>
        <w:ind w:firstLineChars="200" w:firstLine="560"/>
        <w:rPr>
          <w:rFonts w:ascii="仿宋_GB2312" w:eastAsia="仿宋_GB2312" w:hAnsi="宋体"/>
          <w:bCs/>
          <w:sz w:val="28"/>
          <w:szCs w:val="28"/>
        </w:rPr>
      </w:pPr>
      <w:r w:rsidRPr="006654D1">
        <w:rPr>
          <w:rFonts w:ascii="仿宋_GB2312" w:eastAsia="仿宋_GB2312" w:hAnsi="宋体" w:hint="eastAsia"/>
          <w:bCs/>
          <w:sz w:val="28"/>
          <w:szCs w:val="28"/>
        </w:rPr>
        <w:t>超高速碰撞靶风洞本体主要由发射器系统、靶室构成。</w:t>
      </w:r>
    </w:p>
    <w:p w:rsidR="003E371B" w:rsidRPr="006654D1" w:rsidRDefault="003E371B" w:rsidP="006654D1">
      <w:pPr>
        <w:spacing w:line="360" w:lineRule="auto"/>
        <w:ind w:firstLineChars="200" w:firstLine="560"/>
        <w:rPr>
          <w:rFonts w:ascii="仿宋_GB2312" w:eastAsia="仿宋_GB2312" w:hAnsi="宋体"/>
          <w:bCs/>
          <w:sz w:val="28"/>
          <w:szCs w:val="28"/>
        </w:rPr>
      </w:pPr>
      <w:r w:rsidRPr="006654D1">
        <w:rPr>
          <w:rFonts w:ascii="仿宋_GB2312" w:eastAsia="仿宋_GB2312" w:hAnsi="宋体" w:hint="eastAsia"/>
          <w:bCs/>
          <w:sz w:val="28"/>
          <w:szCs w:val="28"/>
        </w:rPr>
        <w:t>发射器配备有4.5mm口径二级轻气炮、7.6mm口径单级/二级轻气炮、16mm口径二级轻气炮。</w:t>
      </w:r>
    </w:p>
    <w:p w:rsidR="003E371B" w:rsidRPr="006654D1" w:rsidRDefault="003E371B" w:rsidP="006654D1">
      <w:pPr>
        <w:spacing w:line="360" w:lineRule="auto"/>
        <w:ind w:firstLineChars="200" w:firstLine="560"/>
        <w:rPr>
          <w:rFonts w:ascii="仿宋_GB2312" w:eastAsia="仿宋_GB2312" w:hAnsi="宋体"/>
          <w:bCs/>
          <w:sz w:val="28"/>
          <w:szCs w:val="28"/>
        </w:rPr>
      </w:pPr>
      <w:r w:rsidRPr="006654D1">
        <w:rPr>
          <w:rFonts w:ascii="仿宋_GB2312" w:eastAsia="仿宋_GB2312" w:hAnsi="宋体" w:hint="eastAsia"/>
          <w:bCs/>
          <w:sz w:val="28"/>
          <w:szCs w:val="28"/>
        </w:rPr>
        <w:t>FD-18A靶室为直径1.0m、长1.85m的圆柱洞体，内部安装分离车、固定试验件的靶架等。FD-18C靶室为直径2.0m、长4.2m的圆柱洞体，内部安装分离车、固定试验件的靶架等。</w:t>
      </w:r>
    </w:p>
    <w:p w:rsidR="003E371B" w:rsidRPr="006654D1" w:rsidRDefault="003E371B" w:rsidP="006654D1">
      <w:pPr>
        <w:spacing w:line="360" w:lineRule="auto"/>
        <w:ind w:firstLineChars="200" w:firstLine="560"/>
        <w:rPr>
          <w:rFonts w:ascii="仿宋_GB2312" w:eastAsia="仿宋_GB2312" w:hAnsi="宋体"/>
          <w:bCs/>
          <w:sz w:val="28"/>
          <w:szCs w:val="28"/>
        </w:rPr>
      </w:pPr>
      <w:r w:rsidRPr="006654D1">
        <w:rPr>
          <w:rFonts w:ascii="仿宋_GB2312" w:eastAsia="仿宋_GB2312" w:hAnsi="宋体" w:hint="eastAsia"/>
          <w:bCs/>
          <w:sz w:val="28"/>
          <w:szCs w:val="28"/>
        </w:rPr>
        <w:t>超高速碰撞靶系统</w:t>
      </w:r>
      <w:r w:rsidRPr="006654D1">
        <w:rPr>
          <w:rFonts w:ascii="仿宋_GB2312" w:eastAsia="仿宋_GB2312" w:hAnsi="宋体"/>
          <w:bCs/>
          <w:sz w:val="28"/>
          <w:szCs w:val="28"/>
        </w:rPr>
        <w:t>组成</w:t>
      </w:r>
      <w:r w:rsidRPr="006654D1">
        <w:rPr>
          <w:rFonts w:ascii="仿宋_GB2312" w:eastAsia="仿宋_GB2312" w:hAnsi="宋体" w:hint="eastAsia"/>
          <w:bCs/>
          <w:sz w:val="28"/>
          <w:szCs w:val="28"/>
        </w:rPr>
        <w:t>见</w:t>
      </w:r>
      <w:r w:rsidRPr="006654D1">
        <w:rPr>
          <w:rFonts w:ascii="仿宋_GB2312" w:eastAsia="仿宋_GB2312" w:hAnsi="宋体"/>
          <w:bCs/>
          <w:sz w:val="28"/>
          <w:szCs w:val="28"/>
        </w:rPr>
        <w:t>下图。</w:t>
      </w:r>
    </w:p>
    <w:p w:rsidR="003E371B" w:rsidRDefault="003E371B" w:rsidP="003E371B">
      <w:pPr>
        <w:jc w:val="center"/>
        <w:rPr>
          <w:rFonts w:ascii="仿宋_GB2312" w:eastAsia="仿宋_GB2312" w:hAnsi="黑体"/>
          <w:bCs/>
          <w:sz w:val="32"/>
          <w:szCs w:val="32"/>
        </w:rPr>
      </w:pPr>
      <w:r w:rsidRPr="00A80D23">
        <w:rPr>
          <w:rFonts w:ascii="黑体" w:eastAsia="黑体" w:hAnsi="黑体"/>
          <w:noProof/>
          <w:sz w:val="32"/>
          <w:szCs w:val="32"/>
        </w:rPr>
        <w:lastRenderedPageBreak/>
        <w:drawing>
          <wp:inline distT="0" distB="0" distL="0" distR="0" wp14:anchorId="4AD26C93" wp14:editId="059C18C0">
            <wp:extent cx="3911600" cy="3503083"/>
            <wp:effectExtent l="0" t="0" r="0" b="2540"/>
            <wp:docPr id="33" name="图片 33" descr="超高速碰撞靶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超高速碰撞靶工作原理"/>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t="2359" b="1"/>
                    <a:stretch/>
                  </pic:blipFill>
                  <pic:spPr bwMode="auto">
                    <a:xfrm>
                      <a:off x="0" y="0"/>
                      <a:ext cx="3911600" cy="3503083"/>
                    </a:xfrm>
                    <a:prstGeom prst="rect">
                      <a:avLst/>
                    </a:prstGeom>
                    <a:noFill/>
                    <a:ln>
                      <a:noFill/>
                    </a:ln>
                    <a:extLst>
                      <a:ext uri="{53640926-AAD7-44D8-BBD7-CCE9431645EC}">
                        <a14:shadowObscured xmlns:a14="http://schemas.microsoft.com/office/drawing/2010/main"/>
                      </a:ext>
                    </a:extLst>
                  </pic:spPr>
                </pic:pic>
              </a:graphicData>
            </a:graphic>
          </wp:inline>
        </w:drawing>
      </w:r>
    </w:p>
    <w:p w:rsidR="003E371B" w:rsidRPr="006654D1" w:rsidRDefault="003E371B" w:rsidP="006654D1">
      <w:pPr>
        <w:pStyle w:val="3"/>
        <w:spacing w:line="360" w:lineRule="auto"/>
        <w:rPr>
          <w:rFonts w:ascii="仿宋_GB2312" w:eastAsia="仿宋_GB2312"/>
          <w:b/>
          <w:sz w:val="28"/>
          <w:szCs w:val="28"/>
        </w:rPr>
      </w:pPr>
      <w:bookmarkStart w:id="465" w:name="_Toc46155341"/>
      <w:r w:rsidRPr="006654D1">
        <w:rPr>
          <w:rFonts w:ascii="仿宋_GB2312" w:eastAsia="仿宋_GB2312" w:hint="eastAsia"/>
          <w:b/>
          <w:sz w:val="28"/>
          <w:szCs w:val="28"/>
        </w:rPr>
        <w:t>原理</w:t>
      </w:r>
      <w:bookmarkEnd w:id="465"/>
    </w:p>
    <w:p w:rsidR="003E371B" w:rsidRPr="00D1531D" w:rsidRDefault="003E371B" w:rsidP="003E371B">
      <w:pPr>
        <w:jc w:val="center"/>
        <w:rPr>
          <w:rFonts w:ascii="黑体" w:eastAsia="黑体" w:hAnsi="黑体"/>
          <w:sz w:val="28"/>
          <w:szCs w:val="28"/>
        </w:rPr>
      </w:pPr>
      <w:r w:rsidRPr="00D1531D">
        <w:rPr>
          <w:rFonts w:ascii="黑体" w:eastAsia="黑体" w:hAnsi="黑体"/>
          <w:noProof/>
          <w:sz w:val="28"/>
          <w:szCs w:val="28"/>
        </w:rPr>
        <w:drawing>
          <wp:inline distT="0" distB="0" distL="0" distR="0" wp14:anchorId="506E2CF4" wp14:editId="2DBF771D">
            <wp:extent cx="4667250" cy="13186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t="20276" r="1282" b="20276"/>
                    <a:stretch>
                      <a:fillRect/>
                    </a:stretch>
                  </pic:blipFill>
                  <pic:spPr bwMode="auto">
                    <a:xfrm>
                      <a:off x="0" y="0"/>
                      <a:ext cx="4671529" cy="1319838"/>
                    </a:xfrm>
                    <a:prstGeom prst="rect">
                      <a:avLst/>
                    </a:prstGeom>
                    <a:noFill/>
                    <a:ln>
                      <a:noFill/>
                    </a:ln>
                  </pic:spPr>
                </pic:pic>
              </a:graphicData>
            </a:graphic>
          </wp:inline>
        </w:drawing>
      </w:r>
    </w:p>
    <w:p w:rsidR="003E371B" w:rsidRPr="00D1531D" w:rsidRDefault="003E371B" w:rsidP="003E371B">
      <w:pPr>
        <w:jc w:val="center"/>
        <w:rPr>
          <w:rFonts w:ascii="宋体" w:hAnsi="宋体"/>
          <w:szCs w:val="21"/>
        </w:rPr>
      </w:pPr>
      <w:r w:rsidRPr="00D1531D">
        <w:rPr>
          <w:rFonts w:ascii="宋体" w:hAnsi="宋体" w:hint="eastAsia"/>
          <w:szCs w:val="21"/>
        </w:rPr>
        <w:t>1.燃烧室  2.压缩管  3.高压段  4.发射管  5.大膜片  6.活塞  7.小膜片  8.模型</w:t>
      </w:r>
    </w:p>
    <w:p w:rsidR="003E371B" w:rsidRPr="002001B6" w:rsidRDefault="003E371B" w:rsidP="002001B6">
      <w:pPr>
        <w:spacing w:line="360" w:lineRule="auto"/>
        <w:ind w:firstLineChars="200" w:firstLine="560"/>
        <w:rPr>
          <w:rFonts w:ascii="仿宋_GB2312" w:eastAsia="仿宋_GB2312" w:hAnsi="宋体"/>
          <w:bCs/>
          <w:sz w:val="28"/>
          <w:szCs w:val="28"/>
        </w:rPr>
      </w:pPr>
      <w:r w:rsidRPr="002001B6">
        <w:rPr>
          <w:rFonts w:ascii="仿宋_GB2312" w:eastAsia="仿宋_GB2312" w:hAnsi="宋体" w:hint="eastAsia"/>
          <w:bCs/>
          <w:sz w:val="28"/>
          <w:szCs w:val="28"/>
        </w:rPr>
        <w:t>上图为二级轻气炮结构示意图。二级轻气炮主要由燃烧室、压缩管、高压段和发射管四部分构成。其工作原理为：燃烧室内的火药燃烧产生高温高压气体，当达到一定压力后，大膜片破裂，从而推动压缩管内活塞运动，活塞运动过程中压缩压缩管活塞前端的轻质气体（一般为氢气）产生高温高压，当活塞前端压力达到一定压力值后小膜片破裂，从而推动发射管内的模型不断加速运动，实现模型的发射。</w:t>
      </w:r>
    </w:p>
    <w:p w:rsidR="003E371B" w:rsidRPr="006654D1" w:rsidRDefault="003E371B" w:rsidP="006654D1">
      <w:pPr>
        <w:pStyle w:val="3"/>
        <w:spacing w:line="360" w:lineRule="auto"/>
        <w:rPr>
          <w:rFonts w:ascii="仿宋_GB2312" w:eastAsia="仿宋_GB2312"/>
          <w:b/>
          <w:sz w:val="28"/>
          <w:szCs w:val="28"/>
        </w:rPr>
      </w:pPr>
      <w:bookmarkStart w:id="466" w:name="_Toc46155342"/>
      <w:r w:rsidRPr="006654D1">
        <w:rPr>
          <w:rFonts w:ascii="仿宋_GB2312" w:eastAsia="仿宋_GB2312" w:hint="eastAsia"/>
          <w:b/>
          <w:sz w:val="28"/>
          <w:szCs w:val="28"/>
        </w:rPr>
        <w:t>故障</w:t>
      </w:r>
      <w:bookmarkEnd w:id="466"/>
    </w:p>
    <w:p w:rsidR="003E371B" w:rsidRPr="002001B6" w:rsidRDefault="00AA1891" w:rsidP="002001B6">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5.3.1.1</w:t>
      </w:r>
      <w:r w:rsidR="003E371B" w:rsidRPr="002001B6">
        <w:rPr>
          <w:rFonts w:ascii="仿宋_GB2312" w:eastAsia="仿宋_GB2312" w:hAnsi="宋体" w:hint="eastAsia"/>
          <w:b/>
          <w:bCs/>
          <w:sz w:val="28"/>
          <w:szCs w:val="28"/>
        </w:rPr>
        <w:t>故障一：</w:t>
      </w:r>
      <w:r w:rsidR="003E371B" w:rsidRPr="002001B6">
        <w:rPr>
          <w:rFonts w:ascii="仿宋_GB2312" w:eastAsia="仿宋_GB2312" w:hAnsi="宋体" w:hint="eastAsia"/>
          <w:bCs/>
          <w:sz w:val="28"/>
          <w:szCs w:val="28"/>
        </w:rPr>
        <w:t>试验中，活塞配重与活塞头和活塞尾脱落</w:t>
      </w:r>
    </w:p>
    <w:p w:rsidR="003E371B" w:rsidRPr="002001B6" w:rsidRDefault="003E371B" w:rsidP="002001B6">
      <w:pPr>
        <w:spacing w:line="360" w:lineRule="auto"/>
        <w:ind w:firstLineChars="200" w:firstLine="562"/>
        <w:rPr>
          <w:rFonts w:ascii="仿宋_GB2312" w:eastAsia="仿宋_GB2312" w:hAnsi="宋体"/>
          <w:bCs/>
          <w:sz w:val="28"/>
          <w:szCs w:val="28"/>
        </w:rPr>
      </w:pPr>
      <w:r w:rsidRPr="002001B6">
        <w:rPr>
          <w:rFonts w:ascii="仿宋_GB2312" w:eastAsia="仿宋_GB2312" w:hAnsi="宋体" w:hint="eastAsia"/>
          <w:b/>
          <w:bCs/>
          <w:sz w:val="28"/>
          <w:szCs w:val="28"/>
        </w:rPr>
        <w:t>时间：</w:t>
      </w:r>
      <w:r w:rsidRPr="002001B6">
        <w:rPr>
          <w:rFonts w:ascii="仿宋_GB2312" w:eastAsia="仿宋_GB2312" w:hAnsi="宋体"/>
          <w:bCs/>
          <w:sz w:val="28"/>
          <w:szCs w:val="28"/>
        </w:rPr>
        <w:t>2014</w:t>
      </w:r>
      <w:r w:rsidRPr="002001B6">
        <w:rPr>
          <w:rFonts w:ascii="仿宋_GB2312" w:eastAsia="仿宋_GB2312" w:hAnsi="宋体" w:hint="eastAsia"/>
          <w:bCs/>
          <w:sz w:val="28"/>
          <w:szCs w:val="28"/>
        </w:rPr>
        <w:t>年3月2</w:t>
      </w:r>
      <w:r w:rsidRPr="002001B6">
        <w:rPr>
          <w:rFonts w:ascii="仿宋_GB2312" w:eastAsia="仿宋_GB2312" w:hAnsi="宋体"/>
          <w:bCs/>
          <w:sz w:val="28"/>
          <w:szCs w:val="28"/>
        </w:rPr>
        <w:t>3</w:t>
      </w:r>
      <w:r w:rsidRPr="002001B6">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Pr="002001B6">
        <w:rPr>
          <w:rFonts w:ascii="仿宋_GB2312" w:eastAsia="仿宋_GB2312" w:hAnsi="宋体" w:hint="eastAsia"/>
          <w:bCs/>
          <w:sz w:val="28"/>
          <w:szCs w:val="28"/>
        </w:rPr>
        <w:t>：廖强</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DF</w:t>
      </w:r>
      <w:r w:rsidR="003E371B" w:rsidRPr="002001B6">
        <w:rPr>
          <w:rFonts w:ascii="仿宋_GB2312" w:eastAsia="仿宋_GB2312" w:hAnsi="宋体"/>
          <w:bCs/>
          <w:sz w:val="28"/>
          <w:szCs w:val="28"/>
        </w:rPr>
        <w:t>41A端头帽材料雨侵蚀试验</w:t>
      </w:r>
      <w:r w:rsidR="003E371B" w:rsidRPr="002001B6">
        <w:rPr>
          <w:rFonts w:ascii="仿宋_GB2312" w:eastAsia="仿宋_GB2312" w:hAnsi="宋体" w:hint="eastAsia"/>
          <w:bCs/>
          <w:sz w:val="28"/>
          <w:szCs w:val="28"/>
        </w:rPr>
        <w:t>后</w:t>
      </w:r>
      <w:r w:rsidR="003E371B" w:rsidRPr="002001B6">
        <w:rPr>
          <w:rFonts w:ascii="仿宋_GB2312" w:eastAsia="仿宋_GB2312" w:hAnsi="宋体"/>
          <w:bCs/>
          <w:sz w:val="28"/>
          <w:szCs w:val="28"/>
        </w:rPr>
        <w:t>，</w:t>
      </w:r>
      <w:r w:rsidR="003E371B" w:rsidRPr="002001B6">
        <w:rPr>
          <w:rFonts w:ascii="仿宋_GB2312" w:eastAsia="仿宋_GB2312" w:hAnsi="宋体" w:hint="eastAsia"/>
          <w:bCs/>
          <w:sz w:val="28"/>
          <w:szCs w:val="28"/>
        </w:rPr>
        <w:t>发现活塞</w:t>
      </w:r>
      <w:r w:rsidR="003E371B" w:rsidRPr="002001B6">
        <w:rPr>
          <w:rFonts w:ascii="仿宋_GB2312" w:eastAsia="仿宋_GB2312" w:hAnsi="宋体"/>
          <w:bCs/>
          <w:sz w:val="28"/>
          <w:szCs w:val="28"/>
        </w:rPr>
        <w:t>配</w:t>
      </w:r>
      <w:r w:rsidR="003E371B" w:rsidRPr="002001B6">
        <w:rPr>
          <w:rFonts w:ascii="仿宋_GB2312" w:eastAsia="仿宋_GB2312" w:hAnsi="宋体"/>
          <w:bCs/>
          <w:sz w:val="28"/>
          <w:szCs w:val="28"/>
        </w:rPr>
        <w:lastRenderedPageBreak/>
        <w:t>重脱落，并反冲到燃烧室内</w:t>
      </w:r>
      <w:r w:rsidR="003E371B" w:rsidRPr="002001B6">
        <w:rPr>
          <w:rFonts w:ascii="仿宋_GB2312" w:eastAsia="仿宋_GB2312" w:hAnsi="宋体" w:hint="eastAsia"/>
          <w:bCs/>
          <w:sz w:val="28"/>
          <w:szCs w:val="28"/>
        </w:rPr>
        <w:t>。</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001B6">
        <w:rPr>
          <w:rFonts w:ascii="仿宋_GB2312" w:eastAsia="仿宋_GB2312" w:hAnsi="宋体"/>
          <w:b/>
          <w:bCs/>
          <w:sz w:val="28"/>
          <w:szCs w:val="28"/>
        </w:rPr>
        <w:t>：</w:t>
      </w:r>
      <w:r w:rsidR="003E371B" w:rsidRPr="002001B6">
        <w:rPr>
          <w:rFonts w:ascii="仿宋_GB2312" w:eastAsia="仿宋_GB2312" w:hAnsi="宋体" w:hint="eastAsia"/>
          <w:bCs/>
          <w:sz w:val="28"/>
          <w:szCs w:val="28"/>
        </w:rPr>
        <w:t>检查活塞头与配重连接情况，</w:t>
      </w:r>
      <w:r w:rsidR="003E371B" w:rsidRPr="002001B6">
        <w:rPr>
          <w:rFonts w:ascii="仿宋_GB2312" w:eastAsia="仿宋_GB2312" w:hAnsi="宋体"/>
          <w:bCs/>
          <w:sz w:val="28"/>
          <w:szCs w:val="28"/>
        </w:rPr>
        <w:t>活塞头与配重连接螺纹全部脱落。</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配重</w:t>
      </w:r>
      <w:r w:rsidR="003E371B" w:rsidRPr="002001B6">
        <w:rPr>
          <w:rFonts w:ascii="仿宋_GB2312" w:eastAsia="仿宋_GB2312" w:hAnsi="宋体"/>
          <w:bCs/>
          <w:sz w:val="28"/>
          <w:szCs w:val="28"/>
        </w:rPr>
        <w:t>与活塞</w:t>
      </w:r>
      <w:r w:rsidR="003E371B" w:rsidRPr="002001B6">
        <w:rPr>
          <w:rFonts w:ascii="仿宋_GB2312" w:eastAsia="仿宋_GB2312" w:hAnsi="宋体" w:hint="eastAsia"/>
          <w:bCs/>
          <w:sz w:val="28"/>
          <w:szCs w:val="28"/>
        </w:rPr>
        <w:t>头/尾</w:t>
      </w:r>
      <w:r w:rsidR="003E371B" w:rsidRPr="002001B6">
        <w:rPr>
          <w:rFonts w:ascii="仿宋_GB2312" w:eastAsia="仿宋_GB2312" w:hAnsi="宋体"/>
          <w:bCs/>
          <w:sz w:val="28"/>
          <w:szCs w:val="28"/>
        </w:rPr>
        <w:t>之间螺纹强度不足。</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b/>
          <w:bCs/>
          <w:sz w:val="28"/>
          <w:szCs w:val="28"/>
        </w:rPr>
        <w:t>解决措施</w:t>
      </w:r>
      <w:r w:rsidR="003E371B" w:rsidRPr="002001B6">
        <w:rPr>
          <w:rFonts w:ascii="仿宋_GB2312" w:eastAsia="仿宋_GB2312" w:hAnsi="宋体"/>
          <w:b/>
          <w:bCs/>
          <w:sz w:val="28"/>
          <w:szCs w:val="28"/>
        </w:rPr>
        <w:t>：</w:t>
      </w:r>
      <w:r w:rsidR="003E371B" w:rsidRPr="002001B6">
        <w:rPr>
          <w:rFonts w:ascii="仿宋_GB2312" w:eastAsia="仿宋_GB2312" w:hAnsi="宋体" w:hint="eastAsia"/>
          <w:bCs/>
          <w:sz w:val="28"/>
          <w:szCs w:val="28"/>
        </w:rPr>
        <w:t>将配重</w:t>
      </w:r>
      <w:r w:rsidR="003E371B" w:rsidRPr="002001B6">
        <w:rPr>
          <w:rFonts w:ascii="仿宋_GB2312" w:eastAsia="仿宋_GB2312" w:hAnsi="宋体"/>
          <w:bCs/>
          <w:sz w:val="28"/>
          <w:szCs w:val="28"/>
        </w:rPr>
        <w:t>与活塞</w:t>
      </w:r>
      <w:r w:rsidR="003E371B" w:rsidRPr="002001B6">
        <w:rPr>
          <w:rFonts w:ascii="仿宋_GB2312" w:eastAsia="仿宋_GB2312" w:hAnsi="宋体" w:hint="eastAsia"/>
          <w:bCs/>
          <w:sz w:val="28"/>
          <w:szCs w:val="28"/>
        </w:rPr>
        <w:t>头/尾</w:t>
      </w:r>
      <w:r w:rsidR="003E371B" w:rsidRPr="002001B6">
        <w:rPr>
          <w:rFonts w:ascii="仿宋_GB2312" w:eastAsia="仿宋_GB2312" w:hAnsi="宋体"/>
          <w:bCs/>
          <w:sz w:val="28"/>
          <w:szCs w:val="28"/>
        </w:rPr>
        <w:t>连接螺纹</w:t>
      </w:r>
      <w:r w:rsidR="003E371B" w:rsidRPr="002001B6">
        <w:rPr>
          <w:rFonts w:ascii="仿宋_GB2312" w:eastAsia="仿宋_GB2312" w:hAnsi="宋体" w:hint="eastAsia"/>
          <w:bCs/>
          <w:sz w:val="28"/>
          <w:szCs w:val="28"/>
        </w:rPr>
        <w:t>由</w:t>
      </w:r>
      <w:r w:rsidR="003E371B" w:rsidRPr="002001B6">
        <w:rPr>
          <w:rFonts w:ascii="仿宋_GB2312" w:eastAsia="仿宋_GB2312" w:hAnsi="宋体"/>
          <w:bCs/>
          <w:sz w:val="28"/>
          <w:szCs w:val="28"/>
        </w:rPr>
        <w:t>普通连接螺纹更改为梯形螺纹，增加螺纹承载力。</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加强机械结构设计过程中的强度</w:t>
      </w:r>
      <w:r w:rsidR="003E371B" w:rsidRPr="002001B6">
        <w:rPr>
          <w:rFonts w:ascii="仿宋_GB2312" w:eastAsia="仿宋_GB2312" w:hAnsi="宋体"/>
          <w:bCs/>
          <w:sz w:val="28"/>
          <w:szCs w:val="28"/>
        </w:rPr>
        <w:t>校核分析</w:t>
      </w:r>
      <w:r w:rsidR="003E371B" w:rsidRPr="002001B6">
        <w:rPr>
          <w:rFonts w:ascii="仿宋_GB2312" w:eastAsia="仿宋_GB2312" w:hAnsi="宋体" w:hint="eastAsia"/>
          <w:bCs/>
          <w:sz w:val="28"/>
          <w:szCs w:val="28"/>
        </w:rPr>
        <w:t>。</w:t>
      </w:r>
    </w:p>
    <w:p w:rsidR="003E371B" w:rsidRPr="002001B6" w:rsidRDefault="00AA1891" w:rsidP="002001B6">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5.3.1.2</w:t>
      </w:r>
      <w:r w:rsidR="003E371B" w:rsidRPr="002001B6">
        <w:rPr>
          <w:rFonts w:ascii="仿宋_GB2312" w:eastAsia="仿宋_GB2312" w:hAnsi="宋体" w:hint="eastAsia"/>
          <w:b/>
          <w:bCs/>
          <w:sz w:val="28"/>
          <w:szCs w:val="28"/>
        </w:rPr>
        <w:t>故障二：</w:t>
      </w:r>
      <w:r w:rsidR="003E371B" w:rsidRPr="002001B6">
        <w:rPr>
          <w:rFonts w:ascii="仿宋_GB2312" w:eastAsia="仿宋_GB2312" w:hAnsi="宋体" w:hint="eastAsia"/>
          <w:bCs/>
          <w:sz w:val="28"/>
          <w:szCs w:val="28"/>
        </w:rPr>
        <w:t>未取校靶仪，发射管损伤（7.6</w:t>
      </w:r>
      <w:r w:rsidR="003E371B" w:rsidRPr="002001B6">
        <w:rPr>
          <w:rFonts w:ascii="仿宋_GB2312" w:eastAsia="仿宋_GB2312" w:hAnsi="宋体"/>
          <w:bCs/>
          <w:sz w:val="28"/>
          <w:szCs w:val="28"/>
        </w:rPr>
        <w:t>mm口径发射器）</w:t>
      </w:r>
    </w:p>
    <w:p w:rsidR="003E371B" w:rsidRPr="002001B6" w:rsidRDefault="003E371B" w:rsidP="002001B6">
      <w:pPr>
        <w:spacing w:line="360" w:lineRule="auto"/>
        <w:ind w:firstLineChars="200" w:firstLine="562"/>
        <w:rPr>
          <w:rFonts w:ascii="仿宋_GB2312" w:eastAsia="仿宋_GB2312" w:hAnsi="宋体"/>
          <w:bCs/>
          <w:sz w:val="28"/>
          <w:szCs w:val="28"/>
        </w:rPr>
      </w:pPr>
      <w:r w:rsidRPr="002001B6">
        <w:rPr>
          <w:rFonts w:ascii="仿宋_GB2312" w:eastAsia="仿宋_GB2312" w:hAnsi="宋体" w:hint="eastAsia"/>
          <w:b/>
          <w:bCs/>
          <w:sz w:val="28"/>
          <w:szCs w:val="28"/>
        </w:rPr>
        <w:t>时间：</w:t>
      </w:r>
      <w:r w:rsidRPr="002001B6">
        <w:rPr>
          <w:rFonts w:ascii="仿宋_GB2312" w:eastAsia="仿宋_GB2312" w:hAnsi="宋体"/>
          <w:bCs/>
          <w:sz w:val="28"/>
          <w:szCs w:val="28"/>
        </w:rPr>
        <w:t>201</w:t>
      </w:r>
      <w:r w:rsidRPr="002001B6">
        <w:rPr>
          <w:rFonts w:ascii="仿宋_GB2312" w:eastAsia="仿宋_GB2312" w:hAnsi="宋体" w:hint="eastAsia"/>
          <w:bCs/>
          <w:sz w:val="28"/>
          <w:szCs w:val="28"/>
        </w:rPr>
        <w:t>8年</w:t>
      </w:r>
      <w:r w:rsidRPr="002001B6">
        <w:rPr>
          <w:rFonts w:ascii="仿宋_GB2312" w:eastAsia="仿宋_GB2312" w:hAnsi="宋体"/>
          <w:bCs/>
          <w:sz w:val="28"/>
          <w:szCs w:val="28"/>
        </w:rPr>
        <w:t>1</w:t>
      </w:r>
      <w:r w:rsidRPr="002001B6">
        <w:rPr>
          <w:rFonts w:ascii="仿宋_GB2312" w:eastAsia="仿宋_GB2312" w:hAnsi="宋体" w:hint="eastAsia"/>
          <w:bCs/>
          <w:sz w:val="28"/>
          <w:szCs w:val="28"/>
        </w:rPr>
        <w:t>1月9日，</w:t>
      </w:r>
      <w:r w:rsidR="00AC76FD" w:rsidRPr="00AC76FD">
        <w:rPr>
          <w:rFonts w:ascii="仿宋_GB2312" w:eastAsia="仿宋_GB2312" w:hAnsi="宋体" w:hint="eastAsia"/>
          <w:b/>
          <w:bCs/>
          <w:sz w:val="28"/>
          <w:szCs w:val="28"/>
        </w:rPr>
        <w:t>故障发现人</w:t>
      </w:r>
      <w:r w:rsidRPr="002001B6">
        <w:rPr>
          <w:rFonts w:ascii="仿宋_GB2312" w:eastAsia="仿宋_GB2312" w:hAnsi="宋体" w:hint="eastAsia"/>
          <w:bCs/>
          <w:sz w:val="28"/>
          <w:szCs w:val="28"/>
        </w:rPr>
        <w:t>：赵浩龙</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试验后，7.6mm发射器发射正常，测控系统未触发，靶材没有被弹丸撞击过的痕迹</w:t>
      </w:r>
      <w:r w:rsidR="003E371B" w:rsidRPr="002001B6">
        <w:rPr>
          <w:rFonts w:ascii="仿宋_GB2312" w:eastAsia="仿宋_GB2312" w:hAnsi="宋体"/>
          <w:bCs/>
          <w:sz w:val="28"/>
          <w:szCs w:val="28"/>
        </w:rPr>
        <w:t>。</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打开炮口靶室侧门，发现校靶仪掉落在靶室里，校靶仪支架杆有损伤</w:t>
      </w:r>
      <w:r w:rsidR="003E371B" w:rsidRPr="002001B6">
        <w:rPr>
          <w:rFonts w:ascii="仿宋_GB2312" w:eastAsia="仿宋_GB2312" w:hAnsi="宋体"/>
          <w:bCs/>
          <w:sz w:val="28"/>
          <w:szCs w:val="28"/>
        </w:rPr>
        <w:t>。</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试验模型为整体模型，在用校靶激光仪校正弹着点后，又做其它试验准备工作，由于整体模型不需要装分离板，靶室侧门关闭前，未仔细检查炮口，导致校靶仪一直安装在炮口。</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更换新的发射管，重新加工校靶仪支架，维修损坏的发射管。</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严格</w:t>
      </w:r>
      <w:r w:rsidR="003E371B" w:rsidRPr="002001B6">
        <w:rPr>
          <w:rFonts w:ascii="仿宋_GB2312" w:eastAsia="仿宋_GB2312" w:hAnsi="宋体"/>
          <w:bCs/>
          <w:sz w:val="28"/>
          <w:szCs w:val="28"/>
        </w:rPr>
        <w:t>按操作规程进行操作，</w:t>
      </w:r>
      <w:r w:rsidR="003E371B" w:rsidRPr="002001B6">
        <w:rPr>
          <w:rFonts w:ascii="仿宋_GB2312" w:eastAsia="仿宋_GB2312" w:hAnsi="宋体" w:hint="eastAsia"/>
          <w:bCs/>
          <w:sz w:val="28"/>
          <w:szCs w:val="28"/>
        </w:rPr>
        <w:t>加强</w:t>
      </w:r>
      <w:r w:rsidR="003E371B" w:rsidRPr="002001B6">
        <w:rPr>
          <w:rFonts w:ascii="仿宋_GB2312" w:eastAsia="仿宋_GB2312" w:hAnsi="宋体"/>
          <w:bCs/>
          <w:sz w:val="28"/>
          <w:szCs w:val="28"/>
        </w:rPr>
        <w:t>试验过程状态</w:t>
      </w:r>
      <w:r w:rsidR="003E371B" w:rsidRPr="002001B6">
        <w:rPr>
          <w:rFonts w:ascii="仿宋_GB2312" w:eastAsia="仿宋_GB2312" w:hAnsi="宋体" w:hint="eastAsia"/>
          <w:bCs/>
          <w:sz w:val="28"/>
          <w:szCs w:val="28"/>
        </w:rPr>
        <w:t>的检查确认。</w:t>
      </w:r>
    </w:p>
    <w:p w:rsidR="003E371B" w:rsidRPr="002001B6" w:rsidRDefault="00AA1891" w:rsidP="002001B6">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5.3.1.3</w:t>
      </w:r>
      <w:r w:rsidR="003E371B" w:rsidRPr="002001B6">
        <w:rPr>
          <w:rFonts w:ascii="仿宋_GB2312" w:eastAsia="仿宋_GB2312" w:hAnsi="宋体" w:hint="eastAsia"/>
          <w:b/>
          <w:bCs/>
          <w:sz w:val="28"/>
          <w:szCs w:val="28"/>
        </w:rPr>
        <w:t>故障三：</w:t>
      </w:r>
      <w:r w:rsidR="003E371B" w:rsidRPr="002001B6">
        <w:rPr>
          <w:rFonts w:ascii="仿宋_GB2312" w:eastAsia="仿宋_GB2312" w:hAnsi="宋体" w:hint="eastAsia"/>
          <w:bCs/>
          <w:sz w:val="28"/>
          <w:szCs w:val="28"/>
        </w:rPr>
        <w:t>小夹膜漏气，小膜片密封钢环炸裂</w:t>
      </w:r>
    </w:p>
    <w:p w:rsidR="003E371B" w:rsidRPr="002001B6" w:rsidRDefault="003E371B" w:rsidP="002001B6">
      <w:pPr>
        <w:spacing w:line="360" w:lineRule="auto"/>
        <w:ind w:firstLineChars="200" w:firstLine="562"/>
        <w:rPr>
          <w:rFonts w:ascii="仿宋_GB2312" w:eastAsia="仿宋_GB2312" w:hAnsi="宋体"/>
          <w:bCs/>
          <w:sz w:val="28"/>
          <w:szCs w:val="28"/>
        </w:rPr>
      </w:pPr>
      <w:r w:rsidRPr="002001B6">
        <w:rPr>
          <w:rFonts w:ascii="仿宋_GB2312" w:eastAsia="仿宋_GB2312" w:hAnsi="宋体" w:hint="eastAsia"/>
          <w:b/>
          <w:bCs/>
          <w:sz w:val="28"/>
          <w:szCs w:val="28"/>
        </w:rPr>
        <w:t>时间：</w:t>
      </w:r>
      <w:r w:rsidRPr="002001B6">
        <w:rPr>
          <w:rFonts w:ascii="仿宋_GB2312" w:eastAsia="仿宋_GB2312" w:hAnsi="宋体"/>
          <w:bCs/>
          <w:sz w:val="28"/>
          <w:szCs w:val="28"/>
        </w:rPr>
        <w:t>201</w:t>
      </w:r>
      <w:r w:rsidRPr="002001B6">
        <w:rPr>
          <w:rFonts w:ascii="仿宋_GB2312" w:eastAsia="仿宋_GB2312" w:hAnsi="宋体" w:hint="eastAsia"/>
          <w:bCs/>
          <w:sz w:val="28"/>
          <w:szCs w:val="28"/>
        </w:rPr>
        <w:t>9年3月28日，</w:t>
      </w:r>
      <w:r w:rsidR="00AC76FD" w:rsidRPr="00AC76FD">
        <w:rPr>
          <w:rFonts w:ascii="仿宋_GB2312" w:eastAsia="仿宋_GB2312" w:hAnsi="宋体" w:hint="eastAsia"/>
          <w:b/>
          <w:bCs/>
          <w:sz w:val="28"/>
          <w:szCs w:val="28"/>
        </w:rPr>
        <w:t>故障发现人</w:t>
      </w:r>
      <w:r w:rsidRPr="002001B6">
        <w:rPr>
          <w:rFonts w:ascii="仿宋_GB2312" w:eastAsia="仿宋_GB2312" w:hAnsi="宋体" w:hint="eastAsia"/>
          <w:bCs/>
          <w:sz w:val="28"/>
          <w:szCs w:val="28"/>
        </w:rPr>
        <w:t>：蒋伟</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7.6mm发射器试验中，点火成功，发现小夹膜机构漏气。</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拆炮检查小膜片破膜情况和密封钢环情况</w:t>
      </w:r>
      <w:r w:rsidR="003E371B" w:rsidRPr="002001B6">
        <w:rPr>
          <w:rFonts w:ascii="仿宋_GB2312" w:eastAsia="仿宋_GB2312" w:hAnsi="宋体"/>
          <w:bCs/>
          <w:sz w:val="28"/>
          <w:szCs w:val="28"/>
        </w:rPr>
        <w:t>。</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发生原因</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新7.6mm发射器高压室R槽深度不够，现有密封钢环线径过粗，在时速为8km/s的试验中，过载压力全部由密封钢环承受，密封钢环承受压力过大而崩裂。</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重新更改密封钢环尺寸，加工。</w:t>
      </w:r>
    </w:p>
    <w:p w:rsidR="003E371B" w:rsidRPr="002001B6" w:rsidRDefault="00AC76FD" w:rsidP="002001B6">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001B6">
        <w:rPr>
          <w:rFonts w:ascii="仿宋_GB2312" w:eastAsia="仿宋_GB2312" w:hAnsi="宋体" w:hint="eastAsia"/>
          <w:b/>
          <w:bCs/>
          <w:sz w:val="28"/>
          <w:szCs w:val="28"/>
        </w:rPr>
        <w:t>：</w:t>
      </w:r>
      <w:r w:rsidR="003E371B" w:rsidRPr="002001B6">
        <w:rPr>
          <w:rFonts w:ascii="仿宋_GB2312" w:eastAsia="仿宋_GB2312" w:hAnsi="宋体" w:hint="eastAsia"/>
          <w:bCs/>
          <w:sz w:val="28"/>
          <w:szCs w:val="28"/>
        </w:rPr>
        <w:t>加强机械结构尺寸检验，注意相关配件尺寸的变化，及时加工配套的配件</w:t>
      </w:r>
      <w:r w:rsidR="003E371B" w:rsidRPr="002001B6">
        <w:rPr>
          <w:rFonts w:ascii="仿宋_GB2312" w:eastAsia="仿宋_GB2312" w:hAnsi="宋体"/>
          <w:bCs/>
          <w:sz w:val="28"/>
          <w:szCs w:val="28"/>
        </w:rPr>
        <w:t>。</w:t>
      </w:r>
    </w:p>
    <w:p w:rsidR="003E371B" w:rsidRPr="00496418" w:rsidRDefault="00496418" w:rsidP="00496418">
      <w:pPr>
        <w:pStyle w:val="1"/>
        <w:spacing w:before="200" w:after="0" w:line="360" w:lineRule="auto"/>
        <w:rPr>
          <w:rFonts w:ascii="黑体" w:eastAsia="黑体" w:hAnsi="黑体"/>
          <w:b w:val="0"/>
        </w:rPr>
      </w:pPr>
      <w:bookmarkStart w:id="467" w:name="_Toc46155343"/>
      <w:r>
        <w:rPr>
          <w:rFonts w:ascii="黑体" w:eastAsia="黑体" w:hAnsi="黑体" w:hint="eastAsia"/>
          <w:b w:val="0"/>
        </w:rPr>
        <w:t>5.4</w:t>
      </w:r>
      <w:r w:rsidR="003E371B" w:rsidRPr="00496418">
        <w:rPr>
          <w:rFonts w:ascii="黑体" w:eastAsia="黑体" w:hAnsi="黑体"/>
          <w:b w:val="0"/>
        </w:rPr>
        <w:t xml:space="preserve"> </w:t>
      </w:r>
      <w:r w:rsidR="003E371B" w:rsidRPr="00496418">
        <w:rPr>
          <w:rFonts w:ascii="黑体" w:eastAsia="黑体" w:hAnsi="黑体" w:hint="eastAsia"/>
          <w:b w:val="0"/>
        </w:rPr>
        <w:t>保障系统</w:t>
      </w:r>
      <w:bookmarkEnd w:id="467"/>
    </w:p>
    <w:p w:rsidR="003E371B" w:rsidRPr="00E853EA" w:rsidRDefault="00496418" w:rsidP="00496418">
      <w:pPr>
        <w:pStyle w:val="2"/>
        <w:spacing w:line="360" w:lineRule="auto"/>
      </w:pPr>
      <w:bookmarkStart w:id="468" w:name="_Toc46155344"/>
      <w:r w:rsidRPr="00496418">
        <w:rPr>
          <w:rFonts w:ascii="楷体_GB2312" w:eastAsia="楷体_GB2312" w:hAnsi="楷体" w:hint="eastAsia"/>
        </w:rPr>
        <w:t>5.4.1</w:t>
      </w:r>
      <w:r w:rsidR="003E371B" w:rsidRPr="00496418">
        <w:rPr>
          <w:rFonts w:ascii="楷体_GB2312" w:eastAsia="楷体_GB2312" w:hAnsi="楷体" w:hint="eastAsia"/>
        </w:rPr>
        <w:t xml:space="preserve"> 液压系统</w:t>
      </w:r>
      <w:bookmarkEnd w:id="468"/>
    </w:p>
    <w:p w:rsidR="003E371B" w:rsidRPr="00496418" w:rsidRDefault="003E371B" w:rsidP="00496418">
      <w:pPr>
        <w:pStyle w:val="3"/>
        <w:spacing w:line="360" w:lineRule="auto"/>
        <w:rPr>
          <w:rFonts w:ascii="仿宋_GB2312" w:eastAsia="仿宋_GB2312"/>
          <w:b/>
          <w:sz w:val="28"/>
          <w:szCs w:val="28"/>
        </w:rPr>
      </w:pPr>
      <w:bookmarkStart w:id="469" w:name="_Toc46155345"/>
      <w:r w:rsidRPr="00496418">
        <w:rPr>
          <w:rFonts w:ascii="仿宋_GB2312" w:eastAsia="仿宋_GB2312" w:hint="eastAsia"/>
          <w:b/>
          <w:sz w:val="28"/>
          <w:szCs w:val="28"/>
        </w:rPr>
        <w:t>组成</w:t>
      </w:r>
      <w:bookmarkEnd w:id="469"/>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液压系统一般由液压泵站、夹膜机构液压控制系统、靶室快开门液压控制系统、电控系统、输油管道等组成。其一般结构有：</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a、液压泵站：包括三相异步电机、液压油泵、电液比例阀、电磁换向阀、液位传感器、油温传感器、滤油器、油箱和管道等。</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b、夹膜机构液压控制系统：包括增压缸、高压截止阀、电磁换向阀、液晶触摸屏、行程限位传感器、电控线缆和移动小车。</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c、靶室快开门液压控制系统：包括电磁阀、油泵、过滤器、油箱和管道等。</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d、电控系统：包括控制程序、PLC模块、液晶触摸屏、继电器、控制操作柜、配电箱和电缆线等。</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e、输油管道:包括金属硬管道、软管、快接接头和管道接头等。</w:t>
      </w:r>
    </w:p>
    <w:p w:rsidR="003E371B" w:rsidRPr="00496418" w:rsidRDefault="003E371B" w:rsidP="00496418">
      <w:pPr>
        <w:pStyle w:val="3"/>
        <w:spacing w:line="360" w:lineRule="auto"/>
        <w:rPr>
          <w:rFonts w:ascii="仿宋_GB2312" w:eastAsia="仿宋_GB2312"/>
          <w:b/>
          <w:sz w:val="28"/>
          <w:szCs w:val="28"/>
        </w:rPr>
      </w:pPr>
      <w:bookmarkStart w:id="470" w:name="_Toc46155346"/>
      <w:r w:rsidRPr="00496418">
        <w:rPr>
          <w:rFonts w:ascii="仿宋_GB2312" w:eastAsia="仿宋_GB2312" w:hint="eastAsia"/>
          <w:b/>
          <w:sz w:val="28"/>
          <w:szCs w:val="28"/>
        </w:rPr>
        <w:t>工作原理</w:t>
      </w:r>
      <w:bookmarkEnd w:id="470"/>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液压泵站进行集中供油，通过电控系统触摸屏设定泵站供油油压和流量。油液经过输油管道送到设备上各执行机构，夹膜液压控制系统按照设定程序在触摸屏上操作控制夹模机构正常的夹膜和松膜运</w:t>
      </w:r>
      <w:r w:rsidRPr="00496418">
        <w:rPr>
          <w:rFonts w:ascii="仿宋_GB2312" w:eastAsia="仿宋_GB2312" w:hAnsi="宋体" w:hint="eastAsia"/>
          <w:bCs/>
          <w:sz w:val="28"/>
          <w:szCs w:val="28"/>
        </w:rPr>
        <w:lastRenderedPageBreak/>
        <w:t>行。靶室快开门液压系统主要实现靶室上各快开门的开启和锁紧的功能。</w:t>
      </w:r>
    </w:p>
    <w:p w:rsidR="003E371B" w:rsidRPr="00496418" w:rsidRDefault="003E371B" w:rsidP="00496418">
      <w:pPr>
        <w:pStyle w:val="3"/>
        <w:spacing w:line="360" w:lineRule="auto"/>
        <w:rPr>
          <w:rFonts w:ascii="仿宋_GB2312" w:eastAsia="仿宋_GB2312"/>
          <w:b/>
          <w:sz w:val="28"/>
          <w:szCs w:val="28"/>
        </w:rPr>
      </w:pPr>
      <w:bookmarkStart w:id="471" w:name="_Toc46155347"/>
      <w:r w:rsidRPr="00496418">
        <w:rPr>
          <w:rFonts w:ascii="仿宋_GB2312" w:eastAsia="仿宋_GB2312" w:hint="eastAsia"/>
          <w:b/>
          <w:sz w:val="28"/>
          <w:szCs w:val="28"/>
        </w:rPr>
        <w:t>故障</w:t>
      </w:r>
      <w:bookmarkEnd w:id="471"/>
    </w:p>
    <w:p w:rsidR="003E371B" w:rsidRPr="00496418" w:rsidRDefault="00AA1891" w:rsidP="00496418">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5.4.1.1</w:t>
      </w:r>
      <w:r w:rsidR="003E371B" w:rsidRPr="00496418">
        <w:rPr>
          <w:rFonts w:ascii="仿宋_GB2312" w:eastAsia="仿宋_GB2312" w:hAnsi="宋体" w:hint="eastAsia"/>
          <w:b/>
          <w:bCs/>
          <w:sz w:val="28"/>
          <w:szCs w:val="28"/>
        </w:rPr>
        <w:t>故障一：</w:t>
      </w:r>
      <w:r w:rsidR="003E371B" w:rsidRPr="00496418">
        <w:rPr>
          <w:rFonts w:ascii="仿宋_GB2312" w:eastAsia="仿宋_GB2312" w:hAnsi="宋体" w:hint="eastAsia"/>
          <w:bCs/>
          <w:sz w:val="28"/>
          <w:szCs w:val="28"/>
        </w:rPr>
        <w:t>液压系统启动后无压力</w:t>
      </w:r>
    </w:p>
    <w:p w:rsidR="003E371B" w:rsidRPr="00496418" w:rsidRDefault="003E371B" w:rsidP="00496418">
      <w:pPr>
        <w:spacing w:line="360" w:lineRule="auto"/>
        <w:ind w:firstLineChars="200" w:firstLine="562"/>
        <w:rPr>
          <w:rFonts w:ascii="仿宋_GB2312" w:eastAsia="仿宋_GB2312" w:hAnsi="宋体"/>
          <w:bCs/>
          <w:sz w:val="28"/>
          <w:szCs w:val="28"/>
        </w:rPr>
      </w:pPr>
      <w:r w:rsidRPr="00496418">
        <w:rPr>
          <w:rFonts w:ascii="仿宋_GB2312" w:eastAsia="仿宋_GB2312" w:hAnsi="宋体" w:hint="eastAsia"/>
          <w:b/>
          <w:bCs/>
          <w:sz w:val="28"/>
          <w:szCs w:val="28"/>
        </w:rPr>
        <w:t>时间：</w:t>
      </w:r>
      <w:r w:rsidRPr="00496418">
        <w:rPr>
          <w:rFonts w:ascii="仿宋_GB2312" w:eastAsia="仿宋_GB2312" w:hAnsi="宋体"/>
          <w:bCs/>
          <w:sz w:val="28"/>
          <w:szCs w:val="28"/>
        </w:rPr>
        <w:t>2014</w:t>
      </w:r>
      <w:r w:rsidRPr="00496418">
        <w:rPr>
          <w:rFonts w:ascii="仿宋_GB2312" w:eastAsia="仿宋_GB2312" w:hAnsi="宋体" w:hint="eastAsia"/>
          <w:bCs/>
          <w:sz w:val="28"/>
          <w:szCs w:val="28"/>
        </w:rPr>
        <w:t>年3月21日，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496418">
        <w:rPr>
          <w:rFonts w:ascii="仿宋_GB2312" w:eastAsia="仿宋_GB2312" w:hAnsi="宋体" w:hint="eastAsia"/>
          <w:b/>
          <w:bCs/>
          <w:sz w:val="28"/>
          <w:szCs w:val="28"/>
        </w:rPr>
        <w:t>：</w:t>
      </w:r>
      <w:r w:rsidR="003E371B" w:rsidRPr="00496418">
        <w:rPr>
          <w:rFonts w:ascii="仿宋_GB2312" w:eastAsia="仿宋_GB2312" w:hAnsi="宋体"/>
          <w:bCs/>
          <w:sz w:val="28"/>
          <w:szCs w:val="28"/>
        </w:rPr>
        <w:t>大小夹膜机构</w:t>
      </w:r>
      <w:r w:rsidR="003E371B" w:rsidRPr="00496418">
        <w:rPr>
          <w:rFonts w:ascii="仿宋_GB2312" w:eastAsia="仿宋_GB2312" w:hAnsi="宋体" w:hint="eastAsia"/>
          <w:bCs/>
          <w:sz w:val="28"/>
          <w:szCs w:val="28"/>
        </w:rPr>
        <w:t>启动</w:t>
      </w:r>
      <w:r w:rsidR="003E371B" w:rsidRPr="00496418">
        <w:rPr>
          <w:rFonts w:ascii="仿宋_GB2312" w:eastAsia="仿宋_GB2312" w:hAnsi="宋体"/>
          <w:bCs/>
          <w:sz w:val="28"/>
          <w:szCs w:val="28"/>
        </w:rPr>
        <w:t>后，泵站无压力。</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496418">
        <w:rPr>
          <w:rFonts w:ascii="仿宋_GB2312" w:eastAsia="仿宋_GB2312" w:hAnsi="宋体" w:hint="eastAsia"/>
          <w:b/>
          <w:bCs/>
          <w:sz w:val="28"/>
          <w:szCs w:val="28"/>
        </w:rPr>
        <w:t>：</w:t>
      </w:r>
      <w:r w:rsidR="003E371B" w:rsidRPr="00496418">
        <w:rPr>
          <w:rFonts w:ascii="仿宋_GB2312" w:eastAsia="仿宋_GB2312" w:hAnsi="宋体"/>
          <w:bCs/>
          <w:sz w:val="28"/>
          <w:szCs w:val="28"/>
        </w:rPr>
        <w:t>检查</w:t>
      </w:r>
      <w:r w:rsidR="003E371B" w:rsidRPr="00496418">
        <w:rPr>
          <w:rFonts w:ascii="仿宋_GB2312" w:eastAsia="仿宋_GB2312" w:hAnsi="宋体" w:hint="eastAsia"/>
          <w:bCs/>
          <w:sz w:val="28"/>
          <w:szCs w:val="28"/>
        </w:rPr>
        <w:t>管路及接头密封情况</w:t>
      </w:r>
      <w:r w:rsidR="003E371B" w:rsidRPr="00496418">
        <w:rPr>
          <w:rFonts w:ascii="仿宋_GB2312" w:eastAsia="仿宋_GB2312" w:hAnsi="宋体"/>
          <w:bCs/>
          <w:sz w:val="28"/>
          <w:szCs w:val="28"/>
        </w:rPr>
        <w:t>，</w:t>
      </w:r>
      <w:r w:rsidR="003E371B" w:rsidRPr="00496418">
        <w:rPr>
          <w:rFonts w:ascii="仿宋_GB2312" w:eastAsia="仿宋_GB2312" w:hAnsi="宋体" w:hint="eastAsia"/>
          <w:bCs/>
          <w:sz w:val="28"/>
          <w:szCs w:val="28"/>
        </w:rPr>
        <w:t>地沟</w:t>
      </w:r>
      <w:r w:rsidR="003E371B" w:rsidRPr="00496418">
        <w:rPr>
          <w:rFonts w:ascii="仿宋_GB2312" w:eastAsia="仿宋_GB2312" w:hAnsi="宋体"/>
          <w:bCs/>
          <w:sz w:val="28"/>
          <w:szCs w:val="28"/>
        </w:rPr>
        <w:t>内液压管道接头处</w:t>
      </w:r>
      <w:r w:rsidR="003E371B" w:rsidRPr="00496418">
        <w:rPr>
          <w:rFonts w:ascii="仿宋_GB2312" w:eastAsia="仿宋_GB2312" w:hAnsi="宋体" w:hint="eastAsia"/>
          <w:bCs/>
          <w:sz w:val="28"/>
          <w:szCs w:val="28"/>
        </w:rPr>
        <w:t>泄漏</w:t>
      </w:r>
      <w:r w:rsidR="003E371B" w:rsidRPr="00496418">
        <w:rPr>
          <w:rFonts w:ascii="仿宋_GB2312" w:eastAsia="仿宋_GB2312" w:hAnsi="宋体"/>
          <w:bCs/>
          <w:sz w:val="28"/>
          <w:szCs w:val="28"/>
        </w:rPr>
        <w:t>，</w:t>
      </w:r>
      <w:r w:rsidR="003E371B" w:rsidRPr="00496418">
        <w:rPr>
          <w:rFonts w:ascii="仿宋_GB2312" w:eastAsia="仿宋_GB2312" w:hAnsi="宋体" w:hint="eastAsia"/>
          <w:bCs/>
          <w:sz w:val="28"/>
          <w:szCs w:val="28"/>
        </w:rPr>
        <w:t>油箱内</w:t>
      </w:r>
      <w:r w:rsidR="003E371B" w:rsidRPr="00496418">
        <w:rPr>
          <w:rFonts w:ascii="仿宋_GB2312" w:eastAsia="仿宋_GB2312" w:hAnsi="宋体"/>
          <w:bCs/>
          <w:sz w:val="28"/>
          <w:szCs w:val="28"/>
        </w:rPr>
        <w:t>液压油</w:t>
      </w:r>
      <w:r w:rsidR="003E371B" w:rsidRPr="00496418">
        <w:rPr>
          <w:rFonts w:ascii="仿宋_GB2312" w:eastAsia="仿宋_GB2312" w:hAnsi="宋体" w:hint="eastAsia"/>
          <w:bCs/>
          <w:sz w:val="28"/>
          <w:szCs w:val="28"/>
        </w:rPr>
        <w:t>已</w:t>
      </w:r>
      <w:r w:rsidR="003E371B" w:rsidRPr="00496418">
        <w:rPr>
          <w:rFonts w:ascii="仿宋_GB2312" w:eastAsia="仿宋_GB2312" w:hAnsi="宋体"/>
          <w:bCs/>
          <w:sz w:val="28"/>
          <w:szCs w:val="28"/>
        </w:rPr>
        <w:t>超过最低限</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造成系统无法正常供油。</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液压</w:t>
      </w:r>
      <w:r w:rsidR="003E371B" w:rsidRPr="00496418">
        <w:rPr>
          <w:rFonts w:ascii="仿宋_GB2312" w:eastAsia="仿宋_GB2312" w:hAnsi="宋体"/>
          <w:bCs/>
          <w:sz w:val="28"/>
          <w:szCs w:val="28"/>
        </w:rPr>
        <w:t>系统加压时，由于压力较大，造成液压管路震动剧烈，液压管路固定管卡</w:t>
      </w:r>
      <w:r w:rsidR="003E371B" w:rsidRPr="00496418">
        <w:rPr>
          <w:rFonts w:ascii="仿宋_GB2312" w:eastAsia="仿宋_GB2312" w:hAnsi="宋体" w:hint="eastAsia"/>
          <w:bCs/>
          <w:sz w:val="28"/>
          <w:szCs w:val="28"/>
        </w:rPr>
        <w:t>数量</w:t>
      </w:r>
      <w:r w:rsidR="003E371B" w:rsidRPr="00496418">
        <w:rPr>
          <w:rFonts w:ascii="仿宋_GB2312" w:eastAsia="仿宋_GB2312" w:hAnsi="宋体"/>
          <w:bCs/>
          <w:sz w:val="28"/>
          <w:szCs w:val="28"/>
        </w:rPr>
        <w:t>较少，经过长时间震动，管路接头处密封圈破裂，造成</w:t>
      </w:r>
      <w:r w:rsidR="003E371B" w:rsidRPr="00496418">
        <w:rPr>
          <w:rFonts w:ascii="仿宋_GB2312" w:eastAsia="仿宋_GB2312" w:hAnsi="宋体" w:hint="eastAsia"/>
          <w:bCs/>
          <w:sz w:val="28"/>
          <w:szCs w:val="28"/>
        </w:rPr>
        <w:t>泄漏</w:t>
      </w:r>
      <w:r w:rsidR="003E371B" w:rsidRPr="00496418">
        <w:rPr>
          <w:rFonts w:ascii="仿宋_GB2312" w:eastAsia="仿宋_GB2312" w:hAnsi="宋体"/>
          <w:bCs/>
          <w:sz w:val="28"/>
          <w:szCs w:val="28"/>
        </w:rPr>
        <w:t>。</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b/>
          <w:bCs/>
          <w:sz w:val="28"/>
          <w:szCs w:val="28"/>
        </w:rPr>
        <w:t>解决措施</w:t>
      </w:r>
      <w:r w:rsidR="003E371B" w:rsidRPr="00496418">
        <w:rPr>
          <w:rFonts w:ascii="仿宋_GB2312" w:eastAsia="仿宋_GB2312" w:hAnsi="宋体"/>
          <w:b/>
          <w:bCs/>
          <w:sz w:val="28"/>
          <w:szCs w:val="28"/>
        </w:rPr>
        <w:t>：</w:t>
      </w:r>
      <w:r w:rsidR="003E371B" w:rsidRPr="00496418">
        <w:rPr>
          <w:rFonts w:ascii="仿宋_GB2312" w:eastAsia="仿宋_GB2312" w:hAnsi="宋体"/>
          <w:bCs/>
          <w:sz w:val="28"/>
          <w:szCs w:val="28"/>
        </w:rPr>
        <w:t>在液压管路所有接头位置增加了管路固定管卡，同时在</w:t>
      </w:r>
      <w:r w:rsidR="003E371B" w:rsidRPr="00496418">
        <w:rPr>
          <w:rFonts w:ascii="仿宋_GB2312" w:eastAsia="仿宋_GB2312" w:hAnsi="宋体" w:hint="eastAsia"/>
          <w:bCs/>
          <w:sz w:val="28"/>
          <w:szCs w:val="28"/>
        </w:rPr>
        <w:t>油箱上</w:t>
      </w:r>
      <w:r w:rsidR="003E371B" w:rsidRPr="00496418">
        <w:rPr>
          <w:rFonts w:ascii="仿宋_GB2312" w:eastAsia="仿宋_GB2312" w:hAnsi="宋体"/>
          <w:bCs/>
          <w:sz w:val="28"/>
          <w:szCs w:val="28"/>
        </w:rPr>
        <w:t>增加了油位传感器，用以监测油箱内油位的变化。</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液压系统</w:t>
      </w:r>
      <w:r w:rsidR="003E371B" w:rsidRPr="00496418">
        <w:rPr>
          <w:rFonts w:ascii="仿宋_GB2312" w:eastAsia="仿宋_GB2312" w:hAnsi="宋体"/>
          <w:bCs/>
          <w:sz w:val="28"/>
          <w:szCs w:val="28"/>
        </w:rPr>
        <w:t>运行前后，仔细检查</w:t>
      </w:r>
      <w:r w:rsidR="003E371B" w:rsidRPr="00496418">
        <w:rPr>
          <w:rFonts w:ascii="仿宋_GB2312" w:eastAsia="仿宋_GB2312" w:hAnsi="宋体" w:hint="eastAsia"/>
          <w:bCs/>
          <w:sz w:val="28"/>
          <w:szCs w:val="28"/>
        </w:rPr>
        <w:t>各</w:t>
      </w:r>
      <w:r w:rsidR="003E371B" w:rsidRPr="00496418">
        <w:rPr>
          <w:rFonts w:ascii="仿宋_GB2312" w:eastAsia="仿宋_GB2312" w:hAnsi="宋体"/>
          <w:bCs/>
          <w:sz w:val="28"/>
          <w:szCs w:val="28"/>
        </w:rPr>
        <w:t>部位的运行状态。</w:t>
      </w:r>
    </w:p>
    <w:p w:rsidR="003E371B" w:rsidRPr="00496418" w:rsidRDefault="00AA1891" w:rsidP="00496418">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5.4.1.2</w:t>
      </w:r>
      <w:r w:rsidR="003E371B" w:rsidRPr="00496418">
        <w:rPr>
          <w:rFonts w:ascii="仿宋_GB2312" w:eastAsia="仿宋_GB2312" w:hAnsi="宋体" w:hint="eastAsia"/>
          <w:b/>
          <w:bCs/>
          <w:sz w:val="28"/>
          <w:szCs w:val="28"/>
        </w:rPr>
        <w:t>故障二：</w:t>
      </w:r>
      <w:r w:rsidR="003E371B" w:rsidRPr="00496418">
        <w:rPr>
          <w:rFonts w:ascii="仿宋_GB2312" w:eastAsia="仿宋_GB2312" w:hAnsi="宋体" w:hint="eastAsia"/>
          <w:bCs/>
          <w:sz w:val="28"/>
          <w:szCs w:val="28"/>
        </w:rPr>
        <w:t>液压系统无压力问题</w:t>
      </w:r>
    </w:p>
    <w:p w:rsidR="003E371B" w:rsidRPr="00496418" w:rsidRDefault="003E371B" w:rsidP="00496418">
      <w:pPr>
        <w:spacing w:line="360" w:lineRule="auto"/>
        <w:ind w:firstLineChars="200" w:firstLine="562"/>
        <w:rPr>
          <w:rFonts w:ascii="仿宋_GB2312" w:eastAsia="仿宋_GB2312" w:hAnsi="宋体"/>
          <w:bCs/>
          <w:sz w:val="28"/>
          <w:szCs w:val="28"/>
        </w:rPr>
      </w:pPr>
      <w:r w:rsidRPr="00496418">
        <w:rPr>
          <w:rFonts w:ascii="仿宋_GB2312" w:eastAsia="仿宋_GB2312" w:hAnsi="宋体" w:hint="eastAsia"/>
          <w:b/>
          <w:bCs/>
          <w:sz w:val="28"/>
          <w:szCs w:val="28"/>
        </w:rPr>
        <w:t>时间：</w:t>
      </w:r>
      <w:r w:rsidRPr="00496418">
        <w:rPr>
          <w:rFonts w:ascii="仿宋_GB2312" w:eastAsia="仿宋_GB2312" w:hAnsi="宋体"/>
          <w:bCs/>
          <w:sz w:val="28"/>
          <w:szCs w:val="28"/>
        </w:rPr>
        <w:t>201</w:t>
      </w:r>
      <w:r w:rsidRPr="00496418">
        <w:rPr>
          <w:rFonts w:ascii="仿宋_GB2312" w:eastAsia="仿宋_GB2312" w:hAnsi="宋体" w:hint="eastAsia"/>
          <w:bCs/>
          <w:sz w:val="28"/>
          <w:szCs w:val="28"/>
        </w:rPr>
        <w:t>5年11月3日，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连接夹膜</w:t>
      </w:r>
      <w:r w:rsidR="003E371B" w:rsidRPr="00496418">
        <w:rPr>
          <w:rFonts w:ascii="仿宋_GB2312" w:eastAsia="仿宋_GB2312" w:hAnsi="宋体"/>
          <w:bCs/>
          <w:sz w:val="28"/>
          <w:szCs w:val="28"/>
        </w:rPr>
        <w:t>机构进</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回油管</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启动液压系统后泵站压力无变化，控制系统及泵站运转</w:t>
      </w:r>
      <w:r w:rsidR="003E371B" w:rsidRPr="00496418">
        <w:rPr>
          <w:rFonts w:ascii="仿宋_GB2312" w:eastAsia="仿宋_GB2312" w:hAnsi="宋体" w:hint="eastAsia"/>
          <w:bCs/>
          <w:sz w:val="28"/>
          <w:szCs w:val="28"/>
        </w:rPr>
        <w:t>正常。</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检查油路，</w:t>
      </w:r>
      <w:r w:rsidR="003E371B" w:rsidRPr="00496418">
        <w:rPr>
          <w:rFonts w:ascii="仿宋_GB2312" w:eastAsia="仿宋_GB2312" w:hAnsi="宋体"/>
          <w:bCs/>
          <w:sz w:val="28"/>
          <w:szCs w:val="28"/>
        </w:rPr>
        <w:t>经检查发现将夹膜机构进油管</w:t>
      </w:r>
      <w:r w:rsidR="003E371B" w:rsidRPr="00496418">
        <w:rPr>
          <w:rFonts w:ascii="仿宋_GB2312" w:eastAsia="仿宋_GB2312" w:hAnsi="宋体" w:hint="eastAsia"/>
          <w:bCs/>
          <w:sz w:val="28"/>
          <w:szCs w:val="28"/>
        </w:rPr>
        <w:t>和</w:t>
      </w:r>
      <w:r w:rsidR="003E371B" w:rsidRPr="00496418">
        <w:rPr>
          <w:rFonts w:ascii="仿宋_GB2312" w:eastAsia="仿宋_GB2312" w:hAnsi="宋体"/>
          <w:bCs/>
          <w:sz w:val="28"/>
          <w:szCs w:val="28"/>
        </w:rPr>
        <w:t>回油管与液压主管路进油口和回油口接反</w:t>
      </w:r>
    </w:p>
    <w:p w:rsidR="003E371B" w:rsidRPr="00496418" w:rsidRDefault="00AC76FD" w:rsidP="00496418">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发生原因</w:t>
      </w:r>
      <w:r w:rsidR="003E371B" w:rsidRPr="00496418">
        <w:rPr>
          <w:rFonts w:ascii="仿宋_GB2312" w:eastAsia="仿宋_GB2312" w:hAnsi="宋体" w:hint="eastAsia"/>
          <w:b/>
          <w:bCs/>
          <w:sz w:val="28"/>
          <w:szCs w:val="28"/>
        </w:rPr>
        <w:t>：</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1.进油管</w:t>
      </w:r>
      <w:r w:rsidRPr="00496418">
        <w:rPr>
          <w:rFonts w:ascii="仿宋_GB2312" w:eastAsia="仿宋_GB2312" w:hAnsi="宋体"/>
          <w:bCs/>
          <w:sz w:val="28"/>
          <w:szCs w:val="28"/>
        </w:rPr>
        <w:t>与回油管</w:t>
      </w:r>
      <w:r w:rsidRPr="00496418">
        <w:rPr>
          <w:rFonts w:ascii="仿宋_GB2312" w:eastAsia="仿宋_GB2312" w:hAnsi="宋体" w:hint="eastAsia"/>
          <w:bCs/>
          <w:sz w:val="28"/>
          <w:szCs w:val="28"/>
        </w:rPr>
        <w:t>原</w:t>
      </w:r>
      <w:r w:rsidRPr="00496418">
        <w:rPr>
          <w:rFonts w:ascii="仿宋_GB2312" w:eastAsia="仿宋_GB2312" w:hAnsi="宋体"/>
          <w:bCs/>
          <w:sz w:val="28"/>
          <w:szCs w:val="28"/>
        </w:rPr>
        <w:t>标示</w:t>
      </w:r>
      <w:r w:rsidRPr="00496418">
        <w:rPr>
          <w:rFonts w:ascii="仿宋_GB2312" w:eastAsia="仿宋_GB2312" w:hAnsi="宋体" w:hint="eastAsia"/>
          <w:bCs/>
          <w:sz w:val="28"/>
          <w:szCs w:val="28"/>
        </w:rPr>
        <w:t>磨损</w:t>
      </w:r>
      <w:r w:rsidRPr="00496418">
        <w:rPr>
          <w:rFonts w:ascii="仿宋_GB2312" w:eastAsia="仿宋_GB2312" w:hAnsi="宋体"/>
          <w:bCs/>
          <w:sz w:val="28"/>
          <w:szCs w:val="28"/>
        </w:rPr>
        <w:t>，无法识别，造成连接错误；</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bCs/>
          <w:sz w:val="28"/>
          <w:szCs w:val="28"/>
        </w:rPr>
        <w:t>2.</w:t>
      </w:r>
      <w:r w:rsidRPr="00496418">
        <w:rPr>
          <w:rFonts w:ascii="仿宋_GB2312" w:eastAsia="仿宋_GB2312" w:hAnsi="宋体" w:hint="eastAsia"/>
          <w:bCs/>
          <w:sz w:val="28"/>
          <w:szCs w:val="28"/>
        </w:rPr>
        <w:t>进/回</w:t>
      </w:r>
      <w:r w:rsidRPr="00496418">
        <w:rPr>
          <w:rFonts w:ascii="仿宋_GB2312" w:eastAsia="仿宋_GB2312" w:hAnsi="宋体"/>
          <w:bCs/>
          <w:sz w:val="28"/>
          <w:szCs w:val="28"/>
        </w:rPr>
        <w:t>油快换结构设计完全一致，并且可互换，</w:t>
      </w:r>
      <w:r w:rsidRPr="00496418">
        <w:rPr>
          <w:rFonts w:ascii="仿宋_GB2312" w:eastAsia="仿宋_GB2312" w:hAnsi="宋体" w:hint="eastAsia"/>
          <w:bCs/>
          <w:sz w:val="28"/>
          <w:szCs w:val="28"/>
        </w:rPr>
        <w:t>标识</w:t>
      </w:r>
      <w:r w:rsidRPr="00496418">
        <w:rPr>
          <w:rFonts w:ascii="仿宋_GB2312" w:eastAsia="仿宋_GB2312" w:hAnsi="宋体"/>
          <w:bCs/>
          <w:sz w:val="28"/>
          <w:szCs w:val="28"/>
        </w:rPr>
        <w:t>不清造成连接错误。</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更换</w:t>
      </w:r>
      <w:r w:rsidR="003E371B" w:rsidRPr="00496418">
        <w:rPr>
          <w:rFonts w:ascii="仿宋_GB2312" w:eastAsia="仿宋_GB2312" w:hAnsi="宋体"/>
          <w:bCs/>
          <w:sz w:val="28"/>
          <w:szCs w:val="28"/>
        </w:rPr>
        <w:t>接反</w:t>
      </w:r>
      <w:r w:rsidR="003E371B" w:rsidRPr="00496418">
        <w:rPr>
          <w:rFonts w:ascii="仿宋_GB2312" w:eastAsia="仿宋_GB2312" w:hAnsi="宋体" w:hint="eastAsia"/>
          <w:bCs/>
          <w:sz w:val="28"/>
          <w:szCs w:val="28"/>
        </w:rPr>
        <w:t>的</w:t>
      </w:r>
      <w:r w:rsidR="003E371B" w:rsidRPr="00496418">
        <w:rPr>
          <w:rFonts w:ascii="仿宋_GB2312" w:eastAsia="仿宋_GB2312" w:hAnsi="宋体"/>
          <w:bCs/>
          <w:sz w:val="28"/>
          <w:szCs w:val="28"/>
        </w:rPr>
        <w:t>夹膜机构进油管</w:t>
      </w:r>
      <w:r w:rsidR="003E371B" w:rsidRPr="00496418">
        <w:rPr>
          <w:rFonts w:ascii="仿宋_GB2312" w:eastAsia="仿宋_GB2312" w:hAnsi="宋体" w:hint="eastAsia"/>
          <w:bCs/>
          <w:sz w:val="28"/>
          <w:szCs w:val="28"/>
        </w:rPr>
        <w:t>和</w:t>
      </w:r>
      <w:r w:rsidR="003E371B" w:rsidRPr="00496418">
        <w:rPr>
          <w:rFonts w:ascii="仿宋_GB2312" w:eastAsia="仿宋_GB2312" w:hAnsi="宋体"/>
          <w:bCs/>
          <w:sz w:val="28"/>
          <w:szCs w:val="28"/>
        </w:rPr>
        <w:t>回油管与液压主管路进</w:t>
      </w:r>
      <w:r w:rsidR="003E371B" w:rsidRPr="00496418">
        <w:rPr>
          <w:rFonts w:ascii="仿宋_GB2312" w:eastAsia="仿宋_GB2312" w:hAnsi="宋体"/>
          <w:bCs/>
          <w:sz w:val="28"/>
          <w:szCs w:val="28"/>
        </w:rPr>
        <w:lastRenderedPageBreak/>
        <w:t>油口和回油口后液压系统</w:t>
      </w:r>
      <w:r w:rsidR="003E371B" w:rsidRPr="00496418">
        <w:rPr>
          <w:rFonts w:ascii="仿宋_GB2312" w:eastAsia="仿宋_GB2312" w:hAnsi="宋体" w:hint="eastAsia"/>
          <w:bCs/>
          <w:sz w:val="28"/>
          <w:szCs w:val="28"/>
        </w:rPr>
        <w:t>正常</w:t>
      </w:r>
      <w:r w:rsidR="003E371B" w:rsidRPr="00496418">
        <w:rPr>
          <w:rFonts w:ascii="仿宋_GB2312" w:eastAsia="仿宋_GB2312" w:hAnsi="宋体"/>
          <w:bCs/>
          <w:sz w:val="28"/>
          <w:szCs w:val="28"/>
        </w:rPr>
        <w:t>。</w:t>
      </w:r>
    </w:p>
    <w:p w:rsidR="003E371B" w:rsidRPr="00496418" w:rsidRDefault="00AC76FD" w:rsidP="00496418">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经验教训</w:t>
      </w:r>
      <w:r w:rsidR="003E371B" w:rsidRPr="00496418">
        <w:rPr>
          <w:rFonts w:ascii="仿宋_GB2312" w:eastAsia="仿宋_GB2312" w:hAnsi="宋体" w:hint="eastAsia"/>
          <w:b/>
          <w:bCs/>
          <w:sz w:val="28"/>
          <w:szCs w:val="28"/>
        </w:rPr>
        <w:t>：</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1.进/回油</w:t>
      </w:r>
      <w:r w:rsidRPr="00496418">
        <w:rPr>
          <w:rFonts w:ascii="仿宋_GB2312" w:eastAsia="仿宋_GB2312" w:hAnsi="宋体"/>
          <w:bCs/>
          <w:sz w:val="28"/>
          <w:szCs w:val="28"/>
        </w:rPr>
        <w:t>快换</w:t>
      </w:r>
      <w:r w:rsidRPr="00496418">
        <w:rPr>
          <w:rFonts w:ascii="仿宋_GB2312" w:eastAsia="仿宋_GB2312" w:hAnsi="宋体" w:hint="eastAsia"/>
          <w:bCs/>
          <w:sz w:val="28"/>
          <w:szCs w:val="28"/>
        </w:rPr>
        <w:t>接头</w:t>
      </w:r>
      <w:r w:rsidRPr="00496418">
        <w:rPr>
          <w:rFonts w:ascii="仿宋_GB2312" w:eastAsia="仿宋_GB2312" w:hAnsi="宋体"/>
          <w:bCs/>
          <w:sz w:val="28"/>
          <w:szCs w:val="28"/>
        </w:rPr>
        <w:t>采用公母交错方式，可防止误操作的出现；</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2.管路</w:t>
      </w:r>
      <w:r w:rsidRPr="00496418">
        <w:rPr>
          <w:rFonts w:ascii="仿宋_GB2312" w:eastAsia="仿宋_GB2312" w:hAnsi="宋体"/>
          <w:bCs/>
          <w:sz w:val="28"/>
          <w:szCs w:val="28"/>
        </w:rPr>
        <w:t>标示应清晰</w:t>
      </w:r>
      <w:r w:rsidRPr="00496418">
        <w:rPr>
          <w:rFonts w:ascii="仿宋_GB2312" w:eastAsia="仿宋_GB2312" w:hAnsi="宋体" w:hint="eastAsia"/>
          <w:bCs/>
          <w:sz w:val="28"/>
          <w:szCs w:val="28"/>
        </w:rPr>
        <w:t>、</w:t>
      </w:r>
      <w:r w:rsidRPr="00496418">
        <w:rPr>
          <w:rFonts w:ascii="仿宋_GB2312" w:eastAsia="仿宋_GB2312" w:hAnsi="宋体"/>
          <w:bCs/>
          <w:sz w:val="28"/>
          <w:szCs w:val="28"/>
        </w:rPr>
        <w:t>准确，及时检查标示情况。</w:t>
      </w:r>
    </w:p>
    <w:p w:rsidR="003E371B" w:rsidRPr="00496418" w:rsidRDefault="00AA1891" w:rsidP="00496418">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5.4.1.3</w:t>
      </w:r>
      <w:r w:rsidR="003E371B" w:rsidRPr="00496418">
        <w:rPr>
          <w:rFonts w:ascii="仿宋_GB2312" w:eastAsia="仿宋_GB2312" w:hAnsi="宋体" w:hint="eastAsia"/>
          <w:b/>
          <w:bCs/>
          <w:sz w:val="28"/>
          <w:szCs w:val="28"/>
        </w:rPr>
        <w:t>故障三：</w:t>
      </w:r>
      <w:r w:rsidR="003E371B" w:rsidRPr="00496418">
        <w:rPr>
          <w:rFonts w:ascii="仿宋_GB2312" w:eastAsia="仿宋_GB2312" w:hAnsi="宋体" w:hint="eastAsia"/>
          <w:bCs/>
          <w:sz w:val="28"/>
          <w:szCs w:val="28"/>
        </w:rPr>
        <w:t>电磁阀堵塞问题</w:t>
      </w:r>
    </w:p>
    <w:p w:rsidR="003E371B" w:rsidRPr="00496418" w:rsidRDefault="003E371B" w:rsidP="00496418">
      <w:pPr>
        <w:spacing w:line="360" w:lineRule="auto"/>
        <w:ind w:firstLineChars="200" w:firstLine="562"/>
        <w:rPr>
          <w:rFonts w:ascii="仿宋_GB2312" w:eastAsia="仿宋_GB2312" w:hAnsi="宋体"/>
          <w:bCs/>
          <w:sz w:val="28"/>
          <w:szCs w:val="28"/>
        </w:rPr>
      </w:pPr>
      <w:r w:rsidRPr="00496418">
        <w:rPr>
          <w:rFonts w:ascii="仿宋_GB2312" w:eastAsia="仿宋_GB2312" w:hAnsi="宋体" w:hint="eastAsia"/>
          <w:b/>
          <w:bCs/>
          <w:sz w:val="28"/>
          <w:szCs w:val="28"/>
        </w:rPr>
        <w:t>时间：</w:t>
      </w:r>
      <w:r w:rsidRPr="00C2516C">
        <w:rPr>
          <w:rFonts w:ascii="仿宋_GB2312" w:eastAsia="仿宋_GB2312" w:hAnsi="宋体" w:hint="eastAsia"/>
          <w:bCs/>
          <w:sz w:val="28"/>
          <w:szCs w:val="28"/>
        </w:rPr>
        <w:t>20</w:t>
      </w:r>
      <w:r w:rsidRPr="00496418">
        <w:rPr>
          <w:rFonts w:ascii="仿宋_GB2312" w:eastAsia="仿宋_GB2312" w:hAnsi="宋体" w:hint="eastAsia"/>
          <w:bCs/>
          <w:sz w:val="28"/>
          <w:szCs w:val="28"/>
        </w:rPr>
        <w:t>16年3月11日，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夹模机构液压子系统主电磁阀发指令时无动作，系统无法运转，试验被迫暂停。</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联系长江液压公司技术人员，将阀体拆卸检查。</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电磁阀阀芯被异物堵塞，不能正常滑动。</w:t>
      </w:r>
    </w:p>
    <w:p w:rsidR="003E371B" w:rsidRPr="00496418" w:rsidRDefault="00AC76FD" w:rsidP="0049641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49641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采用煤油清洗后装回原位，系统恢复正常。</w:t>
      </w:r>
    </w:p>
    <w:p w:rsidR="003E371B" w:rsidRPr="00496418" w:rsidRDefault="00AC76FD" w:rsidP="00496418">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经验教训</w:t>
      </w:r>
      <w:r w:rsidR="003E371B" w:rsidRPr="00496418">
        <w:rPr>
          <w:rFonts w:ascii="仿宋_GB2312" w:eastAsia="仿宋_GB2312" w:hAnsi="宋体" w:hint="eastAsia"/>
          <w:b/>
          <w:bCs/>
          <w:sz w:val="28"/>
          <w:szCs w:val="28"/>
        </w:rPr>
        <w:t>：</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bCs/>
          <w:sz w:val="28"/>
          <w:szCs w:val="28"/>
        </w:rPr>
        <w:t>1</w:t>
      </w:r>
      <w:r w:rsidRPr="00496418">
        <w:rPr>
          <w:rFonts w:ascii="仿宋_GB2312" w:eastAsia="仿宋_GB2312" w:hAnsi="宋体" w:hint="eastAsia"/>
          <w:bCs/>
          <w:sz w:val="28"/>
          <w:szCs w:val="28"/>
        </w:rPr>
        <w:t>）采用质量可靠性更高的电磁阀产品；</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2）要定期更换泵站过滤器，清除油液中异物；</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3）培训操作人员必备液压维护维修技能，定期对主要阀门进行维护。</w:t>
      </w:r>
    </w:p>
    <w:p w:rsidR="003E371B" w:rsidRPr="00C2516C" w:rsidRDefault="00AA1891" w:rsidP="00C2516C">
      <w:pPr>
        <w:spacing w:line="360" w:lineRule="auto"/>
        <w:ind w:firstLineChars="200" w:firstLine="562"/>
        <w:rPr>
          <w:rFonts w:ascii="仿宋_GB2312" w:eastAsia="仿宋_GB2312" w:hAnsi="宋体"/>
          <w:b/>
          <w:bCs/>
          <w:sz w:val="28"/>
          <w:szCs w:val="28"/>
        </w:rPr>
      </w:pPr>
      <w:r>
        <w:rPr>
          <w:rFonts w:ascii="仿宋_GB2312" w:eastAsia="仿宋_GB2312" w:hAnsi="宋体" w:hint="eastAsia"/>
          <w:b/>
          <w:bCs/>
          <w:sz w:val="28"/>
          <w:szCs w:val="28"/>
        </w:rPr>
        <w:t>5.4.1.4</w:t>
      </w:r>
      <w:r w:rsidR="003E371B" w:rsidRPr="00C2516C">
        <w:rPr>
          <w:rFonts w:ascii="仿宋_GB2312" w:eastAsia="仿宋_GB2312" w:hAnsi="宋体" w:hint="eastAsia"/>
          <w:b/>
          <w:bCs/>
          <w:sz w:val="28"/>
          <w:szCs w:val="28"/>
        </w:rPr>
        <w:t>故障四：</w:t>
      </w:r>
      <w:r w:rsidR="003E371B" w:rsidRPr="00106C0A">
        <w:rPr>
          <w:rFonts w:ascii="仿宋_GB2312" w:eastAsia="仿宋_GB2312" w:hAnsi="宋体" w:hint="eastAsia"/>
          <w:bCs/>
          <w:sz w:val="28"/>
          <w:szCs w:val="28"/>
        </w:rPr>
        <w:t>电控线路问题</w:t>
      </w:r>
    </w:p>
    <w:p w:rsidR="003E371B" w:rsidRPr="00496418" w:rsidRDefault="003E371B" w:rsidP="00C2516C">
      <w:pPr>
        <w:spacing w:line="360" w:lineRule="auto"/>
        <w:ind w:firstLineChars="200" w:firstLine="562"/>
        <w:rPr>
          <w:rFonts w:ascii="仿宋_GB2312" w:eastAsia="仿宋_GB2312" w:hAnsi="宋体"/>
          <w:bCs/>
          <w:sz w:val="28"/>
          <w:szCs w:val="28"/>
        </w:rPr>
      </w:pPr>
      <w:r w:rsidRPr="00C2516C">
        <w:rPr>
          <w:rFonts w:ascii="仿宋_GB2312" w:eastAsia="仿宋_GB2312" w:hAnsi="宋体" w:hint="eastAsia"/>
          <w:b/>
          <w:bCs/>
          <w:sz w:val="28"/>
          <w:szCs w:val="28"/>
        </w:rPr>
        <w:t>时间：</w:t>
      </w:r>
      <w:r w:rsidRPr="00496418">
        <w:rPr>
          <w:rFonts w:ascii="仿宋_GB2312" w:eastAsia="仿宋_GB2312" w:hAnsi="宋体" w:hint="eastAsia"/>
          <w:bCs/>
          <w:sz w:val="28"/>
          <w:szCs w:val="28"/>
        </w:rPr>
        <w:t>2016年5月20日，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泵站可以正常启动，控制系统发指令无动作。</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联系厂家技术人员现场仔细排查后，确定是电控线路存在虚搭和短路的情况。</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现场线缆走线混乱，操作中线缆拉扯导致线路松动或脱接。</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重新连接和固牢电缆线路，系统功能恢复正常。</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对现场和接线盒中的线缆进行清理和规整，做到布线</w:t>
      </w:r>
      <w:r w:rsidR="003E371B" w:rsidRPr="00496418">
        <w:rPr>
          <w:rFonts w:ascii="仿宋_GB2312" w:eastAsia="仿宋_GB2312" w:hAnsi="宋体" w:hint="eastAsia"/>
          <w:bCs/>
          <w:sz w:val="28"/>
          <w:szCs w:val="28"/>
        </w:rPr>
        <w:lastRenderedPageBreak/>
        <w:t>整齐；其次操作中应该注意线缆，避免拉扯情况。</w:t>
      </w:r>
    </w:p>
    <w:p w:rsidR="003E371B" w:rsidRPr="00496418" w:rsidRDefault="00AA1891" w:rsidP="00C251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5.4.1.5</w:t>
      </w:r>
      <w:r w:rsidR="003E371B" w:rsidRPr="00C2516C">
        <w:rPr>
          <w:rFonts w:ascii="仿宋_GB2312" w:eastAsia="仿宋_GB2312" w:hAnsi="宋体" w:hint="eastAsia"/>
          <w:b/>
          <w:bCs/>
          <w:sz w:val="28"/>
          <w:szCs w:val="28"/>
        </w:rPr>
        <w:t>故障五：</w:t>
      </w:r>
      <w:r w:rsidR="003E371B" w:rsidRPr="00496418">
        <w:rPr>
          <w:rFonts w:ascii="仿宋_GB2312" w:eastAsia="仿宋_GB2312" w:hAnsi="宋体" w:hint="eastAsia"/>
          <w:bCs/>
          <w:sz w:val="28"/>
          <w:szCs w:val="28"/>
        </w:rPr>
        <w:t>夹膜机构液控系统限位传感器问题</w:t>
      </w:r>
    </w:p>
    <w:p w:rsidR="003E371B" w:rsidRPr="00496418" w:rsidRDefault="003E371B" w:rsidP="00C2516C">
      <w:pPr>
        <w:spacing w:line="360" w:lineRule="auto"/>
        <w:ind w:firstLineChars="200" w:firstLine="562"/>
        <w:rPr>
          <w:rFonts w:ascii="仿宋_GB2312" w:eastAsia="仿宋_GB2312" w:hAnsi="宋体"/>
          <w:bCs/>
          <w:sz w:val="28"/>
          <w:szCs w:val="28"/>
        </w:rPr>
      </w:pPr>
      <w:r w:rsidRPr="00C2516C">
        <w:rPr>
          <w:rFonts w:ascii="仿宋_GB2312" w:eastAsia="仿宋_GB2312" w:hAnsi="宋体" w:hint="eastAsia"/>
          <w:b/>
          <w:bCs/>
          <w:sz w:val="28"/>
          <w:szCs w:val="28"/>
        </w:rPr>
        <w:t>时间：</w:t>
      </w:r>
      <w:r w:rsidRPr="00C2516C">
        <w:rPr>
          <w:rFonts w:ascii="仿宋_GB2312" w:eastAsia="仿宋_GB2312" w:hAnsi="宋体" w:hint="eastAsia"/>
          <w:bCs/>
          <w:sz w:val="28"/>
          <w:szCs w:val="28"/>
        </w:rPr>
        <w:t>2</w:t>
      </w:r>
      <w:r w:rsidRPr="00496418">
        <w:rPr>
          <w:rFonts w:ascii="仿宋_GB2312" w:eastAsia="仿宋_GB2312" w:hAnsi="宋体" w:hint="eastAsia"/>
          <w:bCs/>
          <w:sz w:val="28"/>
          <w:szCs w:val="28"/>
        </w:rPr>
        <w:t>016年7月8日，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夹膜机构单行程走到位后无法返回。</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采用更换限位传感器检查传感器存在故障。</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夹膜机构运转超过行程，压迫传感器导致其损坏。</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经过更换限位传感器后，系统功能恢复正常。</w:t>
      </w:r>
    </w:p>
    <w:p w:rsidR="003E371B" w:rsidRPr="00496418" w:rsidRDefault="00AC76FD" w:rsidP="00C2516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C2516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采用可靠性更高的限位传感器；其次操作中应该注意设备异常情况，避免传感器长时间被压住现象。</w:t>
      </w:r>
    </w:p>
    <w:p w:rsidR="003E371B" w:rsidRPr="00496418" w:rsidRDefault="00AA1891" w:rsidP="00C251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5.4.1.6</w:t>
      </w:r>
      <w:r w:rsidR="003E371B" w:rsidRPr="00C2516C">
        <w:rPr>
          <w:rFonts w:ascii="仿宋_GB2312" w:eastAsia="仿宋_GB2312" w:hAnsi="宋体" w:hint="eastAsia"/>
          <w:b/>
          <w:bCs/>
          <w:sz w:val="28"/>
          <w:szCs w:val="28"/>
        </w:rPr>
        <w:t>故障六：</w:t>
      </w:r>
      <w:r w:rsidR="003E371B" w:rsidRPr="00496418">
        <w:rPr>
          <w:rFonts w:ascii="仿宋_GB2312" w:eastAsia="仿宋_GB2312" w:hAnsi="宋体" w:hint="eastAsia"/>
          <w:bCs/>
          <w:sz w:val="28"/>
          <w:szCs w:val="28"/>
        </w:rPr>
        <w:t>液压泵站电液比例阀控制卡损坏</w:t>
      </w:r>
    </w:p>
    <w:p w:rsidR="003E371B" w:rsidRPr="00496418" w:rsidRDefault="003E371B" w:rsidP="00812258">
      <w:pPr>
        <w:spacing w:line="360" w:lineRule="auto"/>
        <w:ind w:firstLineChars="200" w:firstLine="562"/>
        <w:rPr>
          <w:rFonts w:ascii="仿宋_GB2312" w:eastAsia="仿宋_GB2312" w:hAnsi="宋体"/>
          <w:bCs/>
          <w:sz w:val="28"/>
          <w:szCs w:val="28"/>
        </w:rPr>
      </w:pPr>
      <w:r w:rsidRPr="00812258">
        <w:rPr>
          <w:rFonts w:ascii="仿宋_GB2312" w:eastAsia="仿宋_GB2312" w:hAnsi="宋体" w:hint="eastAsia"/>
          <w:b/>
          <w:bCs/>
          <w:sz w:val="28"/>
          <w:szCs w:val="28"/>
        </w:rPr>
        <w:t>时间：</w:t>
      </w:r>
      <w:r w:rsidRPr="00496418">
        <w:rPr>
          <w:rFonts w:ascii="仿宋_GB2312" w:eastAsia="仿宋_GB2312" w:hAnsi="宋体" w:hint="eastAsia"/>
          <w:bCs/>
          <w:sz w:val="28"/>
          <w:szCs w:val="28"/>
        </w:rPr>
        <w:t>2016年9月7日，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81225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81225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泵站电机启动正常，但无法建立系统压力。</w:t>
      </w:r>
    </w:p>
    <w:p w:rsidR="003E371B" w:rsidRPr="00496418" w:rsidRDefault="00AC76FD" w:rsidP="0081225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81225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经过技术人员排查，更换电液比例阀的控制卡后，系统功能恢复正常。</w:t>
      </w:r>
    </w:p>
    <w:p w:rsidR="003E371B" w:rsidRPr="00496418" w:rsidRDefault="00AC76FD" w:rsidP="0081225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81225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电液控制阀控制卡损坏。</w:t>
      </w:r>
    </w:p>
    <w:p w:rsidR="003E371B" w:rsidRPr="00496418" w:rsidRDefault="00AC76FD" w:rsidP="0081225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81225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更换电液比例阀的控制卡后，系统功能恢复正常。</w:t>
      </w:r>
    </w:p>
    <w:p w:rsidR="003E371B" w:rsidRPr="00496418" w:rsidRDefault="00AC76FD" w:rsidP="00812258">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812258">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将控制柜中各控制卡安装牢固，线路规整到位，防止线路错搭导致电控部件损坏的情况出现。</w:t>
      </w:r>
    </w:p>
    <w:p w:rsidR="003E371B" w:rsidRPr="00496418" w:rsidRDefault="00496418" w:rsidP="00496418">
      <w:pPr>
        <w:pStyle w:val="2"/>
        <w:spacing w:line="360" w:lineRule="auto"/>
        <w:rPr>
          <w:rFonts w:ascii="楷体_GB2312" w:eastAsia="楷体_GB2312" w:hAnsi="楷体"/>
        </w:rPr>
      </w:pPr>
      <w:bookmarkStart w:id="472" w:name="_Toc46155348"/>
      <w:r>
        <w:rPr>
          <w:rFonts w:ascii="楷体_GB2312" w:eastAsia="楷体_GB2312" w:hAnsi="楷体" w:hint="eastAsia"/>
        </w:rPr>
        <w:t>5.4</w:t>
      </w:r>
      <w:r w:rsidR="003E371B" w:rsidRPr="00496418">
        <w:rPr>
          <w:rFonts w:ascii="楷体_GB2312" w:eastAsia="楷体_GB2312" w:hAnsi="楷体" w:hint="eastAsia"/>
        </w:rPr>
        <w:t>.2  发射器管体擦拭系统</w:t>
      </w:r>
      <w:bookmarkEnd w:id="472"/>
    </w:p>
    <w:p w:rsidR="003E371B" w:rsidRPr="00496418" w:rsidRDefault="003E371B" w:rsidP="00496418">
      <w:pPr>
        <w:pStyle w:val="3"/>
        <w:spacing w:line="360" w:lineRule="auto"/>
        <w:rPr>
          <w:rFonts w:ascii="仿宋_GB2312" w:eastAsia="仿宋_GB2312"/>
          <w:b/>
          <w:sz w:val="28"/>
          <w:szCs w:val="28"/>
        </w:rPr>
      </w:pPr>
      <w:bookmarkStart w:id="473" w:name="_Toc46155349"/>
      <w:r w:rsidRPr="00496418">
        <w:rPr>
          <w:rFonts w:ascii="仿宋_GB2312" w:eastAsia="仿宋_GB2312" w:hint="eastAsia"/>
          <w:b/>
          <w:sz w:val="28"/>
          <w:szCs w:val="28"/>
        </w:rPr>
        <w:t>组成</w:t>
      </w:r>
      <w:bookmarkEnd w:id="473"/>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200m自由飞弹道靶发射器管体擦拭系统</w:t>
      </w:r>
      <w:r w:rsidRPr="00496418">
        <w:rPr>
          <w:rFonts w:ascii="仿宋_GB2312" w:eastAsia="仿宋_GB2312" w:hAnsi="宋体"/>
          <w:bCs/>
          <w:sz w:val="28"/>
          <w:szCs w:val="28"/>
        </w:rPr>
        <w:t>主要包括</w:t>
      </w:r>
      <w:r w:rsidRPr="00496418">
        <w:rPr>
          <w:rFonts w:ascii="仿宋_GB2312" w:eastAsia="仿宋_GB2312" w:hAnsi="宋体" w:hint="eastAsia"/>
          <w:bCs/>
          <w:sz w:val="28"/>
          <w:szCs w:val="28"/>
        </w:rPr>
        <w:t>卷扬移动及压缩管/发射管擦拭系统、燃烧室和高压段擦拭系统等。</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气动物理靶发射器管体擦拭系统主要是卷扬移动及压缩管擦拭系统。</w:t>
      </w:r>
    </w:p>
    <w:p w:rsidR="003E371B" w:rsidRPr="00E13356" w:rsidRDefault="003E371B" w:rsidP="00496418">
      <w:pPr>
        <w:pStyle w:val="3"/>
        <w:spacing w:line="360" w:lineRule="auto"/>
      </w:pPr>
      <w:bookmarkStart w:id="474" w:name="_Toc46155350"/>
      <w:r w:rsidRPr="00496418">
        <w:rPr>
          <w:rFonts w:ascii="仿宋_GB2312" w:eastAsia="仿宋_GB2312" w:hint="eastAsia"/>
          <w:b/>
          <w:sz w:val="28"/>
          <w:szCs w:val="28"/>
        </w:rPr>
        <w:lastRenderedPageBreak/>
        <w:t>工作原理</w:t>
      </w:r>
      <w:bookmarkEnd w:id="474"/>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200米</w:t>
      </w:r>
      <w:r w:rsidRPr="00496418">
        <w:rPr>
          <w:rFonts w:ascii="仿宋_GB2312" w:eastAsia="仿宋_GB2312" w:hAnsi="宋体"/>
          <w:bCs/>
          <w:sz w:val="28"/>
          <w:szCs w:val="28"/>
        </w:rPr>
        <w:t>自由飞</w:t>
      </w:r>
      <w:r w:rsidRPr="00496418">
        <w:rPr>
          <w:rFonts w:ascii="仿宋_GB2312" w:eastAsia="仿宋_GB2312" w:hAnsi="宋体" w:hint="eastAsia"/>
          <w:bCs/>
          <w:sz w:val="28"/>
          <w:szCs w:val="28"/>
        </w:rPr>
        <w:t>弹道靶压缩管/发射管</w:t>
      </w:r>
      <w:r w:rsidRPr="00496418">
        <w:rPr>
          <w:rFonts w:ascii="仿宋_GB2312" w:eastAsia="仿宋_GB2312" w:hAnsi="宋体"/>
          <w:bCs/>
          <w:sz w:val="28"/>
          <w:szCs w:val="28"/>
        </w:rPr>
        <w:t>擦拭系统</w:t>
      </w:r>
      <w:r w:rsidRPr="00496418">
        <w:rPr>
          <w:rFonts w:ascii="仿宋_GB2312" w:eastAsia="仿宋_GB2312" w:hAnsi="宋体" w:hint="eastAsia"/>
          <w:bCs/>
          <w:sz w:val="28"/>
          <w:szCs w:val="28"/>
        </w:rPr>
        <w:t>工作</w:t>
      </w:r>
      <w:r w:rsidRPr="00496418">
        <w:rPr>
          <w:rFonts w:ascii="仿宋_GB2312" w:eastAsia="仿宋_GB2312" w:hAnsi="宋体"/>
          <w:bCs/>
          <w:sz w:val="28"/>
          <w:szCs w:val="28"/>
        </w:rPr>
        <w:t>原理</w:t>
      </w:r>
      <w:r w:rsidRPr="00496418">
        <w:rPr>
          <w:rFonts w:ascii="仿宋_GB2312" w:eastAsia="仿宋_GB2312" w:hAnsi="宋体" w:hint="eastAsia"/>
          <w:bCs/>
          <w:sz w:val="28"/>
          <w:szCs w:val="28"/>
        </w:rPr>
        <w:t>如下图</w:t>
      </w:r>
      <w:r w:rsidRPr="00496418">
        <w:rPr>
          <w:rFonts w:ascii="仿宋_GB2312" w:eastAsia="仿宋_GB2312" w:hAnsi="宋体"/>
          <w:bCs/>
          <w:sz w:val="28"/>
          <w:szCs w:val="28"/>
        </w:rPr>
        <w:t>所示</w:t>
      </w:r>
      <w:r w:rsidRPr="00496418">
        <w:rPr>
          <w:rFonts w:ascii="仿宋_GB2312" w:eastAsia="仿宋_GB2312" w:hAnsi="宋体" w:hint="eastAsia"/>
          <w:bCs/>
          <w:sz w:val="28"/>
          <w:szCs w:val="28"/>
        </w:rPr>
        <w:t>：</w:t>
      </w:r>
      <w:r w:rsidRPr="00496418">
        <w:rPr>
          <w:rFonts w:ascii="仿宋_GB2312" w:eastAsia="仿宋_GB2312" w:hAnsi="宋体"/>
          <w:bCs/>
          <w:sz w:val="28"/>
          <w:szCs w:val="28"/>
        </w:rPr>
        <w:t>通过</w:t>
      </w:r>
      <w:r w:rsidRPr="00496418">
        <w:rPr>
          <w:rFonts w:ascii="仿宋_GB2312" w:eastAsia="仿宋_GB2312" w:hAnsi="宋体" w:hint="eastAsia"/>
          <w:bCs/>
          <w:sz w:val="28"/>
          <w:szCs w:val="28"/>
        </w:rPr>
        <w:t>穿绳器</w:t>
      </w:r>
      <w:r w:rsidRPr="00496418">
        <w:rPr>
          <w:rFonts w:ascii="仿宋_GB2312" w:eastAsia="仿宋_GB2312" w:hAnsi="宋体"/>
          <w:bCs/>
          <w:sz w:val="28"/>
          <w:szCs w:val="28"/>
        </w:rPr>
        <w:t>将钢丝绳</w:t>
      </w:r>
      <w:r w:rsidRPr="00496418">
        <w:rPr>
          <w:rFonts w:ascii="仿宋_GB2312" w:eastAsia="仿宋_GB2312" w:hAnsi="宋体" w:hint="eastAsia"/>
          <w:bCs/>
          <w:sz w:val="28"/>
          <w:szCs w:val="28"/>
        </w:rPr>
        <w:t>穿入</w:t>
      </w:r>
      <w:r w:rsidRPr="00496418">
        <w:rPr>
          <w:rFonts w:ascii="仿宋_GB2312" w:eastAsia="仿宋_GB2312" w:hAnsi="宋体"/>
          <w:bCs/>
          <w:sz w:val="28"/>
          <w:szCs w:val="28"/>
        </w:rPr>
        <w:t>炮管内</w:t>
      </w:r>
      <w:r w:rsidRPr="00496418">
        <w:rPr>
          <w:rFonts w:ascii="仿宋_GB2312" w:eastAsia="仿宋_GB2312" w:hAnsi="宋体" w:hint="eastAsia"/>
          <w:bCs/>
          <w:sz w:val="28"/>
          <w:szCs w:val="28"/>
        </w:rPr>
        <w:t>，</w:t>
      </w:r>
      <w:r w:rsidRPr="00496418">
        <w:rPr>
          <w:rFonts w:ascii="仿宋_GB2312" w:eastAsia="仿宋_GB2312" w:hAnsi="宋体"/>
          <w:bCs/>
          <w:sz w:val="28"/>
          <w:szCs w:val="28"/>
        </w:rPr>
        <w:t>连接擦炮刷</w:t>
      </w:r>
      <w:r w:rsidRPr="00496418">
        <w:rPr>
          <w:rFonts w:ascii="仿宋_GB2312" w:eastAsia="仿宋_GB2312" w:hAnsi="宋体" w:hint="eastAsia"/>
          <w:bCs/>
          <w:sz w:val="28"/>
          <w:szCs w:val="28"/>
        </w:rPr>
        <w:t>，</w:t>
      </w:r>
      <w:r w:rsidRPr="00496418">
        <w:rPr>
          <w:rFonts w:ascii="仿宋_GB2312" w:eastAsia="仿宋_GB2312" w:hAnsi="宋体"/>
          <w:bCs/>
          <w:sz w:val="28"/>
          <w:szCs w:val="28"/>
        </w:rPr>
        <w:t>通过卷扬机A</w:t>
      </w:r>
      <w:r w:rsidRPr="00496418">
        <w:rPr>
          <w:rFonts w:ascii="仿宋_GB2312" w:eastAsia="仿宋_GB2312" w:hAnsi="宋体" w:hint="eastAsia"/>
          <w:bCs/>
          <w:sz w:val="28"/>
          <w:szCs w:val="28"/>
        </w:rPr>
        <w:t>/B分别</w:t>
      </w:r>
      <w:r w:rsidRPr="00496418">
        <w:rPr>
          <w:rFonts w:ascii="仿宋_GB2312" w:eastAsia="仿宋_GB2312" w:hAnsi="宋体"/>
          <w:bCs/>
          <w:sz w:val="28"/>
          <w:szCs w:val="28"/>
        </w:rPr>
        <w:t>带动擦炮刷</w:t>
      </w:r>
      <w:r w:rsidRPr="00496418">
        <w:rPr>
          <w:rFonts w:ascii="仿宋_GB2312" w:eastAsia="仿宋_GB2312" w:hAnsi="宋体" w:hint="eastAsia"/>
          <w:bCs/>
          <w:sz w:val="28"/>
          <w:szCs w:val="28"/>
        </w:rPr>
        <w:t>向左/向</w:t>
      </w:r>
      <w:r w:rsidRPr="00496418">
        <w:rPr>
          <w:rFonts w:ascii="仿宋_GB2312" w:eastAsia="仿宋_GB2312" w:hAnsi="宋体"/>
          <w:bCs/>
          <w:sz w:val="28"/>
          <w:szCs w:val="28"/>
        </w:rPr>
        <w:t>右往复运动，实现</w:t>
      </w:r>
      <w:r w:rsidRPr="00496418">
        <w:rPr>
          <w:rFonts w:ascii="仿宋_GB2312" w:eastAsia="仿宋_GB2312" w:hAnsi="宋体" w:hint="eastAsia"/>
          <w:bCs/>
          <w:sz w:val="28"/>
          <w:szCs w:val="28"/>
        </w:rPr>
        <w:t>炮管</w:t>
      </w:r>
      <w:r w:rsidRPr="00496418">
        <w:rPr>
          <w:rFonts w:ascii="仿宋_GB2312" w:eastAsia="仿宋_GB2312" w:hAnsi="宋体"/>
          <w:bCs/>
          <w:sz w:val="28"/>
          <w:szCs w:val="28"/>
        </w:rPr>
        <w:t>的擦拭。</w:t>
      </w:r>
    </w:p>
    <w:p w:rsidR="003E371B" w:rsidRPr="00496418" w:rsidRDefault="003E371B" w:rsidP="00496418">
      <w:pPr>
        <w:spacing w:line="360" w:lineRule="auto"/>
        <w:jc w:val="left"/>
        <w:rPr>
          <w:rFonts w:ascii="仿宋_GB2312" w:eastAsia="仿宋_GB2312" w:hAnsi="宋体"/>
          <w:bCs/>
          <w:sz w:val="28"/>
          <w:szCs w:val="28"/>
        </w:rPr>
      </w:pPr>
      <w:r w:rsidRPr="00496418">
        <w:rPr>
          <w:rFonts w:ascii="仿宋_GB2312" w:eastAsia="仿宋_GB2312" w:hAnsi="宋体"/>
          <w:bCs/>
          <w:sz w:val="28"/>
          <w:szCs w:val="28"/>
        </w:rPr>
        <w:object w:dxaOrig="21116" w:dyaOrig="9923">
          <v:shape id="_x0000_i1038" type="#_x0000_t75" style="width:412.5pt;height:103.5pt" o:ole="">
            <v:imagedata r:id="rId81" o:title="" croptop="14368f" cropbottom="17092f" cropright="1965f"/>
          </v:shape>
          <o:OLEObject Type="Embed" ProgID="CaxaDraft.Document" ShapeID="_x0000_i1038" DrawAspect="Content" ObjectID="_1662872829" r:id="rId82"/>
        </w:objec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hint="eastAsia"/>
          <w:bCs/>
          <w:sz w:val="28"/>
          <w:szCs w:val="28"/>
        </w:rPr>
        <w:t>高压段/燃烧室</w:t>
      </w:r>
      <w:r w:rsidRPr="00496418">
        <w:rPr>
          <w:rFonts w:ascii="仿宋_GB2312" w:eastAsia="仿宋_GB2312" w:hAnsi="宋体"/>
          <w:bCs/>
          <w:sz w:val="28"/>
          <w:szCs w:val="28"/>
        </w:rPr>
        <w:t>擦炮</w:t>
      </w:r>
      <w:r w:rsidRPr="00496418">
        <w:rPr>
          <w:rFonts w:ascii="仿宋_GB2312" w:eastAsia="仿宋_GB2312" w:hAnsi="宋体" w:hint="eastAsia"/>
          <w:bCs/>
          <w:sz w:val="28"/>
          <w:szCs w:val="28"/>
        </w:rPr>
        <w:t>系统</w:t>
      </w:r>
      <w:r w:rsidRPr="00496418">
        <w:rPr>
          <w:rFonts w:ascii="仿宋_GB2312" w:eastAsia="仿宋_GB2312" w:hAnsi="宋体"/>
          <w:bCs/>
          <w:sz w:val="28"/>
          <w:szCs w:val="28"/>
        </w:rPr>
        <w:t>工作原理如</w:t>
      </w:r>
      <w:r w:rsidRPr="00496418">
        <w:rPr>
          <w:rFonts w:ascii="仿宋_GB2312" w:eastAsia="仿宋_GB2312" w:hAnsi="宋体" w:hint="eastAsia"/>
          <w:bCs/>
          <w:sz w:val="28"/>
          <w:szCs w:val="28"/>
        </w:rPr>
        <w:t>下图</w:t>
      </w:r>
      <w:r w:rsidRPr="00496418">
        <w:rPr>
          <w:rFonts w:ascii="仿宋_GB2312" w:eastAsia="仿宋_GB2312" w:hAnsi="宋体"/>
          <w:bCs/>
          <w:sz w:val="28"/>
          <w:szCs w:val="28"/>
        </w:rPr>
        <w:t>所示：</w:t>
      </w:r>
      <w:r w:rsidRPr="00496418">
        <w:rPr>
          <w:rFonts w:ascii="仿宋_GB2312" w:eastAsia="仿宋_GB2312" w:hAnsi="宋体" w:hint="eastAsia"/>
          <w:bCs/>
          <w:sz w:val="28"/>
          <w:szCs w:val="28"/>
        </w:rPr>
        <w:t>通过锁紧</w:t>
      </w:r>
      <w:r w:rsidRPr="00496418">
        <w:rPr>
          <w:rFonts w:ascii="仿宋_GB2312" w:eastAsia="仿宋_GB2312" w:hAnsi="宋体"/>
          <w:bCs/>
          <w:sz w:val="28"/>
          <w:szCs w:val="28"/>
        </w:rPr>
        <w:t>机构将擦炮刷与擦炮车连接，启动旋转电机，</w:t>
      </w:r>
      <w:r w:rsidRPr="00496418">
        <w:rPr>
          <w:rFonts w:ascii="仿宋_GB2312" w:eastAsia="仿宋_GB2312" w:hAnsi="宋体" w:hint="eastAsia"/>
          <w:bCs/>
          <w:sz w:val="28"/>
          <w:szCs w:val="28"/>
        </w:rPr>
        <w:t>通过</w:t>
      </w:r>
      <w:r w:rsidRPr="00496418">
        <w:rPr>
          <w:rFonts w:ascii="仿宋_GB2312" w:eastAsia="仿宋_GB2312" w:hAnsi="宋体"/>
          <w:bCs/>
          <w:sz w:val="28"/>
          <w:szCs w:val="28"/>
        </w:rPr>
        <w:t>电机旋转带动擦炮刷旋转，实现对</w:t>
      </w:r>
      <w:r w:rsidRPr="00496418">
        <w:rPr>
          <w:rFonts w:ascii="仿宋_GB2312" w:eastAsia="仿宋_GB2312" w:hAnsi="宋体" w:hint="eastAsia"/>
          <w:bCs/>
          <w:sz w:val="28"/>
          <w:szCs w:val="28"/>
        </w:rPr>
        <w:t>高压段/燃烧室</w:t>
      </w:r>
      <w:r w:rsidRPr="00496418">
        <w:rPr>
          <w:rFonts w:ascii="仿宋_GB2312" w:eastAsia="仿宋_GB2312" w:hAnsi="宋体"/>
          <w:bCs/>
          <w:sz w:val="28"/>
          <w:szCs w:val="28"/>
        </w:rPr>
        <w:t>的擦拭。</w:t>
      </w:r>
    </w:p>
    <w:p w:rsidR="003E371B" w:rsidRDefault="003E371B" w:rsidP="000A433A">
      <w:pPr>
        <w:pStyle w:val="GF1"/>
        <w:rPr>
          <w:rFonts w:ascii="仿宋_GB2312" w:eastAsia="仿宋_GB2312"/>
          <w:b/>
          <w:sz w:val="28"/>
          <w:szCs w:val="28"/>
        </w:rPr>
      </w:pPr>
      <w:r w:rsidRPr="00496418">
        <w:object w:dxaOrig="21116" w:dyaOrig="9923">
          <v:shape id="_x0000_i1039" type="#_x0000_t75" style="width:423.75pt;height:164.25pt" o:ole="">
            <v:imagedata r:id="rId83" o:title="" croptop="5193f" cropbottom="6727f"/>
          </v:shape>
          <o:OLEObject Type="Embed" ProgID="CaxaDraft.Document" ShapeID="_x0000_i1039" DrawAspect="Content" ObjectID="_1662872830" r:id="rId84"/>
        </w:object>
      </w:r>
    </w:p>
    <w:p w:rsidR="000A433A" w:rsidRPr="000A433A" w:rsidRDefault="000A433A" w:rsidP="000A433A">
      <w:pPr>
        <w:pStyle w:val="3"/>
        <w:spacing w:line="360" w:lineRule="auto"/>
        <w:rPr>
          <w:rFonts w:ascii="仿宋_GB2312" w:eastAsia="仿宋_GB2312"/>
          <w:b/>
          <w:sz w:val="28"/>
          <w:szCs w:val="28"/>
        </w:rPr>
      </w:pPr>
      <w:bookmarkStart w:id="475" w:name="_Toc46155351"/>
      <w:r w:rsidRPr="00496418">
        <w:rPr>
          <w:rFonts w:ascii="仿宋_GB2312" w:eastAsia="仿宋_GB2312" w:hint="eastAsia"/>
          <w:b/>
          <w:sz w:val="28"/>
          <w:szCs w:val="28"/>
        </w:rPr>
        <w:t>故障</w:t>
      </w:r>
      <w:bookmarkEnd w:id="475"/>
    </w:p>
    <w:p w:rsidR="003E371B" w:rsidRPr="00496418" w:rsidRDefault="00AA1891" w:rsidP="00812258">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5.4.2.1</w:t>
      </w:r>
      <w:r w:rsidR="003E371B" w:rsidRPr="00812258">
        <w:rPr>
          <w:rFonts w:ascii="仿宋_GB2312" w:eastAsia="仿宋_GB2312" w:hAnsi="宋体" w:hint="eastAsia"/>
          <w:b/>
          <w:bCs/>
          <w:sz w:val="28"/>
          <w:szCs w:val="28"/>
        </w:rPr>
        <w:t>故障一：</w:t>
      </w:r>
      <w:r w:rsidR="003E371B" w:rsidRPr="00496418">
        <w:rPr>
          <w:rFonts w:ascii="仿宋_GB2312" w:eastAsia="仿宋_GB2312" w:hAnsi="宋体" w:hint="eastAsia"/>
          <w:bCs/>
          <w:sz w:val="28"/>
          <w:szCs w:val="28"/>
        </w:rPr>
        <w:t>卷扬机收绳时钢丝绳在卷筒上缠绕混乱</w:t>
      </w:r>
    </w:p>
    <w:p w:rsidR="003E371B" w:rsidRPr="00496418" w:rsidRDefault="003E371B" w:rsidP="008C64EC">
      <w:pPr>
        <w:spacing w:line="360" w:lineRule="auto"/>
        <w:ind w:firstLineChars="200" w:firstLine="562"/>
        <w:rPr>
          <w:rFonts w:ascii="仿宋_GB2312" w:eastAsia="仿宋_GB2312" w:hAnsi="宋体"/>
          <w:bCs/>
          <w:sz w:val="28"/>
          <w:szCs w:val="28"/>
        </w:rPr>
      </w:pPr>
      <w:r w:rsidRPr="008C64EC">
        <w:rPr>
          <w:rFonts w:ascii="仿宋_GB2312" w:eastAsia="仿宋_GB2312" w:hAnsi="宋体" w:hint="eastAsia"/>
          <w:b/>
          <w:bCs/>
          <w:sz w:val="28"/>
          <w:szCs w:val="28"/>
        </w:rPr>
        <w:t>时间：</w:t>
      </w:r>
      <w:r w:rsidRPr="00496418">
        <w:rPr>
          <w:rFonts w:ascii="仿宋_GB2312" w:eastAsia="仿宋_GB2312" w:hAnsi="宋体" w:hint="eastAsia"/>
          <w:bCs/>
          <w:sz w:val="28"/>
          <w:szCs w:val="28"/>
        </w:rPr>
        <w:t>201</w:t>
      </w:r>
      <w:r w:rsidRPr="00496418">
        <w:rPr>
          <w:rFonts w:ascii="仿宋_GB2312" w:eastAsia="仿宋_GB2312" w:hAnsi="宋体"/>
          <w:bCs/>
          <w:sz w:val="28"/>
          <w:szCs w:val="28"/>
        </w:rPr>
        <w:t>4</w:t>
      </w:r>
      <w:r w:rsidRPr="00496418">
        <w:rPr>
          <w:rFonts w:ascii="仿宋_GB2312" w:eastAsia="仿宋_GB2312" w:hAnsi="宋体" w:hint="eastAsia"/>
          <w:bCs/>
          <w:sz w:val="28"/>
          <w:szCs w:val="28"/>
        </w:rPr>
        <w:t>年1</w:t>
      </w:r>
      <w:r w:rsidRPr="00496418">
        <w:rPr>
          <w:rFonts w:ascii="仿宋_GB2312" w:eastAsia="仿宋_GB2312" w:hAnsi="宋体"/>
          <w:bCs/>
          <w:sz w:val="28"/>
          <w:szCs w:val="28"/>
        </w:rPr>
        <w:t>2</w:t>
      </w:r>
      <w:r w:rsidRPr="00496418">
        <w:rPr>
          <w:rFonts w:ascii="仿宋_GB2312" w:eastAsia="仿宋_GB2312" w:hAnsi="宋体" w:hint="eastAsia"/>
          <w:bCs/>
          <w:sz w:val="28"/>
          <w:szCs w:val="28"/>
        </w:rPr>
        <w:t>月22日，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在管体擦炮</w:t>
      </w:r>
      <w:r w:rsidR="003E371B" w:rsidRPr="00496418">
        <w:rPr>
          <w:rFonts w:ascii="仿宋_GB2312" w:eastAsia="仿宋_GB2312" w:hAnsi="宋体"/>
          <w:bCs/>
          <w:sz w:val="28"/>
          <w:szCs w:val="28"/>
        </w:rPr>
        <w:t>过程中，</w:t>
      </w:r>
      <w:r w:rsidR="003E371B" w:rsidRPr="00496418">
        <w:rPr>
          <w:rFonts w:ascii="仿宋_GB2312" w:eastAsia="仿宋_GB2312" w:hAnsi="宋体" w:hint="eastAsia"/>
          <w:bCs/>
          <w:sz w:val="28"/>
          <w:szCs w:val="28"/>
        </w:rPr>
        <w:t>钢丝</w:t>
      </w:r>
      <w:r w:rsidR="003E371B" w:rsidRPr="00496418">
        <w:rPr>
          <w:rFonts w:ascii="仿宋_GB2312" w:eastAsia="仿宋_GB2312" w:hAnsi="宋体"/>
          <w:bCs/>
          <w:sz w:val="28"/>
          <w:szCs w:val="28"/>
        </w:rPr>
        <w:t>绳在卷筒上不能</w:t>
      </w:r>
      <w:r w:rsidR="003E371B" w:rsidRPr="00496418">
        <w:rPr>
          <w:rFonts w:ascii="仿宋_GB2312" w:eastAsia="仿宋_GB2312" w:hAnsi="宋体" w:hint="eastAsia"/>
          <w:bCs/>
          <w:sz w:val="28"/>
          <w:szCs w:val="28"/>
        </w:rPr>
        <w:t>有序</w:t>
      </w:r>
      <w:r w:rsidR="003E371B" w:rsidRPr="00496418">
        <w:rPr>
          <w:rFonts w:ascii="仿宋_GB2312" w:eastAsia="仿宋_GB2312" w:hAnsi="宋体"/>
          <w:bCs/>
          <w:sz w:val="28"/>
          <w:szCs w:val="28"/>
        </w:rPr>
        <w:t>排列，造成钢丝绳缠绕混乱，</w:t>
      </w:r>
      <w:r w:rsidR="003E371B" w:rsidRPr="00496418">
        <w:rPr>
          <w:rFonts w:ascii="仿宋_GB2312" w:eastAsia="仿宋_GB2312" w:hAnsi="宋体" w:hint="eastAsia"/>
          <w:bCs/>
          <w:sz w:val="28"/>
          <w:szCs w:val="28"/>
        </w:rPr>
        <w:t>影响</w:t>
      </w:r>
      <w:r w:rsidR="003E371B" w:rsidRPr="00496418">
        <w:rPr>
          <w:rFonts w:ascii="仿宋_GB2312" w:eastAsia="仿宋_GB2312" w:hAnsi="宋体"/>
          <w:bCs/>
          <w:sz w:val="28"/>
          <w:szCs w:val="28"/>
        </w:rPr>
        <w:t>卷扬机正常运行</w:t>
      </w:r>
      <w:r w:rsidR="003E371B" w:rsidRPr="00496418">
        <w:rPr>
          <w:rFonts w:ascii="仿宋_GB2312" w:eastAsia="仿宋_GB2312" w:hAnsi="宋体" w:hint="eastAsia"/>
          <w:bCs/>
          <w:sz w:val="28"/>
          <w:szCs w:val="28"/>
        </w:rPr>
        <w:t>。</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经检查</w:t>
      </w:r>
      <w:r w:rsidR="003E371B" w:rsidRPr="00496418">
        <w:rPr>
          <w:rFonts w:ascii="仿宋_GB2312" w:eastAsia="仿宋_GB2312" w:hAnsi="宋体"/>
          <w:bCs/>
          <w:sz w:val="28"/>
          <w:szCs w:val="28"/>
        </w:rPr>
        <w:t>，发现是由于电机转速过快，而排绳器运动速率一定，造成了钢丝绳在收绳</w:t>
      </w:r>
      <w:r w:rsidR="003E371B" w:rsidRPr="00496418">
        <w:rPr>
          <w:rFonts w:ascii="仿宋_GB2312" w:eastAsia="仿宋_GB2312" w:hAnsi="宋体" w:hint="eastAsia"/>
          <w:bCs/>
          <w:sz w:val="28"/>
          <w:szCs w:val="28"/>
        </w:rPr>
        <w:t>过程</w:t>
      </w:r>
      <w:r w:rsidR="003E371B" w:rsidRPr="00496418">
        <w:rPr>
          <w:rFonts w:ascii="仿宋_GB2312" w:eastAsia="仿宋_GB2312" w:hAnsi="宋体"/>
          <w:bCs/>
          <w:sz w:val="28"/>
          <w:szCs w:val="28"/>
        </w:rPr>
        <w:t>中出现了排绳混乱的现象。</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电机转速</w:t>
      </w:r>
      <w:r w:rsidR="003E371B" w:rsidRPr="00496418">
        <w:rPr>
          <w:rFonts w:ascii="仿宋_GB2312" w:eastAsia="仿宋_GB2312" w:hAnsi="宋体"/>
          <w:bCs/>
          <w:sz w:val="28"/>
          <w:szCs w:val="28"/>
        </w:rPr>
        <w:t>与排绳器转速不一致</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造成钢丝绳收绳混乱</w:t>
      </w:r>
      <w:r w:rsidR="003E371B" w:rsidRPr="00496418">
        <w:rPr>
          <w:rFonts w:ascii="仿宋_GB2312" w:eastAsia="仿宋_GB2312" w:hAnsi="宋体" w:hint="eastAsia"/>
          <w:bCs/>
          <w:sz w:val="28"/>
          <w:szCs w:val="28"/>
        </w:rPr>
        <w:t>。</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通过</w:t>
      </w:r>
      <w:r w:rsidR="003E371B" w:rsidRPr="00496418">
        <w:rPr>
          <w:rFonts w:ascii="仿宋_GB2312" w:eastAsia="仿宋_GB2312" w:hAnsi="宋体"/>
          <w:bCs/>
          <w:sz w:val="28"/>
          <w:szCs w:val="28"/>
        </w:rPr>
        <w:t>实践，将排绳器取掉</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同时控制变频器频率不高于30</w:t>
      </w:r>
      <w:r w:rsidR="003E371B" w:rsidRPr="00496418">
        <w:rPr>
          <w:rFonts w:ascii="仿宋_GB2312" w:eastAsia="仿宋_GB2312" w:hAnsi="宋体" w:hint="eastAsia"/>
          <w:bCs/>
          <w:sz w:val="28"/>
          <w:szCs w:val="28"/>
        </w:rPr>
        <w:t>，可</w:t>
      </w:r>
      <w:r w:rsidR="003E371B" w:rsidRPr="00496418">
        <w:rPr>
          <w:rFonts w:ascii="仿宋_GB2312" w:eastAsia="仿宋_GB2312" w:hAnsi="宋体"/>
          <w:bCs/>
          <w:sz w:val="28"/>
          <w:szCs w:val="28"/>
        </w:rPr>
        <w:t>保证钢丝绳收绳整齐有序。</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擦炮</w:t>
      </w:r>
      <w:r w:rsidR="003E371B" w:rsidRPr="00496418">
        <w:rPr>
          <w:rFonts w:ascii="仿宋_GB2312" w:eastAsia="仿宋_GB2312" w:hAnsi="宋体"/>
          <w:bCs/>
          <w:sz w:val="28"/>
          <w:szCs w:val="28"/>
        </w:rPr>
        <w:t>过程中注意观察钢丝绳及卷扬机状态，防止出现挂蹭现象，同时控制变频器</w:t>
      </w:r>
      <w:r w:rsidR="003E371B" w:rsidRPr="00496418">
        <w:rPr>
          <w:rFonts w:ascii="仿宋_GB2312" w:eastAsia="仿宋_GB2312" w:hAnsi="宋体" w:hint="eastAsia"/>
          <w:bCs/>
          <w:sz w:val="28"/>
          <w:szCs w:val="28"/>
        </w:rPr>
        <w:t>频率</w:t>
      </w:r>
      <w:r w:rsidR="003E371B" w:rsidRPr="00496418">
        <w:rPr>
          <w:rFonts w:ascii="仿宋_GB2312" w:eastAsia="仿宋_GB2312" w:hAnsi="宋体"/>
          <w:bCs/>
          <w:sz w:val="28"/>
          <w:szCs w:val="28"/>
        </w:rPr>
        <w:t>不高于30</w:t>
      </w:r>
      <w:r w:rsidR="003E371B" w:rsidRPr="00496418">
        <w:rPr>
          <w:rFonts w:ascii="仿宋_GB2312" w:eastAsia="仿宋_GB2312" w:hAnsi="宋体" w:hint="eastAsia"/>
          <w:bCs/>
          <w:sz w:val="28"/>
          <w:szCs w:val="28"/>
        </w:rPr>
        <w:t>，严禁卷扬机</w:t>
      </w:r>
      <w:r w:rsidR="003E371B" w:rsidRPr="00496418">
        <w:rPr>
          <w:rFonts w:ascii="仿宋_GB2312" w:eastAsia="仿宋_GB2312" w:hAnsi="宋体"/>
          <w:bCs/>
          <w:sz w:val="28"/>
          <w:szCs w:val="28"/>
        </w:rPr>
        <w:t>电机转速过快。</w:t>
      </w:r>
    </w:p>
    <w:p w:rsidR="003E371B" w:rsidRPr="00496418" w:rsidRDefault="00AA1891" w:rsidP="008C64E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5.4.2.2</w:t>
      </w:r>
      <w:r w:rsidR="003E371B" w:rsidRPr="008C64EC">
        <w:rPr>
          <w:rFonts w:ascii="仿宋_GB2312" w:eastAsia="仿宋_GB2312" w:hAnsi="宋体" w:hint="eastAsia"/>
          <w:b/>
          <w:bCs/>
          <w:sz w:val="28"/>
          <w:szCs w:val="28"/>
        </w:rPr>
        <w:t>故障二：</w:t>
      </w:r>
      <w:r w:rsidR="003E371B" w:rsidRPr="00496418">
        <w:rPr>
          <w:rFonts w:ascii="仿宋_GB2312" w:eastAsia="仿宋_GB2312" w:hAnsi="宋体" w:hint="eastAsia"/>
          <w:bCs/>
          <w:sz w:val="28"/>
          <w:szCs w:val="28"/>
        </w:rPr>
        <w:t>卷扬机钢丝绳断裂</w:t>
      </w:r>
    </w:p>
    <w:p w:rsidR="003E371B" w:rsidRPr="00496418" w:rsidRDefault="003E371B" w:rsidP="008C64EC">
      <w:pPr>
        <w:spacing w:line="360" w:lineRule="auto"/>
        <w:ind w:firstLineChars="200" w:firstLine="562"/>
        <w:rPr>
          <w:rFonts w:ascii="仿宋_GB2312" w:eastAsia="仿宋_GB2312" w:hAnsi="宋体"/>
          <w:bCs/>
          <w:sz w:val="28"/>
          <w:szCs w:val="28"/>
        </w:rPr>
      </w:pPr>
      <w:r w:rsidRPr="008C64EC">
        <w:rPr>
          <w:rFonts w:ascii="仿宋_GB2312" w:eastAsia="仿宋_GB2312" w:hAnsi="宋体" w:hint="eastAsia"/>
          <w:b/>
          <w:bCs/>
          <w:sz w:val="28"/>
          <w:szCs w:val="28"/>
        </w:rPr>
        <w:t>时间：</w:t>
      </w:r>
      <w:r w:rsidRPr="0079174E">
        <w:rPr>
          <w:rFonts w:ascii="仿宋_GB2312" w:eastAsia="仿宋_GB2312" w:hAnsi="宋体" w:hint="eastAsia"/>
          <w:bCs/>
          <w:sz w:val="28"/>
          <w:szCs w:val="28"/>
        </w:rPr>
        <w:t>20</w:t>
      </w:r>
      <w:r w:rsidRPr="00496418">
        <w:rPr>
          <w:rFonts w:ascii="仿宋_GB2312" w:eastAsia="仿宋_GB2312" w:hAnsi="宋体" w:hint="eastAsia"/>
          <w:bCs/>
          <w:sz w:val="28"/>
          <w:szCs w:val="28"/>
        </w:rPr>
        <w:t>1</w:t>
      </w:r>
      <w:r w:rsidRPr="00496418">
        <w:rPr>
          <w:rFonts w:ascii="仿宋_GB2312" w:eastAsia="仿宋_GB2312" w:hAnsi="宋体"/>
          <w:bCs/>
          <w:sz w:val="28"/>
          <w:szCs w:val="28"/>
        </w:rPr>
        <w:t>5</w:t>
      </w:r>
      <w:r w:rsidRPr="00496418">
        <w:rPr>
          <w:rFonts w:ascii="仿宋_GB2312" w:eastAsia="仿宋_GB2312" w:hAnsi="宋体" w:hint="eastAsia"/>
          <w:bCs/>
          <w:sz w:val="28"/>
          <w:szCs w:val="28"/>
        </w:rPr>
        <w:t>年</w:t>
      </w:r>
      <w:r w:rsidRPr="00496418">
        <w:rPr>
          <w:rFonts w:ascii="仿宋_GB2312" w:eastAsia="仿宋_GB2312" w:hAnsi="宋体"/>
          <w:bCs/>
          <w:sz w:val="28"/>
          <w:szCs w:val="28"/>
        </w:rPr>
        <w:t>01</w:t>
      </w:r>
      <w:r w:rsidRPr="00496418">
        <w:rPr>
          <w:rFonts w:ascii="仿宋_GB2312" w:eastAsia="仿宋_GB2312" w:hAnsi="宋体" w:hint="eastAsia"/>
          <w:bCs/>
          <w:sz w:val="28"/>
          <w:szCs w:val="28"/>
        </w:rPr>
        <w:t>月29日，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卷扬机运行</w:t>
      </w:r>
      <w:r w:rsidR="003E371B" w:rsidRPr="00496418">
        <w:rPr>
          <w:rFonts w:ascii="仿宋_GB2312" w:eastAsia="仿宋_GB2312" w:hAnsi="宋体"/>
          <w:bCs/>
          <w:sz w:val="28"/>
          <w:szCs w:val="28"/>
        </w:rPr>
        <w:t>过程中钢丝绳断裂。</w:t>
      </w:r>
    </w:p>
    <w:p w:rsidR="003E371B" w:rsidRPr="00496418" w:rsidRDefault="00AC76FD" w:rsidP="008C64EC">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8C64EC">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对钢丝绳断裂处进行查看，发现是拉力过大造成的断裂。</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擦炮刷</w:t>
      </w:r>
      <w:r w:rsidR="003E371B" w:rsidRPr="00496418">
        <w:rPr>
          <w:rFonts w:ascii="仿宋_GB2312" w:eastAsia="仿宋_GB2312" w:hAnsi="宋体"/>
          <w:bCs/>
          <w:sz w:val="28"/>
          <w:szCs w:val="28"/>
        </w:rPr>
        <w:t>上缠绕的擦炮布过厚，造成</w:t>
      </w:r>
      <w:r w:rsidR="003E371B" w:rsidRPr="00496418">
        <w:rPr>
          <w:rFonts w:ascii="仿宋_GB2312" w:eastAsia="仿宋_GB2312" w:hAnsi="宋体" w:hint="eastAsia"/>
          <w:bCs/>
          <w:sz w:val="28"/>
          <w:szCs w:val="28"/>
        </w:rPr>
        <w:t>炮刷</w:t>
      </w:r>
      <w:r w:rsidR="003E371B" w:rsidRPr="00496418">
        <w:rPr>
          <w:rFonts w:ascii="仿宋_GB2312" w:eastAsia="仿宋_GB2312" w:hAnsi="宋体"/>
          <w:bCs/>
          <w:sz w:val="28"/>
          <w:szCs w:val="28"/>
        </w:rPr>
        <w:t>在管体内的阻力过大，同时由于钢丝绳</w:t>
      </w:r>
      <w:r w:rsidR="003E371B" w:rsidRPr="00496418">
        <w:rPr>
          <w:rFonts w:ascii="仿宋_GB2312" w:eastAsia="仿宋_GB2312" w:hAnsi="宋体" w:hint="eastAsia"/>
          <w:bCs/>
          <w:sz w:val="28"/>
          <w:szCs w:val="28"/>
        </w:rPr>
        <w:t>强度</w:t>
      </w:r>
      <w:r w:rsidR="003E371B" w:rsidRPr="00496418">
        <w:rPr>
          <w:rFonts w:ascii="仿宋_GB2312" w:eastAsia="仿宋_GB2312" w:hAnsi="宋体"/>
          <w:bCs/>
          <w:sz w:val="28"/>
          <w:szCs w:val="28"/>
        </w:rPr>
        <w:t>不够，造成了钢丝绳断裂</w:t>
      </w:r>
      <w:r w:rsidR="003E371B" w:rsidRPr="00496418">
        <w:rPr>
          <w:rFonts w:ascii="仿宋_GB2312" w:eastAsia="仿宋_GB2312" w:hAnsi="宋体" w:hint="eastAsia"/>
          <w:bCs/>
          <w:sz w:val="28"/>
          <w:szCs w:val="28"/>
        </w:rPr>
        <w:t>。</w:t>
      </w:r>
    </w:p>
    <w:p w:rsidR="003E371B" w:rsidRPr="0079174E" w:rsidRDefault="00AC76FD" w:rsidP="0079174E">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解决措施</w:t>
      </w:r>
      <w:r w:rsidR="003E371B" w:rsidRPr="0079174E">
        <w:rPr>
          <w:rFonts w:ascii="仿宋_GB2312" w:eastAsia="仿宋_GB2312" w:hAnsi="宋体" w:hint="eastAsia"/>
          <w:b/>
          <w:bCs/>
          <w:sz w:val="28"/>
          <w:szCs w:val="28"/>
        </w:rPr>
        <w:t>：</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bCs/>
          <w:sz w:val="28"/>
          <w:szCs w:val="28"/>
        </w:rPr>
        <w:t>1)</w:t>
      </w:r>
      <w:r w:rsidRPr="00496418">
        <w:rPr>
          <w:rFonts w:ascii="仿宋_GB2312" w:eastAsia="仿宋_GB2312" w:hAnsi="宋体" w:hint="eastAsia"/>
          <w:bCs/>
          <w:sz w:val="28"/>
          <w:szCs w:val="28"/>
        </w:rPr>
        <w:t>将</w:t>
      </w:r>
      <w:r w:rsidRPr="00496418">
        <w:rPr>
          <w:rFonts w:ascii="仿宋_GB2312" w:eastAsia="仿宋_GB2312" w:hAnsi="宋体"/>
          <w:bCs/>
          <w:sz w:val="28"/>
          <w:szCs w:val="28"/>
        </w:rPr>
        <w:t>断裂钢丝绳取掉，重新连接</w:t>
      </w:r>
      <w:r w:rsidRPr="00496418">
        <w:rPr>
          <w:rFonts w:ascii="仿宋_GB2312" w:eastAsia="仿宋_GB2312" w:hAnsi="宋体" w:hint="eastAsia"/>
          <w:bCs/>
          <w:sz w:val="28"/>
          <w:szCs w:val="28"/>
        </w:rPr>
        <w:t>拉钩;</w:t>
      </w:r>
    </w:p>
    <w:p w:rsidR="003E371B" w:rsidRPr="00496418" w:rsidRDefault="003E371B" w:rsidP="00496418">
      <w:pPr>
        <w:spacing w:line="360" w:lineRule="auto"/>
        <w:ind w:firstLineChars="200" w:firstLine="560"/>
        <w:rPr>
          <w:rFonts w:ascii="仿宋_GB2312" w:eastAsia="仿宋_GB2312" w:hAnsi="宋体"/>
          <w:bCs/>
          <w:sz w:val="28"/>
          <w:szCs w:val="28"/>
        </w:rPr>
      </w:pPr>
      <w:r w:rsidRPr="00496418">
        <w:rPr>
          <w:rFonts w:ascii="仿宋_GB2312" w:eastAsia="仿宋_GB2312" w:hAnsi="宋体"/>
          <w:bCs/>
          <w:sz w:val="28"/>
          <w:szCs w:val="28"/>
        </w:rPr>
        <w:t>2)对钢丝绳进行了更换</w:t>
      </w:r>
      <w:r w:rsidRPr="00496418">
        <w:rPr>
          <w:rFonts w:ascii="仿宋_GB2312" w:eastAsia="仿宋_GB2312" w:hAnsi="宋体" w:hint="eastAsia"/>
          <w:bCs/>
          <w:sz w:val="28"/>
          <w:szCs w:val="28"/>
        </w:rPr>
        <w:t>，</w:t>
      </w:r>
      <w:r w:rsidRPr="00496418">
        <w:rPr>
          <w:rFonts w:ascii="仿宋_GB2312" w:eastAsia="仿宋_GB2312" w:hAnsi="宋体"/>
          <w:bCs/>
          <w:sz w:val="28"/>
          <w:szCs w:val="28"/>
        </w:rPr>
        <w:t>额定</w:t>
      </w:r>
      <w:r w:rsidRPr="00496418">
        <w:rPr>
          <w:rFonts w:ascii="仿宋_GB2312" w:eastAsia="仿宋_GB2312" w:hAnsi="宋体" w:hint="eastAsia"/>
          <w:bCs/>
          <w:sz w:val="28"/>
          <w:szCs w:val="28"/>
        </w:rPr>
        <w:t>承载</w:t>
      </w:r>
      <w:r w:rsidRPr="00496418">
        <w:rPr>
          <w:rFonts w:ascii="仿宋_GB2312" w:eastAsia="仿宋_GB2312" w:hAnsi="宋体"/>
          <w:bCs/>
          <w:sz w:val="28"/>
          <w:szCs w:val="28"/>
        </w:rPr>
        <w:t>能力</w:t>
      </w:r>
      <w:r w:rsidRPr="00496418">
        <w:rPr>
          <w:rFonts w:ascii="仿宋_GB2312" w:eastAsia="仿宋_GB2312" w:hAnsi="宋体" w:hint="eastAsia"/>
          <w:bCs/>
          <w:sz w:val="28"/>
          <w:szCs w:val="28"/>
        </w:rPr>
        <w:t>由2吨</w:t>
      </w:r>
      <w:r w:rsidRPr="00496418">
        <w:rPr>
          <w:rFonts w:ascii="仿宋_GB2312" w:eastAsia="仿宋_GB2312" w:hAnsi="宋体"/>
          <w:bCs/>
          <w:sz w:val="28"/>
          <w:szCs w:val="28"/>
        </w:rPr>
        <w:t>提升至</w:t>
      </w:r>
      <w:r w:rsidRPr="00496418">
        <w:rPr>
          <w:rFonts w:ascii="仿宋_GB2312" w:eastAsia="仿宋_GB2312" w:hAnsi="宋体" w:hint="eastAsia"/>
          <w:bCs/>
          <w:sz w:val="28"/>
          <w:szCs w:val="28"/>
        </w:rPr>
        <w:t>5吨</w:t>
      </w:r>
      <w:r w:rsidRPr="00496418">
        <w:rPr>
          <w:rFonts w:ascii="仿宋_GB2312" w:eastAsia="仿宋_GB2312" w:hAnsi="宋体"/>
          <w:bCs/>
          <w:sz w:val="28"/>
          <w:szCs w:val="28"/>
        </w:rPr>
        <w:t>。</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控制</w:t>
      </w:r>
      <w:r w:rsidR="003E371B" w:rsidRPr="00496418">
        <w:rPr>
          <w:rFonts w:ascii="仿宋_GB2312" w:eastAsia="仿宋_GB2312" w:hAnsi="宋体"/>
          <w:bCs/>
          <w:sz w:val="28"/>
          <w:szCs w:val="28"/>
        </w:rPr>
        <w:t>擦炮布的厚度，</w:t>
      </w:r>
      <w:r w:rsidR="003E371B" w:rsidRPr="00496418">
        <w:rPr>
          <w:rFonts w:ascii="仿宋_GB2312" w:eastAsia="仿宋_GB2312" w:hAnsi="宋体" w:hint="eastAsia"/>
          <w:bCs/>
          <w:sz w:val="28"/>
          <w:szCs w:val="28"/>
        </w:rPr>
        <w:t>缠绕</w:t>
      </w:r>
      <w:r w:rsidR="003E371B" w:rsidRPr="00496418">
        <w:rPr>
          <w:rFonts w:ascii="仿宋_GB2312" w:eastAsia="仿宋_GB2312" w:hAnsi="宋体"/>
          <w:bCs/>
          <w:sz w:val="28"/>
          <w:szCs w:val="28"/>
        </w:rPr>
        <w:t>过程中规定擦炮布厚度</w:t>
      </w:r>
      <w:r w:rsidR="003E371B" w:rsidRPr="00496418">
        <w:rPr>
          <w:rFonts w:ascii="仿宋_GB2312" w:eastAsia="仿宋_GB2312" w:hAnsi="宋体" w:hint="eastAsia"/>
          <w:bCs/>
          <w:sz w:val="28"/>
          <w:szCs w:val="28"/>
        </w:rPr>
        <w:t>不</w:t>
      </w:r>
      <w:r w:rsidR="003E371B" w:rsidRPr="00496418">
        <w:rPr>
          <w:rFonts w:ascii="仿宋_GB2312" w:eastAsia="仿宋_GB2312" w:hAnsi="宋体"/>
          <w:bCs/>
          <w:sz w:val="28"/>
          <w:szCs w:val="28"/>
        </w:rPr>
        <w:t>超过四层</w:t>
      </w:r>
      <w:r w:rsidR="003E371B" w:rsidRPr="00496418">
        <w:rPr>
          <w:rFonts w:ascii="仿宋_GB2312" w:eastAsia="仿宋_GB2312" w:hAnsi="宋体" w:hint="eastAsia"/>
          <w:bCs/>
          <w:sz w:val="28"/>
          <w:szCs w:val="28"/>
        </w:rPr>
        <w:t>，同时规范</w:t>
      </w:r>
      <w:r w:rsidR="003E371B" w:rsidRPr="00496418">
        <w:rPr>
          <w:rFonts w:ascii="仿宋_GB2312" w:eastAsia="仿宋_GB2312" w:hAnsi="宋体"/>
          <w:bCs/>
          <w:sz w:val="28"/>
          <w:szCs w:val="28"/>
        </w:rPr>
        <w:t>擦炮流程</w:t>
      </w:r>
      <w:r w:rsidR="003E371B" w:rsidRPr="00496418">
        <w:rPr>
          <w:rFonts w:ascii="仿宋_GB2312" w:eastAsia="仿宋_GB2312" w:hAnsi="宋体" w:hint="eastAsia"/>
          <w:bCs/>
          <w:sz w:val="28"/>
          <w:szCs w:val="28"/>
        </w:rPr>
        <w:t>。</w:t>
      </w:r>
    </w:p>
    <w:p w:rsidR="003E371B" w:rsidRPr="00496418"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5.4.2.3</w:t>
      </w:r>
      <w:r w:rsidR="003E371B" w:rsidRPr="0079174E">
        <w:rPr>
          <w:rFonts w:ascii="仿宋_GB2312" w:eastAsia="仿宋_GB2312" w:hAnsi="宋体" w:hint="eastAsia"/>
          <w:b/>
          <w:bCs/>
          <w:sz w:val="28"/>
          <w:szCs w:val="28"/>
        </w:rPr>
        <w:t>故障三：</w:t>
      </w:r>
      <w:r w:rsidR="003E371B" w:rsidRPr="00496418">
        <w:rPr>
          <w:rFonts w:ascii="仿宋_GB2312" w:eastAsia="仿宋_GB2312" w:hAnsi="宋体" w:hint="eastAsia"/>
          <w:bCs/>
          <w:sz w:val="28"/>
          <w:szCs w:val="28"/>
        </w:rPr>
        <w:t>高压段擦炮刷进入高压段后无法取出</w:t>
      </w:r>
    </w:p>
    <w:p w:rsidR="003E371B" w:rsidRPr="00496418" w:rsidRDefault="003E371B" w:rsidP="0079174E">
      <w:pPr>
        <w:spacing w:line="360" w:lineRule="auto"/>
        <w:ind w:firstLineChars="200" w:firstLine="562"/>
        <w:rPr>
          <w:rFonts w:ascii="仿宋_GB2312" w:eastAsia="仿宋_GB2312" w:hAnsi="宋体"/>
          <w:bCs/>
          <w:sz w:val="28"/>
          <w:szCs w:val="28"/>
        </w:rPr>
      </w:pPr>
      <w:r w:rsidRPr="0079174E">
        <w:rPr>
          <w:rFonts w:ascii="仿宋_GB2312" w:eastAsia="仿宋_GB2312" w:hAnsi="宋体" w:hint="eastAsia"/>
          <w:b/>
          <w:bCs/>
          <w:sz w:val="28"/>
          <w:szCs w:val="28"/>
        </w:rPr>
        <w:t>时间：</w:t>
      </w:r>
      <w:r w:rsidRPr="00496418">
        <w:rPr>
          <w:rFonts w:ascii="仿宋_GB2312" w:eastAsia="仿宋_GB2312" w:hAnsi="宋体" w:hint="eastAsia"/>
          <w:bCs/>
          <w:sz w:val="28"/>
          <w:szCs w:val="28"/>
        </w:rPr>
        <w:t>201</w:t>
      </w:r>
      <w:r w:rsidRPr="00496418">
        <w:rPr>
          <w:rFonts w:ascii="仿宋_GB2312" w:eastAsia="仿宋_GB2312" w:hAnsi="宋体"/>
          <w:bCs/>
          <w:sz w:val="28"/>
          <w:szCs w:val="28"/>
        </w:rPr>
        <w:t>4</w:t>
      </w:r>
      <w:r w:rsidRPr="00496418">
        <w:rPr>
          <w:rFonts w:ascii="仿宋_GB2312" w:eastAsia="仿宋_GB2312" w:hAnsi="宋体" w:hint="eastAsia"/>
          <w:bCs/>
          <w:sz w:val="28"/>
          <w:szCs w:val="28"/>
        </w:rPr>
        <w:t>年12月2</w:t>
      </w:r>
      <w:r w:rsidRPr="00496418">
        <w:rPr>
          <w:rFonts w:ascii="仿宋_GB2312" w:eastAsia="仿宋_GB2312" w:hAnsi="宋体"/>
          <w:bCs/>
          <w:sz w:val="28"/>
          <w:szCs w:val="28"/>
        </w:rPr>
        <w:t>2</w:t>
      </w:r>
      <w:r w:rsidRPr="00496418">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：李文光</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高压段</w:t>
      </w:r>
      <w:r w:rsidR="003E371B" w:rsidRPr="00496418">
        <w:rPr>
          <w:rFonts w:ascii="仿宋_GB2312" w:eastAsia="仿宋_GB2312" w:hAnsi="宋体"/>
          <w:bCs/>
          <w:sz w:val="28"/>
          <w:szCs w:val="28"/>
        </w:rPr>
        <w:t>擦炮车利用卷扬机进行拉动，由于</w:t>
      </w:r>
      <w:r w:rsidR="003E371B" w:rsidRPr="00496418">
        <w:rPr>
          <w:rFonts w:ascii="仿宋_GB2312" w:eastAsia="仿宋_GB2312" w:hAnsi="宋体" w:hint="eastAsia"/>
          <w:bCs/>
          <w:sz w:val="28"/>
          <w:szCs w:val="28"/>
        </w:rPr>
        <w:t>擦炮</w:t>
      </w:r>
      <w:r w:rsidR="003E371B" w:rsidRPr="00496418">
        <w:rPr>
          <w:rFonts w:ascii="仿宋_GB2312" w:eastAsia="仿宋_GB2312" w:hAnsi="宋体"/>
          <w:bCs/>
          <w:sz w:val="28"/>
          <w:szCs w:val="28"/>
        </w:rPr>
        <w:t>刷进入过多，在</w:t>
      </w:r>
      <w:r w:rsidR="003E371B" w:rsidRPr="00496418">
        <w:rPr>
          <w:rFonts w:ascii="仿宋_GB2312" w:eastAsia="仿宋_GB2312" w:hAnsi="宋体" w:hint="eastAsia"/>
          <w:bCs/>
          <w:sz w:val="28"/>
          <w:szCs w:val="28"/>
        </w:rPr>
        <w:t>电机</w:t>
      </w:r>
      <w:r w:rsidR="003E371B" w:rsidRPr="00496418">
        <w:rPr>
          <w:rFonts w:ascii="仿宋_GB2312" w:eastAsia="仿宋_GB2312" w:hAnsi="宋体"/>
          <w:bCs/>
          <w:sz w:val="28"/>
          <w:szCs w:val="28"/>
        </w:rPr>
        <w:t>停止时未</w:t>
      </w:r>
      <w:r w:rsidR="003E371B" w:rsidRPr="00496418">
        <w:rPr>
          <w:rFonts w:ascii="仿宋_GB2312" w:eastAsia="仿宋_GB2312" w:hAnsi="宋体" w:hint="eastAsia"/>
          <w:bCs/>
          <w:sz w:val="28"/>
          <w:szCs w:val="28"/>
        </w:rPr>
        <w:t>将</w:t>
      </w:r>
      <w:r w:rsidR="003E371B" w:rsidRPr="00496418">
        <w:rPr>
          <w:rFonts w:ascii="仿宋_GB2312" w:eastAsia="仿宋_GB2312" w:hAnsi="宋体"/>
          <w:bCs/>
          <w:sz w:val="28"/>
          <w:szCs w:val="28"/>
        </w:rPr>
        <w:t>擦炮刷退出，造成</w:t>
      </w:r>
      <w:r w:rsidR="003E371B" w:rsidRPr="00496418">
        <w:rPr>
          <w:rFonts w:ascii="仿宋_GB2312" w:eastAsia="仿宋_GB2312" w:hAnsi="宋体" w:hint="eastAsia"/>
          <w:bCs/>
          <w:sz w:val="28"/>
          <w:szCs w:val="28"/>
        </w:rPr>
        <w:t>静态</w:t>
      </w:r>
      <w:r w:rsidR="003E371B" w:rsidRPr="00496418">
        <w:rPr>
          <w:rFonts w:ascii="仿宋_GB2312" w:eastAsia="仿宋_GB2312" w:hAnsi="宋体"/>
          <w:bCs/>
          <w:sz w:val="28"/>
          <w:szCs w:val="28"/>
        </w:rPr>
        <w:t>下炮刷阻力过大，</w:t>
      </w:r>
      <w:r w:rsidR="003E371B" w:rsidRPr="00496418">
        <w:rPr>
          <w:rFonts w:ascii="仿宋_GB2312" w:eastAsia="仿宋_GB2312" w:hAnsi="宋体" w:hint="eastAsia"/>
          <w:bCs/>
          <w:sz w:val="28"/>
          <w:szCs w:val="28"/>
        </w:rPr>
        <w:t>无法</w:t>
      </w:r>
      <w:r w:rsidR="003E371B" w:rsidRPr="00496418">
        <w:rPr>
          <w:rFonts w:ascii="仿宋_GB2312" w:eastAsia="仿宋_GB2312" w:hAnsi="宋体"/>
          <w:bCs/>
          <w:sz w:val="28"/>
          <w:szCs w:val="28"/>
        </w:rPr>
        <w:t>将</w:t>
      </w:r>
      <w:r w:rsidR="003E371B" w:rsidRPr="00496418">
        <w:rPr>
          <w:rFonts w:ascii="仿宋_GB2312" w:eastAsia="仿宋_GB2312" w:hAnsi="宋体" w:hint="eastAsia"/>
          <w:bCs/>
          <w:sz w:val="28"/>
          <w:szCs w:val="28"/>
        </w:rPr>
        <w:t>炮刷</w:t>
      </w:r>
      <w:r w:rsidR="003E371B" w:rsidRPr="00496418">
        <w:rPr>
          <w:rFonts w:ascii="仿宋_GB2312" w:eastAsia="仿宋_GB2312" w:hAnsi="宋体"/>
          <w:bCs/>
          <w:sz w:val="28"/>
          <w:szCs w:val="28"/>
        </w:rPr>
        <w:t>退出。</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人工拖拽，感受静态阻力大小。</w:t>
      </w:r>
      <w:r w:rsidR="003E371B" w:rsidRPr="00496418">
        <w:rPr>
          <w:rFonts w:ascii="仿宋_GB2312" w:eastAsia="仿宋_GB2312" w:hAnsi="宋体"/>
          <w:bCs/>
          <w:sz w:val="28"/>
          <w:szCs w:val="28"/>
        </w:rPr>
        <w:t xml:space="preserve"> </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496418">
        <w:rPr>
          <w:rFonts w:ascii="仿宋_GB2312" w:eastAsia="仿宋_GB2312" w:hAnsi="宋体"/>
          <w:bCs/>
          <w:sz w:val="28"/>
          <w:szCs w:val="28"/>
        </w:rPr>
        <w:t>在</w:t>
      </w:r>
      <w:r w:rsidR="003E371B" w:rsidRPr="00496418">
        <w:rPr>
          <w:rFonts w:ascii="仿宋_GB2312" w:eastAsia="仿宋_GB2312" w:hAnsi="宋体" w:hint="eastAsia"/>
          <w:bCs/>
          <w:sz w:val="28"/>
          <w:szCs w:val="28"/>
        </w:rPr>
        <w:t>电机</w:t>
      </w:r>
      <w:r w:rsidR="003E371B" w:rsidRPr="00496418">
        <w:rPr>
          <w:rFonts w:ascii="仿宋_GB2312" w:eastAsia="仿宋_GB2312" w:hAnsi="宋体"/>
          <w:bCs/>
          <w:sz w:val="28"/>
          <w:szCs w:val="28"/>
        </w:rPr>
        <w:t>停止时未</w:t>
      </w:r>
      <w:r w:rsidR="003E371B" w:rsidRPr="00496418">
        <w:rPr>
          <w:rFonts w:ascii="仿宋_GB2312" w:eastAsia="仿宋_GB2312" w:hAnsi="宋体" w:hint="eastAsia"/>
          <w:bCs/>
          <w:sz w:val="28"/>
          <w:szCs w:val="28"/>
        </w:rPr>
        <w:t>将</w:t>
      </w:r>
      <w:r w:rsidR="003E371B" w:rsidRPr="00496418">
        <w:rPr>
          <w:rFonts w:ascii="仿宋_GB2312" w:eastAsia="仿宋_GB2312" w:hAnsi="宋体"/>
          <w:bCs/>
          <w:sz w:val="28"/>
          <w:szCs w:val="28"/>
        </w:rPr>
        <w:t>擦炮刷退出，造成</w:t>
      </w:r>
      <w:r w:rsidR="003E371B" w:rsidRPr="00496418">
        <w:rPr>
          <w:rFonts w:ascii="仿宋_GB2312" w:eastAsia="仿宋_GB2312" w:hAnsi="宋体" w:hint="eastAsia"/>
          <w:bCs/>
          <w:sz w:val="28"/>
          <w:szCs w:val="28"/>
        </w:rPr>
        <w:t>静态</w:t>
      </w:r>
      <w:r w:rsidR="003E371B" w:rsidRPr="00496418">
        <w:rPr>
          <w:rFonts w:ascii="仿宋_GB2312" w:eastAsia="仿宋_GB2312" w:hAnsi="宋体"/>
          <w:bCs/>
          <w:sz w:val="28"/>
          <w:szCs w:val="28"/>
        </w:rPr>
        <w:t>下炮刷阻力过大</w:t>
      </w:r>
      <w:r w:rsidR="003E371B" w:rsidRPr="00496418">
        <w:rPr>
          <w:rFonts w:ascii="仿宋_GB2312" w:eastAsia="仿宋_GB2312" w:hAnsi="宋体" w:hint="eastAsia"/>
          <w:bCs/>
          <w:sz w:val="28"/>
          <w:szCs w:val="28"/>
        </w:rPr>
        <w:t>。</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79174E">
        <w:rPr>
          <w:rFonts w:ascii="仿宋_GB2312" w:eastAsia="仿宋_GB2312" w:hAnsi="宋体" w:hint="eastAsia"/>
          <w:b/>
          <w:bCs/>
          <w:sz w:val="28"/>
          <w:szCs w:val="28"/>
        </w:rPr>
        <w:t>：</w:t>
      </w:r>
      <w:r w:rsidR="003E371B" w:rsidRPr="00496418">
        <w:rPr>
          <w:rFonts w:ascii="仿宋_GB2312" w:eastAsia="仿宋_GB2312" w:hAnsi="宋体"/>
          <w:bCs/>
          <w:sz w:val="28"/>
          <w:szCs w:val="28"/>
        </w:rPr>
        <w:t>通过人工方式将炮刷从高压段内强行</w:t>
      </w:r>
      <w:r w:rsidR="003E371B" w:rsidRPr="00496418">
        <w:rPr>
          <w:rFonts w:ascii="仿宋_GB2312" w:eastAsia="仿宋_GB2312" w:hAnsi="宋体" w:hint="eastAsia"/>
          <w:bCs/>
          <w:sz w:val="28"/>
          <w:szCs w:val="28"/>
        </w:rPr>
        <w:t>拖出</w:t>
      </w:r>
      <w:r w:rsidR="003E371B" w:rsidRPr="00496418">
        <w:rPr>
          <w:rFonts w:ascii="仿宋_GB2312" w:eastAsia="仿宋_GB2312" w:hAnsi="宋体"/>
          <w:bCs/>
          <w:sz w:val="28"/>
          <w:szCs w:val="28"/>
        </w:rPr>
        <w:t>。</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控制擦炮刷</w:t>
      </w:r>
      <w:r w:rsidR="003E371B" w:rsidRPr="00496418">
        <w:rPr>
          <w:rFonts w:ascii="仿宋_GB2312" w:eastAsia="仿宋_GB2312" w:hAnsi="宋体"/>
          <w:bCs/>
          <w:sz w:val="28"/>
          <w:szCs w:val="28"/>
        </w:rPr>
        <w:t>进入高压段</w:t>
      </w:r>
      <w:r w:rsidR="003E371B" w:rsidRPr="00496418">
        <w:rPr>
          <w:rFonts w:ascii="仿宋_GB2312" w:eastAsia="仿宋_GB2312" w:hAnsi="宋体" w:hint="eastAsia"/>
          <w:bCs/>
          <w:sz w:val="28"/>
          <w:szCs w:val="28"/>
        </w:rPr>
        <w:t>/燃烧室</w:t>
      </w:r>
      <w:r w:rsidR="003E371B" w:rsidRPr="00496418">
        <w:rPr>
          <w:rFonts w:ascii="仿宋_GB2312" w:eastAsia="仿宋_GB2312" w:hAnsi="宋体"/>
          <w:bCs/>
          <w:sz w:val="28"/>
          <w:szCs w:val="28"/>
        </w:rPr>
        <w:t>的位置，同时，擦炮刷未从高压段</w:t>
      </w:r>
      <w:r w:rsidR="003E371B" w:rsidRPr="00496418">
        <w:rPr>
          <w:rFonts w:ascii="仿宋_GB2312" w:eastAsia="仿宋_GB2312" w:hAnsi="宋体" w:hint="eastAsia"/>
          <w:bCs/>
          <w:sz w:val="28"/>
          <w:szCs w:val="28"/>
        </w:rPr>
        <w:t>/燃烧室</w:t>
      </w:r>
      <w:r w:rsidR="003E371B" w:rsidRPr="00496418">
        <w:rPr>
          <w:rFonts w:ascii="仿宋_GB2312" w:eastAsia="仿宋_GB2312" w:hAnsi="宋体"/>
          <w:bCs/>
          <w:sz w:val="28"/>
          <w:szCs w:val="28"/>
        </w:rPr>
        <w:t>内退出时，不得将电机停止</w:t>
      </w:r>
      <w:r w:rsidR="003E371B" w:rsidRPr="00496418">
        <w:rPr>
          <w:rFonts w:ascii="仿宋_GB2312" w:eastAsia="仿宋_GB2312" w:hAnsi="宋体" w:hint="eastAsia"/>
          <w:bCs/>
          <w:sz w:val="28"/>
          <w:szCs w:val="28"/>
        </w:rPr>
        <w:t>。制定擦炮操作</w:t>
      </w:r>
      <w:r w:rsidR="003E371B" w:rsidRPr="00496418">
        <w:rPr>
          <w:rFonts w:ascii="仿宋_GB2312" w:eastAsia="仿宋_GB2312" w:hAnsi="宋体"/>
          <w:bCs/>
          <w:sz w:val="28"/>
          <w:szCs w:val="28"/>
        </w:rPr>
        <w:t>流程</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试验过程中严格执行</w:t>
      </w:r>
      <w:r w:rsidR="003E371B" w:rsidRPr="00496418">
        <w:rPr>
          <w:rFonts w:ascii="仿宋_GB2312" w:eastAsia="仿宋_GB2312" w:hAnsi="宋体" w:hint="eastAsia"/>
          <w:bCs/>
          <w:sz w:val="28"/>
          <w:szCs w:val="28"/>
        </w:rPr>
        <w:t>。</w:t>
      </w:r>
    </w:p>
    <w:p w:rsidR="003E371B" w:rsidRPr="00496418"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5.4.2.4</w:t>
      </w:r>
      <w:r w:rsidR="003E371B" w:rsidRPr="0079174E">
        <w:rPr>
          <w:rFonts w:ascii="仿宋_GB2312" w:eastAsia="仿宋_GB2312" w:hAnsi="宋体" w:hint="eastAsia"/>
          <w:b/>
          <w:bCs/>
          <w:sz w:val="28"/>
          <w:szCs w:val="28"/>
        </w:rPr>
        <w:t>故障四：</w:t>
      </w:r>
      <w:r w:rsidR="003E371B" w:rsidRPr="00496418">
        <w:rPr>
          <w:rFonts w:ascii="仿宋_GB2312" w:eastAsia="仿宋_GB2312" w:hAnsi="宋体" w:hint="eastAsia"/>
          <w:bCs/>
          <w:sz w:val="28"/>
          <w:szCs w:val="28"/>
        </w:rPr>
        <w:t>气动物理靶擦炮系统钢丝绳在卷筒上打滑</w:t>
      </w:r>
    </w:p>
    <w:p w:rsidR="003E371B" w:rsidRPr="00496418" w:rsidRDefault="003E371B" w:rsidP="0079174E">
      <w:pPr>
        <w:spacing w:line="360" w:lineRule="auto"/>
        <w:ind w:firstLineChars="200" w:firstLine="562"/>
        <w:rPr>
          <w:rFonts w:ascii="仿宋_GB2312" w:eastAsia="仿宋_GB2312" w:hAnsi="宋体"/>
          <w:bCs/>
          <w:sz w:val="28"/>
          <w:szCs w:val="28"/>
        </w:rPr>
      </w:pPr>
      <w:r w:rsidRPr="0079174E">
        <w:rPr>
          <w:rFonts w:ascii="仿宋_GB2312" w:eastAsia="仿宋_GB2312" w:hAnsi="宋体" w:hint="eastAsia"/>
          <w:b/>
          <w:bCs/>
          <w:sz w:val="28"/>
          <w:szCs w:val="28"/>
        </w:rPr>
        <w:t>时间：</w:t>
      </w:r>
      <w:r w:rsidRPr="00496418">
        <w:rPr>
          <w:rFonts w:ascii="仿宋_GB2312" w:eastAsia="仿宋_GB2312" w:hAnsi="宋体" w:hint="eastAsia"/>
          <w:bCs/>
          <w:sz w:val="28"/>
          <w:szCs w:val="28"/>
        </w:rPr>
        <w:t>201</w:t>
      </w:r>
      <w:r w:rsidRPr="00496418">
        <w:rPr>
          <w:rFonts w:ascii="仿宋_GB2312" w:eastAsia="仿宋_GB2312" w:hAnsi="宋体"/>
          <w:bCs/>
          <w:sz w:val="28"/>
          <w:szCs w:val="28"/>
        </w:rPr>
        <w:t>4</w:t>
      </w:r>
      <w:r w:rsidRPr="00496418">
        <w:rPr>
          <w:rFonts w:ascii="仿宋_GB2312" w:eastAsia="仿宋_GB2312" w:hAnsi="宋体" w:hint="eastAsia"/>
          <w:bCs/>
          <w:sz w:val="28"/>
          <w:szCs w:val="28"/>
        </w:rPr>
        <w:t>年</w:t>
      </w:r>
      <w:r w:rsidRPr="00496418">
        <w:rPr>
          <w:rFonts w:ascii="仿宋_GB2312" w:eastAsia="仿宋_GB2312" w:hAnsi="宋体"/>
          <w:bCs/>
          <w:sz w:val="28"/>
          <w:szCs w:val="28"/>
        </w:rPr>
        <w:t>8</w:t>
      </w:r>
      <w:r w:rsidRPr="00496418">
        <w:rPr>
          <w:rFonts w:ascii="仿宋_GB2312" w:eastAsia="仿宋_GB2312" w:hAnsi="宋体" w:hint="eastAsia"/>
          <w:bCs/>
          <w:sz w:val="28"/>
          <w:szCs w:val="28"/>
        </w:rPr>
        <w:t>月</w:t>
      </w:r>
      <w:r w:rsidRPr="00496418">
        <w:rPr>
          <w:rFonts w:ascii="仿宋_GB2312" w:eastAsia="仿宋_GB2312" w:hAnsi="宋体"/>
          <w:bCs/>
          <w:sz w:val="28"/>
          <w:szCs w:val="28"/>
        </w:rPr>
        <w:t>14</w:t>
      </w:r>
      <w:r w:rsidRPr="00496418">
        <w:rPr>
          <w:rFonts w:ascii="仿宋_GB2312" w:eastAsia="仿宋_GB2312" w:hAnsi="宋体" w:hint="eastAsia"/>
          <w:bCs/>
          <w:sz w:val="28"/>
          <w:szCs w:val="28"/>
        </w:rPr>
        <w:t>日，</w:t>
      </w:r>
      <w:r w:rsidR="00AC76FD" w:rsidRPr="00AC76FD">
        <w:rPr>
          <w:rFonts w:ascii="仿宋_GB2312" w:eastAsia="仿宋_GB2312" w:hAnsi="宋体" w:hint="eastAsia"/>
          <w:b/>
          <w:bCs/>
          <w:sz w:val="28"/>
          <w:szCs w:val="28"/>
        </w:rPr>
        <w:t>故障发现人</w:t>
      </w:r>
      <w:r w:rsidRPr="00496418">
        <w:rPr>
          <w:rFonts w:ascii="仿宋_GB2312" w:eastAsia="仿宋_GB2312" w:hAnsi="宋体" w:hint="eastAsia"/>
          <w:bCs/>
          <w:sz w:val="28"/>
          <w:szCs w:val="28"/>
        </w:rPr>
        <w:t>：廖富强</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钢丝绳</w:t>
      </w:r>
      <w:r w:rsidR="003E371B" w:rsidRPr="00496418">
        <w:rPr>
          <w:rFonts w:ascii="仿宋_GB2312" w:eastAsia="仿宋_GB2312" w:hAnsi="宋体"/>
          <w:bCs/>
          <w:sz w:val="28"/>
          <w:szCs w:val="28"/>
        </w:rPr>
        <w:t>在卷筒上打滑，</w:t>
      </w:r>
      <w:r w:rsidR="003E371B" w:rsidRPr="00496418">
        <w:rPr>
          <w:rFonts w:ascii="仿宋_GB2312" w:eastAsia="仿宋_GB2312" w:hAnsi="宋体" w:hint="eastAsia"/>
          <w:bCs/>
          <w:sz w:val="28"/>
          <w:szCs w:val="28"/>
        </w:rPr>
        <w:t>擦炮</w:t>
      </w:r>
      <w:r w:rsidR="003E371B" w:rsidRPr="00496418">
        <w:rPr>
          <w:rFonts w:ascii="仿宋_GB2312" w:eastAsia="仿宋_GB2312" w:hAnsi="宋体"/>
          <w:bCs/>
          <w:sz w:val="28"/>
          <w:szCs w:val="28"/>
        </w:rPr>
        <w:t>刷在管体内无法运动。</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79174E">
        <w:rPr>
          <w:rFonts w:ascii="仿宋_GB2312" w:eastAsia="仿宋_GB2312" w:hAnsi="宋体" w:hint="eastAsia"/>
          <w:b/>
          <w:bCs/>
          <w:sz w:val="28"/>
          <w:szCs w:val="28"/>
        </w:rPr>
        <w:t>：</w:t>
      </w:r>
      <w:r w:rsidR="003E371B" w:rsidRPr="00496418">
        <w:rPr>
          <w:rFonts w:ascii="仿宋_GB2312" w:eastAsia="仿宋_GB2312" w:hAnsi="宋体"/>
          <w:bCs/>
          <w:sz w:val="28"/>
          <w:szCs w:val="28"/>
        </w:rPr>
        <w:t>检查紧绳器</w:t>
      </w:r>
      <w:r w:rsidR="003E371B" w:rsidRPr="00496418">
        <w:rPr>
          <w:rFonts w:ascii="仿宋_GB2312" w:eastAsia="仿宋_GB2312" w:hAnsi="宋体" w:hint="eastAsia"/>
          <w:bCs/>
          <w:sz w:val="28"/>
          <w:szCs w:val="28"/>
        </w:rPr>
        <w:t>状态，</w:t>
      </w:r>
      <w:r w:rsidR="003E371B" w:rsidRPr="00496418">
        <w:rPr>
          <w:rFonts w:ascii="仿宋_GB2312" w:eastAsia="仿宋_GB2312" w:hAnsi="宋体"/>
          <w:bCs/>
          <w:sz w:val="28"/>
          <w:szCs w:val="28"/>
        </w:rPr>
        <w:t>发现钢丝绳过松</w:t>
      </w:r>
      <w:r w:rsidR="003E371B" w:rsidRPr="00496418">
        <w:rPr>
          <w:rFonts w:ascii="仿宋_GB2312" w:eastAsia="仿宋_GB2312" w:hAnsi="宋体" w:hint="eastAsia"/>
          <w:bCs/>
          <w:sz w:val="28"/>
          <w:szCs w:val="28"/>
        </w:rPr>
        <w:t>。</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擦炮布</w:t>
      </w:r>
      <w:r w:rsidR="003E371B" w:rsidRPr="00496418">
        <w:rPr>
          <w:rFonts w:ascii="仿宋_GB2312" w:eastAsia="仿宋_GB2312" w:hAnsi="宋体"/>
          <w:bCs/>
          <w:sz w:val="28"/>
          <w:szCs w:val="28"/>
        </w:rPr>
        <w:t>缠绕过多，造成</w:t>
      </w:r>
      <w:r w:rsidR="003E371B" w:rsidRPr="00496418">
        <w:rPr>
          <w:rFonts w:ascii="仿宋_GB2312" w:eastAsia="仿宋_GB2312" w:hAnsi="宋体" w:hint="eastAsia"/>
          <w:bCs/>
          <w:sz w:val="28"/>
          <w:szCs w:val="28"/>
        </w:rPr>
        <w:t>炮刷</w:t>
      </w:r>
      <w:r w:rsidR="003E371B" w:rsidRPr="00496418">
        <w:rPr>
          <w:rFonts w:ascii="仿宋_GB2312" w:eastAsia="仿宋_GB2312" w:hAnsi="宋体"/>
          <w:bCs/>
          <w:sz w:val="28"/>
          <w:szCs w:val="28"/>
        </w:rPr>
        <w:t>在管体内阻力超过钢丝绳与卷筒之间的摩擦力，从而引起打滑</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此外，</w:t>
      </w:r>
      <w:r w:rsidR="003E371B" w:rsidRPr="00496418">
        <w:rPr>
          <w:rFonts w:ascii="仿宋_GB2312" w:eastAsia="仿宋_GB2312" w:hAnsi="宋体" w:hint="eastAsia"/>
          <w:bCs/>
          <w:sz w:val="28"/>
          <w:szCs w:val="28"/>
        </w:rPr>
        <w:t>由于</w:t>
      </w:r>
      <w:r w:rsidR="003E371B" w:rsidRPr="00496418">
        <w:rPr>
          <w:rFonts w:ascii="仿宋_GB2312" w:eastAsia="仿宋_GB2312" w:hAnsi="宋体"/>
          <w:bCs/>
          <w:sz w:val="28"/>
          <w:szCs w:val="28"/>
        </w:rPr>
        <w:t>长时间运行，钢丝绳被拉长，也造成了钢丝绳与卷筒之间的摩擦力变小。</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通过</w:t>
      </w:r>
      <w:r w:rsidR="003E371B" w:rsidRPr="00496418">
        <w:rPr>
          <w:rFonts w:ascii="仿宋_GB2312" w:eastAsia="仿宋_GB2312" w:hAnsi="宋体"/>
          <w:bCs/>
          <w:sz w:val="28"/>
          <w:szCs w:val="28"/>
        </w:rPr>
        <w:t>旋紧发射器尾端钢丝绳紧绳器，将钢丝绳拉</w:t>
      </w:r>
      <w:r w:rsidR="003E371B" w:rsidRPr="00496418">
        <w:rPr>
          <w:rFonts w:ascii="仿宋_GB2312" w:eastAsia="仿宋_GB2312" w:hAnsi="宋体" w:hint="eastAsia"/>
          <w:bCs/>
          <w:sz w:val="28"/>
          <w:szCs w:val="28"/>
        </w:rPr>
        <w:t>紧</w:t>
      </w:r>
      <w:r w:rsidR="003E371B" w:rsidRPr="00496418">
        <w:rPr>
          <w:rFonts w:ascii="仿宋_GB2312" w:eastAsia="仿宋_GB2312" w:hAnsi="宋体"/>
          <w:bCs/>
          <w:sz w:val="28"/>
          <w:szCs w:val="28"/>
        </w:rPr>
        <w:t>最终解决。</w:t>
      </w:r>
    </w:p>
    <w:p w:rsidR="003E371B" w:rsidRPr="00496418"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r w:rsidR="003E371B" w:rsidRPr="00496418">
        <w:rPr>
          <w:rFonts w:ascii="仿宋_GB2312" w:eastAsia="仿宋_GB2312" w:hAnsi="宋体" w:hint="eastAsia"/>
          <w:bCs/>
          <w:sz w:val="28"/>
          <w:szCs w:val="28"/>
        </w:rPr>
        <w:t>控制擦炮</w:t>
      </w:r>
      <w:r w:rsidR="003E371B" w:rsidRPr="00496418">
        <w:rPr>
          <w:rFonts w:ascii="仿宋_GB2312" w:eastAsia="仿宋_GB2312" w:hAnsi="宋体"/>
          <w:bCs/>
          <w:sz w:val="28"/>
          <w:szCs w:val="28"/>
        </w:rPr>
        <w:t>布缠绕厚度，同时</w:t>
      </w:r>
      <w:r w:rsidR="003E371B" w:rsidRPr="00496418">
        <w:rPr>
          <w:rFonts w:ascii="仿宋_GB2312" w:eastAsia="仿宋_GB2312" w:hAnsi="宋体" w:hint="eastAsia"/>
          <w:bCs/>
          <w:sz w:val="28"/>
          <w:szCs w:val="28"/>
        </w:rPr>
        <w:t>，</w:t>
      </w:r>
      <w:r w:rsidR="003E371B" w:rsidRPr="00496418">
        <w:rPr>
          <w:rFonts w:ascii="仿宋_GB2312" w:eastAsia="仿宋_GB2312" w:hAnsi="宋体"/>
          <w:bCs/>
          <w:sz w:val="28"/>
          <w:szCs w:val="28"/>
        </w:rPr>
        <w:t>经常检查紧绳器状态，当发现钢丝绳过松时，</w:t>
      </w:r>
      <w:r w:rsidR="003E371B" w:rsidRPr="00496418">
        <w:rPr>
          <w:rFonts w:ascii="仿宋_GB2312" w:eastAsia="仿宋_GB2312" w:hAnsi="宋体" w:hint="eastAsia"/>
          <w:bCs/>
          <w:sz w:val="28"/>
          <w:szCs w:val="28"/>
        </w:rPr>
        <w:t>应</w:t>
      </w:r>
      <w:r w:rsidR="003E371B" w:rsidRPr="00496418">
        <w:rPr>
          <w:rFonts w:ascii="仿宋_GB2312" w:eastAsia="仿宋_GB2312" w:hAnsi="宋体"/>
          <w:bCs/>
          <w:sz w:val="28"/>
          <w:szCs w:val="28"/>
        </w:rPr>
        <w:t>及时</w:t>
      </w:r>
      <w:r w:rsidR="003E371B" w:rsidRPr="00496418">
        <w:rPr>
          <w:rFonts w:ascii="仿宋_GB2312" w:eastAsia="仿宋_GB2312" w:hAnsi="宋体" w:hint="eastAsia"/>
          <w:bCs/>
          <w:sz w:val="28"/>
          <w:szCs w:val="28"/>
        </w:rPr>
        <w:t>调整</w:t>
      </w:r>
      <w:r w:rsidR="003E371B" w:rsidRPr="00496418">
        <w:rPr>
          <w:rFonts w:ascii="仿宋_GB2312" w:eastAsia="仿宋_GB2312" w:hAnsi="宋体"/>
          <w:bCs/>
          <w:sz w:val="28"/>
          <w:szCs w:val="28"/>
        </w:rPr>
        <w:t>紧绳器，确保钢丝绳处于绷紧状态</w:t>
      </w:r>
      <w:r w:rsidR="003E371B" w:rsidRPr="00496418">
        <w:rPr>
          <w:rFonts w:ascii="仿宋_GB2312" w:eastAsia="仿宋_GB2312" w:hAnsi="宋体" w:hint="eastAsia"/>
          <w:bCs/>
          <w:sz w:val="28"/>
          <w:szCs w:val="28"/>
        </w:rPr>
        <w:t>。</w:t>
      </w:r>
    </w:p>
    <w:p w:rsidR="003E371B" w:rsidRPr="00217917" w:rsidRDefault="00217917" w:rsidP="00217917">
      <w:pPr>
        <w:pStyle w:val="2"/>
        <w:spacing w:line="360" w:lineRule="auto"/>
        <w:rPr>
          <w:rFonts w:ascii="楷体_GB2312" w:eastAsia="楷体_GB2312" w:hAnsi="楷体"/>
        </w:rPr>
      </w:pPr>
      <w:bookmarkStart w:id="476" w:name="_Toc46155352"/>
      <w:r>
        <w:rPr>
          <w:rFonts w:ascii="楷体_GB2312" w:eastAsia="楷体_GB2312" w:hAnsi="楷体" w:hint="eastAsia"/>
        </w:rPr>
        <w:t>5.4</w:t>
      </w:r>
      <w:r w:rsidR="003E371B" w:rsidRPr="00217917">
        <w:rPr>
          <w:rFonts w:ascii="楷体_GB2312" w:eastAsia="楷体_GB2312" w:hAnsi="楷体" w:hint="eastAsia"/>
        </w:rPr>
        <w:t>.3 真空系统</w:t>
      </w:r>
      <w:bookmarkEnd w:id="476"/>
    </w:p>
    <w:p w:rsidR="003E371B" w:rsidRPr="00496418" w:rsidRDefault="003E371B" w:rsidP="00496418">
      <w:pPr>
        <w:pStyle w:val="3"/>
        <w:spacing w:line="360" w:lineRule="auto"/>
        <w:rPr>
          <w:rFonts w:ascii="仿宋_GB2312" w:eastAsia="仿宋_GB2312"/>
          <w:b/>
          <w:sz w:val="28"/>
          <w:szCs w:val="28"/>
        </w:rPr>
      </w:pPr>
      <w:bookmarkStart w:id="477" w:name="_Toc46155353"/>
      <w:r w:rsidRPr="00496418">
        <w:rPr>
          <w:rFonts w:ascii="仿宋_GB2312" w:eastAsia="仿宋_GB2312" w:hint="eastAsia"/>
          <w:b/>
          <w:sz w:val="28"/>
          <w:szCs w:val="28"/>
        </w:rPr>
        <w:t>组成</w:t>
      </w:r>
      <w:bookmarkEnd w:id="477"/>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w:t>
      </w:r>
      <w:r w:rsidRPr="00217917">
        <w:rPr>
          <w:rFonts w:ascii="仿宋_GB2312" w:eastAsia="仿宋_GB2312" w:hAnsi="宋体"/>
          <w:bCs/>
          <w:sz w:val="28"/>
          <w:szCs w:val="28"/>
        </w:rPr>
        <w:t>00</w:t>
      </w:r>
      <w:r w:rsidRPr="00217917">
        <w:rPr>
          <w:rFonts w:ascii="仿宋_GB2312" w:eastAsia="仿宋_GB2312" w:hAnsi="宋体" w:hint="eastAsia"/>
          <w:bCs/>
          <w:sz w:val="28"/>
          <w:szCs w:val="28"/>
        </w:rPr>
        <w:t>米</w:t>
      </w:r>
      <w:r w:rsidRPr="00217917">
        <w:rPr>
          <w:rFonts w:ascii="仿宋_GB2312" w:eastAsia="仿宋_GB2312" w:hAnsi="宋体"/>
          <w:bCs/>
          <w:sz w:val="28"/>
          <w:szCs w:val="28"/>
        </w:rPr>
        <w:t>自由飞弹道靶</w:t>
      </w:r>
      <w:r w:rsidRPr="00217917">
        <w:rPr>
          <w:rFonts w:ascii="仿宋_GB2312" w:eastAsia="仿宋_GB2312" w:hAnsi="宋体" w:hint="eastAsia"/>
          <w:bCs/>
          <w:sz w:val="28"/>
          <w:szCs w:val="28"/>
        </w:rPr>
        <w:t>和</w:t>
      </w:r>
      <w:r w:rsidRPr="00217917">
        <w:rPr>
          <w:rFonts w:ascii="仿宋_GB2312" w:eastAsia="仿宋_GB2312" w:hAnsi="宋体"/>
          <w:bCs/>
          <w:sz w:val="28"/>
          <w:szCs w:val="28"/>
        </w:rPr>
        <w:t>气动物理靶</w:t>
      </w:r>
      <w:r w:rsidRPr="00217917">
        <w:rPr>
          <w:rFonts w:ascii="仿宋_GB2312" w:eastAsia="仿宋_GB2312" w:hAnsi="宋体" w:hint="eastAsia"/>
          <w:bCs/>
          <w:sz w:val="28"/>
          <w:szCs w:val="28"/>
        </w:rPr>
        <w:t>真空系统共用</w:t>
      </w:r>
      <w:r w:rsidRPr="00217917">
        <w:rPr>
          <w:rFonts w:ascii="仿宋_GB2312" w:eastAsia="仿宋_GB2312" w:hAnsi="宋体"/>
          <w:bCs/>
          <w:sz w:val="28"/>
          <w:szCs w:val="28"/>
        </w:rPr>
        <w:t>，</w:t>
      </w:r>
      <w:r w:rsidRPr="00217917">
        <w:rPr>
          <w:rFonts w:ascii="仿宋_GB2312" w:eastAsia="仿宋_GB2312" w:hAnsi="宋体" w:hint="eastAsia"/>
          <w:bCs/>
          <w:sz w:val="28"/>
          <w:szCs w:val="28"/>
        </w:rPr>
        <w:t>由三套ZJ5000为主泵的罗茨水环真空机组以及配套的真空管道、阀门和压力反馈控制系统组成，机组极限真空可达到2Pa，在60min内可将1500m3容积的靶室抽真空至10Pa。</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超高速碰撞靶真空系统由JZJPLG300-2真空机组及相应的管道、阀门组成。其中真空机组的一级真空泵为LG-120螺杆真空泵，极限真空为10Pa，二级真空为ZJP-300B罗茨真空泵，极限真空为3×10</w:t>
      </w:r>
      <w:r w:rsidRPr="00217917">
        <w:rPr>
          <w:rFonts w:ascii="仿宋_GB2312" w:eastAsia="仿宋_GB2312" w:hAnsi="宋体" w:hint="eastAsia"/>
          <w:bCs/>
          <w:sz w:val="28"/>
          <w:szCs w:val="28"/>
          <w:vertAlign w:val="superscript"/>
        </w:rPr>
        <w:t>-2</w:t>
      </w:r>
      <w:r w:rsidRPr="00217917">
        <w:rPr>
          <w:rFonts w:ascii="仿宋_GB2312" w:eastAsia="仿宋_GB2312" w:hAnsi="宋体" w:hint="eastAsia"/>
          <w:bCs/>
          <w:sz w:val="28"/>
          <w:szCs w:val="28"/>
        </w:rPr>
        <w:t>Pa。</w:t>
      </w:r>
    </w:p>
    <w:p w:rsidR="003E371B" w:rsidRPr="00496418" w:rsidRDefault="003E371B" w:rsidP="00496418">
      <w:pPr>
        <w:pStyle w:val="3"/>
        <w:spacing w:line="360" w:lineRule="auto"/>
        <w:rPr>
          <w:rFonts w:ascii="仿宋_GB2312" w:eastAsia="仿宋_GB2312"/>
          <w:b/>
          <w:sz w:val="28"/>
          <w:szCs w:val="28"/>
        </w:rPr>
      </w:pPr>
      <w:bookmarkStart w:id="478" w:name="_Toc46155354"/>
      <w:r w:rsidRPr="00496418">
        <w:rPr>
          <w:rFonts w:ascii="仿宋_GB2312" w:eastAsia="仿宋_GB2312" w:hint="eastAsia"/>
          <w:b/>
          <w:sz w:val="28"/>
          <w:szCs w:val="28"/>
        </w:rPr>
        <w:lastRenderedPageBreak/>
        <w:t>工作原理</w:t>
      </w:r>
      <w:bookmarkEnd w:id="478"/>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真空系统主要是为模型与弹托分离、模型飞行环境提供所需真空度。</w:t>
      </w:r>
    </w:p>
    <w:p w:rsidR="003E371B" w:rsidRPr="00496418" w:rsidRDefault="003E371B" w:rsidP="00496418">
      <w:pPr>
        <w:pStyle w:val="3"/>
        <w:spacing w:line="360" w:lineRule="auto"/>
        <w:rPr>
          <w:rFonts w:ascii="仿宋_GB2312" w:eastAsia="仿宋_GB2312"/>
          <w:b/>
          <w:sz w:val="28"/>
          <w:szCs w:val="28"/>
        </w:rPr>
      </w:pPr>
      <w:bookmarkStart w:id="479" w:name="_Toc46155355"/>
      <w:r w:rsidRPr="00496418">
        <w:rPr>
          <w:rFonts w:ascii="仿宋_GB2312" w:eastAsia="仿宋_GB2312" w:hint="eastAsia"/>
          <w:b/>
          <w:sz w:val="28"/>
          <w:szCs w:val="28"/>
        </w:rPr>
        <w:t>故障</w:t>
      </w:r>
      <w:bookmarkEnd w:id="479"/>
    </w:p>
    <w:p w:rsidR="003E371B" w:rsidRPr="00217917"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5.4.3.1</w:t>
      </w:r>
      <w:r w:rsidR="003E371B" w:rsidRPr="0079174E">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真空控制柜超温报警</w:t>
      </w:r>
    </w:p>
    <w:p w:rsidR="003E371B" w:rsidRPr="00217917" w:rsidRDefault="003E371B" w:rsidP="0079174E">
      <w:pPr>
        <w:spacing w:line="360" w:lineRule="auto"/>
        <w:ind w:firstLineChars="200" w:firstLine="562"/>
        <w:rPr>
          <w:rFonts w:ascii="仿宋_GB2312" w:eastAsia="仿宋_GB2312" w:hAnsi="宋体"/>
          <w:bCs/>
          <w:sz w:val="28"/>
          <w:szCs w:val="28"/>
        </w:rPr>
      </w:pPr>
      <w:r w:rsidRPr="0079174E">
        <w:rPr>
          <w:rFonts w:ascii="仿宋_GB2312" w:eastAsia="仿宋_GB2312" w:hAnsi="宋体" w:hint="eastAsia"/>
          <w:b/>
          <w:bCs/>
          <w:sz w:val="28"/>
          <w:szCs w:val="28"/>
        </w:rPr>
        <w:t>时间：</w:t>
      </w:r>
      <w:r w:rsidRPr="00217917">
        <w:rPr>
          <w:rFonts w:ascii="仿宋_GB2312" w:eastAsia="仿宋_GB2312" w:hAnsi="宋体" w:hint="eastAsia"/>
          <w:bCs/>
          <w:sz w:val="28"/>
          <w:szCs w:val="28"/>
        </w:rPr>
        <w:t>2014年1月10日，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：廖强</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真空控制柜超温报警，罗茨泵无法正常启动。</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复位后</w:t>
      </w:r>
      <w:r w:rsidR="003E371B" w:rsidRPr="00217917">
        <w:rPr>
          <w:rFonts w:ascii="仿宋_GB2312" w:eastAsia="仿宋_GB2312" w:hAnsi="宋体"/>
          <w:bCs/>
          <w:sz w:val="28"/>
          <w:szCs w:val="28"/>
        </w:rPr>
        <w:t>检查</w:t>
      </w:r>
      <w:r w:rsidR="003E371B" w:rsidRPr="00217917">
        <w:rPr>
          <w:rFonts w:ascii="仿宋_GB2312" w:eastAsia="仿宋_GB2312" w:hAnsi="宋体" w:hint="eastAsia"/>
          <w:bCs/>
          <w:sz w:val="28"/>
          <w:szCs w:val="28"/>
        </w:rPr>
        <w:t>控制柜</w:t>
      </w:r>
      <w:r w:rsidR="003E371B" w:rsidRPr="00217917">
        <w:rPr>
          <w:rFonts w:ascii="仿宋_GB2312" w:eastAsia="仿宋_GB2312" w:hAnsi="宋体"/>
          <w:bCs/>
          <w:sz w:val="28"/>
          <w:szCs w:val="28"/>
        </w:rPr>
        <w:t>各空气开关，未见异常</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检查温度传感器接线良好，</w:t>
      </w:r>
      <w:r w:rsidR="003E371B" w:rsidRPr="00217917">
        <w:rPr>
          <w:rFonts w:ascii="仿宋_GB2312" w:eastAsia="仿宋_GB2312" w:hAnsi="宋体" w:hint="eastAsia"/>
          <w:bCs/>
          <w:sz w:val="28"/>
          <w:szCs w:val="28"/>
        </w:rPr>
        <w:t>更换温度传感器后</w:t>
      </w:r>
      <w:r w:rsidR="003E371B" w:rsidRPr="00217917">
        <w:rPr>
          <w:rFonts w:ascii="仿宋_GB2312" w:eastAsia="仿宋_GB2312" w:hAnsi="宋体"/>
          <w:bCs/>
          <w:sz w:val="28"/>
          <w:szCs w:val="28"/>
        </w:rPr>
        <w:t>，故障消除</w:t>
      </w:r>
      <w:r w:rsidR="003E371B" w:rsidRPr="00217917">
        <w:rPr>
          <w:rFonts w:ascii="仿宋_GB2312" w:eastAsia="仿宋_GB2312" w:hAnsi="宋体" w:hint="eastAsia"/>
          <w:bCs/>
          <w:sz w:val="28"/>
          <w:szCs w:val="28"/>
        </w:rPr>
        <w:t>。</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温度传感器故障。</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更换温度传感器后真空控制柜正常工作。</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购买温度传感器备件，防止温度传感器损坏时无备件可更换。</w:t>
      </w:r>
    </w:p>
    <w:p w:rsidR="003E371B" w:rsidRPr="00217917"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5.4.3.2</w:t>
      </w:r>
      <w:r w:rsidR="003E371B" w:rsidRPr="0079174E">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阀门无法正常打开</w:t>
      </w:r>
    </w:p>
    <w:p w:rsidR="003E371B" w:rsidRPr="00217917" w:rsidRDefault="003E371B" w:rsidP="0079174E">
      <w:pPr>
        <w:spacing w:line="360" w:lineRule="auto"/>
        <w:ind w:firstLineChars="200" w:firstLine="562"/>
        <w:rPr>
          <w:rFonts w:ascii="仿宋_GB2312" w:eastAsia="仿宋_GB2312" w:hAnsi="宋体"/>
          <w:bCs/>
          <w:sz w:val="28"/>
          <w:szCs w:val="28"/>
        </w:rPr>
      </w:pPr>
      <w:r w:rsidRPr="0079174E">
        <w:rPr>
          <w:rFonts w:ascii="仿宋_GB2312" w:eastAsia="仿宋_GB2312" w:hAnsi="宋体" w:hint="eastAsia"/>
          <w:b/>
          <w:bCs/>
          <w:sz w:val="28"/>
          <w:szCs w:val="28"/>
        </w:rPr>
        <w:t>时间：</w:t>
      </w:r>
      <w:r w:rsidRPr="0079174E">
        <w:rPr>
          <w:rFonts w:ascii="仿宋_GB2312" w:eastAsia="仿宋_GB2312" w:hAnsi="宋体" w:hint="eastAsia"/>
          <w:bCs/>
          <w:sz w:val="28"/>
          <w:szCs w:val="28"/>
        </w:rPr>
        <w:t>20</w:t>
      </w:r>
      <w:r w:rsidRPr="00217917">
        <w:rPr>
          <w:rFonts w:ascii="仿宋_GB2312" w:eastAsia="仿宋_GB2312" w:hAnsi="宋体" w:hint="eastAsia"/>
          <w:bCs/>
          <w:sz w:val="28"/>
          <w:szCs w:val="28"/>
        </w:rPr>
        <w:t>14年6月3日，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：廖强</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阀门无法正常打开，阀门气压不够。</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检查空气压缩机输出压力不正常。</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空气压缩机经维修后输出压力未调到原来设定压力。</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将空气压缩机输出压力调到了正常压力后正常工作。</w:t>
      </w:r>
    </w:p>
    <w:p w:rsidR="003E371B" w:rsidRPr="0079174E" w:rsidRDefault="00AC76FD" w:rsidP="0079174E">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1</w:t>
      </w:r>
      <w:r w:rsidRPr="00217917">
        <w:rPr>
          <w:rFonts w:ascii="仿宋_GB2312" w:eastAsia="仿宋_GB2312" w:hAnsi="宋体" w:hint="eastAsia"/>
          <w:bCs/>
          <w:sz w:val="28"/>
          <w:szCs w:val="28"/>
        </w:rPr>
        <w:t>）对设备进行维修处理后要及时将设备参数进行归位；</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2</w:t>
      </w:r>
      <w:r w:rsidRPr="00217917">
        <w:rPr>
          <w:rFonts w:ascii="仿宋_GB2312" w:eastAsia="仿宋_GB2312" w:hAnsi="宋体" w:hint="eastAsia"/>
          <w:bCs/>
          <w:sz w:val="28"/>
          <w:szCs w:val="28"/>
        </w:rPr>
        <w:t>）</w:t>
      </w:r>
      <w:r w:rsidRPr="00217917">
        <w:rPr>
          <w:rFonts w:ascii="仿宋_GB2312" w:eastAsia="仿宋_GB2312" w:hAnsi="宋体"/>
          <w:bCs/>
          <w:sz w:val="28"/>
          <w:szCs w:val="28"/>
        </w:rPr>
        <w:t>开机前</w:t>
      </w:r>
      <w:r w:rsidRPr="00217917">
        <w:rPr>
          <w:rFonts w:ascii="仿宋_GB2312" w:eastAsia="仿宋_GB2312" w:hAnsi="宋体" w:hint="eastAsia"/>
          <w:bCs/>
          <w:sz w:val="28"/>
          <w:szCs w:val="28"/>
        </w:rPr>
        <w:t>仔细</w:t>
      </w:r>
      <w:r w:rsidRPr="00217917">
        <w:rPr>
          <w:rFonts w:ascii="仿宋_GB2312" w:eastAsia="仿宋_GB2312" w:hAnsi="宋体"/>
          <w:bCs/>
          <w:sz w:val="28"/>
          <w:szCs w:val="28"/>
        </w:rPr>
        <w:t>检查各设备的状态。</w:t>
      </w:r>
    </w:p>
    <w:p w:rsidR="003E371B" w:rsidRPr="00217917"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5.4.3.3</w:t>
      </w:r>
      <w:r w:rsidR="003E371B" w:rsidRPr="0079174E">
        <w:rPr>
          <w:rFonts w:ascii="仿宋_GB2312" w:eastAsia="仿宋_GB2312" w:hAnsi="宋体" w:hint="eastAsia"/>
          <w:b/>
          <w:bCs/>
          <w:sz w:val="28"/>
          <w:szCs w:val="28"/>
        </w:rPr>
        <w:t>故障三：</w:t>
      </w:r>
      <w:r w:rsidR="003E371B" w:rsidRPr="00217917">
        <w:rPr>
          <w:rFonts w:ascii="仿宋_GB2312" w:eastAsia="仿宋_GB2312" w:hAnsi="宋体" w:hint="eastAsia"/>
          <w:bCs/>
          <w:sz w:val="28"/>
          <w:szCs w:val="28"/>
        </w:rPr>
        <w:t xml:space="preserve">控制柜阀门指示状态灯显示正常，真空读数未变化 </w:t>
      </w:r>
    </w:p>
    <w:p w:rsidR="003E371B" w:rsidRPr="00217917" w:rsidRDefault="003E371B" w:rsidP="0079174E">
      <w:pPr>
        <w:spacing w:line="360" w:lineRule="auto"/>
        <w:ind w:firstLineChars="200" w:firstLine="562"/>
        <w:rPr>
          <w:rFonts w:ascii="仿宋_GB2312" w:eastAsia="仿宋_GB2312" w:hAnsi="宋体"/>
          <w:bCs/>
          <w:sz w:val="28"/>
          <w:szCs w:val="28"/>
        </w:rPr>
      </w:pPr>
      <w:r w:rsidRPr="0079174E">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2015年2月3日，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：廖强</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控制柜阀门状态显示正常，真空读数未变化。</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将该控制柜控制的阀门进行拆卸，检查阀门阀板有堵塞。</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因靶室环境中存在大量粉尘，真空蝶阀长时间使用后，造成阀门阀板堵塞，导致电磁阀工作</w:t>
      </w:r>
      <w:r w:rsidR="003E371B" w:rsidRPr="00217917">
        <w:rPr>
          <w:rFonts w:ascii="仿宋_GB2312" w:eastAsia="仿宋_GB2312" w:hAnsi="宋体"/>
          <w:bCs/>
          <w:sz w:val="28"/>
          <w:szCs w:val="28"/>
        </w:rPr>
        <w:t>异常</w:t>
      </w:r>
      <w:r w:rsidR="003E371B" w:rsidRPr="00217917">
        <w:rPr>
          <w:rFonts w:ascii="仿宋_GB2312" w:eastAsia="仿宋_GB2312" w:hAnsi="宋体" w:hint="eastAsia"/>
          <w:bCs/>
          <w:sz w:val="28"/>
          <w:szCs w:val="28"/>
        </w:rPr>
        <w:t>。</w:t>
      </w:r>
    </w:p>
    <w:p w:rsidR="003E371B" w:rsidRPr="00217917" w:rsidRDefault="00AC76FD" w:rsidP="0079174E">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79174E">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及时清理处理了阀门阀板的堵塞，系统工作正常。</w:t>
      </w:r>
    </w:p>
    <w:p w:rsidR="003E371B" w:rsidRPr="0079174E" w:rsidRDefault="00AC76FD" w:rsidP="0079174E">
      <w:pPr>
        <w:spacing w:line="360" w:lineRule="auto"/>
        <w:ind w:firstLineChars="200" w:firstLine="562"/>
        <w:rPr>
          <w:rFonts w:ascii="仿宋_GB2312" w:eastAsia="仿宋_GB2312" w:hAnsi="宋体"/>
          <w:b/>
          <w:bCs/>
          <w:sz w:val="28"/>
          <w:szCs w:val="28"/>
        </w:rPr>
      </w:pPr>
      <w:r w:rsidRPr="00AC76FD">
        <w:rPr>
          <w:rFonts w:ascii="仿宋_GB2312" w:eastAsia="仿宋_GB2312" w:hAnsi="宋体" w:hint="eastAsia"/>
          <w:b/>
          <w:bCs/>
          <w:sz w:val="28"/>
          <w:szCs w:val="28"/>
        </w:rPr>
        <w:t>经验教训</w:t>
      </w:r>
      <w:r w:rsidR="003E371B" w:rsidRPr="0079174E">
        <w:rPr>
          <w:rFonts w:ascii="仿宋_GB2312" w:eastAsia="仿宋_GB2312" w:hAnsi="宋体" w:hint="eastAsia"/>
          <w:b/>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1</w:t>
      </w:r>
      <w:r w:rsidRPr="00217917">
        <w:rPr>
          <w:rFonts w:ascii="仿宋_GB2312" w:eastAsia="仿宋_GB2312" w:hAnsi="宋体" w:hint="eastAsia"/>
          <w:bCs/>
          <w:sz w:val="28"/>
          <w:szCs w:val="28"/>
        </w:rPr>
        <w:t>）每季度需定期对阀门进行清洁，清洗除垢防止灰尘积累堵塞；</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2</w:t>
      </w:r>
      <w:r w:rsidRPr="00217917">
        <w:rPr>
          <w:rFonts w:ascii="仿宋_GB2312" w:eastAsia="仿宋_GB2312" w:hAnsi="宋体" w:hint="eastAsia"/>
          <w:bCs/>
          <w:sz w:val="28"/>
          <w:szCs w:val="28"/>
        </w:rPr>
        <w:t>）</w:t>
      </w:r>
      <w:r w:rsidRPr="00217917">
        <w:rPr>
          <w:rFonts w:ascii="仿宋_GB2312" w:eastAsia="仿宋_GB2312" w:hAnsi="宋体"/>
          <w:bCs/>
          <w:sz w:val="28"/>
          <w:szCs w:val="28"/>
        </w:rPr>
        <w:t>真空阀门前增加过滤装置。</w:t>
      </w:r>
    </w:p>
    <w:p w:rsidR="003E371B" w:rsidRPr="00217917" w:rsidRDefault="00AA1891" w:rsidP="0079174E">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5.4.3.4</w:t>
      </w:r>
      <w:r w:rsidR="003E371B" w:rsidRPr="0079174E">
        <w:rPr>
          <w:rFonts w:ascii="仿宋_GB2312" w:eastAsia="仿宋_GB2312" w:hAnsi="宋体" w:hint="eastAsia"/>
          <w:b/>
          <w:bCs/>
          <w:sz w:val="28"/>
          <w:szCs w:val="28"/>
        </w:rPr>
        <w:t>故障四：</w:t>
      </w:r>
      <w:r w:rsidR="003E371B" w:rsidRPr="00217917">
        <w:rPr>
          <w:rFonts w:ascii="仿宋_GB2312" w:eastAsia="仿宋_GB2312" w:hAnsi="宋体" w:hint="eastAsia"/>
          <w:bCs/>
          <w:sz w:val="28"/>
          <w:szCs w:val="28"/>
        </w:rPr>
        <w:t>罗茨泵超压报警</w:t>
      </w:r>
    </w:p>
    <w:p w:rsidR="003E371B" w:rsidRPr="00217917" w:rsidRDefault="003E371B" w:rsidP="002A4EF7">
      <w:pPr>
        <w:spacing w:line="360" w:lineRule="auto"/>
        <w:ind w:firstLineChars="200" w:firstLine="562"/>
        <w:rPr>
          <w:rFonts w:ascii="仿宋_GB2312" w:eastAsia="仿宋_GB2312" w:hAnsi="宋体"/>
          <w:bCs/>
          <w:sz w:val="28"/>
          <w:szCs w:val="28"/>
        </w:rPr>
      </w:pPr>
      <w:r w:rsidRPr="002A4EF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2015年4月3日，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：廖强</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罗茨泵超压报警，无法正常启动。</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检查冷凝器有积水。</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罗茨泵运行过程中，由于真空管道温度不一致，在冷凝器中会形成积水，积水过多会引起报警。</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释放了冷凝器中的积水后可以启动。</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1）每周需定期清除冷凝器内积水2）</w:t>
      </w:r>
      <w:r w:rsidR="003E371B" w:rsidRPr="00217917">
        <w:rPr>
          <w:rFonts w:ascii="仿宋_GB2312" w:eastAsia="仿宋_GB2312" w:hAnsi="宋体"/>
          <w:bCs/>
          <w:sz w:val="28"/>
          <w:szCs w:val="28"/>
        </w:rPr>
        <w:t>对水环泵止回阀进行了更改，更换为不锈钢材质止回阀，</w:t>
      </w:r>
      <w:r w:rsidR="003E371B" w:rsidRPr="00217917">
        <w:rPr>
          <w:rFonts w:ascii="仿宋_GB2312" w:eastAsia="仿宋_GB2312" w:hAnsi="宋体" w:hint="eastAsia"/>
          <w:bCs/>
          <w:sz w:val="28"/>
          <w:szCs w:val="28"/>
        </w:rPr>
        <w:t>解决</w:t>
      </w:r>
      <w:r w:rsidR="003E371B" w:rsidRPr="00217917">
        <w:rPr>
          <w:rFonts w:ascii="仿宋_GB2312" w:eastAsia="仿宋_GB2312" w:hAnsi="宋体"/>
          <w:bCs/>
          <w:sz w:val="28"/>
          <w:szCs w:val="28"/>
        </w:rPr>
        <w:t>了循环水返流问题</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3）</w:t>
      </w:r>
      <w:r w:rsidRPr="00217917">
        <w:rPr>
          <w:rFonts w:ascii="仿宋_GB2312" w:eastAsia="仿宋_GB2312" w:hAnsi="宋体"/>
          <w:bCs/>
          <w:sz w:val="28"/>
          <w:szCs w:val="28"/>
        </w:rPr>
        <w:t>增加了水环泵蓄水箱体积及排水管。</w:t>
      </w:r>
    </w:p>
    <w:p w:rsidR="003E371B" w:rsidRPr="00217917" w:rsidRDefault="00AA1891" w:rsidP="002A4EF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5.4.3.5</w:t>
      </w:r>
      <w:r w:rsidR="003E371B" w:rsidRPr="002A4EF7">
        <w:rPr>
          <w:rFonts w:ascii="仿宋_GB2312" w:eastAsia="仿宋_GB2312" w:hAnsi="宋体" w:hint="eastAsia"/>
          <w:b/>
          <w:bCs/>
          <w:sz w:val="28"/>
          <w:szCs w:val="28"/>
        </w:rPr>
        <w:t>故障五：</w:t>
      </w:r>
      <w:r w:rsidR="003E371B" w:rsidRPr="00217917">
        <w:rPr>
          <w:rFonts w:ascii="仿宋_GB2312" w:eastAsia="仿宋_GB2312" w:hAnsi="宋体" w:hint="eastAsia"/>
          <w:bCs/>
          <w:sz w:val="28"/>
          <w:szCs w:val="28"/>
        </w:rPr>
        <w:t>真空计显示不正确</w:t>
      </w:r>
    </w:p>
    <w:p w:rsidR="003E371B" w:rsidRPr="00217917" w:rsidRDefault="003E371B" w:rsidP="002A4EF7">
      <w:pPr>
        <w:spacing w:line="360" w:lineRule="auto"/>
        <w:ind w:firstLineChars="200" w:firstLine="562"/>
        <w:rPr>
          <w:rFonts w:ascii="仿宋_GB2312" w:eastAsia="仿宋_GB2312" w:hAnsi="宋体"/>
          <w:bCs/>
          <w:sz w:val="28"/>
          <w:szCs w:val="28"/>
        </w:rPr>
      </w:pPr>
      <w:r w:rsidRPr="002A4EF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2015年4月24日，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：李文光</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真空计显示数值不对。</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对真空计不同档位进行切换。</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真空计在使用过程中，误碰真空计档位按钮。</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对真空计不同档位进行切换后恢复正常。</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当发现真空计读数明显不正确时，先观察真空计真空读数是否为pa，调到以pa为单位再进行读数判断。</w:t>
      </w:r>
    </w:p>
    <w:p w:rsidR="003E371B" w:rsidRPr="00217917" w:rsidRDefault="00AA1891" w:rsidP="002A4EF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5.4.3.6</w:t>
      </w:r>
      <w:r w:rsidR="003E371B" w:rsidRPr="002A4EF7">
        <w:rPr>
          <w:rFonts w:ascii="仿宋_GB2312" w:eastAsia="仿宋_GB2312" w:hAnsi="宋体" w:hint="eastAsia"/>
          <w:b/>
          <w:bCs/>
          <w:sz w:val="28"/>
          <w:szCs w:val="28"/>
        </w:rPr>
        <w:t>故障六：</w:t>
      </w:r>
      <w:r w:rsidR="003E371B" w:rsidRPr="002A4EF7">
        <w:rPr>
          <w:rFonts w:ascii="仿宋_GB2312" w:eastAsia="仿宋_GB2312" w:hAnsi="宋体" w:hint="eastAsia"/>
          <w:bCs/>
          <w:sz w:val="28"/>
          <w:szCs w:val="28"/>
        </w:rPr>
        <w:t>真空</w:t>
      </w:r>
      <w:r w:rsidR="003E371B" w:rsidRPr="00217917">
        <w:rPr>
          <w:rFonts w:ascii="仿宋_GB2312" w:eastAsia="仿宋_GB2312" w:hAnsi="宋体" w:hint="eastAsia"/>
          <w:bCs/>
          <w:sz w:val="28"/>
          <w:szCs w:val="28"/>
        </w:rPr>
        <w:t>系统冷却水系统跳闸</w:t>
      </w:r>
    </w:p>
    <w:p w:rsidR="003E371B" w:rsidRPr="00217917" w:rsidRDefault="003E371B" w:rsidP="002A4EF7">
      <w:pPr>
        <w:spacing w:line="360" w:lineRule="auto"/>
        <w:ind w:firstLineChars="200" w:firstLine="562"/>
        <w:rPr>
          <w:rFonts w:ascii="仿宋_GB2312" w:eastAsia="仿宋_GB2312" w:hAnsi="宋体"/>
          <w:bCs/>
          <w:sz w:val="28"/>
          <w:szCs w:val="28"/>
        </w:rPr>
      </w:pPr>
      <w:r w:rsidRPr="002A4EF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2015年6月3日，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：李文光</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真空系统冷却水系统跳闸。</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检查真空系统冷却水控制柜中的保险烧坏。</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在进行真空系统冷却水启动时，保险有些松动，造成接触不良，冷却水系统跳闸。</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对真空系统冷却水控制柜中的保险进行更换和固定后工作正常。</w:t>
      </w:r>
    </w:p>
    <w:p w:rsidR="003E371B" w:rsidRPr="00217917" w:rsidRDefault="00AC76FD" w:rsidP="002A4EF7">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A4EF7">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当发现面板三相电显示不正常时，要及时检查保险是否松动或者被烧坏。</w:t>
      </w:r>
    </w:p>
    <w:p w:rsidR="003E371B" w:rsidRPr="00217917" w:rsidRDefault="00AA1891" w:rsidP="002A4EF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5.4.3.7</w:t>
      </w:r>
      <w:r w:rsidR="003E371B" w:rsidRPr="002A4EF7">
        <w:rPr>
          <w:rFonts w:ascii="仿宋_GB2312" w:eastAsia="仿宋_GB2312" w:hAnsi="宋体" w:hint="eastAsia"/>
          <w:b/>
          <w:bCs/>
          <w:sz w:val="28"/>
          <w:szCs w:val="28"/>
        </w:rPr>
        <w:t>故障七：</w:t>
      </w:r>
      <w:r w:rsidR="003E371B" w:rsidRPr="00217917">
        <w:rPr>
          <w:rFonts w:ascii="仿宋_GB2312" w:eastAsia="仿宋_GB2312" w:hAnsi="宋体" w:hint="eastAsia"/>
          <w:bCs/>
          <w:sz w:val="28"/>
          <w:szCs w:val="28"/>
        </w:rPr>
        <w:t>靶室密封窗口漏气</w:t>
      </w:r>
    </w:p>
    <w:p w:rsidR="003E371B" w:rsidRPr="00217917" w:rsidRDefault="003E371B" w:rsidP="002A4EF7">
      <w:pPr>
        <w:spacing w:line="360" w:lineRule="auto"/>
        <w:ind w:firstLineChars="200" w:firstLine="562"/>
        <w:rPr>
          <w:rFonts w:ascii="仿宋_GB2312" w:eastAsia="仿宋_GB2312" w:hAnsi="宋体"/>
          <w:bCs/>
          <w:sz w:val="28"/>
          <w:szCs w:val="28"/>
        </w:rPr>
      </w:pPr>
      <w:r w:rsidRPr="002A4EF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2015年8月13日，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：李文光</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靶室密封窗口漏气，无论怎样固定螺钉效果甚微。</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将窗口</w:t>
      </w:r>
      <w:r w:rsidR="003E371B" w:rsidRPr="00217917">
        <w:rPr>
          <w:rFonts w:ascii="仿宋_GB2312" w:eastAsia="仿宋_GB2312" w:hAnsi="宋体"/>
          <w:bCs/>
          <w:sz w:val="28"/>
          <w:szCs w:val="28"/>
        </w:rPr>
        <w:t>拆卸，</w:t>
      </w:r>
      <w:r w:rsidR="003E371B" w:rsidRPr="00217917">
        <w:rPr>
          <w:rFonts w:ascii="仿宋_GB2312" w:eastAsia="仿宋_GB2312" w:hAnsi="宋体" w:hint="eastAsia"/>
          <w:bCs/>
          <w:sz w:val="28"/>
          <w:szCs w:val="28"/>
        </w:rPr>
        <w:t>检查窗口密封情况。</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在进行窗口密封元件固定时，一定要均匀用力固定，防止一边压到死的情况，很容易造成密封圈损坏和窗口玻璃受力不均损坏。</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更换新</w:t>
      </w:r>
      <w:r w:rsidR="003E371B" w:rsidRPr="00217917">
        <w:rPr>
          <w:rFonts w:ascii="仿宋_GB2312" w:eastAsia="仿宋_GB2312" w:hAnsi="宋体"/>
          <w:bCs/>
          <w:sz w:val="28"/>
          <w:szCs w:val="28"/>
        </w:rPr>
        <w:t>的密封垫</w:t>
      </w:r>
      <w:r w:rsidR="003E371B" w:rsidRPr="00217917">
        <w:rPr>
          <w:rFonts w:ascii="仿宋_GB2312" w:eastAsia="仿宋_GB2312" w:hAnsi="宋体" w:hint="eastAsia"/>
          <w:bCs/>
          <w:sz w:val="28"/>
          <w:szCs w:val="28"/>
        </w:rPr>
        <w:t>。</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固定窗口元件时一定四周用力均匀。</w:t>
      </w:r>
    </w:p>
    <w:p w:rsidR="003E371B" w:rsidRPr="00217917" w:rsidRDefault="00AA1891" w:rsidP="00252F2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5.4.3.8</w:t>
      </w:r>
      <w:r w:rsidR="003E371B" w:rsidRPr="00252F2D">
        <w:rPr>
          <w:rFonts w:ascii="仿宋_GB2312" w:eastAsia="仿宋_GB2312" w:hAnsi="宋体" w:hint="eastAsia"/>
          <w:b/>
          <w:bCs/>
          <w:sz w:val="28"/>
          <w:szCs w:val="28"/>
        </w:rPr>
        <w:t>故障八：</w:t>
      </w:r>
      <w:r w:rsidR="003E371B" w:rsidRPr="00217917">
        <w:rPr>
          <w:rFonts w:ascii="仿宋_GB2312" w:eastAsia="仿宋_GB2312" w:hAnsi="宋体" w:hint="eastAsia"/>
          <w:bCs/>
          <w:sz w:val="28"/>
          <w:szCs w:val="28"/>
        </w:rPr>
        <w:t xml:space="preserve">物理靶真空抽不到要求值 </w:t>
      </w:r>
    </w:p>
    <w:p w:rsidR="003E371B" w:rsidRPr="00217917" w:rsidRDefault="003E371B" w:rsidP="00252F2D">
      <w:pPr>
        <w:spacing w:line="360" w:lineRule="auto"/>
        <w:ind w:firstLineChars="200" w:firstLine="562"/>
        <w:rPr>
          <w:rFonts w:ascii="仿宋_GB2312" w:eastAsia="仿宋_GB2312" w:hAnsi="宋体"/>
          <w:bCs/>
          <w:sz w:val="28"/>
          <w:szCs w:val="28"/>
        </w:rPr>
      </w:pPr>
      <w:r w:rsidRPr="00252F2D">
        <w:rPr>
          <w:rFonts w:ascii="仿宋_GB2312" w:eastAsia="仿宋_GB2312" w:hAnsi="宋体" w:hint="eastAsia"/>
          <w:b/>
          <w:bCs/>
          <w:sz w:val="28"/>
          <w:szCs w:val="28"/>
        </w:rPr>
        <w:t>时间：</w:t>
      </w:r>
      <w:r w:rsidRPr="00217917">
        <w:rPr>
          <w:rFonts w:ascii="仿宋_GB2312" w:eastAsia="仿宋_GB2312" w:hAnsi="宋体" w:hint="eastAsia"/>
          <w:bCs/>
          <w:sz w:val="28"/>
          <w:szCs w:val="28"/>
        </w:rPr>
        <w:t>2019年8月26日，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 xml:space="preserve">:李华金 </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物理靶室抽真空时，3套真空机组全开，抽至</w:t>
      </w:r>
      <w:r w:rsidR="003E371B" w:rsidRPr="00217917">
        <w:rPr>
          <w:rFonts w:ascii="仿宋_GB2312" w:eastAsia="仿宋_GB2312" w:hAnsi="宋体" w:hint="eastAsia"/>
          <w:bCs/>
          <w:sz w:val="28"/>
          <w:szCs w:val="28"/>
        </w:rPr>
        <w:lastRenderedPageBreak/>
        <w:t xml:space="preserve">1000Pa压力就抽不下去了。 </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检查物理靶室、真空管道无漏气、真空机组无异常，2</w:t>
      </w:r>
      <w:r w:rsidR="003E371B" w:rsidRPr="00217917">
        <w:rPr>
          <w:rFonts w:ascii="仿宋_GB2312" w:eastAsia="仿宋_GB2312" w:hAnsi="宋体"/>
          <w:bCs/>
          <w:sz w:val="28"/>
          <w:szCs w:val="28"/>
        </w:rPr>
        <w:t>00</w:t>
      </w:r>
      <w:r w:rsidR="003E371B" w:rsidRPr="00217917">
        <w:rPr>
          <w:rFonts w:ascii="仿宋_GB2312" w:eastAsia="仿宋_GB2312" w:hAnsi="宋体" w:hint="eastAsia"/>
          <w:bCs/>
          <w:sz w:val="28"/>
          <w:szCs w:val="28"/>
        </w:rPr>
        <w:t>米</w:t>
      </w:r>
      <w:r w:rsidR="003E371B" w:rsidRPr="00217917">
        <w:rPr>
          <w:rFonts w:ascii="仿宋_GB2312" w:eastAsia="仿宋_GB2312" w:hAnsi="宋体"/>
          <w:bCs/>
          <w:sz w:val="28"/>
          <w:szCs w:val="28"/>
        </w:rPr>
        <w:t>靶</w:t>
      </w:r>
      <w:r w:rsidR="003E371B" w:rsidRPr="00217917">
        <w:rPr>
          <w:rFonts w:ascii="仿宋_GB2312" w:eastAsia="仿宋_GB2312" w:hAnsi="宋体" w:hint="eastAsia"/>
          <w:bCs/>
          <w:sz w:val="28"/>
          <w:szCs w:val="28"/>
        </w:rPr>
        <w:t>室抽气阀4有漏气声，</w:t>
      </w:r>
      <w:r w:rsidR="003E371B" w:rsidRPr="00217917">
        <w:rPr>
          <w:rFonts w:ascii="仿宋_GB2312" w:eastAsia="仿宋_GB2312" w:hAnsi="宋体"/>
          <w:bCs/>
          <w:sz w:val="28"/>
          <w:szCs w:val="28"/>
        </w:rPr>
        <w:t>对</w:t>
      </w:r>
      <w:r w:rsidR="003E371B" w:rsidRPr="00217917">
        <w:rPr>
          <w:rFonts w:ascii="仿宋_GB2312" w:eastAsia="仿宋_GB2312" w:hAnsi="宋体" w:hint="eastAsia"/>
          <w:bCs/>
          <w:sz w:val="28"/>
          <w:szCs w:val="28"/>
        </w:rPr>
        <w:t>抽气</w:t>
      </w:r>
      <w:r w:rsidR="003E371B" w:rsidRPr="00217917">
        <w:rPr>
          <w:rFonts w:ascii="仿宋_GB2312" w:eastAsia="仿宋_GB2312" w:hAnsi="宋体"/>
          <w:bCs/>
          <w:sz w:val="28"/>
          <w:szCs w:val="28"/>
        </w:rPr>
        <w:t>阀</w:t>
      </w:r>
      <w:r w:rsidR="003E371B" w:rsidRPr="00217917">
        <w:rPr>
          <w:rFonts w:ascii="仿宋_GB2312" w:eastAsia="仿宋_GB2312" w:hAnsi="宋体" w:hint="eastAsia"/>
          <w:bCs/>
          <w:sz w:val="28"/>
          <w:szCs w:val="28"/>
        </w:rPr>
        <w:t>4进行</w:t>
      </w:r>
      <w:r w:rsidR="003E371B" w:rsidRPr="00217917">
        <w:rPr>
          <w:rFonts w:ascii="仿宋_GB2312" w:eastAsia="仿宋_GB2312" w:hAnsi="宋体"/>
          <w:bCs/>
          <w:sz w:val="28"/>
          <w:szCs w:val="28"/>
        </w:rPr>
        <w:t>了检查，</w:t>
      </w:r>
      <w:r w:rsidR="003E371B" w:rsidRPr="00217917">
        <w:rPr>
          <w:rFonts w:ascii="仿宋_GB2312" w:eastAsia="仿宋_GB2312" w:hAnsi="宋体" w:hint="eastAsia"/>
          <w:bCs/>
          <w:sz w:val="28"/>
          <w:szCs w:val="28"/>
        </w:rPr>
        <w:t>驱动气</w:t>
      </w:r>
      <w:r w:rsidR="003E371B" w:rsidRPr="00217917">
        <w:rPr>
          <w:rFonts w:ascii="仿宋_GB2312" w:eastAsia="仿宋_GB2312" w:hAnsi="宋体"/>
          <w:bCs/>
          <w:sz w:val="28"/>
          <w:szCs w:val="28"/>
        </w:rPr>
        <w:t>管路漏气严重，阀门未</w:t>
      </w:r>
      <w:r w:rsidR="003E371B" w:rsidRPr="00217917">
        <w:rPr>
          <w:rFonts w:ascii="仿宋_GB2312" w:eastAsia="仿宋_GB2312" w:hAnsi="宋体" w:hint="eastAsia"/>
          <w:bCs/>
          <w:sz w:val="28"/>
          <w:szCs w:val="28"/>
        </w:rPr>
        <w:t>完全</w:t>
      </w:r>
      <w:r w:rsidR="003E371B" w:rsidRPr="00217917">
        <w:rPr>
          <w:rFonts w:ascii="仿宋_GB2312" w:eastAsia="仿宋_GB2312" w:hAnsi="宋体"/>
          <w:bCs/>
          <w:sz w:val="28"/>
          <w:szCs w:val="28"/>
        </w:rPr>
        <w:t>关闭导致漏气</w:t>
      </w:r>
      <w:r w:rsidR="003E371B" w:rsidRPr="00217917">
        <w:rPr>
          <w:rFonts w:ascii="仿宋_GB2312" w:eastAsia="仿宋_GB2312" w:hAnsi="宋体" w:hint="eastAsia"/>
          <w:bCs/>
          <w:sz w:val="28"/>
          <w:szCs w:val="28"/>
        </w:rPr>
        <w:t xml:space="preserve">。 </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抽气</w:t>
      </w:r>
      <w:r w:rsidR="003E371B" w:rsidRPr="00217917">
        <w:rPr>
          <w:rFonts w:ascii="仿宋_GB2312" w:eastAsia="仿宋_GB2312" w:hAnsi="宋体"/>
          <w:bCs/>
          <w:sz w:val="28"/>
          <w:szCs w:val="28"/>
        </w:rPr>
        <w:t>阀</w:t>
      </w:r>
      <w:r w:rsidR="003E371B" w:rsidRPr="00217917">
        <w:rPr>
          <w:rFonts w:ascii="仿宋_GB2312" w:eastAsia="仿宋_GB2312" w:hAnsi="宋体" w:hint="eastAsia"/>
          <w:bCs/>
          <w:sz w:val="28"/>
          <w:szCs w:val="28"/>
        </w:rPr>
        <w:t>4驱动</w:t>
      </w:r>
      <w:r w:rsidR="003E371B" w:rsidRPr="00217917">
        <w:rPr>
          <w:rFonts w:ascii="仿宋_GB2312" w:eastAsia="仿宋_GB2312" w:hAnsi="宋体"/>
          <w:bCs/>
          <w:sz w:val="28"/>
          <w:szCs w:val="28"/>
        </w:rPr>
        <w:t>器管路因老化</w:t>
      </w:r>
      <w:r w:rsidR="003E371B" w:rsidRPr="00217917">
        <w:rPr>
          <w:rFonts w:ascii="仿宋_GB2312" w:eastAsia="仿宋_GB2312" w:hAnsi="宋体" w:hint="eastAsia"/>
          <w:bCs/>
          <w:sz w:val="28"/>
          <w:szCs w:val="28"/>
        </w:rPr>
        <w:t>损坏</w:t>
      </w:r>
      <w:r w:rsidR="003E371B" w:rsidRPr="00217917">
        <w:rPr>
          <w:rFonts w:ascii="仿宋_GB2312" w:eastAsia="仿宋_GB2312" w:hAnsi="宋体"/>
          <w:bCs/>
          <w:sz w:val="28"/>
          <w:szCs w:val="28"/>
        </w:rPr>
        <w:t>，导致驱动</w:t>
      </w:r>
      <w:r w:rsidR="003E371B" w:rsidRPr="00217917">
        <w:rPr>
          <w:rFonts w:ascii="仿宋_GB2312" w:eastAsia="仿宋_GB2312" w:hAnsi="宋体" w:hint="eastAsia"/>
          <w:bCs/>
          <w:sz w:val="28"/>
          <w:szCs w:val="28"/>
        </w:rPr>
        <w:t>气</w:t>
      </w:r>
      <w:r w:rsidR="003E371B" w:rsidRPr="00217917">
        <w:rPr>
          <w:rFonts w:ascii="仿宋_GB2312" w:eastAsia="仿宋_GB2312" w:hAnsi="宋体"/>
          <w:bCs/>
          <w:sz w:val="28"/>
          <w:szCs w:val="28"/>
        </w:rPr>
        <w:t>气压不足，阀门</w:t>
      </w:r>
      <w:r w:rsidR="003E371B" w:rsidRPr="00217917">
        <w:rPr>
          <w:rFonts w:ascii="仿宋_GB2312" w:eastAsia="仿宋_GB2312" w:hAnsi="宋体" w:hint="eastAsia"/>
          <w:bCs/>
          <w:sz w:val="28"/>
          <w:szCs w:val="28"/>
        </w:rPr>
        <w:t>无法</w:t>
      </w:r>
      <w:r w:rsidR="003E371B" w:rsidRPr="00217917">
        <w:rPr>
          <w:rFonts w:ascii="仿宋_GB2312" w:eastAsia="仿宋_GB2312" w:hAnsi="宋体"/>
          <w:bCs/>
          <w:sz w:val="28"/>
          <w:szCs w:val="28"/>
        </w:rPr>
        <w:t>完全关闭，而</w:t>
      </w:r>
      <w:r w:rsidR="003E371B" w:rsidRPr="00217917">
        <w:rPr>
          <w:rFonts w:ascii="仿宋_GB2312" w:eastAsia="仿宋_GB2312" w:hAnsi="宋体" w:hint="eastAsia"/>
          <w:bCs/>
          <w:sz w:val="28"/>
          <w:szCs w:val="28"/>
        </w:rPr>
        <w:t>物理靶与200米</w:t>
      </w:r>
      <w:r w:rsidR="003E371B" w:rsidRPr="00217917">
        <w:rPr>
          <w:rFonts w:ascii="仿宋_GB2312" w:eastAsia="仿宋_GB2312" w:hAnsi="宋体"/>
          <w:bCs/>
          <w:sz w:val="28"/>
          <w:szCs w:val="28"/>
        </w:rPr>
        <w:t>靶室</w:t>
      </w:r>
      <w:r w:rsidR="003E371B" w:rsidRPr="00217917">
        <w:rPr>
          <w:rFonts w:ascii="仿宋_GB2312" w:eastAsia="仿宋_GB2312" w:hAnsi="宋体" w:hint="eastAsia"/>
          <w:bCs/>
          <w:sz w:val="28"/>
          <w:szCs w:val="28"/>
        </w:rPr>
        <w:t>真空管路联通</w:t>
      </w:r>
      <w:r w:rsidR="003E371B" w:rsidRPr="00217917">
        <w:rPr>
          <w:rFonts w:ascii="仿宋_GB2312" w:eastAsia="仿宋_GB2312" w:hAnsi="宋体"/>
          <w:bCs/>
          <w:sz w:val="28"/>
          <w:szCs w:val="28"/>
        </w:rPr>
        <w:t>，由于</w:t>
      </w:r>
      <w:r w:rsidR="003E371B" w:rsidRPr="00217917">
        <w:rPr>
          <w:rFonts w:ascii="仿宋_GB2312" w:eastAsia="仿宋_GB2312" w:hAnsi="宋体" w:hint="eastAsia"/>
          <w:bCs/>
          <w:sz w:val="28"/>
          <w:szCs w:val="28"/>
        </w:rPr>
        <w:t>抽气阀4漏气导致物理靶</w:t>
      </w:r>
      <w:r w:rsidR="003E371B" w:rsidRPr="00217917">
        <w:rPr>
          <w:rFonts w:ascii="仿宋_GB2312" w:eastAsia="仿宋_GB2312" w:hAnsi="宋体"/>
          <w:bCs/>
          <w:sz w:val="28"/>
          <w:szCs w:val="28"/>
        </w:rPr>
        <w:t>靶室</w:t>
      </w:r>
      <w:r w:rsidR="003E371B" w:rsidRPr="00217917">
        <w:rPr>
          <w:rFonts w:ascii="仿宋_GB2312" w:eastAsia="仿宋_GB2312" w:hAnsi="宋体" w:hint="eastAsia"/>
          <w:bCs/>
          <w:sz w:val="28"/>
          <w:szCs w:val="28"/>
        </w:rPr>
        <w:t>真空度</w:t>
      </w:r>
      <w:r w:rsidR="003E371B" w:rsidRPr="00217917">
        <w:rPr>
          <w:rFonts w:ascii="仿宋_GB2312" w:eastAsia="仿宋_GB2312" w:hAnsi="宋体"/>
          <w:bCs/>
          <w:sz w:val="28"/>
          <w:szCs w:val="28"/>
        </w:rPr>
        <w:t>无法达到要求值。</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对抽气</w:t>
      </w:r>
      <w:r w:rsidR="003E371B" w:rsidRPr="00217917">
        <w:rPr>
          <w:rFonts w:ascii="仿宋_GB2312" w:eastAsia="仿宋_GB2312" w:hAnsi="宋体"/>
          <w:bCs/>
          <w:sz w:val="28"/>
          <w:szCs w:val="28"/>
        </w:rPr>
        <w:t>阀</w:t>
      </w:r>
      <w:r w:rsidR="003E371B" w:rsidRPr="00217917">
        <w:rPr>
          <w:rFonts w:ascii="仿宋_GB2312" w:eastAsia="仿宋_GB2312" w:hAnsi="宋体" w:hint="eastAsia"/>
          <w:bCs/>
          <w:sz w:val="28"/>
          <w:szCs w:val="28"/>
        </w:rPr>
        <w:t>4损坏</w:t>
      </w:r>
      <w:r w:rsidR="003E371B" w:rsidRPr="00217917">
        <w:rPr>
          <w:rFonts w:ascii="仿宋_GB2312" w:eastAsia="仿宋_GB2312" w:hAnsi="宋体"/>
          <w:bCs/>
          <w:sz w:val="28"/>
          <w:szCs w:val="28"/>
        </w:rPr>
        <w:t>的驱动</w:t>
      </w:r>
      <w:r w:rsidR="003E371B" w:rsidRPr="00217917">
        <w:rPr>
          <w:rFonts w:ascii="仿宋_GB2312" w:eastAsia="仿宋_GB2312" w:hAnsi="宋体" w:hint="eastAsia"/>
          <w:bCs/>
          <w:sz w:val="28"/>
          <w:szCs w:val="28"/>
        </w:rPr>
        <w:t>气</w:t>
      </w:r>
      <w:r w:rsidR="003E371B" w:rsidRPr="00217917">
        <w:rPr>
          <w:rFonts w:ascii="仿宋_GB2312" w:eastAsia="仿宋_GB2312" w:hAnsi="宋体"/>
          <w:bCs/>
          <w:sz w:val="28"/>
          <w:szCs w:val="28"/>
        </w:rPr>
        <w:t>管路进行了更换，</w:t>
      </w:r>
      <w:r w:rsidR="003E371B" w:rsidRPr="00217917">
        <w:rPr>
          <w:rFonts w:ascii="仿宋_GB2312" w:eastAsia="仿宋_GB2312" w:hAnsi="宋体" w:hint="eastAsia"/>
          <w:bCs/>
          <w:sz w:val="28"/>
          <w:szCs w:val="28"/>
        </w:rPr>
        <w:t>问题</w:t>
      </w:r>
      <w:r w:rsidR="003E371B" w:rsidRPr="00217917">
        <w:rPr>
          <w:rFonts w:ascii="仿宋_GB2312" w:eastAsia="仿宋_GB2312" w:hAnsi="宋体"/>
          <w:bCs/>
          <w:sz w:val="28"/>
          <w:szCs w:val="28"/>
        </w:rPr>
        <w:t>解决</w:t>
      </w:r>
      <w:r w:rsidR="003E371B" w:rsidRPr="00217917">
        <w:rPr>
          <w:rFonts w:ascii="仿宋_GB2312" w:eastAsia="仿宋_GB2312" w:hAnsi="宋体" w:hint="eastAsia"/>
          <w:bCs/>
          <w:sz w:val="28"/>
          <w:szCs w:val="28"/>
        </w:rPr>
        <w:t xml:space="preserve">。 </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1）</w:t>
      </w:r>
      <w:r w:rsidR="003E371B" w:rsidRPr="00217917">
        <w:rPr>
          <w:rFonts w:ascii="仿宋_GB2312" w:eastAsia="仿宋_GB2312" w:hAnsi="宋体"/>
          <w:bCs/>
          <w:sz w:val="28"/>
          <w:szCs w:val="28"/>
        </w:rPr>
        <w:t>加强</w:t>
      </w:r>
      <w:r w:rsidR="003E371B" w:rsidRPr="00217917">
        <w:rPr>
          <w:rFonts w:ascii="仿宋_GB2312" w:eastAsia="仿宋_GB2312" w:hAnsi="宋体" w:hint="eastAsia"/>
          <w:bCs/>
          <w:sz w:val="28"/>
          <w:szCs w:val="28"/>
        </w:rPr>
        <w:t>设备状态</w:t>
      </w:r>
      <w:r w:rsidR="003E371B" w:rsidRPr="00217917">
        <w:rPr>
          <w:rFonts w:ascii="仿宋_GB2312" w:eastAsia="仿宋_GB2312" w:hAnsi="宋体"/>
          <w:bCs/>
          <w:sz w:val="28"/>
          <w:szCs w:val="28"/>
        </w:rPr>
        <w:t>的检查；</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2</w:t>
      </w:r>
      <w:r w:rsidRPr="00217917">
        <w:rPr>
          <w:rFonts w:ascii="仿宋_GB2312" w:eastAsia="仿宋_GB2312" w:hAnsi="宋体" w:hint="eastAsia"/>
          <w:bCs/>
          <w:sz w:val="28"/>
          <w:szCs w:val="28"/>
        </w:rPr>
        <w:t>）定期对</w:t>
      </w:r>
      <w:r w:rsidRPr="00217917">
        <w:rPr>
          <w:rFonts w:ascii="仿宋_GB2312" w:eastAsia="仿宋_GB2312" w:hAnsi="宋体"/>
          <w:bCs/>
          <w:sz w:val="28"/>
          <w:szCs w:val="28"/>
        </w:rPr>
        <w:t>驱动</w:t>
      </w:r>
      <w:r w:rsidRPr="00217917">
        <w:rPr>
          <w:rFonts w:ascii="仿宋_GB2312" w:eastAsia="仿宋_GB2312" w:hAnsi="宋体" w:hint="eastAsia"/>
          <w:bCs/>
          <w:sz w:val="28"/>
          <w:szCs w:val="28"/>
        </w:rPr>
        <w:t>气气管</w:t>
      </w:r>
      <w:r w:rsidRPr="00217917">
        <w:rPr>
          <w:rFonts w:ascii="仿宋_GB2312" w:eastAsia="仿宋_GB2312" w:hAnsi="宋体"/>
          <w:bCs/>
          <w:sz w:val="28"/>
          <w:szCs w:val="28"/>
        </w:rPr>
        <w:t>、密封圈等进行检查，及时更换老化或损</w:t>
      </w:r>
      <w:r w:rsidRPr="00217917">
        <w:rPr>
          <w:rFonts w:ascii="仿宋_GB2312" w:eastAsia="仿宋_GB2312" w:hAnsi="宋体" w:hint="eastAsia"/>
          <w:bCs/>
          <w:sz w:val="28"/>
          <w:szCs w:val="28"/>
        </w:rPr>
        <w:t>伤</w:t>
      </w:r>
      <w:r w:rsidRPr="00217917">
        <w:rPr>
          <w:rFonts w:ascii="仿宋_GB2312" w:eastAsia="仿宋_GB2312" w:hAnsi="宋体"/>
          <w:bCs/>
          <w:sz w:val="28"/>
          <w:szCs w:val="28"/>
        </w:rPr>
        <w:t>的</w:t>
      </w:r>
      <w:r w:rsidRPr="00217917">
        <w:rPr>
          <w:rFonts w:ascii="仿宋_GB2312" w:eastAsia="仿宋_GB2312" w:hAnsi="宋体" w:hint="eastAsia"/>
          <w:bCs/>
          <w:sz w:val="28"/>
          <w:szCs w:val="28"/>
        </w:rPr>
        <w:t>部件</w:t>
      </w:r>
    </w:p>
    <w:p w:rsidR="003E371B" w:rsidRPr="00217917" w:rsidRDefault="00AA1891" w:rsidP="00252F2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5.4.3.9</w:t>
      </w:r>
      <w:r w:rsidR="003E371B" w:rsidRPr="00252F2D">
        <w:rPr>
          <w:rFonts w:ascii="仿宋_GB2312" w:eastAsia="仿宋_GB2312" w:hAnsi="宋体" w:hint="eastAsia"/>
          <w:b/>
          <w:bCs/>
          <w:sz w:val="28"/>
          <w:szCs w:val="28"/>
        </w:rPr>
        <w:t>故障九：</w:t>
      </w:r>
      <w:r w:rsidR="003E371B" w:rsidRPr="00217917">
        <w:rPr>
          <w:rFonts w:ascii="仿宋_GB2312" w:eastAsia="仿宋_GB2312" w:hAnsi="宋体" w:hint="eastAsia"/>
          <w:bCs/>
          <w:sz w:val="28"/>
          <w:szCs w:val="28"/>
        </w:rPr>
        <w:t>超高速碰撞靶真空机组弹性挡圈损坏</w:t>
      </w:r>
    </w:p>
    <w:p w:rsidR="003E371B" w:rsidRPr="00217917" w:rsidRDefault="003E371B" w:rsidP="00252F2D">
      <w:pPr>
        <w:spacing w:line="360" w:lineRule="auto"/>
        <w:ind w:firstLineChars="200" w:firstLine="562"/>
        <w:rPr>
          <w:rFonts w:ascii="仿宋_GB2312" w:eastAsia="仿宋_GB2312" w:hAnsi="宋体"/>
          <w:bCs/>
          <w:sz w:val="28"/>
          <w:szCs w:val="28"/>
        </w:rPr>
      </w:pPr>
      <w:r w:rsidRPr="00252F2D">
        <w:rPr>
          <w:rFonts w:ascii="仿宋_GB2312" w:eastAsia="仿宋_GB2312" w:hAnsi="宋体" w:hint="eastAsia"/>
          <w:b/>
          <w:bCs/>
          <w:sz w:val="28"/>
          <w:szCs w:val="28"/>
        </w:rPr>
        <w:t>时间：</w:t>
      </w:r>
      <w:r w:rsidRPr="00217917">
        <w:rPr>
          <w:rFonts w:ascii="仿宋_GB2312" w:eastAsia="仿宋_GB2312" w:hAnsi="宋体"/>
          <w:bCs/>
          <w:sz w:val="28"/>
          <w:szCs w:val="28"/>
        </w:rPr>
        <w:t>201</w:t>
      </w:r>
      <w:r w:rsidRPr="00217917">
        <w:rPr>
          <w:rFonts w:ascii="仿宋_GB2312" w:eastAsia="仿宋_GB2312" w:hAnsi="宋体" w:hint="eastAsia"/>
          <w:bCs/>
          <w:sz w:val="28"/>
          <w:szCs w:val="28"/>
        </w:rPr>
        <w:t>9年11月28日，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：蒋伟</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在试验中，靶室抽真空时，真空机组螺杆泵电机正常转动，但有异常响声，靶室真空表值没有变化</w:t>
      </w:r>
      <w:r w:rsidR="003E371B" w:rsidRPr="00217917">
        <w:rPr>
          <w:rFonts w:ascii="仿宋_GB2312" w:eastAsia="仿宋_GB2312" w:hAnsi="宋体"/>
          <w:bCs/>
          <w:sz w:val="28"/>
          <w:szCs w:val="28"/>
        </w:rPr>
        <w:t>。</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螺杆泵电机转动正常，拆卸螺杆泵泵体后端盖后发现螺杆泵</w:t>
      </w:r>
      <w:r w:rsidR="003E371B" w:rsidRPr="00217917">
        <w:rPr>
          <w:rFonts w:ascii="仿宋_GB2312" w:eastAsia="仿宋_GB2312" w:hAnsi="宋体"/>
          <w:bCs/>
          <w:sz w:val="28"/>
          <w:szCs w:val="28"/>
        </w:rPr>
        <w:t>转子</w:t>
      </w:r>
      <w:r w:rsidR="003E371B" w:rsidRPr="00217917">
        <w:rPr>
          <w:rFonts w:ascii="仿宋_GB2312" w:eastAsia="仿宋_GB2312" w:hAnsi="宋体" w:hint="eastAsia"/>
          <w:bCs/>
          <w:sz w:val="28"/>
          <w:szCs w:val="28"/>
        </w:rPr>
        <w:t>转动缓慢，将电机与</w:t>
      </w:r>
      <w:r w:rsidR="003E371B" w:rsidRPr="00217917">
        <w:rPr>
          <w:rFonts w:ascii="仿宋_GB2312" w:eastAsia="仿宋_GB2312" w:hAnsi="宋体"/>
          <w:bCs/>
          <w:sz w:val="28"/>
          <w:szCs w:val="28"/>
        </w:rPr>
        <w:t>螺杆泵拆离后</w:t>
      </w:r>
      <w:r w:rsidR="003E371B" w:rsidRPr="00217917">
        <w:rPr>
          <w:rFonts w:ascii="仿宋_GB2312" w:eastAsia="仿宋_GB2312" w:hAnsi="宋体" w:hint="eastAsia"/>
          <w:bCs/>
          <w:sz w:val="28"/>
          <w:szCs w:val="28"/>
        </w:rPr>
        <w:t>发现联轴器</w:t>
      </w:r>
      <w:r w:rsidR="003E371B" w:rsidRPr="00217917">
        <w:rPr>
          <w:rFonts w:ascii="仿宋_GB2312" w:eastAsia="仿宋_GB2312" w:hAnsi="宋体"/>
          <w:bCs/>
          <w:sz w:val="28"/>
          <w:szCs w:val="28"/>
        </w:rPr>
        <w:t>处</w:t>
      </w:r>
      <w:r w:rsidR="003E371B" w:rsidRPr="00217917">
        <w:rPr>
          <w:rFonts w:ascii="仿宋_GB2312" w:eastAsia="仿宋_GB2312" w:hAnsi="宋体" w:hint="eastAsia"/>
          <w:bCs/>
          <w:sz w:val="28"/>
          <w:szCs w:val="28"/>
        </w:rPr>
        <w:t>弹性挡圈损坏，固定螺栓全部脱落</w:t>
      </w:r>
      <w:r w:rsidR="003E371B" w:rsidRPr="00217917">
        <w:rPr>
          <w:rFonts w:ascii="仿宋_GB2312" w:eastAsia="仿宋_GB2312" w:hAnsi="宋体"/>
          <w:bCs/>
          <w:sz w:val="28"/>
          <w:szCs w:val="28"/>
        </w:rPr>
        <w:t>。</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电机启动转动时，震动传动固定螺栓松动，传动圈硬化（老化），震动过大导致传动圈损坏，传动固定螺栓脱落。</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更换防震传动圈、固定螺栓。</w:t>
      </w:r>
    </w:p>
    <w:p w:rsidR="003E371B" w:rsidRPr="00217917" w:rsidRDefault="00AC76FD" w:rsidP="00252F2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52F2D">
        <w:rPr>
          <w:rFonts w:ascii="仿宋_GB2312" w:eastAsia="仿宋_GB2312" w:hAnsi="宋体" w:hint="eastAsia"/>
          <w:b/>
          <w:bCs/>
          <w:sz w:val="28"/>
          <w:szCs w:val="28"/>
        </w:rPr>
        <w:t>：</w:t>
      </w:r>
      <w:r w:rsidR="003E371B" w:rsidRPr="00217917">
        <w:rPr>
          <w:rFonts w:ascii="仿宋_GB2312" w:eastAsia="仿宋_GB2312" w:hAnsi="宋体" w:hint="eastAsia"/>
          <w:bCs/>
          <w:sz w:val="28"/>
          <w:szCs w:val="28"/>
        </w:rPr>
        <w:t>定期更换传动圈，检查固定螺栓有无松动现象，运行时检查点击有无异响，有异响及时停机检查</w:t>
      </w:r>
      <w:r w:rsidR="003E371B" w:rsidRPr="00217917">
        <w:rPr>
          <w:rFonts w:ascii="仿宋_GB2312" w:eastAsia="仿宋_GB2312" w:hAnsi="宋体"/>
          <w:bCs/>
          <w:sz w:val="28"/>
          <w:szCs w:val="28"/>
        </w:rPr>
        <w:t>。</w:t>
      </w:r>
    </w:p>
    <w:p w:rsidR="003E371B" w:rsidRPr="00E55910" w:rsidRDefault="00E55910" w:rsidP="00E55910">
      <w:pPr>
        <w:pStyle w:val="1"/>
        <w:spacing w:before="200" w:after="0" w:line="360" w:lineRule="auto"/>
        <w:rPr>
          <w:rFonts w:ascii="黑体" w:eastAsia="黑体" w:hAnsi="黑体"/>
          <w:b w:val="0"/>
        </w:rPr>
      </w:pPr>
      <w:bookmarkStart w:id="480" w:name="_Toc46155356"/>
      <w:r>
        <w:rPr>
          <w:rFonts w:ascii="黑体" w:eastAsia="黑体" w:hAnsi="黑体" w:hint="eastAsia"/>
          <w:b w:val="0"/>
        </w:rPr>
        <w:lastRenderedPageBreak/>
        <w:t>5.5</w:t>
      </w:r>
      <w:r w:rsidR="003E371B" w:rsidRPr="00E55910">
        <w:rPr>
          <w:rFonts w:ascii="黑体" w:eastAsia="黑体" w:hAnsi="黑体" w:hint="eastAsia"/>
          <w:b w:val="0"/>
        </w:rPr>
        <w:t xml:space="preserve"> 共性子系统</w:t>
      </w:r>
      <w:bookmarkEnd w:id="480"/>
    </w:p>
    <w:p w:rsidR="003E371B" w:rsidRPr="008C64EC" w:rsidRDefault="0049149C" w:rsidP="008C64EC">
      <w:pPr>
        <w:pStyle w:val="2"/>
        <w:spacing w:line="360" w:lineRule="auto"/>
        <w:rPr>
          <w:rFonts w:ascii="楷体_GB2312" w:eastAsia="楷体_GB2312" w:hAnsi="楷体"/>
        </w:rPr>
      </w:pPr>
      <w:bookmarkStart w:id="481" w:name="_Toc46155357"/>
      <w:r>
        <w:rPr>
          <w:rFonts w:ascii="楷体_GB2312" w:eastAsia="楷体_GB2312" w:hAnsi="楷体" w:hint="eastAsia"/>
        </w:rPr>
        <w:t>5.5.1</w:t>
      </w:r>
      <w:r w:rsidR="003E371B" w:rsidRPr="008C64EC">
        <w:rPr>
          <w:rFonts w:ascii="楷体_GB2312" w:eastAsia="楷体_GB2312" w:hAnsi="楷体" w:hint="eastAsia"/>
        </w:rPr>
        <w:t xml:space="preserve"> 测速控制系统</w:t>
      </w:r>
      <w:bookmarkEnd w:id="481"/>
    </w:p>
    <w:p w:rsidR="003E371B" w:rsidRPr="008C64EC" w:rsidRDefault="003E371B" w:rsidP="008C64EC">
      <w:pPr>
        <w:pStyle w:val="3"/>
        <w:spacing w:line="360" w:lineRule="auto"/>
        <w:rPr>
          <w:rFonts w:ascii="仿宋_GB2312" w:eastAsia="仿宋_GB2312"/>
          <w:b/>
          <w:sz w:val="28"/>
          <w:szCs w:val="28"/>
        </w:rPr>
      </w:pPr>
      <w:bookmarkStart w:id="482" w:name="_Toc46155358"/>
      <w:r w:rsidRPr="008C64EC">
        <w:rPr>
          <w:rFonts w:ascii="仿宋_GB2312" w:eastAsia="仿宋_GB2312" w:hint="eastAsia"/>
          <w:b/>
          <w:sz w:val="28"/>
          <w:szCs w:val="28"/>
        </w:rPr>
        <w:t>组成</w:t>
      </w:r>
      <w:bookmarkEnd w:id="482"/>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测速控制系统由模型速度测量和自动控制两个子系统组成。速度测量系统由模型探测器和速度测量仪组成，自动控制系统由自动控制仪、远程控制系统组成。</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200米自由飞弹道靶的模型速度测量系统有TC400模型探测器16站，TC1000模型探测器37站，自动控制仪37站和控制终端1套；</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气动物理靶的模型速度测量系统有模型探测器11站，自动控制仪8站；</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bCs/>
          <w:sz w:val="28"/>
          <w:szCs w:val="28"/>
        </w:rPr>
        <w:t>7.6mm</w:t>
      </w:r>
      <w:r w:rsidRPr="00217917">
        <w:rPr>
          <w:rFonts w:ascii="仿宋_GB2312" w:eastAsia="仿宋_GB2312" w:hAnsi="宋体" w:hint="eastAsia"/>
          <w:bCs/>
          <w:sz w:val="28"/>
          <w:szCs w:val="28"/>
        </w:rPr>
        <w:t>超高速碰撞靶的模型速度测量系统有模型探测器</w:t>
      </w:r>
      <w:r w:rsidRPr="00217917">
        <w:rPr>
          <w:rFonts w:ascii="仿宋_GB2312" w:eastAsia="仿宋_GB2312" w:hAnsi="宋体"/>
          <w:bCs/>
          <w:sz w:val="28"/>
          <w:szCs w:val="28"/>
        </w:rPr>
        <w:t>3站</w:t>
      </w:r>
      <w:r w:rsidRPr="00217917">
        <w:rPr>
          <w:rFonts w:ascii="仿宋_GB2312" w:eastAsia="仿宋_GB2312" w:hAnsi="宋体" w:hint="eastAsia"/>
          <w:bCs/>
          <w:sz w:val="28"/>
          <w:szCs w:val="28"/>
        </w:rPr>
        <w:t>。</w:t>
      </w:r>
      <w:r w:rsidRPr="00217917">
        <w:rPr>
          <w:rFonts w:ascii="仿宋_GB2312" w:eastAsia="仿宋_GB2312" w:hAnsi="宋体"/>
          <w:bCs/>
          <w:sz w:val="28"/>
          <w:szCs w:val="28"/>
        </w:rPr>
        <w:t>16mm超高速碰撞靶的模型速度测量系统有模型探测器5站。这两个</w:t>
      </w:r>
      <w:r w:rsidRPr="00217917">
        <w:rPr>
          <w:rFonts w:ascii="仿宋_GB2312" w:eastAsia="仿宋_GB2312" w:hAnsi="宋体" w:hint="eastAsia"/>
          <w:bCs/>
          <w:sz w:val="28"/>
          <w:szCs w:val="28"/>
        </w:rPr>
        <w:t>靶</w:t>
      </w:r>
      <w:r w:rsidRPr="00217917">
        <w:rPr>
          <w:rFonts w:ascii="仿宋_GB2312" w:eastAsia="仿宋_GB2312" w:hAnsi="宋体"/>
          <w:bCs/>
          <w:sz w:val="28"/>
          <w:szCs w:val="28"/>
        </w:rPr>
        <w:t>共用速度测量仪1套、自动控制仪1套。</w:t>
      </w:r>
    </w:p>
    <w:p w:rsidR="003E371B" w:rsidRPr="008C64EC" w:rsidRDefault="003E371B" w:rsidP="008C64EC">
      <w:pPr>
        <w:pStyle w:val="3"/>
        <w:spacing w:line="360" w:lineRule="auto"/>
        <w:rPr>
          <w:rFonts w:ascii="仿宋_GB2312" w:eastAsia="仿宋_GB2312"/>
          <w:b/>
          <w:sz w:val="28"/>
          <w:szCs w:val="28"/>
        </w:rPr>
      </w:pPr>
      <w:bookmarkStart w:id="483" w:name="_Toc46155359"/>
      <w:r w:rsidRPr="008C64EC">
        <w:rPr>
          <w:rFonts w:ascii="仿宋_GB2312" w:eastAsia="仿宋_GB2312" w:hint="eastAsia"/>
          <w:b/>
          <w:sz w:val="28"/>
          <w:szCs w:val="28"/>
        </w:rPr>
        <w:t>工作原理</w:t>
      </w:r>
      <w:bookmarkEnd w:id="483"/>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模型探测器是通过非接触的光电探测方法感应自由飞行模型的位置，并通过模型飞越多站模型探测器获得的各个时间点与已知距离计算出模型飞行的区间平均速度。自动控制仪是通过两站模型探测器提供的触发信号时间差计算出平均飞行速度后控制测量点处需要的控制信号输出时间，由此实现对其它设备测量时间的精确触发控制。</w:t>
      </w:r>
    </w:p>
    <w:p w:rsidR="003E371B" w:rsidRPr="008C64EC" w:rsidRDefault="003E371B" w:rsidP="008C64EC">
      <w:pPr>
        <w:pStyle w:val="3"/>
        <w:spacing w:line="360" w:lineRule="auto"/>
        <w:rPr>
          <w:rFonts w:ascii="仿宋_GB2312" w:eastAsia="仿宋_GB2312"/>
          <w:b/>
          <w:sz w:val="28"/>
          <w:szCs w:val="28"/>
        </w:rPr>
      </w:pPr>
      <w:bookmarkStart w:id="484" w:name="_Toc46155360"/>
      <w:r w:rsidRPr="008C64EC">
        <w:rPr>
          <w:rFonts w:ascii="仿宋_GB2312" w:eastAsia="仿宋_GB2312" w:hint="eastAsia"/>
          <w:b/>
          <w:sz w:val="28"/>
          <w:szCs w:val="28"/>
        </w:rPr>
        <w:t>故障</w:t>
      </w:r>
      <w:bookmarkEnd w:id="484"/>
    </w:p>
    <w:p w:rsidR="003E371B" w:rsidRPr="00217917" w:rsidRDefault="00AA1891" w:rsidP="00AC76F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5.5.1.1</w:t>
      </w:r>
      <w:r w:rsidR="003E371B" w:rsidRPr="00AC76FD">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：探测器触发</w:t>
      </w:r>
      <w:r w:rsidR="003E371B" w:rsidRPr="00217917">
        <w:rPr>
          <w:rFonts w:ascii="仿宋_GB2312" w:eastAsia="仿宋_GB2312" w:hAnsi="宋体"/>
          <w:bCs/>
          <w:sz w:val="28"/>
          <w:szCs w:val="28"/>
        </w:rPr>
        <w:t>异常</w:t>
      </w:r>
    </w:p>
    <w:p w:rsidR="003E371B" w:rsidRPr="00217917" w:rsidRDefault="003E371B"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：2015年11月10日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探测器不能模拟触发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经检查发现激光器发光弱，目测激光器的亮度，通过</w:t>
      </w:r>
      <w:r w:rsidR="003E371B" w:rsidRPr="00217917">
        <w:rPr>
          <w:rFonts w:ascii="仿宋_GB2312" w:eastAsia="仿宋_GB2312" w:hAnsi="宋体" w:hint="eastAsia"/>
          <w:bCs/>
          <w:sz w:val="28"/>
          <w:szCs w:val="28"/>
        </w:rPr>
        <w:lastRenderedPageBreak/>
        <w:t>示波器观察探测器光电探头的输出变化值，激光器发光暗，示波器输出值基本不变</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激光器使用过久，达到了使用年限。</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：更换新的激光器后探测器工作正常。</w:t>
      </w:r>
      <w:r w:rsidR="003E371B" w:rsidRPr="00217917">
        <w:rPr>
          <w:rFonts w:ascii="仿宋_GB2312" w:eastAsia="仿宋_GB2312" w:hAnsi="宋体"/>
          <w:bCs/>
          <w:sz w:val="28"/>
          <w:szCs w:val="28"/>
        </w:rPr>
        <w:t xml:space="preserve"> </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：定期进行激光器发光能量检测和监测，保证激光器处于正常状态。</w:t>
      </w:r>
    </w:p>
    <w:p w:rsidR="003E371B" w:rsidRPr="00217917" w:rsidRDefault="00AA1891" w:rsidP="00AC76F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5.5.1.2</w:t>
      </w:r>
      <w:r w:rsidR="003E371B" w:rsidRPr="00AC76FD">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：自动控制仪连接问题</w:t>
      </w:r>
    </w:p>
    <w:p w:rsidR="003E371B" w:rsidRPr="00217917" w:rsidRDefault="003E371B"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：2015年1月3日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控制仪无法与电脑正常连接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：先观察控制仪IP，设置电脑IP和控制仪在一个网段，再连接确认，确保控制仪和电脑正常连接。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：因控制仪IP设置有1网段和2网段，当电脑进行IP修改后会出现连接异常。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：确认</w:t>
      </w:r>
      <w:r w:rsidR="003E371B" w:rsidRPr="00217917">
        <w:rPr>
          <w:rFonts w:ascii="仿宋_GB2312" w:eastAsia="仿宋_GB2312" w:hAnsi="宋体"/>
          <w:bCs/>
          <w:sz w:val="28"/>
          <w:szCs w:val="28"/>
        </w:rPr>
        <w:t>参数。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：电脑进行IP设置变化后要及时进行复位。</w:t>
      </w:r>
    </w:p>
    <w:p w:rsidR="003E371B" w:rsidRPr="00217917" w:rsidRDefault="00AA1891" w:rsidP="00AC76F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5.5.1.3</w:t>
      </w:r>
      <w:r w:rsidR="003E371B" w:rsidRPr="00AC76FD">
        <w:rPr>
          <w:rFonts w:ascii="仿宋_GB2312" w:eastAsia="仿宋_GB2312" w:hAnsi="宋体" w:hint="eastAsia"/>
          <w:b/>
          <w:bCs/>
          <w:sz w:val="28"/>
          <w:szCs w:val="28"/>
        </w:rPr>
        <w:t>故障三</w:t>
      </w:r>
      <w:r w:rsidR="003E371B" w:rsidRPr="00217917">
        <w:rPr>
          <w:rFonts w:ascii="仿宋_GB2312" w:eastAsia="仿宋_GB2312" w:hAnsi="宋体" w:hint="eastAsia"/>
          <w:bCs/>
          <w:sz w:val="28"/>
          <w:szCs w:val="28"/>
        </w:rPr>
        <w:t>：自动控制仪持续输出</w:t>
      </w:r>
    </w:p>
    <w:p w:rsidR="003E371B" w:rsidRPr="00217917" w:rsidRDefault="003E371B"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：2015年2月3日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：自动控制仪一直有脉冲输出。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：首先</w:t>
      </w:r>
      <w:r w:rsidR="003E371B" w:rsidRPr="00217917">
        <w:rPr>
          <w:rFonts w:ascii="仿宋_GB2312" w:eastAsia="仿宋_GB2312" w:hAnsi="宋体"/>
          <w:bCs/>
          <w:sz w:val="28"/>
          <w:szCs w:val="28"/>
        </w:rPr>
        <w:t>检查</w:t>
      </w:r>
      <w:r w:rsidR="003E371B" w:rsidRPr="00217917">
        <w:rPr>
          <w:rFonts w:ascii="仿宋_GB2312" w:eastAsia="仿宋_GB2312" w:hAnsi="宋体" w:hint="eastAsia"/>
          <w:bCs/>
          <w:sz w:val="28"/>
          <w:szCs w:val="28"/>
        </w:rPr>
        <w:t>自动</w:t>
      </w:r>
      <w:r w:rsidR="003E371B" w:rsidRPr="00217917">
        <w:rPr>
          <w:rFonts w:ascii="仿宋_GB2312" w:eastAsia="仿宋_GB2312" w:hAnsi="宋体"/>
          <w:bCs/>
          <w:sz w:val="28"/>
          <w:szCs w:val="28"/>
        </w:rPr>
        <w:t>控制仪参数，重新验算输入参数与计算结果</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经检查发现出现故障时</w:t>
      </w:r>
      <w:r w:rsidR="003E371B" w:rsidRPr="00217917">
        <w:rPr>
          <w:rFonts w:ascii="仿宋_GB2312" w:eastAsia="仿宋_GB2312" w:hAnsi="宋体" w:hint="eastAsia"/>
          <w:bCs/>
          <w:sz w:val="28"/>
          <w:szCs w:val="28"/>
        </w:rPr>
        <w:t>，</w:t>
      </w:r>
      <w:r w:rsidR="003E371B" w:rsidRPr="00217917" w:rsidDel="002E146B">
        <w:rPr>
          <w:rFonts w:ascii="仿宋_GB2312" w:eastAsia="仿宋_GB2312" w:hAnsi="宋体"/>
          <w:bCs/>
          <w:sz w:val="28"/>
          <w:szCs w:val="28"/>
        </w:rPr>
        <w:t xml:space="preserve"> </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D点时间修正（us）</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和“延时（</w:t>
      </w:r>
      <w:r w:rsidR="003E371B" w:rsidRPr="00217917">
        <w:rPr>
          <w:rFonts w:ascii="仿宋_GB2312" w:eastAsia="仿宋_GB2312" w:hAnsi="宋体"/>
          <w:bCs/>
          <w:sz w:val="28"/>
          <w:szCs w:val="28"/>
        </w:rPr>
        <w:t>us）</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两个</w:t>
      </w:r>
      <w:r w:rsidR="003E371B" w:rsidRPr="00217917">
        <w:rPr>
          <w:rFonts w:ascii="仿宋_GB2312" w:eastAsia="仿宋_GB2312" w:hAnsi="宋体"/>
          <w:bCs/>
          <w:sz w:val="28"/>
          <w:szCs w:val="28"/>
        </w:rPr>
        <w:t>输入参数相加为0时，出现一</w:t>
      </w:r>
      <w:r w:rsidR="003E371B" w:rsidRPr="00217917">
        <w:rPr>
          <w:rFonts w:ascii="仿宋_GB2312" w:eastAsia="仿宋_GB2312" w:hAnsi="宋体" w:hint="eastAsia"/>
          <w:bCs/>
          <w:sz w:val="28"/>
          <w:szCs w:val="28"/>
        </w:rPr>
        <w:t>直</w:t>
      </w:r>
      <w:r w:rsidR="003E371B" w:rsidRPr="00217917">
        <w:rPr>
          <w:rFonts w:ascii="仿宋_GB2312" w:eastAsia="仿宋_GB2312" w:hAnsi="宋体"/>
          <w:bCs/>
          <w:sz w:val="28"/>
          <w:szCs w:val="28"/>
        </w:rPr>
        <w:t>脉冲输出故障</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：自动</w:t>
      </w:r>
      <w:r w:rsidR="003E371B" w:rsidRPr="00217917">
        <w:rPr>
          <w:rFonts w:ascii="仿宋_GB2312" w:eastAsia="仿宋_GB2312" w:hAnsi="宋体"/>
          <w:bCs/>
          <w:sz w:val="28"/>
          <w:szCs w:val="28"/>
        </w:rPr>
        <w:t>控制仪控制</w:t>
      </w:r>
      <w:r w:rsidR="003E371B" w:rsidRPr="00217917">
        <w:rPr>
          <w:rFonts w:ascii="仿宋_GB2312" w:eastAsia="仿宋_GB2312" w:hAnsi="宋体" w:hint="eastAsia"/>
          <w:bCs/>
          <w:sz w:val="28"/>
          <w:szCs w:val="28"/>
        </w:rPr>
        <w:t>算法</w:t>
      </w:r>
      <w:r w:rsidR="003E371B" w:rsidRPr="00217917">
        <w:rPr>
          <w:rFonts w:ascii="仿宋_GB2312" w:eastAsia="仿宋_GB2312" w:hAnsi="宋体"/>
          <w:bCs/>
          <w:sz w:val="28"/>
          <w:szCs w:val="28"/>
        </w:rPr>
        <w:t>上需要存在</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D点时间修正（us）</w:t>
      </w:r>
      <w:r w:rsidR="003E371B" w:rsidRPr="00217917">
        <w:rPr>
          <w:rFonts w:ascii="仿宋_GB2312" w:eastAsia="仿宋_GB2312" w:hAnsi="宋体"/>
          <w:bCs/>
          <w:sz w:val="28"/>
          <w:szCs w:val="28"/>
        </w:rPr>
        <w:t>”</w:t>
      </w:r>
      <w:r w:rsidR="003E371B" w:rsidRPr="00217917">
        <w:rPr>
          <w:rFonts w:ascii="仿宋_GB2312" w:eastAsia="仿宋_GB2312" w:hAnsi="宋体"/>
          <w:bCs/>
          <w:sz w:val="28"/>
          <w:szCs w:val="28"/>
        </w:rPr>
        <w:t>和</w:t>
      </w:r>
      <w:r w:rsidR="003E371B" w:rsidRPr="00217917">
        <w:rPr>
          <w:rFonts w:ascii="仿宋_GB2312" w:eastAsia="仿宋_GB2312" w:hAnsi="宋体"/>
          <w:bCs/>
          <w:sz w:val="28"/>
          <w:szCs w:val="28"/>
        </w:rPr>
        <w:t>“</w:t>
      </w:r>
      <w:r w:rsidR="003E371B" w:rsidRPr="00217917">
        <w:rPr>
          <w:rFonts w:ascii="仿宋_GB2312" w:eastAsia="仿宋_GB2312" w:hAnsi="宋体"/>
          <w:bCs/>
          <w:sz w:val="28"/>
          <w:szCs w:val="28"/>
        </w:rPr>
        <w:t>延时（us）</w:t>
      </w:r>
      <w:r w:rsidR="003E371B" w:rsidRPr="00217917">
        <w:rPr>
          <w:rFonts w:ascii="仿宋_GB2312" w:eastAsia="仿宋_GB2312" w:hAnsi="宋体"/>
          <w:bCs/>
          <w:sz w:val="28"/>
          <w:szCs w:val="28"/>
        </w:rPr>
        <w:t>”</w:t>
      </w:r>
      <w:r w:rsidR="003E371B" w:rsidRPr="00217917">
        <w:rPr>
          <w:rFonts w:ascii="仿宋_GB2312" w:eastAsia="仿宋_GB2312" w:hAnsi="宋体"/>
          <w:bCs/>
          <w:sz w:val="28"/>
          <w:szCs w:val="28"/>
        </w:rPr>
        <w:t>这两个参数，但是硬件在执行算法过程中</w:t>
      </w:r>
      <w:r w:rsidR="003E371B" w:rsidRPr="00217917">
        <w:rPr>
          <w:rFonts w:ascii="仿宋_GB2312" w:eastAsia="仿宋_GB2312" w:hAnsi="宋体" w:hint="eastAsia"/>
          <w:bCs/>
          <w:sz w:val="28"/>
          <w:szCs w:val="28"/>
        </w:rPr>
        <w:t>无法</w:t>
      </w:r>
      <w:r w:rsidR="003E371B" w:rsidRPr="00217917">
        <w:rPr>
          <w:rFonts w:ascii="仿宋_GB2312" w:eastAsia="仿宋_GB2312" w:hAnsi="宋体"/>
          <w:bCs/>
          <w:sz w:val="28"/>
          <w:szCs w:val="28"/>
        </w:rPr>
        <w:t>实现</w:t>
      </w:r>
      <w:r w:rsidR="003E371B" w:rsidRPr="00217917">
        <w:rPr>
          <w:rFonts w:ascii="仿宋_GB2312" w:eastAsia="仿宋_GB2312" w:hAnsi="宋体"/>
          <w:bCs/>
          <w:sz w:val="28"/>
          <w:szCs w:val="28"/>
        </w:rPr>
        <w:lastRenderedPageBreak/>
        <w:t>0时间的</w:t>
      </w:r>
      <w:r w:rsidR="003E371B" w:rsidRPr="00217917">
        <w:rPr>
          <w:rFonts w:ascii="仿宋_GB2312" w:eastAsia="仿宋_GB2312" w:hAnsi="宋体" w:hint="eastAsia"/>
          <w:bCs/>
          <w:sz w:val="28"/>
          <w:szCs w:val="28"/>
        </w:rPr>
        <w:t>输出</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属于</w:t>
      </w:r>
      <w:r w:rsidR="003E371B" w:rsidRPr="00217917">
        <w:rPr>
          <w:rFonts w:ascii="仿宋_GB2312" w:eastAsia="仿宋_GB2312" w:hAnsi="宋体"/>
          <w:bCs/>
          <w:sz w:val="28"/>
          <w:szCs w:val="28"/>
        </w:rPr>
        <w:t>算法</w:t>
      </w:r>
      <w:r w:rsidR="003E371B" w:rsidRPr="00217917">
        <w:rPr>
          <w:rFonts w:ascii="仿宋_GB2312" w:eastAsia="仿宋_GB2312" w:hAnsi="宋体" w:hint="eastAsia"/>
          <w:bCs/>
          <w:sz w:val="28"/>
          <w:szCs w:val="28"/>
        </w:rPr>
        <w:t>与</w:t>
      </w:r>
      <w:r w:rsidR="003E371B" w:rsidRPr="00217917">
        <w:rPr>
          <w:rFonts w:ascii="仿宋_GB2312" w:eastAsia="仿宋_GB2312" w:hAnsi="宋体"/>
          <w:bCs/>
          <w:sz w:val="28"/>
          <w:szCs w:val="28"/>
        </w:rPr>
        <w:t>硬件匹配故障。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：验算输入</w:t>
      </w:r>
      <w:r w:rsidR="003E371B" w:rsidRPr="00217917">
        <w:rPr>
          <w:rFonts w:ascii="仿宋_GB2312" w:eastAsia="仿宋_GB2312" w:hAnsi="宋体"/>
          <w:bCs/>
          <w:sz w:val="28"/>
          <w:szCs w:val="28"/>
        </w:rPr>
        <w:t>参数，使得不具备0时间输出</w:t>
      </w:r>
      <w:r w:rsidR="003E371B" w:rsidRPr="00217917">
        <w:rPr>
          <w:rFonts w:ascii="仿宋_GB2312" w:eastAsia="仿宋_GB2312" w:hAnsi="宋体" w:hint="eastAsia"/>
          <w:bCs/>
          <w:sz w:val="28"/>
          <w:szCs w:val="28"/>
        </w:rPr>
        <w:t>功能</w:t>
      </w:r>
      <w:r w:rsidR="003E371B" w:rsidRPr="00217917">
        <w:rPr>
          <w:rFonts w:ascii="仿宋_GB2312" w:eastAsia="仿宋_GB2312" w:hAnsi="宋体"/>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：完善</w:t>
      </w:r>
      <w:r w:rsidR="003E371B" w:rsidRPr="00217917">
        <w:rPr>
          <w:rFonts w:ascii="仿宋_GB2312" w:eastAsia="仿宋_GB2312" w:hAnsi="宋体"/>
          <w:bCs/>
          <w:sz w:val="28"/>
          <w:szCs w:val="28"/>
        </w:rPr>
        <w:t>参数输入流程</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增加</w:t>
      </w:r>
      <w:r w:rsidR="003E371B" w:rsidRPr="00217917">
        <w:rPr>
          <w:rFonts w:ascii="仿宋_GB2312" w:eastAsia="仿宋_GB2312" w:hAnsi="宋体" w:hint="eastAsia"/>
          <w:bCs/>
          <w:sz w:val="28"/>
          <w:szCs w:val="28"/>
        </w:rPr>
        <w:t>完成</w:t>
      </w:r>
      <w:r w:rsidR="003E371B" w:rsidRPr="00217917">
        <w:rPr>
          <w:rFonts w:ascii="仿宋_GB2312" w:eastAsia="仿宋_GB2312" w:hAnsi="宋体"/>
          <w:bCs/>
          <w:sz w:val="28"/>
          <w:szCs w:val="28"/>
        </w:rPr>
        <w:t>参数输入后，对硬件输出信号进行采集判断其工作状态</w:t>
      </w:r>
      <w:r w:rsidR="003E371B" w:rsidRPr="00217917">
        <w:rPr>
          <w:rFonts w:ascii="仿宋_GB2312" w:eastAsia="仿宋_GB2312" w:hAnsi="宋体" w:hint="eastAsia"/>
          <w:bCs/>
          <w:sz w:val="28"/>
          <w:szCs w:val="28"/>
        </w:rPr>
        <w:t>步骤</w:t>
      </w:r>
      <w:r w:rsidR="003E371B" w:rsidRPr="00217917">
        <w:rPr>
          <w:rFonts w:ascii="仿宋_GB2312" w:eastAsia="仿宋_GB2312" w:hAnsi="宋体"/>
          <w:bCs/>
          <w:sz w:val="28"/>
          <w:szCs w:val="28"/>
        </w:rPr>
        <w:t>。</w:t>
      </w:r>
    </w:p>
    <w:p w:rsidR="003E371B" w:rsidRPr="00217917" w:rsidRDefault="00AA1891" w:rsidP="00AC76FD">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5.5.1.4</w:t>
      </w:r>
      <w:r w:rsidR="003E371B" w:rsidRPr="00AC76FD">
        <w:rPr>
          <w:rFonts w:ascii="仿宋_GB2312" w:eastAsia="仿宋_GB2312" w:hAnsi="宋体" w:hint="eastAsia"/>
          <w:b/>
          <w:bCs/>
          <w:sz w:val="28"/>
          <w:szCs w:val="28"/>
        </w:rPr>
        <w:t>故障四</w:t>
      </w:r>
      <w:r w:rsidR="003E371B" w:rsidRPr="00217917">
        <w:rPr>
          <w:rFonts w:ascii="仿宋_GB2312" w:eastAsia="仿宋_GB2312" w:hAnsi="宋体" w:hint="eastAsia"/>
          <w:bCs/>
          <w:sz w:val="28"/>
          <w:szCs w:val="28"/>
        </w:rPr>
        <w:t>：自动控制仪D点输出故障</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：2015年4月3日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：自动控制仪D点输出故障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bCs/>
          <w:sz w:val="28"/>
          <w:szCs w:val="28"/>
        </w:rPr>
        <w:t>：A、B信号输入正常，但D</w:t>
      </w:r>
      <w:r w:rsidR="003E371B" w:rsidRPr="00217917">
        <w:rPr>
          <w:rFonts w:ascii="仿宋_GB2312" w:eastAsia="仿宋_GB2312" w:hAnsi="宋体" w:hint="eastAsia"/>
          <w:bCs/>
          <w:sz w:val="28"/>
          <w:szCs w:val="28"/>
        </w:rPr>
        <w:t>点无输出，配置新控制仪参数后</w:t>
      </w:r>
      <w:r w:rsidR="003E371B" w:rsidRPr="00217917">
        <w:rPr>
          <w:rFonts w:ascii="仿宋_GB2312" w:eastAsia="仿宋_GB2312" w:hAnsi="宋体"/>
          <w:bCs/>
          <w:sz w:val="28"/>
          <w:szCs w:val="28"/>
        </w:rPr>
        <w:t>故障消失，</w:t>
      </w:r>
      <w:r w:rsidR="003E371B" w:rsidRPr="00217917">
        <w:rPr>
          <w:rFonts w:ascii="仿宋_GB2312" w:eastAsia="仿宋_GB2312" w:hAnsi="宋体" w:hint="eastAsia"/>
          <w:bCs/>
          <w:sz w:val="28"/>
          <w:szCs w:val="28"/>
        </w:rPr>
        <w:t>复位</w:t>
      </w:r>
      <w:r w:rsidR="003E371B" w:rsidRPr="00217917">
        <w:rPr>
          <w:rFonts w:ascii="仿宋_GB2312" w:eastAsia="仿宋_GB2312" w:hAnsi="宋体"/>
          <w:bCs/>
          <w:sz w:val="28"/>
          <w:szCs w:val="28"/>
        </w:rPr>
        <w:t>之前控制仪参数故障重现，经过对比发现</w:t>
      </w:r>
      <w:r w:rsidR="003E371B" w:rsidRPr="00217917">
        <w:rPr>
          <w:rFonts w:ascii="仿宋_GB2312" w:eastAsia="仿宋_GB2312" w:hAnsi="宋体" w:hint="eastAsia"/>
          <w:bCs/>
          <w:sz w:val="28"/>
          <w:szCs w:val="28"/>
        </w:rPr>
        <w:t>控制仪参数中</w:t>
      </w:r>
      <w:r w:rsidR="003E371B" w:rsidRPr="00217917">
        <w:rPr>
          <w:rFonts w:ascii="仿宋_GB2312" w:eastAsia="仿宋_GB2312" w:hAnsi="宋体"/>
          <w:bCs/>
          <w:sz w:val="28"/>
          <w:szCs w:val="28"/>
        </w:rPr>
        <w:t>包含</w:t>
      </w:r>
      <w:r w:rsidR="003E371B" w:rsidRPr="00217917">
        <w:rPr>
          <w:rFonts w:ascii="仿宋_GB2312" w:eastAsia="仿宋_GB2312" w:hAnsi="宋体" w:hint="eastAsia"/>
          <w:bCs/>
          <w:sz w:val="28"/>
          <w:szCs w:val="28"/>
        </w:rPr>
        <w:t>小数则</w:t>
      </w:r>
      <w:r w:rsidR="003E371B" w:rsidRPr="00217917">
        <w:rPr>
          <w:rFonts w:ascii="仿宋_GB2312" w:eastAsia="仿宋_GB2312" w:hAnsi="宋体"/>
          <w:bCs/>
          <w:sz w:val="28"/>
          <w:szCs w:val="28"/>
        </w:rPr>
        <w:t>出现故障</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：控制仪在设置延时时间或</w:t>
      </w:r>
      <w:r w:rsidR="003E371B" w:rsidRPr="00217917">
        <w:rPr>
          <w:rFonts w:ascii="仿宋_GB2312" w:eastAsia="仿宋_GB2312" w:hAnsi="宋体"/>
          <w:bCs/>
          <w:sz w:val="28"/>
          <w:szCs w:val="28"/>
        </w:rPr>
        <w:t>B点等待时间时时间位有小数点</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以致硬件在执行时强制转换输入参数导致参数错误</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：修改</w:t>
      </w:r>
      <w:r w:rsidR="003E371B" w:rsidRPr="00217917">
        <w:rPr>
          <w:rFonts w:ascii="仿宋_GB2312" w:eastAsia="仿宋_GB2312" w:hAnsi="宋体"/>
          <w:bCs/>
          <w:sz w:val="28"/>
          <w:szCs w:val="28"/>
        </w:rPr>
        <w:t>输入参数</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并确保输入参数为整数。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：控制仪硬件</w:t>
      </w:r>
      <w:r w:rsidR="003E371B" w:rsidRPr="00217917">
        <w:rPr>
          <w:rFonts w:ascii="仿宋_GB2312" w:eastAsia="仿宋_GB2312" w:hAnsi="宋体"/>
          <w:bCs/>
          <w:sz w:val="28"/>
          <w:szCs w:val="28"/>
        </w:rPr>
        <w:t>在执行算法时会转换输入数据格式，以致数据错误</w:t>
      </w:r>
      <w:r w:rsidR="003E371B" w:rsidRPr="00217917">
        <w:rPr>
          <w:rFonts w:ascii="仿宋_GB2312" w:eastAsia="仿宋_GB2312" w:hAnsi="宋体" w:hint="eastAsia"/>
          <w:bCs/>
          <w:sz w:val="28"/>
          <w:szCs w:val="28"/>
        </w:rPr>
        <w:t>。通过</w:t>
      </w:r>
      <w:r w:rsidR="003E371B" w:rsidRPr="00217917">
        <w:rPr>
          <w:rFonts w:ascii="仿宋_GB2312" w:eastAsia="仿宋_GB2312" w:hAnsi="宋体"/>
          <w:bCs/>
          <w:sz w:val="28"/>
          <w:szCs w:val="28"/>
        </w:rPr>
        <w:t>检查</w:t>
      </w:r>
      <w:r w:rsidR="003E371B" w:rsidRPr="00217917">
        <w:rPr>
          <w:rFonts w:ascii="仿宋_GB2312" w:eastAsia="仿宋_GB2312" w:hAnsi="宋体" w:hint="eastAsia"/>
          <w:bCs/>
          <w:sz w:val="28"/>
          <w:szCs w:val="28"/>
        </w:rPr>
        <w:t>输入</w:t>
      </w:r>
      <w:r w:rsidR="003E371B" w:rsidRPr="00217917">
        <w:rPr>
          <w:rFonts w:ascii="仿宋_GB2312" w:eastAsia="仿宋_GB2312" w:hAnsi="宋体"/>
          <w:bCs/>
          <w:sz w:val="28"/>
          <w:szCs w:val="28"/>
        </w:rPr>
        <w:t>数据格式避免</w:t>
      </w:r>
      <w:r w:rsidR="003E371B" w:rsidRPr="00217917">
        <w:rPr>
          <w:rFonts w:ascii="仿宋_GB2312" w:eastAsia="仿宋_GB2312" w:hAnsi="宋体" w:hint="eastAsia"/>
          <w:bCs/>
          <w:sz w:val="28"/>
          <w:szCs w:val="28"/>
        </w:rPr>
        <w:t>出现</w:t>
      </w:r>
      <w:r w:rsidR="003E371B" w:rsidRPr="00217917">
        <w:rPr>
          <w:rFonts w:ascii="仿宋_GB2312" w:eastAsia="仿宋_GB2312" w:hAnsi="宋体"/>
          <w:bCs/>
          <w:sz w:val="28"/>
          <w:szCs w:val="28"/>
        </w:rPr>
        <w:t>故障。</w:t>
      </w:r>
    </w:p>
    <w:p w:rsidR="003E371B" w:rsidRPr="00217917" w:rsidRDefault="00AA1891"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5.5.1.5</w:t>
      </w:r>
      <w:r w:rsidR="003E371B" w:rsidRPr="0073626C">
        <w:rPr>
          <w:rFonts w:ascii="仿宋_GB2312" w:eastAsia="仿宋_GB2312" w:hAnsi="宋体" w:hint="eastAsia"/>
          <w:b/>
          <w:bCs/>
          <w:sz w:val="28"/>
          <w:szCs w:val="28"/>
        </w:rPr>
        <w:t>故障五</w:t>
      </w:r>
      <w:r w:rsidR="003E371B" w:rsidRPr="00217917">
        <w:rPr>
          <w:rFonts w:ascii="仿宋_GB2312" w:eastAsia="仿宋_GB2312" w:hAnsi="宋体" w:hint="eastAsia"/>
          <w:bCs/>
          <w:sz w:val="28"/>
          <w:szCs w:val="28"/>
        </w:rPr>
        <w:t>：TC400探测器持续输出高电平</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：2015年4月24日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：TC400探测器持续有高电平输出，探测器无法正常工作。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：用万用表检测探测器输出和探测器前置电路保险管，更换新保险管，探测器无高电平输出。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：TC400探测器电路前段保险管烧坏，导致无法工作。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：更换</w:t>
      </w:r>
      <w:r w:rsidR="003E371B" w:rsidRPr="00217917">
        <w:rPr>
          <w:rFonts w:ascii="仿宋_GB2312" w:eastAsia="仿宋_GB2312" w:hAnsi="宋体"/>
          <w:bCs/>
          <w:sz w:val="28"/>
          <w:szCs w:val="28"/>
        </w:rPr>
        <w:t>保险管。</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3E371B" w:rsidRPr="00217917">
        <w:rPr>
          <w:rFonts w:ascii="仿宋_GB2312" w:eastAsia="仿宋_GB2312" w:hAnsi="宋体" w:hint="eastAsia"/>
          <w:bCs/>
          <w:sz w:val="28"/>
          <w:szCs w:val="28"/>
        </w:rPr>
        <w:t>：遇TC400探测器持续高电平输出优先检查保险管是否损坏。</w:t>
      </w:r>
    </w:p>
    <w:p w:rsidR="003E371B" w:rsidRPr="00217917" w:rsidRDefault="00AA1891"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5.5.1.6</w:t>
      </w:r>
      <w:r w:rsidR="003E371B" w:rsidRPr="0073626C">
        <w:rPr>
          <w:rFonts w:ascii="仿宋_GB2312" w:eastAsia="仿宋_GB2312" w:hAnsi="宋体" w:hint="eastAsia"/>
          <w:b/>
          <w:bCs/>
          <w:sz w:val="28"/>
          <w:szCs w:val="28"/>
        </w:rPr>
        <w:t>故障六</w:t>
      </w:r>
      <w:r w:rsidR="003E371B" w:rsidRPr="00217917">
        <w:rPr>
          <w:rFonts w:ascii="仿宋_GB2312" w:eastAsia="仿宋_GB2312" w:hAnsi="宋体" w:hint="eastAsia"/>
          <w:bCs/>
          <w:sz w:val="28"/>
          <w:szCs w:val="28"/>
        </w:rPr>
        <w:t>：探测器输出的信号无法驱动多个测试设备</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：2015年6月3日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探测器输出的信号无法驱动多个测试设备。</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探测器正常输出，A、B设备能接收到正常信号工作，C设备无法接受到信号，将多个设备单独驱动时，设备正常工作了，同时驱动时，设备驱动异常，对输出信号增加信号跟随器，保证驱动稳定后多台设备都能正常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：信号输出连接多路后信号驱动能力被削弱，无法驱动多个设备。</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：增加</w:t>
      </w:r>
      <w:r w:rsidR="003E371B" w:rsidRPr="00217917">
        <w:rPr>
          <w:rFonts w:ascii="仿宋_GB2312" w:eastAsia="仿宋_GB2312" w:hAnsi="宋体"/>
          <w:bCs/>
          <w:sz w:val="28"/>
          <w:szCs w:val="28"/>
        </w:rPr>
        <w:t>驱动模块。</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1、</w:t>
      </w:r>
      <w:r w:rsidR="003E371B" w:rsidRPr="00217917">
        <w:rPr>
          <w:rFonts w:ascii="仿宋_GB2312" w:eastAsia="仿宋_GB2312" w:hAnsi="宋体" w:hint="eastAsia"/>
          <w:bCs/>
          <w:sz w:val="28"/>
          <w:szCs w:val="28"/>
        </w:rPr>
        <w:t>在需一路信号驱动多个设备时需加信号驱动增强设备。</w:t>
      </w:r>
      <w:r w:rsidR="003E371B" w:rsidRPr="00217917">
        <w:rPr>
          <w:rFonts w:ascii="仿宋_GB2312" w:eastAsia="仿宋_GB2312" w:hAnsi="宋体"/>
          <w:bCs/>
          <w:sz w:val="28"/>
          <w:szCs w:val="28"/>
        </w:rPr>
        <w:t>2、</w:t>
      </w:r>
      <w:r w:rsidR="003E371B" w:rsidRPr="00217917">
        <w:rPr>
          <w:rFonts w:ascii="仿宋_GB2312" w:eastAsia="仿宋_GB2312" w:hAnsi="宋体" w:hint="eastAsia"/>
          <w:bCs/>
          <w:sz w:val="28"/>
          <w:szCs w:val="28"/>
        </w:rPr>
        <w:t>设备</w:t>
      </w:r>
      <w:r w:rsidR="003E371B" w:rsidRPr="00217917">
        <w:rPr>
          <w:rFonts w:ascii="仿宋_GB2312" w:eastAsia="仿宋_GB2312" w:hAnsi="宋体"/>
          <w:bCs/>
          <w:sz w:val="28"/>
          <w:szCs w:val="28"/>
        </w:rPr>
        <w:t>使用中</w:t>
      </w:r>
      <w:r w:rsidR="003E371B" w:rsidRPr="00217917">
        <w:rPr>
          <w:rFonts w:ascii="仿宋_GB2312" w:eastAsia="仿宋_GB2312" w:hAnsi="宋体" w:hint="eastAsia"/>
          <w:bCs/>
          <w:sz w:val="28"/>
          <w:szCs w:val="28"/>
        </w:rPr>
        <w:t>尽量</w:t>
      </w:r>
      <w:r w:rsidR="003E371B" w:rsidRPr="00217917">
        <w:rPr>
          <w:rFonts w:ascii="仿宋_GB2312" w:eastAsia="仿宋_GB2312" w:hAnsi="宋体"/>
          <w:bCs/>
          <w:sz w:val="28"/>
          <w:szCs w:val="28"/>
        </w:rPr>
        <w:t>采用一对一</w:t>
      </w:r>
      <w:r w:rsidR="003E371B" w:rsidRPr="00217917">
        <w:rPr>
          <w:rFonts w:ascii="仿宋_GB2312" w:eastAsia="仿宋_GB2312" w:hAnsi="宋体" w:hint="eastAsia"/>
          <w:bCs/>
          <w:sz w:val="28"/>
          <w:szCs w:val="28"/>
        </w:rPr>
        <w:t>信号</w:t>
      </w:r>
      <w:r w:rsidR="003E371B" w:rsidRPr="00217917">
        <w:rPr>
          <w:rFonts w:ascii="仿宋_GB2312" w:eastAsia="仿宋_GB2312" w:hAnsi="宋体"/>
          <w:bCs/>
          <w:sz w:val="28"/>
          <w:szCs w:val="28"/>
        </w:rPr>
        <w:t>输入输出设备，避免</w:t>
      </w:r>
      <w:r w:rsidR="003E371B" w:rsidRPr="00217917">
        <w:rPr>
          <w:rFonts w:ascii="仿宋_GB2312" w:eastAsia="仿宋_GB2312" w:hAnsi="宋体" w:hint="eastAsia"/>
          <w:bCs/>
          <w:sz w:val="28"/>
          <w:szCs w:val="28"/>
        </w:rPr>
        <w:t>一对</w:t>
      </w:r>
      <w:r w:rsidR="003E371B" w:rsidRPr="00217917">
        <w:rPr>
          <w:rFonts w:ascii="仿宋_GB2312" w:eastAsia="仿宋_GB2312" w:hAnsi="宋体"/>
          <w:bCs/>
          <w:sz w:val="28"/>
          <w:szCs w:val="28"/>
        </w:rPr>
        <w:t>多路使用。</w:t>
      </w:r>
    </w:p>
    <w:p w:rsidR="003E371B" w:rsidRPr="00217917" w:rsidRDefault="00AA1891"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5.5.1.7</w:t>
      </w:r>
      <w:r w:rsidR="003E371B" w:rsidRPr="0073626C">
        <w:rPr>
          <w:rFonts w:ascii="仿宋_GB2312" w:eastAsia="仿宋_GB2312" w:hAnsi="宋体" w:hint="eastAsia"/>
          <w:b/>
          <w:bCs/>
          <w:sz w:val="28"/>
          <w:szCs w:val="28"/>
        </w:rPr>
        <w:t>故障七</w:t>
      </w:r>
      <w:r w:rsidR="003E371B" w:rsidRPr="00217917">
        <w:rPr>
          <w:rFonts w:ascii="仿宋_GB2312" w:eastAsia="仿宋_GB2312" w:hAnsi="宋体" w:hint="eastAsia"/>
          <w:bCs/>
          <w:sz w:val="28"/>
          <w:szCs w:val="28"/>
        </w:rPr>
        <w:t>：自动控制仪D点持续输出</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：2015年8月13日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：自动控制仪D点持续有信号产生，测试设备持续触发。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：由于线槽内同时布设信号线和220V电源线，当电源工作供电时，对信号线产生信号干扰所致。分开放置时，设备正常运行。</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：控制仪输出的信号线与其它设备的电源线共用了同一</w:t>
      </w:r>
      <w:r w:rsidR="003E371B" w:rsidRPr="00217917">
        <w:rPr>
          <w:rFonts w:ascii="仿宋_GB2312" w:eastAsia="仿宋_GB2312" w:hAnsi="宋体" w:hint="eastAsia"/>
          <w:bCs/>
          <w:sz w:val="28"/>
          <w:szCs w:val="28"/>
        </w:rPr>
        <w:lastRenderedPageBreak/>
        <w:t>个线槽。</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：分开</w:t>
      </w:r>
      <w:r w:rsidR="003E371B" w:rsidRPr="00217917">
        <w:rPr>
          <w:rFonts w:ascii="仿宋_GB2312" w:eastAsia="仿宋_GB2312" w:hAnsi="宋体"/>
          <w:bCs/>
          <w:sz w:val="28"/>
          <w:szCs w:val="28"/>
        </w:rPr>
        <w:t>使用电源线槽。</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：将信号线与电源线隔离分开铺设，防止彼此影响。</w:t>
      </w:r>
    </w:p>
    <w:p w:rsidR="003E371B" w:rsidRPr="00217917" w:rsidRDefault="00AA1891"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5.5.1.8</w:t>
      </w:r>
      <w:r w:rsidR="003E371B" w:rsidRPr="0073626C">
        <w:rPr>
          <w:rFonts w:ascii="仿宋_GB2312" w:eastAsia="仿宋_GB2312" w:hAnsi="宋体" w:hint="eastAsia"/>
          <w:b/>
          <w:bCs/>
          <w:sz w:val="28"/>
          <w:szCs w:val="28"/>
        </w:rPr>
        <w:t>故障八</w:t>
      </w:r>
      <w:r w:rsidR="003E371B" w:rsidRPr="00217917">
        <w:rPr>
          <w:rFonts w:ascii="仿宋_GB2312" w:eastAsia="仿宋_GB2312" w:hAnsi="宋体" w:hint="eastAsia"/>
          <w:bCs/>
          <w:sz w:val="28"/>
          <w:szCs w:val="28"/>
        </w:rPr>
        <w:t>：闪光检测系统远端连接不上</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w:t>
      </w:r>
      <w:r w:rsidRPr="00217917">
        <w:rPr>
          <w:rFonts w:ascii="仿宋_GB2312" w:eastAsia="仿宋_GB2312" w:hAnsi="宋体"/>
          <w:bCs/>
          <w:sz w:val="28"/>
          <w:szCs w:val="28"/>
        </w:rPr>
        <w:t>9</w:t>
      </w:r>
      <w:r w:rsidRPr="00217917">
        <w:rPr>
          <w:rFonts w:ascii="仿宋_GB2312" w:eastAsia="仿宋_GB2312" w:hAnsi="宋体" w:hint="eastAsia"/>
          <w:bCs/>
          <w:sz w:val="28"/>
          <w:szCs w:val="28"/>
        </w:rPr>
        <w:t>年1</w:t>
      </w:r>
      <w:r w:rsidRPr="00217917">
        <w:rPr>
          <w:rFonts w:ascii="仿宋_GB2312" w:eastAsia="仿宋_GB2312" w:hAnsi="宋体"/>
          <w:bCs/>
          <w:sz w:val="28"/>
          <w:szCs w:val="28"/>
        </w:rPr>
        <w:t>1</w:t>
      </w:r>
      <w:r w:rsidRPr="00217917">
        <w:rPr>
          <w:rFonts w:ascii="仿宋_GB2312" w:eastAsia="仿宋_GB2312" w:hAnsi="宋体" w:hint="eastAsia"/>
          <w:bCs/>
          <w:sz w:val="28"/>
          <w:szCs w:val="28"/>
        </w:rPr>
        <w:t xml:space="preserve">月15日  </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故障发现人</w:t>
      </w:r>
      <w:r w:rsidR="003E371B" w:rsidRPr="00217917">
        <w:rPr>
          <w:rFonts w:ascii="仿宋_GB2312" w:eastAsia="仿宋_GB2312" w:hAnsi="宋体"/>
          <w:bCs/>
          <w:sz w:val="28"/>
          <w:szCs w:val="28"/>
        </w:rPr>
        <w:t>：罗庆</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闪光</w:t>
      </w:r>
      <w:r w:rsidR="003E371B" w:rsidRPr="00217917">
        <w:rPr>
          <w:rFonts w:ascii="仿宋_GB2312" w:eastAsia="仿宋_GB2312" w:hAnsi="宋体"/>
          <w:bCs/>
          <w:sz w:val="28"/>
          <w:szCs w:val="28"/>
        </w:rPr>
        <w:t>检测系统上位机软件无法连接下位机硬件，上位机软件</w:t>
      </w:r>
      <w:r w:rsidR="003E371B" w:rsidRPr="00217917">
        <w:rPr>
          <w:rFonts w:ascii="仿宋_GB2312" w:eastAsia="仿宋_GB2312" w:hAnsi="宋体" w:hint="eastAsia"/>
          <w:bCs/>
          <w:sz w:val="28"/>
          <w:szCs w:val="28"/>
        </w:rPr>
        <w:t>表现</w:t>
      </w:r>
      <w:r w:rsidR="003E371B" w:rsidRPr="00217917">
        <w:rPr>
          <w:rFonts w:ascii="仿宋_GB2312" w:eastAsia="仿宋_GB2312" w:hAnsi="宋体"/>
          <w:bCs/>
          <w:sz w:val="28"/>
          <w:szCs w:val="28"/>
        </w:rPr>
        <w:t>为，下位机正常连接，但是操作时提示出错，报错</w:t>
      </w:r>
      <w:r w:rsidR="003E371B" w:rsidRPr="00217917">
        <w:rPr>
          <w:rFonts w:ascii="仿宋_GB2312" w:eastAsia="仿宋_GB2312" w:hAnsi="宋体" w:hint="eastAsia"/>
          <w:bCs/>
          <w:sz w:val="28"/>
          <w:szCs w:val="28"/>
        </w:rPr>
        <w:t>信息</w:t>
      </w:r>
      <w:r w:rsidR="003E371B" w:rsidRPr="00217917">
        <w:rPr>
          <w:rFonts w:ascii="仿宋_GB2312" w:eastAsia="仿宋_GB2312" w:hAnsi="宋体"/>
          <w:bCs/>
          <w:sz w:val="28"/>
          <w:szCs w:val="28"/>
        </w:rPr>
        <w:t>为</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数据</w:t>
      </w:r>
      <w:r w:rsidR="003E371B" w:rsidRPr="00217917">
        <w:rPr>
          <w:rFonts w:ascii="仿宋_GB2312" w:eastAsia="仿宋_GB2312" w:hAnsi="宋体"/>
          <w:bCs/>
          <w:sz w:val="28"/>
          <w:szCs w:val="28"/>
        </w:rPr>
        <w:t>发送失败</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bCs/>
          <w:sz w:val="28"/>
          <w:szCs w:val="28"/>
        </w:rPr>
        <w:t>：通过测量下位机硬件电路，发现是供电不足造成，增加电源驱动电流后故障解除。</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下位机</w:t>
      </w:r>
      <w:r w:rsidR="003E371B" w:rsidRPr="00217917">
        <w:rPr>
          <w:rFonts w:ascii="仿宋_GB2312" w:eastAsia="仿宋_GB2312" w:hAnsi="宋体"/>
          <w:bCs/>
          <w:sz w:val="28"/>
          <w:szCs w:val="28"/>
        </w:rPr>
        <w:t>硬件开机后，会</w:t>
      </w:r>
      <w:r w:rsidR="003E371B" w:rsidRPr="00217917">
        <w:rPr>
          <w:rFonts w:ascii="仿宋_GB2312" w:eastAsia="仿宋_GB2312" w:hAnsi="宋体" w:hint="eastAsia"/>
          <w:bCs/>
          <w:sz w:val="28"/>
          <w:szCs w:val="28"/>
        </w:rPr>
        <w:t>造成</w:t>
      </w:r>
      <w:r w:rsidR="003E371B" w:rsidRPr="00217917">
        <w:rPr>
          <w:rFonts w:ascii="仿宋_GB2312" w:eastAsia="仿宋_GB2312" w:hAnsi="宋体"/>
          <w:bCs/>
          <w:sz w:val="28"/>
          <w:szCs w:val="28"/>
        </w:rPr>
        <w:t>硬件供电电流需求增大，如果接入通道数越多，</w:t>
      </w:r>
      <w:r w:rsidR="003E371B" w:rsidRPr="00217917">
        <w:rPr>
          <w:rFonts w:ascii="仿宋_GB2312" w:eastAsia="仿宋_GB2312" w:hAnsi="宋体" w:hint="eastAsia"/>
          <w:bCs/>
          <w:sz w:val="28"/>
          <w:szCs w:val="28"/>
        </w:rPr>
        <w:t>那么</w:t>
      </w:r>
      <w:r w:rsidR="003E371B" w:rsidRPr="00217917">
        <w:rPr>
          <w:rFonts w:ascii="仿宋_GB2312" w:eastAsia="仿宋_GB2312" w:hAnsi="宋体"/>
          <w:bCs/>
          <w:sz w:val="28"/>
          <w:szCs w:val="28"/>
        </w:rPr>
        <w:t>对供电电流需求越大</w:t>
      </w:r>
      <w:r w:rsidR="003E371B" w:rsidRPr="00217917">
        <w:rPr>
          <w:rFonts w:ascii="仿宋_GB2312" w:eastAsia="仿宋_GB2312" w:hAnsi="宋体" w:hint="eastAsia"/>
          <w:bCs/>
          <w:sz w:val="28"/>
          <w:szCs w:val="28"/>
        </w:rPr>
        <w:t>。</w:t>
      </w:r>
      <w:r w:rsidR="003E371B" w:rsidRPr="00217917">
        <w:rPr>
          <w:rFonts w:ascii="仿宋_GB2312" w:eastAsia="仿宋_GB2312" w:hAnsi="宋体"/>
          <w:bCs/>
          <w:sz w:val="28"/>
          <w:szCs w:val="28"/>
        </w:rPr>
        <w:t>当时</w:t>
      </w:r>
      <w:r w:rsidR="003E371B" w:rsidRPr="00217917">
        <w:rPr>
          <w:rFonts w:ascii="仿宋_GB2312" w:eastAsia="仿宋_GB2312" w:hAnsi="宋体" w:hint="eastAsia"/>
          <w:bCs/>
          <w:sz w:val="28"/>
          <w:szCs w:val="28"/>
        </w:rPr>
        <w:t>是</w:t>
      </w:r>
      <w:r w:rsidR="003E371B" w:rsidRPr="00217917">
        <w:rPr>
          <w:rFonts w:ascii="仿宋_GB2312" w:eastAsia="仿宋_GB2312" w:hAnsi="宋体"/>
          <w:bCs/>
          <w:sz w:val="28"/>
          <w:szCs w:val="28"/>
        </w:rPr>
        <w:t>启用了所有通道，而电源供电仍然是</w:t>
      </w:r>
      <w:r w:rsidR="003E371B" w:rsidRPr="00217917">
        <w:rPr>
          <w:rFonts w:ascii="仿宋_GB2312" w:eastAsia="仿宋_GB2312" w:hAnsi="宋体" w:hint="eastAsia"/>
          <w:bCs/>
          <w:sz w:val="28"/>
          <w:szCs w:val="28"/>
        </w:rPr>
        <w:t>直流15</w:t>
      </w:r>
      <w:r w:rsidR="003E371B" w:rsidRPr="00217917">
        <w:rPr>
          <w:rFonts w:ascii="仿宋_GB2312" w:eastAsia="仿宋_GB2312" w:hAnsi="宋体"/>
          <w:bCs/>
          <w:sz w:val="28"/>
          <w:szCs w:val="28"/>
        </w:rPr>
        <w:t xml:space="preserve">V </w:t>
      </w:r>
      <w:r w:rsidR="003E371B" w:rsidRPr="00217917">
        <w:rPr>
          <w:rFonts w:ascii="仿宋_GB2312" w:eastAsia="仿宋_GB2312" w:hAnsi="宋体" w:hint="eastAsia"/>
          <w:bCs/>
          <w:sz w:val="28"/>
          <w:szCs w:val="28"/>
        </w:rPr>
        <w:t>0.8</w:t>
      </w:r>
      <w:r w:rsidR="003E371B" w:rsidRPr="00217917">
        <w:rPr>
          <w:rFonts w:ascii="仿宋_GB2312" w:eastAsia="仿宋_GB2312" w:hAnsi="宋体"/>
          <w:bCs/>
          <w:sz w:val="28"/>
          <w:szCs w:val="28"/>
        </w:rPr>
        <w:t>A</w:t>
      </w:r>
      <w:r w:rsidR="003E371B" w:rsidRPr="00217917">
        <w:rPr>
          <w:rFonts w:ascii="仿宋_GB2312" w:eastAsia="仿宋_GB2312" w:hAnsi="宋体" w:hint="eastAsia"/>
          <w:bCs/>
          <w:sz w:val="28"/>
          <w:szCs w:val="28"/>
        </w:rPr>
        <w:t>，造成上位机</w:t>
      </w:r>
      <w:r w:rsidR="003E371B" w:rsidRPr="00217917">
        <w:rPr>
          <w:rFonts w:ascii="仿宋_GB2312" w:eastAsia="仿宋_GB2312" w:hAnsi="宋体"/>
          <w:bCs/>
          <w:sz w:val="28"/>
          <w:szCs w:val="28"/>
        </w:rPr>
        <w:t>能连接上下位机主板，但是当</w:t>
      </w:r>
      <w:r w:rsidR="003E371B" w:rsidRPr="00217917">
        <w:rPr>
          <w:rFonts w:ascii="仿宋_GB2312" w:eastAsia="仿宋_GB2312" w:hAnsi="宋体" w:hint="eastAsia"/>
          <w:bCs/>
          <w:sz w:val="28"/>
          <w:szCs w:val="28"/>
        </w:rPr>
        <w:t>需要</w:t>
      </w:r>
      <w:r w:rsidR="003E371B" w:rsidRPr="00217917">
        <w:rPr>
          <w:rFonts w:ascii="仿宋_GB2312" w:eastAsia="仿宋_GB2312" w:hAnsi="宋体"/>
          <w:bCs/>
          <w:sz w:val="28"/>
          <w:szCs w:val="28"/>
        </w:rPr>
        <w:t>对各个通道操作时，部分通道供电不足驱动</w:t>
      </w:r>
      <w:r w:rsidR="003E371B" w:rsidRPr="00217917">
        <w:rPr>
          <w:rFonts w:ascii="仿宋_GB2312" w:eastAsia="仿宋_GB2312" w:hAnsi="宋体" w:hint="eastAsia"/>
          <w:bCs/>
          <w:sz w:val="28"/>
          <w:szCs w:val="28"/>
        </w:rPr>
        <w:t>能力</w:t>
      </w:r>
      <w:r w:rsidR="003E371B" w:rsidRPr="00217917">
        <w:rPr>
          <w:rFonts w:ascii="仿宋_GB2312" w:eastAsia="仿宋_GB2312" w:hAnsi="宋体"/>
          <w:bCs/>
          <w:sz w:val="28"/>
          <w:szCs w:val="28"/>
        </w:rPr>
        <w:t>较弱</w:t>
      </w:r>
      <w:r w:rsidR="003E371B" w:rsidRPr="00217917">
        <w:rPr>
          <w:rFonts w:ascii="仿宋_GB2312" w:eastAsia="仿宋_GB2312" w:hAnsi="宋体" w:hint="eastAsia"/>
          <w:bCs/>
          <w:sz w:val="28"/>
          <w:szCs w:val="28"/>
        </w:rPr>
        <w:t>由此</w:t>
      </w:r>
      <w:r w:rsidR="003E371B" w:rsidRPr="00217917">
        <w:rPr>
          <w:rFonts w:ascii="仿宋_GB2312" w:eastAsia="仿宋_GB2312" w:hAnsi="宋体"/>
          <w:bCs/>
          <w:sz w:val="28"/>
          <w:szCs w:val="28"/>
        </w:rPr>
        <w:t>形成</w:t>
      </w:r>
      <w:r w:rsidR="003E371B" w:rsidRPr="00217917">
        <w:rPr>
          <w:rFonts w:ascii="仿宋_GB2312" w:eastAsia="仿宋_GB2312" w:hAnsi="宋体" w:hint="eastAsia"/>
          <w:bCs/>
          <w:sz w:val="28"/>
          <w:szCs w:val="28"/>
        </w:rPr>
        <w:t>部分</w:t>
      </w:r>
      <w:r w:rsidR="003E371B" w:rsidRPr="00217917">
        <w:rPr>
          <w:rFonts w:ascii="仿宋_GB2312" w:eastAsia="仿宋_GB2312" w:hAnsi="宋体"/>
          <w:bCs/>
          <w:sz w:val="28"/>
          <w:szCs w:val="28"/>
        </w:rPr>
        <w:t>通道未响应上位机命令出错。</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：更换</w:t>
      </w:r>
      <w:r w:rsidR="003E371B" w:rsidRPr="00217917">
        <w:rPr>
          <w:rFonts w:ascii="仿宋_GB2312" w:eastAsia="仿宋_GB2312" w:hAnsi="宋体"/>
          <w:bCs/>
          <w:sz w:val="28"/>
          <w:szCs w:val="28"/>
        </w:rPr>
        <w:t>大电流自适应电源。</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一是</w:t>
      </w:r>
      <w:r w:rsidR="003E371B" w:rsidRPr="00217917">
        <w:rPr>
          <w:rFonts w:ascii="仿宋_GB2312" w:eastAsia="仿宋_GB2312" w:hAnsi="宋体"/>
          <w:bCs/>
          <w:sz w:val="28"/>
          <w:szCs w:val="28"/>
        </w:rPr>
        <w:t>在</w:t>
      </w:r>
      <w:r w:rsidR="003E371B" w:rsidRPr="00217917">
        <w:rPr>
          <w:rFonts w:ascii="仿宋_GB2312" w:eastAsia="仿宋_GB2312" w:hAnsi="宋体" w:hint="eastAsia"/>
          <w:bCs/>
          <w:sz w:val="28"/>
          <w:szCs w:val="28"/>
        </w:rPr>
        <w:t>上位机</w:t>
      </w:r>
      <w:r w:rsidR="003E371B" w:rsidRPr="00217917">
        <w:rPr>
          <w:rFonts w:ascii="仿宋_GB2312" w:eastAsia="仿宋_GB2312" w:hAnsi="宋体"/>
          <w:bCs/>
          <w:sz w:val="28"/>
          <w:szCs w:val="28"/>
        </w:rPr>
        <w:t>选择通道时</w:t>
      </w:r>
      <w:r w:rsidR="003E371B" w:rsidRPr="00217917">
        <w:rPr>
          <w:rFonts w:ascii="仿宋_GB2312" w:eastAsia="仿宋_GB2312" w:hAnsi="宋体" w:hint="eastAsia"/>
          <w:bCs/>
          <w:sz w:val="28"/>
          <w:szCs w:val="28"/>
        </w:rPr>
        <w:t>考虑</w:t>
      </w:r>
      <w:r w:rsidR="003E371B" w:rsidRPr="00217917">
        <w:rPr>
          <w:rFonts w:ascii="仿宋_GB2312" w:eastAsia="仿宋_GB2312" w:hAnsi="宋体"/>
          <w:bCs/>
          <w:sz w:val="28"/>
          <w:szCs w:val="28"/>
        </w:rPr>
        <w:t>下位机电流电压值对应的通道数；二是选择自适应电源，在保持电压情况下</w:t>
      </w:r>
      <w:r w:rsidR="003E371B" w:rsidRPr="00217917">
        <w:rPr>
          <w:rFonts w:ascii="仿宋_GB2312" w:eastAsia="仿宋_GB2312" w:hAnsi="宋体" w:hint="eastAsia"/>
          <w:bCs/>
          <w:sz w:val="28"/>
          <w:szCs w:val="28"/>
        </w:rPr>
        <w:t>对</w:t>
      </w:r>
      <w:r w:rsidR="003E371B" w:rsidRPr="00217917">
        <w:rPr>
          <w:rFonts w:ascii="仿宋_GB2312" w:eastAsia="仿宋_GB2312" w:hAnsi="宋体"/>
          <w:bCs/>
          <w:sz w:val="28"/>
          <w:szCs w:val="28"/>
        </w:rPr>
        <w:t>供电电流自适应。</w:t>
      </w:r>
    </w:p>
    <w:p w:rsidR="003E371B" w:rsidRPr="0049149C" w:rsidRDefault="0049149C" w:rsidP="0049149C">
      <w:pPr>
        <w:pStyle w:val="2"/>
        <w:spacing w:line="360" w:lineRule="auto"/>
        <w:rPr>
          <w:rFonts w:ascii="楷体_GB2312" w:eastAsia="楷体_GB2312" w:hAnsi="楷体"/>
        </w:rPr>
      </w:pPr>
      <w:bookmarkStart w:id="485" w:name="_Toc46155361"/>
      <w:r>
        <w:rPr>
          <w:rFonts w:ascii="楷体_GB2312" w:eastAsia="楷体_GB2312" w:hAnsi="楷体" w:hint="eastAsia"/>
        </w:rPr>
        <w:t>5.5</w:t>
      </w:r>
      <w:r w:rsidR="003E371B" w:rsidRPr="0049149C">
        <w:rPr>
          <w:rFonts w:ascii="楷体_GB2312" w:eastAsia="楷体_GB2312" w:hAnsi="楷体" w:hint="eastAsia"/>
        </w:rPr>
        <w:t>.2 阴影照相系统</w:t>
      </w:r>
      <w:bookmarkEnd w:id="485"/>
    </w:p>
    <w:p w:rsidR="003E371B" w:rsidRPr="0049149C" w:rsidRDefault="003E371B" w:rsidP="0049149C">
      <w:pPr>
        <w:pStyle w:val="3"/>
        <w:spacing w:line="360" w:lineRule="auto"/>
        <w:rPr>
          <w:rFonts w:ascii="仿宋_GB2312" w:eastAsia="仿宋_GB2312"/>
          <w:b/>
          <w:sz w:val="28"/>
          <w:szCs w:val="28"/>
        </w:rPr>
      </w:pPr>
      <w:bookmarkStart w:id="486" w:name="_Toc46155362"/>
      <w:r w:rsidRPr="0049149C">
        <w:rPr>
          <w:rFonts w:ascii="仿宋_GB2312" w:eastAsia="仿宋_GB2312" w:hint="eastAsia"/>
          <w:b/>
          <w:sz w:val="28"/>
          <w:szCs w:val="28"/>
        </w:rPr>
        <w:t>组成</w:t>
      </w:r>
      <w:bookmarkEnd w:id="486"/>
    </w:p>
    <w:p w:rsidR="003E371B" w:rsidRPr="00217917" w:rsidRDefault="003E371B" w:rsidP="00217917">
      <w:pPr>
        <w:spacing w:line="360" w:lineRule="auto"/>
        <w:ind w:firstLineChars="200" w:firstLine="640"/>
        <w:rPr>
          <w:rFonts w:ascii="仿宋_GB2312" w:eastAsia="仿宋_GB2312" w:hAnsi="宋体"/>
          <w:bCs/>
          <w:sz w:val="28"/>
          <w:szCs w:val="28"/>
        </w:rPr>
      </w:pPr>
      <w:r w:rsidRPr="006E3970">
        <w:rPr>
          <w:rFonts w:ascii="仿宋_GB2312" w:eastAsia="仿宋_GB2312" w:hAnsi="宋体" w:hint="eastAsia"/>
          <w:bCs/>
          <w:sz w:val="32"/>
        </w:rPr>
        <w:t xml:space="preserve"> </w:t>
      </w:r>
      <w:r w:rsidRPr="00217917">
        <w:rPr>
          <w:rFonts w:ascii="仿宋_GB2312" w:eastAsia="仿宋_GB2312" w:hAnsi="宋体" w:hint="eastAsia"/>
          <w:bCs/>
          <w:sz w:val="28"/>
          <w:szCs w:val="28"/>
        </w:rPr>
        <w:t>每一套阴影照相系统由光源系统、阴影准直和成像主镜、成像系统、控制系统组成。200米自由飞弹道靶有Ф400mm正交阴影仪11站、Ф500mm正交阴影仪1站；气动物理靶的阴影照相系统包括Φ</w:t>
      </w:r>
      <w:r w:rsidRPr="00217917">
        <w:rPr>
          <w:rFonts w:ascii="仿宋_GB2312" w:eastAsia="仿宋_GB2312" w:hAnsi="宋体" w:hint="eastAsia"/>
          <w:bCs/>
          <w:sz w:val="28"/>
          <w:szCs w:val="28"/>
        </w:rPr>
        <w:lastRenderedPageBreak/>
        <w:t>400mm正交阴影仪4站、Φ500mm水平阴影仪1站，FD-18A和FD-18C超高速碰撞靶分别有Φ200mm水平阴影仪1站、Φ300mm水平阴影仪1站。每一站阴影照相的一般结构有：</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a、光源系统：激光光源（含光纤）、白炽火花光源。</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b、准直和成像主镜：准直主镜1块、成像主镜1块。</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c、成像系统：成像物镜、单反数字相机。</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d、控制系统：控制盒、路由器、图像采集系统。</w:t>
      </w:r>
    </w:p>
    <w:p w:rsidR="003E371B" w:rsidRPr="00E13356" w:rsidRDefault="003E371B" w:rsidP="0049149C">
      <w:pPr>
        <w:pStyle w:val="3"/>
        <w:spacing w:line="360" w:lineRule="auto"/>
      </w:pPr>
      <w:bookmarkStart w:id="487" w:name="_Toc46155363"/>
      <w:r w:rsidRPr="0049149C">
        <w:rPr>
          <w:rFonts w:ascii="仿宋_GB2312" w:eastAsia="仿宋_GB2312" w:hint="eastAsia"/>
          <w:b/>
          <w:sz w:val="28"/>
          <w:szCs w:val="28"/>
        </w:rPr>
        <w:t>工作原理</w:t>
      </w:r>
      <w:bookmarkEnd w:id="487"/>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阴影照相系统由光源按照给定时刻进行闪光，光束通过准直主镜后变为平行光束，平行光束穿过测试区域通过成像主镜、成像物镜后由单反数字相机对测试区域图像进行记录。控制系统对单反数字相机的图像进行远程采集。其整体结构布置如下图。</w:t>
      </w:r>
    </w:p>
    <w:p w:rsidR="003E371B" w:rsidRPr="006E3970" w:rsidRDefault="003E371B" w:rsidP="00217917">
      <w:pPr>
        <w:spacing w:line="360" w:lineRule="auto"/>
        <w:ind w:firstLineChars="200" w:firstLine="560"/>
        <w:rPr>
          <w:rFonts w:ascii="黑体" w:eastAsia="黑体" w:hAnsi="黑体"/>
          <w:sz w:val="28"/>
          <w:szCs w:val="28"/>
        </w:rPr>
      </w:pPr>
      <w:r w:rsidRPr="00217917">
        <w:rPr>
          <w:rFonts w:ascii="仿宋_GB2312" w:eastAsia="仿宋_GB2312" w:hAnsi="宋体"/>
          <w:bCs/>
          <w:sz w:val="28"/>
          <w:szCs w:val="28"/>
        </w:rPr>
        <w:object w:dxaOrig="26587" w:dyaOrig="12056">
          <v:shape id="_x0000_i1040" type="#_x0000_t75" style="width:414.75pt;height:234.75pt" o:ole="">
            <v:imagedata r:id="rId85" o:title="" cropleft="7327f" cropright="5823f"/>
          </v:shape>
          <o:OLEObject Type="Embed" ProgID="CaxaDraft.Document" ShapeID="_x0000_i1040" DrawAspect="Content" ObjectID="_1662872831" r:id="rId86"/>
        </w:object>
      </w:r>
      <w:r w:rsidRPr="006E3970">
        <w:rPr>
          <w:rFonts w:ascii="黑体" w:eastAsia="黑体" w:hAnsi="黑体"/>
          <w:sz w:val="28"/>
          <w:szCs w:val="28"/>
        </w:rPr>
        <w:t xml:space="preserve"> </w:t>
      </w:r>
    </w:p>
    <w:p w:rsidR="003E371B" w:rsidRPr="00E13356" w:rsidRDefault="003E371B" w:rsidP="0049149C">
      <w:pPr>
        <w:pStyle w:val="3"/>
        <w:spacing w:line="360" w:lineRule="auto"/>
      </w:pPr>
      <w:bookmarkStart w:id="488" w:name="_Toc46155364"/>
      <w:r w:rsidRPr="0049149C">
        <w:rPr>
          <w:rFonts w:ascii="仿宋_GB2312" w:eastAsia="仿宋_GB2312" w:hint="eastAsia"/>
          <w:b/>
          <w:sz w:val="28"/>
          <w:szCs w:val="28"/>
        </w:rPr>
        <w:t>故障</w:t>
      </w:r>
      <w:bookmarkEnd w:id="488"/>
    </w:p>
    <w:p w:rsidR="003E371B" w:rsidRPr="00217917" w:rsidRDefault="00AA1891"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w:t>
      </w:r>
      <w:r w:rsidR="00BC776C">
        <w:rPr>
          <w:rFonts w:ascii="仿宋_GB2312" w:eastAsia="仿宋_GB2312" w:hAnsi="宋体" w:hint="eastAsia"/>
          <w:b/>
          <w:bCs/>
          <w:sz w:val="28"/>
          <w:szCs w:val="28"/>
        </w:rPr>
        <w:t>2</w:t>
      </w:r>
      <w:r>
        <w:rPr>
          <w:rFonts w:ascii="仿宋_GB2312" w:eastAsia="仿宋_GB2312" w:hAnsi="宋体" w:hint="eastAsia"/>
          <w:b/>
          <w:bCs/>
          <w:sz w:val="28"/>
          <w:szCs w:val="28"/>
        </w:rPr>
        <w:t>.</w:t>
      </w:r>
      <w:r w:rsidR="00BC776C">
        <w:rPr>
          <w:rFonts w:ascii="仿宋_GB2312" w:eastAsia="仿宋_GB2312" w:hAnsi="宋体" w:hint="eastAsia"/>
          <w:b/>
          <w:bCs/>
          <w:sz w:val="28"/>
          <w:szCs w:val="28"/>
        </w:rPr>
        <w:t>1</w:t>
      </w:r>
      <w:r w:rsidR="003E371B" w:rsidRPr="0073626C">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：图像采集系统不能联网</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：2016年06月11日，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：在一次试验之后，很多垂直阴影仪的采集传输</w:t>
      </w:r>
      <w:r w:rsidR="003E371B" w:rsidRPr="00217917">
        <w:rPr>
          <w:rFonts w:ascii="仿宋_GB2312" w:eastAsia="仿宋_GB2312" w:hAnsi="宋体" w:hint="eastAsia"/>
          <w:bCs/>
          <w:sz w:val="28"/>
          <w:szCs w:val="28"/>
        </w:rPr>
        <w:lastRenderedPageBreak/>
        <w:t>设备不能联上。</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：检查采集软件联网状态，网线重新插入控制盒内端口上后恢复正常。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a、垂直阴影仪的控制盒放在靶室上，在试验中靶室会产生很大的震动，控制盒也会发生很大的震动导致接线脱落。</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b、控制盒网线端口与网线接触不是很紧密，震动后就会发生松动。</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：重启采集软件和远端相机控制盒，系统自动寻找IP地址，打开软件启动数字相机，采集、下载正常。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a、控制盒下面加装隔震的泡沫。</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b、网线和控制盒端口进行固紧。</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c、在试验前仔细检查网络连接状态，调试过程中发现异常应立即采取果断措施。</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5.5.2.2</w:t>
      </w:r>
      <w:r w:rsidR="003E371B" w:rsidRPr="0073626C">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：阴影图像的光斑均匀性变差</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：2016年09月15日，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：试验调试中，部分阴影图像的光斑均匀性不好，出现很多雾状现象。</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：查看窗口玻璃表面是否存在大量雾气，查看滤光装置是否有潮气附着其通光面。</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a、室内环境潮湿，阴影照相系统部分光学器件表面出现了霉点，特别是物镜中的滤光片。</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b、物镜前端光学表面出现了灰尘。</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217917">
        <w:rPr>
          <w:rFonts w:ascii="仿宋_GB2312" w:eastAsia="仿宋_GB2312" w:hAnsi="宋体" w:hint="eastAsia"/>
          <w:bCs/>
          <w:sz w:val="28"/>
          <w:szCs w:val="28"/>
        </w:rPr>
        <w:t>：清洗物镜前端的光学器件表面，清洗滤光片表面的霉点，在滤光片霉点不能完全清洗时更换滤光片，改进后光斑均匀性恢复。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a、使用镀膜性能较高的光学器件。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b、在物镜前端放置防尘罩。</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c、在试验前仔细检查光路系统，一旦出现光学器件不可逆转的损伤，如霉点过深，已经腐蚀了表面时立即更换光学器件。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d、定期维护清扫光学器件表面。</w:t>
      </w:r>
    </w:p>
    <w:p w:rsidR="003E371B" w:rsidRPr="004675EA" w:rsidRDefault="00AC76FD" w:rsidP="004675EA">
      <w:pPr>
        <w:pStyle w:val="2"/>
        <w:spacing w:line="360" w:lineRule="auto"/>
        <w:rPr>
          <w:rFonts w:ascii="楷体_GB2312" w:eastAsia="楷体_GB2312" w:hAnsi="楷体"/>
        </w:rPr>
      </w:pPr>
      <w:bookmarkStart w:id="489" w:name="_Toc46155365"/>
      <w:r>
        <w:rPr>
          <w:rFonts w:ascii="楷体_GB2312" w:eastAsia="楷体_GB2312" w:hAnsi="楷体" w:hint="eastAsia"/>
        </w:rPr>
        <w:t>5.5</w:t>
      </w:r>
      <w:r w:rsidR="003E371B" w:rsidRPr="004675EA">
        <w:rPr>
          <w:rFonts w:ascii="楷体_GB2312" w:eastAsia="楷体_GB2312" w:hAnsi="楷体" w:hint="eastAsia"/>
        </w:rPr>
        <w:t>.3 视觉位姿测量系统</w:t>
      </w:r>
      <w:bookmarkEnd w:id="489"/>
    </w:p>
    <w:p w:rsidR="003E371B" w:rsidRPr="0049149C" w:rsidRDefault="003E371B" w:rsidP="0049149C">
      <w:pPr>
        <w:pStyle w:val="3"/>
        <w:spacing w:line="360" w:lineRule="auto"/>
        <w:rPr>
          <w:rFonts w:ascii="仿宋_GB2312" w:eastAsia="仿宋_GB2312"/>
          <w:b/>
          <w:sz w:val="28"/>
          <w:szCs w:val="28"/>
        </w:rPr>
      </w:pPr>
      <w:bookmarkStart w:id="490" w:name="_Toc46155366"/>
      <w:r w:rsidRPr="0049149C">
        <w:rPr>
          <w:rFonts w:ascii="仿宋_GB2312" w:eastAsia="仿宋_GB2312" w:hint="eastAsia"/>
          <w:b/>
          <w:sz w:val="28"/>
          <w:szCs w:val="28"/>
        </w:rPr>
        <w:t>组成</w:t>
      </w:r>
      <w:bookmarkEnd w:id="490"/>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该系统主要由单站标定系统，基准及全局关联系统，模型标记点关联系统，双目前光照相系统，时间关联系统，数据处理系统组成。</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a、单站标定系统：包括标定板、移动小车、标定软件。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b、基准及全局关联系统：包括激光器跟踪仪靶球、摄影测量靶球、立体关联装置、激光器跟踪仪（使用时租赁）。</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c、模型标记点关联系统：包括激光打标机和标记点关联系统。</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d、双目前光照相系统：包括脉宽小于10ns的532nm脉冲激光器、双目相机、采集软件。共50个测量站。</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e、时间关联系统：包括光电探头、信号采集系统。</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f、数据处理系统:包括工作站和数据处理软件。</w:t>
      </w:r>
    </w:p>
    <w:p w:rsidR="003E371B" w:rsidRPr="00E13356" w:rsidRDefault="003E371B" w:rsidP="0049149C">
      <w:pPr>
        <w:pStyle w:val="3"/>
        <w:spacing w:line="360" w:lineRule="auto"/>
      </w:pPr>
      <w:bookmarkStart w:id="491" w:name="_Toc46155367"/>
      <w:r w:rsidRPr="0049149C">
        <w:rPr>
          <w:rFonts w:ascii="仿宋_GB2312" w:eastAsia="仿宋_GB2312" w:hint="eastAsia"/>
          <w:b/>
          <w:sz w:val="28"/>
          <w:szCs w:val="28"/>
        </w:rPr>
        <w:t>工作原理</w:t>
      </w:r>
      <w:bookmarkEnd w:id="491"/>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表面带编码标记点的超高速飞行模型进入各测量站的视场时，测控系统控制双目测量站的相机开启和脉宽小于10ns的532nm脉冲激光器束扩束后照射模型，获得双目前光图像，时间关联系统获得各测</w:t>
      </w:r>
      <w:r w:rsidRPr="00217917">
        <w:rPr>
          <w:rFonts w:ascii="仿宋_GB2312" w:eastAsia="仿宋_GB2312" w:hAnsi="宋体" w:hint="eastAsia"/>
          <w:bCs/>
          <w:sz w:val="28"/>
          <w:szCs w:val="28"/>
        </w:rPr>
        <w:lastRenderedPageBreak/>
        <w:t>量站闪光的时刻。根据测量站标定和关联数据、以及表面标记点的空间位置关系数据，解算模型的在各测量站的空间姿态及质心位置变化。如图5所示。</w:t>
      </w:r>
    </w:p>
    <w:p w:rsidR="003E371B" w:rsidRPr="00217917" w:rsidRDefault="003E371B" w:rsidP="00217917">
      <w:pPr>
        <w:spacing w:line="360" w:lineRule="auto"/>
        <w:ind w:firstLineChars="200" w:firstLine="560"/>
        <w:jc w:val="center"/>
        <w:rPr>
          <w:rFonts w:ascii="仿宋_GB2312" w:eastAsia="仿宋_GB2312" w:hAnsi="宋体"/>
          <w:bCs/>
          <w:sz w:val="28"/>
          <w:szCs w:val="28"/>
        </w:rPr>
      </w:pPr>
      <w:r w:rsidRPr="00217917">
        <w:rPr>
          <w:rFonts w:ascii="仿宋_GB2312" w:eastAsia="仿宋_GB2312" w:hAnsi="宋体"/>
          <w:bCs/>
          <w:sz w:val="28"/>
          <w:szCs w:val="28"/>
        </w:rPr>
        <w:object w:dxaOrig="5681" w:dyaOrig="5030">
          <v:shape id="_x0000_i1041" type="#_x0000_t75" style="width:202.5pt;height:231.75pt" o:ole="">
            <v:imagedata r:id="rId87" o:title="" croptop="2585f" cropbottom="5577f" cropleft="7390f" cropright="15499f"/>
            <o:lock v:ext="edit" aspectratio="f"/>
          </v:shape>
          <o:OLEObject Type="Embed" ProgID="Word.Picture.8" ShapeID="_x0000_i1041" DrawAspect="Content" ObjectID="_1662872832" r:id="rId88">
            <o:FieldCodes>\* MERGEFORMAT</o:FieldCodes>
          </o:OLEObject>
        </w:object>
      </w:r>
    </w:p>
    <w:p w:rsidR="003E371B" w:rsidRPr="006E3970" w:rsidRDefault="003E371B" w:rsidP="003E371B">
      <w:pPr>
        <w:spacing w:line="400" w:lineRule="exact"/>
        <w:jc w:val="center"/>
        <w:rPr>
          <w:rFonts w:ascii="黑体" w:eastAsia="黑体" w:hAnsi="黑体"/>
          <w:kern w:val="0"/>
          <w:sz w:val="28"/>
          <w:szCs w:val="28"/>
        </w:rPr>
      </w:pPr>
      <w:r>
        <w:rPr>
          <w:rFonts w:ascii="黑体" w:eastAsia="黑体" w:hAnsi="黑体" w:hint="eastAsia"/>
          <w:kern w:val="0"/>
          <w:sz w:val="28"/>
          <w:szCs w:val="28"/>
        </w:rPr>
        <w:t xml:space="preserve"> </w:t>
      </w:r>
    </w:p>
    <w:p w:rsidR="003E371B" w:rsidRPr="0049149C" w:rsidRDefault="003E371B" w:rsidP="0049149C">
      <w:pPr>
        <w:pStyle w:val="3"/>
        <w:spacing w:line="360" w:lineRule="auto"/>
        <w:rPr>
          <w:rFonts w:ascii="仿宋_GB2312" w:eastAsia="仿宋_GB2312"/>
          <w:b/>
          <w:sz w:val="28"/>
          <w:szCs w:val="28"/>
        </w:rPr>
      </w:pPr>
      <w:bookmarkStart w:id="492" w:name="_Toc46155368"/>
      <w:r w:rsidRPr="0049149C">
        <w:rPr>
          <w:rFonts w:ascii="仿宋_GB2312" w:eastAsia="仿宋_GB2312" w:hint="eastAsia"/>
          <w:b/>
          <w:sz w:val="28"/>
          <w:szCs w:val="28"/>
        </w:rPr>
        <w:t>故障</w:t>
      </w:r>
      <w:bookmarkEnd w:id="492"/>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5.5.3.1</w:t>
      </w:r>
      <w:r w:rsidR="003E371B" w:rsidRPr="0073626C">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：图像过曝问题</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时间：2015年6月17日，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试验获得的图像全部过曝。</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：检查、对比了试验图像和静拍图像。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：CCD曝光时间秒级，试验时靶室内氢爆，弹托分离撞击拦截装置、模型撞击截弹装置产生的强烈火光和模型自发光导致双目CCD获得的图像过曝。</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：采用的CCD最短曝光时间（百微秒）的外触发方式，降低靶室杂光对成像的影响。同时，在数字相机镜头前安装532nm窄带滤光片滤除模型自发光对成像的影响。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：对试验时自发光的认识不足，设备建设时设计、考虑不周全。</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lastRenderedPageBreak/>
        <w:t>5.5.3.2</w:t>
      </w:r>
      <w:r w:rsidR="003E371B" w:rsidRPr="0073626C">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：双目相机外触发不稳定问题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：2015年10月16日，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试验过程中多个位姿测量站CCD未触发，未获得有效图像。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：检查了CCD内存储的是调试照片；模拟试验状态，CCD首次触发不稳定。</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：试验过程中待机时间过长，CCD上升沿触发时首次试验不稳定。</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：通过将CCD的外触发方式由上升沿触发改进为下降沿触发后工作正常。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：对CCD的工作模式认识不足，前期开展的测试不够。</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5.5.3.3</w:t>
      </w:r>
      <w:r w:rsidR="003E371B" w:rsidRPr="0073626C">
        <w:rPr>
          <w:rFonts w:ascii="仿宋_GB2312" w:eastAsia="仿宋_GB2312" w:hAnsi="宋体" w:hint="eastAsia"/>
          <w:b/>
          <w:bCs/>
          <w:sz w:val="28"/>
          <w:szCs w:val="28"/>
        </w:rPr>
        <w:t>故障三</w:t>
      </w:r>
      <w:r w:rsidR="003E371B" w:rsidRPr="00217917">
        <w:rPr>
          <w:rFonts w:ascii="仿宋_GB2312" w:eastAsia="仿宋_GB2312" w:hAnsi="宋体" w:hint="eastAsia"/>
          <w:bCs/>
          <w:sz w:val="28"/>
          <w:szCs w:val="28"/>
        </w:rPr>
        <w:t>：双目相机多次触发问题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：2016年3月11日，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试验过程中多个位姿测量站CCD多次触发，有效的图像未保存。</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：检查了测量站闪光检测时间和CCD内存储的图像，发现试验时CCD多次触发，而CCD只能缓存三张照片，试验时的有效图像未存储。</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：试验时有干扰信号，CCD的外触发信号线没有抗干扰功能。</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：将CCD的外触发信号线改为屏蔽线。</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：（1）对试验过程中的可能的干扰认识不足，前期未考虑干扰屏蔽；（2）设备安装调试过程中应注意各设备之间的接口和连接线的稳定性。</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5.5.3.4</w:t>
      </w:r>
      <w:r w:rsidR="003E371B" w:rsidRPr="0073626C">
        <w:rPr>
          <w:rFonts w:ascii="仿宋_GB2312" w:eastAsia="仿宋_GB2312" w:hAnsi="宋体" w:hint="eastAsia"/>
          <w:b/>
          <w:bCs/>
          <w:sz w:val="28"/>
          <w:szCs w:val="28"/>
        </w:rPr>
        <w:t>故障四</w:t>
      </w:r>
      <w:r w:rsidR="003E371B" w:rsidRPr="00217917">
        <w:rPr>
          <w:rFonts w:ascii="仿宋_GB2312" w:eastAsia="仿宋_GB2312" w:hAnsi="宋体" w:hint="eastAsia"/>
          <w:bCs/>
          <w:sz w:val="28"/>
          <w:szCs w:val="28"/>
        </w:rPr>
        <w:t>：试验过程中激光器预燃高压掉电问题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lastRenderedPageBreak/>
        <w:t>时间</w:t>
      </w:r>
      <w:r w:rsidRPr="00217917">
        <w:rPr>
          <w:rFonts w:ascii="仿宋_GB2312" w:eastAsia="仿宋_GB2312" w:hAnsi="宋体" w:hint="eastAsia"/>
          <w:bCs/>
          <w:sz w:val="28"/>
          <w:szCs w:val="28"/>
        </w:rPr>
        <w:t>：2016年5月18日，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试验过程中几个测量站200mJ脉冲激光器预然高压掉电，试验时激光器未出光，造成测量站获得的图像全黑。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：试验后发现在试验前激光器预燃高压“掉”，激光器停止正常工作。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：天气较热，激光器放置在测站结构内散热较差；30台激光器同时处于待机状态电源可能有干扰。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：将激光器的电源插头分别接在多个稳压电压提供的插头上，降低激光器之间可能产生的干扰；针对预然不稳定的激光器将其水箱电源单独接插头，降低水箱泵启动时对激光器的干扰。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：（1）提高供电的稳定性，避免各测量设备之间供电时的相互干扰；（2）提高设备的抗干扰性，降低对其它设备的干扰；（3）多个设备放置在一起时，要考虑设备的散热性。</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5.5.3.5</w:t>
      </w:r>
      <w:r w:rsidR="003E371B" w:rsidRPr="0073626C">
        <w:rPr>
          <w:rFonts w:ascii="仿宋_GB2312" w:eastAsia="仿宋_GB2312" w:hAnsi="宋体" w:hint="eastAsia"/>
          <w:b/>
          <w:bCs/>
          <w:sz w:val="28"/>
          <w:szCs w:val="28"/>
        </w:rPr>
        <w:t>故障五</w:t>
      </w:r>
      <w:r w:rsidR="003E371B" w:rsidRPr="00217917">
        <w:rPr>
          <w:rFonts w:ascii="仿宋_GB2312" w:eastAsia="仿宋_GB2312" w:hAnsi="宋体" w:hint="eastAsia"/>
          <w:bCs/>
          <w:sz w:val="28"/>
          <w:szCs w:val="28"/>
        </w:rPr>
        <w:t>：试验过程中远程控制采集软件掉线问题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：2016年9月22日，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：测量系统</w:t>
      </w:r>
      <w:r w:rsidR="003E371B" w:rsidRPr="00217917">
        <w:rPr>
          <w:rFonts w:ascii="仿宋_GB2312" w:eastAsia="仿宋_GB2312" w:hAnsi="宋体" w:hint="eastAsia"/>
          <w:bCs/>
          <w:sz w:val="28"/>
          <w:szCs w:val="28"/>
        </w:rPr>
        <w:t>采集软件进入外触发工作模式时，模型发射之前控制电脑与远程控制传输网“掉线”，</w:t>
      </w:r>
      <w:r w:rsidR="003E371B" w:rsidRPr="00217917">
        <w:rPr>
          <w:rFonts w:ascii="仿宋_GB2312" w:eastAsia="仿宋_GB2312" w:hAnsi="宋体"/>
          <w:bCs/>
          <w:sz w:val="28"/>
          <w:szCs w:val="28"/>
        </w:rPr>
        <w:t>CCD停止工作，未获得有效图像。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：通过分析发现</w:t>
      </w:r>
      <w:r w:rsidR="003E371B" w:rsidRPr="00217917">
        <w:rPr>
          <w:rFonts w:ascii="仿宋_GB2312" w:eastAsia="仿宋_GB2312" w:hAnsi="宋体"/>
          <w:bCs/>
          <w:sz w:val="28"/>
          <w:szCs w:val="28"/>
        </w:rPr>
        <w:t>CCD内部存储的照片为试验前的</w:t>
      </w:r>
      <w:r w:rsidR="003E371B" w:rsidRPr="00217917">
        <w:rPr>
          <w:rFonts w:ascii="仿宋_GB2312" w:eastAsia="仿宋_GB2312" w:hAnsi="宋体" w:hint="eastAsia"/>
          <w:bCs/>
          <w:sz w:val="28"/>
          <w:szCs w:val="28"/>
        </w:rPr>
        <w:t>调试照片，试验时</w:t>
      </w:r>
      <w:r w:rsidR="003E371B" w:rsidRPr="00217917">
        <w:rPr>
          <w:rFonts w:ascii="仿宋_GB2312" w:eastAsia="仿宋_GB2312" w:hAnsi="宋体"/>
          <w:bCs/>
          <w:sz w:val="28"/>
          <w:szCs w:val="28"/>
        </w:rPr>
        <w:t>CCD已停止工作；</w:t>
      </w:r>
      <w:r w:rsidR="003E371B" w:rsidRPr="00217917">
        <w:rPr>
          <w:rFonts w:ascii="仿宋_GB2312" w:eastAsia="仿宋_GB2312" w:hAnsi="宋体" w:hint="eastAsia"/>
          <w:bCs/>
          <w:sz w:val="28"/>
          <w:szCs w:val="28"/>
        </w:rPr>
        <w:t>再查找</w:t>
      </w:r>
      <w:r w:rsidR="003E371B" w:rsidRPr="00217917">
        <w:rPr>
          <w:rFonts w:ascii="仿宋_GB2312" w:eastAsia="仿宋_GB2312" w:hAnsi="宋体"/>
          <w:bCs/>
          <w:sz w:val="28"/>
          <w:szCs w:val="28"/>
        </w:rPr>
        <w:t>Windows系统日志发现，在试验前3分钟</w:t>
      </w:r>
      <w:r w:rsidR="003E371B" w:rsidRPr="00217917">
        <w:rPr>
          <w:rFonts w:ascii="仿宋_GB2312" w:eastAsia="仿宋_GB2312" w:hAnsi="宋体" w:hint="eastAsia"/>
          <w:bCs/>
          <w:sz w:val="28"/>
          <w:szCs w:val="28"/>
        </w:rPr>
        <w:t>控制电脑与远程控制传输网“掉线”，此时采集软件已停止工作，同时</w:t>
      </w:r>
      <w:r w:rsidR="003E371B" w:rsidRPr="00217917">
        <w:rPr>
          <w:rFonts w:ascii="仿宋_GB2312" w:eastAsia="仿宋_GB2312" w:hAnsi="宋体"/>
          <w:bCs/>
          <w:sz w:val="28"/>
          <w:szCs w:val="28"/>
        </w:rPr>
        <w:t>CCD也停止工作</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：试验前</w:t>
      </w:r>
      <w:r w:rsidR="003E371B" w:rsidRPr="00217917">
        <w:rPr>
          <w:rFonts w:ascii="仿宋_GB2312" w:eastAsia="仿宋_GB2312" w:hAnsi="宋体"/>
          <w:bCs/>
          <w:sz w:val="28"/>
          <w:szCs w:val="28"/>
        </w:rPr>
        <w:t>5分钟，</w:t>
      </w:r>
      <w:r w:rsidR="003E371B" w:rsidRPr="00217917">
        <w:rPr>
          <w:rFonts w:ascii="仿宋_GB2312" w:eastAsia="仿宋_GB2312" w:hAnsi="宋体" w:hint="eastAsia"/>
          <w:bCs/>
          <w:sz w:val="28"/>
          <w:szCs w:val="28"/>
        </w:rPr>
        <w:t>测量系统采集软件已经进入工作状态，在试验前发生掉线未及时提醒。</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：（1）改进测量系统采集软件，增加实时网络“掉线”</w:t>
      </w:r>
      <w:r w:rsidR="003E371B" w:rsidRPr="00217917">
        <w:rPr>
          <w:rFonts w:ascii="仿宋_GB2312" w:eastAsia="仿宋_GB2312" w:hAnsi="宋体" w:hint="eastAsia"/>
          <w:bCs/>
          <w:sz w:val="28"/>
          <w:szCs w:val="28"/>
        </w:rPr>
        <w:lastRenderedPageBreak/>
        <w:t>提醒；（2）通过改进试验流程，缩短软件开启到模型发射的时间。</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：（1）对软件的bug认识不足，要加强对新软件的测试；（2）试验过程中应优化流程，尽可能降低各种风险。</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5.5.3.6</w:t>
      </w:r>
      <w:r w:rsidR="003E371B" w:rsidRPr="0073626C">
        <w:rPr>
          <w:rFonts w:ascii="仿宋_GB2312" w:eastAsia="仿宋_GB2312" w:hAnsi="宋体" w:hint="eastAsia"/>
          <w:b/>
          <w:bCs/>
          <w:sz w:val="28"/>
          <w:szCs w:val="28"/>
        </w:rPr>
        <w:t>故障</w:t>
      </w:r>
      <w:r w:rsidR="00BD6E09">
        <w:rPr>
          <w:rFonts w:ascii="仿宋_GB2312" w:eastAsia="仿宋_GB2312" w:hAnsi="宋体" w:hint="eastAsia"/>
          <w:b/>
          <w:bCs/>
          <w:sz w:val="28"/>
          <w:szCs w:val="28"/>
        </w:rPr>
        <w:t>六</w:t>
      </w:r>
      <w:r w:rsidR="003E371B" w:rsidRPr="00217917">
        <w:rPr>
          <w:rFonts w:ascii="仿宋_GB2312" w:eastAsia="仿宋_GB2312" w:hAnsi="宋体" w:hint="eastAsia"/>
          <w:bCs/>
          <w:sz w:val="28"/>
          <w:szCs w:val="28"/>
        </w:rPr>
        <w:t>：CCD靶面工作异常问题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w:t>
      </w:r>
      <w:r w:rsidRPr="00217917">
        <w:rPr>
          <w:rFonts w:ascii="仿宋_GB2312" w:eastAsia="仿宋_GB2312" w:hAnsi="宋体"/>
          <w:bCs/>
          <w:sz w:val="28"/>
          <w:szCs w:val="28"/>
        </w:rPr>
        <w:t>201</w:t>
      </w:r>
      <w:r w:rsidRPr="00217917">
        <w:rPr>
          <w:rFonts w:ascii="仿宋_GB2312" w:eastAsia="仿宋_GB2312" w:hAnsi="宋体" w:hint="eastAsia"/>
          <w:bCs/>
          <w:sz w:val="28"/>
          <w:szCs w:val="28"/>
        </w:rPr>
        <w:t>9</w:t>
      </w:r>
      <w:r w:rsidRPr="00217917">
        <w:rPr>
          <w:rFonts w:ascii="仿宋_GB2312" w:eastAsia="仿宋_GB2312" w:hAnsi="宋体"/>
          <w:bCs/>
          <w:sz w:val="28"/>
          <w:szCs w:val="28"/>
        </w:rPr>
        <w:t>年</w:t>
      </w:r>
      <w:r w:rsidRPr="00217917">
        <w:rPr>
          <w:rFonts w:ascii="仿宋_GB2312" w:eastAsia="仿宋_GB2312" w:hAnsi="宋体" w:hint="eastAsia"/>
          <w:bCs/>
          <w:sz w:val="28"/>
          <w:szCs w:val="28"/>
        </w:rPr>
        <w:t>11</w:t>
      </w:r>
      <w:r w:rsidRPr="00217917">
        <w:rPr>
          <w:rFonts w:ascii="仿宋_GB2312" w:eastAsia="仿宋_GB2312" w:hAnsi="宋体"/>
          <w:bCs/>
          <w:sz w:val="28"/>
          <w:szCs w:val="28"/>
        </w:rPr>
        <w:t>月9日，</w:t>
      </w:r>
      <w:r w:rsidR="00AC76FD" w:rsidRPr="00AC76FD">
        <w:rPr>
          <w:rFonts w:ascii="仿宋_GB2312" w:eastAsia="仿宋_GB2312" w:hAnsi="宋体"/>
          <w:b/>
          <w:bCs/>
          <w:sz w:val="28"/>
          <w:szCs w:val="28"/>
        </w:rPr>
        <w:t>故障发现人</w:t>
      </w:r>
      <w:r w:rsidRPr="00217917">
        <w:rPr>
          <w:rFonts w:ascii="仿宋_GB2312" w:eastAsia="仿宋_GB2312" w:hAnsi="宋体"/>
          <w:bCs/>
          <w:sz w:val="28"/>
          <w:szCs w:val="28"/>
        </w:rPr>
        <w:t>：柯发伟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bCs/>
          <w:sz w:val="28"/>
          <w:szCs w:val="28"/>
        </w:rPr>
        <w:t>：</w:t>
      </w:r>
      <w:r w:rsidR="003E371B" w:rsidRPr="00217917">
        <w:rPr>
          <w:rFonts w:ascii="仿宋_GB2312" w:eastAsia="仿宋_GB2312" w:hAnsi="宋体" w:hint="eastAsia"/>
          <w:bCs/>
          <w:sz w:val="28"/>
          <w:szCs w:val="28"/>
        </w:rPr>
        <w:t>试验获得的图像，部分测量站CCD靶面部分区域未工作。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：对比CCD内存储的照片，发现试验过程中CCD靶面部分区域未工作。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：CCD长时间待机，稳定性下降。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：优化试验流程，缩短CCD的待机时间，在采集系统进入试验状态前检查确认CCD工作正常。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：CCD逐渐老化，稳定性下降。应及时掌握设备性能状态，并根据设备状态及时优化试验流程。</w:t>
      </w:r>
    </w:p>
    <w:p w:rsidR="003E371B" w:rsidRPr="004675EA" w:rsidRDefault="00AC76FD" w:rsidP="004675EA">
      <w:pPr>
        <w:pStyle w:val="2"/>
        <w:spacing w:line="360" w:lineRule="auto"/>
        <w:rPr>
          <w:rFonts w:ascii="楷体_GB2312" w:eastAsia="楷体_GB2312" w:hAnsi="楷体"/>
        </w:rPr>
      </w:pPr>
      <w:bookmarkStart w:id="493" w:name="_Toc46155369"/>
      <w:r>
        <w:rPr>
          <w:rFonts w:ascii="楷体_GB2312" w:eastAsia="楷体_GB2312" w:hAnsi="楷体" w:hint="eastAsia"/>
        </w:rPr>
        <w:t>5.5</w:t>
      </w:r>
      <w:r w:rsidR="003E371B" w:rsidRPr="004675EA">
        <w:rPr>
          <w:rFonts w:ascii="楷体_GB2312" w:eastAsia="楷体_GB2312" w:hAnsi="楷体" w:hint="eastAsia"/>
        </w:rPr>
        <w:t>.4 高速摄影系统</w:t>
      </w:r>
      <w:bookmarkEnd w:id="493"/>
    </w:p>
    <w:p w:rsidR="003E371B" w:rsidRPr="0049149C" w:rsidRDefault="003E371B" w:rsidP="0049149C">
      <w:pPr>
        <w:pStyle w:val="3"/>
        <w:spacing w:line="360" w:lineRule="auto"/>
        <w:rPr>
          <w:rFonts w:ascii="仿宋_GB2312" w:eastAsia="仿宋_GB2312"/>
          <w:b/>
          <w:sz w:val="28"/>
          <w:szCs w:val="28"/>
        </w:rPr>
      </w:pPr>
      <w:bookmarkStart w:id="494" w:name="_Toc46155370"/>
      <w:r w:rsidRPr="0049149C">
        <w:rPr>
          <w:rFonts w:ascii="仿宋_GB2312" w:eastAsia="仿宋_GB2312" w:hint="eastAsia"/>
          <w:b/>
          <w:sz w:val="28"/>
          <w:szCs w:val="28"/>
        </w:rPr>
        <w:t>组成</w:t>
      </w:r>
      <w:bookmarkEnd w:id="494"/>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数字高速摄影系统由数字高速摄像机、光源系统（锑灯和电源）、控制计算机等三部分组成。数字高速摄影机有Photron SA5、FASTCAM SA-X2 200K-C2、FASTCAM SA-X2 200K-M3、FASTCAM SAZ 200K-C-16四种型号规格共五台设备。</w:t>
      </w:r>
    </w:p>
    <w:p w:rsidR="003E371B" w:rsidRPr="0049149C" w:rsidRDefault="003E371B" w:rsidP="0049149C">
      <w:pPr>
        <w:pStyle w:val="3"/>
        <w:spacing w:line="360" w:lineRule="auto"/>
        <w:rPr>
          <w:rFonts w:ascii="仿宋_GB2312" w:eastAsia="仿宋_GB2312"/>
          <w:b/>
          <w:sz w:val="28"/>
          <w:szCs w:val="28"/>
        </w:rPr>
      </w:pPr>
      <w:bookmarkStart w:id="495" w:name="_Toc46155371"/>
      <w:r w:rsidRPr="0049149C">
        <w:rPr>
          <w:rFonts w:ascii="仿宋_GB2312" w:eastAsia="仿宋_GB2312" w:hint="eastAsia"/>
          <w:b/>
          <w:sz w:val="28"/>
          <w:szCs w:val="28"/>
        </w:rPr>
        <w:t>工作原理</w:t>
      </w:r>
      <w:bookmarkEnd w:id="495"/>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高速摄影系统主要利用高速摄影机架设在目标视场位置，通过根据目标运动特征设定参数，直接拍摄目标运动及变化情况。前光拍摄时，根据拍摄需求对拍摄视场进行补光拍摄，或根据定量需求增设标定背景来实现定量测量；对于需要捕捉超高速运动或流场信息，则需</w:t>
      </w:r>
      <w:r w:rsidRPr="00217917">
        <w:rPr>
          <w:rFonts w:ascii="仿宋_GB2312" w:eastAsia="仿宋_GB2312" w:hAnsi="宋体" w:hint="eastAsia"/>
          <w:bCs/>
          <w:sz w:val="28"/>
          <w:szCs w:val="28"/>
        </w:rPr>
        <w:lastRenderedPageBreak/>
        <w:t>要配合阴/纹影仪实现阴/纹影拍摄。</w:t>
      </w:r>
    </w:p>
    <w:p w:rsidR="003E371B" w:rsidRPr="00E13356" w:rsidRDefault="003E371B" w:rsidP="0049149C">
      <w:pPr>
        <w:pStyle w:val="3"/>
        <w:spacing w:line="360" w:lineRule="auto"/>
      </w:pPr>
      <w:bookmarkStart w:id="496" w:name="_Toc46155372"/>
      <w:r w:rsidRPr="0049149C">
        <w:rPr>
          <w:rFonts w:ascii="仿宋_GB2312" w:eastAsia="仿宋_GB2312" w:hint="eastAsia"/>
          <w:b/>
          <w:sz w:val="28"/>
          <w:szCs w:val="28"/>
        </w:rPr>
        <w:t>故障</w:t>
      </w:r>
      <w:bookmarkEnd w:id="496"/>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5.5.4.1</w:t>
      </w:r>
      <w:r w:rsidR="003E371B" w:rsidRPr="0073626C">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：视场内出现条纹、发白等成像质量下降的问题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：2016年02月20日，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：覃金贵</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：视场内成像质量下降，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：查看光路元件（镜组、镜头等）清洁度，未发现影响成像的问题；重启软件也未排除问题。</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：未在帧频、快门时间等成像参数设定后进行黑平衡。</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：重新进行黑平衡后解决。</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：将黑平衡作为使用高速摄影机设定参数后必须程序，用来保证成像质量。</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5.5.4.2</w:t>
      </w:r>
      <w:r w:rsidR="003E371B" w:rsidRPr="0073626C">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：触发不正常问题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：2016年09月26日，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：廖东骏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：系统静态联调时高速摄影机未被触发；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：检查给出的触发信号设置，发现延时脉宽设置少于30</w:t>
      </w:r>
      <w:r w:rsidR="003E371B" w:rsidRPr="00217917">
        <w:rPr>
          <w:rFonts w:ascii="仿宋_GB2312" w:eastAsia="仿宋_GB2312" w:hAnsi="宋体"/>
          <w:bCs/>
          <w:sz w:val="28"/>
          <w:szCs w:val="28"/>
        </w:rPr>
        <w:t>μ</w:t>
      </w:r>
      <w:r w:rsidR="003E371B" w:rsidRPr="00217917">
        <w:rPr>
          <w:rFonts w:ascii="仿宋_GB2312" w:eastAsia="仿宋_GB2312" w:hAnsi="宋体"/>
          <w:bCs/>
          <w:sz w:val="28"/>
          <w:szCs w:val="28"/>
        </w:rPr>
        <w:t>s</w:t>
      </w:r>
      <w:r w:rsidR="003E371B" w:rsidRPr="00217917">
        <w:rPr>
          <w:rFonts w:ascii="仿宋_GB2312" w:eastAsia="仿宋_GB2312" w:hAnsi="宋体" w:hint="eastAsia"/>
          <w:bCs/>
          <w:sz w:val="28"/>
          <w:szCs w:val="28"/>
        </w:rPr>
        <w:t>。</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：触发电平脉宽不够。</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：增加脉宽后正常触发。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：触发高速摄影机的POS信号延时脉宽不少于</w:t>
      </w:r>
      <w:r w:rsidR="003E371B" w:rsidRPr="00217917">
        <w:rPr>
          <w:rFonts w:ascii="仿宋_GB2312" w:eastAsia="仿宋_GB2312" w:hAnsi="宋体"/>
          <w:bCs/>
          <w:sz w:val="28"/>
          <w:szCs w:val="28"/>
        </w:rPr>
        <w:t>30</w:t>
      </w:r>
      <w:r w:rsidR="003E371B" w:rsidRPr="00217917">
        <w:rPr>
          <w:rFonts w:ascii="仿宋_GB2312" w:eastAsia="仿宋_GB2312" w:hAnsi="宋体"/>
          <w:bCs/>
          <w:sz w:val="28"/>
          <w:szCs w:val="28"/>
        </w:rPr>
        <w:t>μ</w:t>
      </w:r>
      <w:r w:rsidR="003E371B" w:rsidRPr="00217917">
        <w:rPr>
          <w:rFonts w:ascii="仿宋_GB2312" w:eastAsia="仿宋_GB2312" w:hAnsi="宋体"/>
          <w:bCs/>
          <w:sz w:val="28"/>
          <w:szCs w:val="28"/>
        </w:rPr>
        <w:t>s。</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5.5.4.3</w:t>
      </w:r>
      <w:r w:rsidR="003E371B" w:rsidRPr="0073626C">
        <w:rPr>
          <w:rFonts w:ascii="仿宋_GB2312" w:eastAsia="仿宋_GB2312" w:hAnsi="宋体" w:hint="eastAsia"/>
          <w:b/>
          <w:bCs/>
          <w:sz w:val="28"/>
          <w:szCs w:val="28"/>
        </w:rPr>
        <w:t>故障三</w:t>
      </w:r>
      <w:r w:rsidR="003E371B" w:rsidRPr="00217917">
        <w:rPr>
          <w:rFonts w:ascii="仿宋_GB2312" w:eastAsia="仿宋_GB2312" w:hAnsi="宋体" w:hint="eastAsia"/>
          <w:bCs/>
          <w:sz w:val="28"/>
          <w:szCs w:val="28"/>
        </w:rPr>
        <w:t>：图像存储失败</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：2016年09月25日，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：覃金贵</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：保存数据过程中软件报错存储失败；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：重新检查网络连接和软件。</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：存储过程中网络连接中断，软件不具备断线自动重连功能。</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217917">
        <w:rPr>
          <w:rFonts w:ascii="仿宋_GB2312" w:eastAsia="仿宋_GB2312" w:hAnsi="宋体" w:hint="eastAsia"/>
          <w:bCs/>
          <w:sz w:val="28"/>
          <w:szCs w:val="28"/>
        </w:rPr>
        <w:t>：重启软件，使得连接再次建立。</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：使用前检查网线连接，保证物理连接正常。</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5.5.4.4</w:t>
      </w:r>
      <w:r w:rsidR="003E371B" w:rsidRPr="0073626C">
        <w:rPr>
          <w:rFonts w:ascii="仿宋_GB2312" w:eastAsia="仿宋_GB2312" w:hAnsi="宋体" w:hint="eastAsia"/>
          <w:b/>
          <w:bCs/>
          <w:sz w:val="28"/>
          <w:szCs w:val="28"/>
        </w:rPr>
        <w:t>故障四</w:t>
      </w:r>
      <w:r w:rsidR="003E371B" w:rsidRPr="00217917">
        <w:rPr>
          <w:rFonts w:ascii="仿宋_GB2312" w:eastAsia="仿宋_GB2312" w:hAnsi="宋体" w:hint="eastAsia"/>
          <w:bCs/>
          <w:sz w:val="28"/>
          <w:szCs w:val="28"/>
        </w:rPr>
        <w:t>：SA5高速摄影机散热异常</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：2017年03月24日，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：李晶</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：SA5高速摄影机机体温度升高，内部风扇停转；</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：现场初步检查结合咨询厂家后，考虑风扇损坏或相应控制芯片功能损坏，需要返厂；</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：该设备2009年采购使用至今，存在风扇和芯片老化风险，另试验现场粉尘也可能沿散热孔隙进入内部，对设备内部产生影响。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：发往厂家国内维修机构检测后，证实芯片损坏并进行了更换。</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：除注意在试验前后对设备的保养外，试验中适时开启及关闭设备，注意散热及防尘防震等事宜，尽量通过良好使用习惯减少电子器件损耗。</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5.5.4.5</w:t>
      </w:r>
      <w:r w:rsidR="003E371B" w:rsidRPr="0073626C">
        <w:rPr>
          <w:rFonts w:ascii="仿宋_GB2312" w:eastAsia="仿宋_GB2312" w:hAnsi="宋体" w:hint="eastAsia"/>
          <w:b/>
          <w:bCs/>
          <w:sz w:val="28"/>
          <w:szCs w:val="28"/>
        </w:rPr>
        <w:t>故障五</w:t>
      </w:r>
      <w:r w:rsidR="003E371B" w:rsidRPr="00217917">
        <w:rPr>
          <w:rFonts w:ascii="仿宋_GB2312" w:eastAsia="仿宋_GB2312" w:hAnsi="宋体" w:hint="eastAsia"/>
          <w:bCs/>
          <w:sz w:val="28"/>
          <w:szCs w:val="28"/>
        </w:rPr>
        <w:t>：SA-X2高速摄影机无法通电</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：2019年02月28日，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：李晶</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：试验中高速摄影机忽然断电并无法恢复；</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：检查了现场供电环境无异常，利用同型号高速摄影机电源适配器连接，主机正常工作，因而排除主机问题，经过电源适配器开盖后，发现存在断路。</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原因分析</w:t>
      </w:r>
      <w:r w:rsidRPr="00217917">
        <w:rPr>
          <w:rFonts w:ascii="仿宋_GB2312" w:eastAsia="仿宋_GB2312" w:hAnsi="宋体" w:hint="eastAsia"/>
          <w:bCs/>
          <w:sz w:val="28"/>
          <w:szCs w:val="28"/>
        </w:rPr>
        <w:t>：高速摄影电源适配器内部电路内部可能由于受到不稳定电泳冲击导致器件短路，进而失效断路。</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：，无法维修后联系厂家，进行采购更换。</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：试验中适时开启及关闭设备，尽量减少无谓通电待机</w:t>
      </w:r>
      <w:r w:rsidR="003E371B" w:rsidRPr="00217917">
        <w:rPr>
          <w:rFonts w:ascii="仿宋_GB2312" w:eastAsia="仿宋_GB2312" w:hAnsi="宋体" w:hint="eastAsia"/>
          <w:bCs/>
          <w:sz w:val="28"/>
          <w:szCs w:val="28"/>
        </w:rPr>
        <w:lastRenderedPageBreak/>
        <w:t>时间。后如有供电系统改造契机，则根据设备需求提出稳压稳流的供电需求，进一步改善使用环境。</w:t>
      </w:r>
    </w:p>
    <w:p w:rsidR="003E371B" w:rsidRPr="004675EA" w:rsidRDefault="00AC76FD" w:rsidP="004675EA">
      <w:pPr>
        <w:pStyle w:val="2"/>
        <w:spacing w:line="360" w:lineRule="auto"/>
        <w:rPr>
          <w:rFonts w:ascii="楷体_GB2312" w:eastAsia="楷体_GB2312" w:hAnsi="楷体"/>
        </w:rPr>
      </w:pPr>
      <w:bookmarkStart w:id="497" w:name="_Toc46155373"/>
      <w:r>
        <w:rPr>
          <w:rFonts w:ascii="楷体_GB2312" w:eastAsia="楷体_GB2312" w:hAnsi="楷体" w:hint="eastAsia"/>
        </w:rPr>
        <w:t>5.5</w:t>
      </w:r>
      <w:r w:rsidR="003E371B" w:rsidRPr="004675EA">
        <w:rPr>
          <w:rFonts w:ascii="楷体_GB2312" w:eastAsia="楷体_GB2312" w:hAnsi="楷体" w:hint="eastAsia"/>
        </w:rPr>
        <w:t>.5 光辐射测量系统</w:t>
      </w:r>
      <w:bookmarkEnd w:id="497"/>
    </w:p>
    <w:p w:rsidR="003E371B" w:rsidRPr="0049149C" w:rsidRDefault="003E371B" w:rsidP="0049149C">
      <w:pPr>
        <w:pStyle w:val="3"/>
        <w:spacing w:line="360" w:lineRule="auto"/>
        <w:rPr>
          <w:rFonts w:ascii="仿宋_GB2312" w:eastAsia="仿宋_GB2312"/>
          <w:b/>
          <w:sz w:val="28"/>
          <w:szCs w:val="28"/>
        </w:rPr>
      </w:pPr>
      <w:bookmarkStart w:id="498" w:name="_Toc46155374"/>
      <w:r w:rsidRPr="0049149C">
        <w:rPr>
          <w:rFonts w:ascii="仿宋_GB2312" w:eastAsia="仿宋_GB2312" w:hint="eastAsia"/>
          <w:b/>
          <w:sz w:val="28"/>
          <w:szCs w:val="28"/>
        </w:rPr>
        <w:t>组成</w:t>
      </w:r>
      <w:bookmarkEnd w:id="498"/>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a.辐射计测量系统</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包括：紫外—可见光辐射计、红外辐射计、稳压直流电源、数据采集计算机、光路、安装接口。</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b.瞬态辐射成像测量系统</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包括：红外热像仪、控制计算机、光路、安装支架。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c.标定设备</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包括：标定平台、标准辐射源、定标光路。</w:t>
      </w:r>
    </w:p>
    <w:p w:rsidR="003E371B" w:rsidRPr="00E13356" w:rsidRDefault="003E371B" w:rsidP="0049149C">
      <w:pPr>
        <w:pStyle w:val="3"/>
        <w:spacing w:line="360" w:lineRule="auto"/>
      </w:pPr>
      <w:bookmarkStart w:id="499" w:name="_Toc46155375"/>
      <w:r w:rsidRPr="0049149C">
        <w:rPr>
          <w:rFonts w:ascii="仿宋_GB2312" w:eastAsia="仿宋_GB2312" w:hint="eastAsia"/>
          <w:b/>
          <w:sz w:val="28"/>
          <w:szCs w:val="28"/>
        </w:rPr>
        <w:t>工作原理</w:t>
      </w:r>
      <w:bookmarkEnd w:id="499"/>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目标发出的光辐射照射到光敏材料上，由于光电效应产生相应的电荷变化，经过探测器转换和后置调理电路转化为电压信号，由数据采集计算机或控制计算机记录和保存。测量的光学波段由测试设备自身光谱相应特性和光路的光谱传输特性共同决定。</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在与试验相同的测试条件下，使用测试设备测量标准辐射源的辐射信号，拟合标定方程，即标准辐射值与测试设备输出电压的关系，根据标定方程计算实验测量到的电压值对应的辐射值。</w:t>
      </w:r>
    </w:p>
    <w:p w:rsidR="003E371B" w:rsidRPr="0049149C" w:rsidRDefault="003E371B" w:rsidP="0049149C">
      <w:pPr>
        <w:pStyle w:val="3"/>
        <w:spacing w:line="360" w:lineRule="auto"/>
        <w:rPr>
          <w:rFonts w:ascii="仿宋_GB2312" w:eastAsia="仿宋_GB2312"/>
          <w:b/>
          <w:sz w:val="28"/>
          <w:szCs w:val="28"/>
        </w:rPr>
      </w:pPr>
      <w:bookmarkStart w:id="500" w:name="_Toc46155376"/>
      <w:r w:rsidRPr="0049149C">
        <w:rPr>
          <w:rFonts w:ascii="仿宋_GB2312" w:eastAsia="仿宋_GB2312" w:hint="eastAsia"/>
          <w:b/>
          <w:sz w:val="28"/>
          <w:szCs w:val="28"/>
        </w:rPr>
        <w:t>故障</w:t>
      </w:r>
      <w:bookmarkEnd w:id="500"/>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5.5.5.1</w:t>
      </w:r>
      <w:r w:rsidR="003E371B" w:rsidRPr="0073626C">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：红外热像仪不显示图像</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：2015年9月18日，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：郑蕾</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：在某次试验中，发现中波红外热像仪开机，在与控制计算机完成通讯连接后不显示图像。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：操作人员立即关机，经检测应用软件正常，传输线路</w:t>
      </w:r>
      <w:r w:rsidR="003E371B" w:rsidRPr="00217917">
        <w:rPr>
          <w:rFonts w:ascii="仿宋_GB2312" w:eastAsia="仿宋_GB2312" w:hAnsi="宋体" w:hint="eastAsia"/>
          <w:bCs/>
          <w:sz w:val="28"/>
          <w:szCs w:val="28"/>
        </w:rPr>
        <w:lastRenderedPageBreak/>
        <w:t>正常，判断为热像仪故障。经设备厂家技术人员检查，设备内部一块电路板松动，造成图像数据传输失败。</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：设备在运输途中颠簸造成内部电路板松动。</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：重新安装并紧固设备内部松动的电路板后故障消除。</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：设备运输时加强防震措施，长时间不使用前要检查。</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5.5.5.2</w:t>
      </w:r>
      <w:r w:rsidR="003E371B" w:rsidRPr="0073626C">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：红外热像仪连接时间过久问题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：2016年4月11日，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：郑蕾</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故障/事故记录</w:t>
      </w:r>
      <w:r w:rsidRPr="00217917">
        <w:rPr>
          <w:rFonts w:ascii="仿宋_GB2312" w:eastAsia="仿宋_GB2312" w:hAnsi="宋体" w:hint="eastAsia"/>
          <w:bCs/>
          <w:sz w:val="28"/>
          <w:szCs w:val="28"/>
        </w:rPr>
        <w:t>：在某次试验中，发现中波红外热像仪开机后与控制计算机通讯连接时间过久，连接后图像出现雪花斑点或者显示图像不完全。经操作人员检测机身发烫，制冷风扇未工作，照成设备电子器件在高温下工作异常导致设备故障。操作人员将主机箱盖打开后，发现制冷风扇连接线松动，重新插拔连接后故障消除。</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原因分析</w:t>
      </w:r>
      <w:r w:rsidRPr="00217917">
        <w:rPr>
          <w:rFonts w:ascii="仿宋_GB2312" w:eastAsia="仿宋_GB2312" w:hAnsi="宋体" w:hint="eastAsia"/>
          <w:bCs/>
          <w:sz w:val="28"/>
          <w:szCs w:val="28"/>
        </w:rPr>
        <w:t>：设备在运输途中颠簸造成线路松动。</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：设备在运输时加强防震措施。</w:t>
      </w:r>
    </w:p>
    <w:p w:rsidR="003E371B" w:rsidRPr="004675EA" w:rsidRDefault="00AC76FD" w:rsidP="004675EA">
      <w:pPr>
        <w:pStyle w:val="2"/>
        <w:spacing w:line="360" w:lineRule="auto"/>
        <w:rPr>
          <w:rFonts w:ascii="楷体_GB2312" w:eastAsia="楷体_GB2312" w:hAnsi="楷体"/>
        </w:rPr>
      </w:pPr>
      <w:bookmarkStart w:id="501" w:name="_Toc46155377"/>
      <w:r>
        <w:rPr>
          <w:rFonts w:ascii="楷体_GB2312" w:eastAsia="楷体_GB2312" w:hAnsi="楷体" w:hint="eastAsia"/>
        </w:rPr>
        <w:t>5.5</w:t>
      </w:r>
      <w:r w:rsidR="003E371B" w:rsidRPr="004675EA">
        <w:rPr>
          <w:rFonts w:ascii="楷体_GB2312" w:eastAsia="楷体_GB2312" w:hAnsi="楷体" w:hint="eastAsia"/>
        </w:rPr>
        <w:t>.6 10ns级超高速序列激光阴影成像仪</w:t>
      </w:r>
      <w:bookmarkEnd w:id="501"/>
    </w:p>
    <w:p w:rsidR="003E371B" w:rsidRPr="0049149C" w:rsidRDefault="003E371B" w:rsidP="0049149C">
      <w:pPr>
        <w:pStyle w:val="3"/>
        <w:spacing w:line="360" w:lineRule="auto"/>
        <w:rPr>
          <w:rFonts w:ascii="仿宋_GB2312" w:eastAsia="仿宋_GB2312"/>
          <w:b/>
          <w:sz w:val="28"/>
          <w:szCs w:val="28"/>
        </w:rPr>
      </w:pPr>
      <w:bookmarkStart w:id="502" w:name="_Toc46155378"/>
      <w:r w:rsidRPr="0049149C">
        <w:rPr>
          <w:rFonts w:ascii="仿宋_GB2312" w:eastAsia="仿宋_GB2312" w:hint="eastAsia"/>
          <w:b/>
          <w:sz w:val="28"/>
          <w:szCs w:val="28"/>
        </w:rPr>
        <w:t>组成</w:t>
      </w:r>
      <w:bookmarkEnd w:id="502"/>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该成像仪的组成主要由光源系统，准直系统，成像系统，数据采集与处理系统,见下图。</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a、光源系统：包括脉冲激光器、时序控制器、高能量阈值光纤、多光源空间分离装置、机柜及调节支架、调试光源。</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b、准直系统：包括准直透镜和支架。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c、成像系统：包括成像端和支架。</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d、数据采集与处理系统：包括采集相机和控制处理软件。</w:t>
      </w:r>
    </w:p>
    <w:p w:rsidR="003E371B" w:rsidRPr="006E3970" w:rsidRDefault="003E371B" w:rsidP="003E371B">
      <w:pPr>
        <w:jc w:val="center"/>
        <w:rPr>
          <w:noProof/>
        </w:rPr>
      </w:pPr>
      <w:r w:rsidRPr="006E3970">
        <w:rPr>
          <w:noProof/>
        </w:rPr>
        <w:lastRenderedPageBreak/>
        <w:drawing>
          <wp:anchor distT="0" distB="0" distL="114300" distR="114300" simplePos="0" relativeHeight="251668480" behindDoc="1" locked="0" layoutInCell="1" allowOverlap="1" wp14:anchorId="408DD7CF" wp14:editId="1C9CE403">
            <wp:simplePos x="0" y="0"/>
            <wp:positionH relativeFrom="column">
              <wp:posOffset>64770</wp:posOffset>
            </wp:positionH>
            <wp:positionV relativeFrom="paragraph">
              <wp:posOffset>43180</wp:posOffset>
            </wp:positionV>
            <wp:extent cx="5618480" cy="1309370"/>
            <wp:effectExtent l="0" t="0" r="127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l="14134" t="38600" r="9311" b="29642"/>
                    <a:stretch>
                      <a:fillRect/>
                    </a:stretch>
                  </pic:blipFill>
                  <pic:spPr bwMode="auto">
                    <a:xfrm>
                      <a:off x="0" y="0"/>
                      <a:ext cx="5618480" cy="130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970">
        <w:rPr>
          <w:noProof/>
        </w:rPr>
        <mc:AlternateContent>
          <mc:Choice Requires="wpc">
            <w:drawing>
              <wp:inline distT="0" distB="0" distL="0" distR="0" wp14:anchorId="49E40954" wp14:editId="4C46A4DF">
                <wp:extent cx="5907405" cy="1336675"/>
                <wp:effectExtent l="0" t="0" r="0" b="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4"/>
                        <wps:cNvSpPr txBox="1">
                          <a:spLocks noChangeArrowheads="1"/>
                        </wps:cNvSpPr>
                        <wps:spPr bwMode="auto">
                          <a:xfrm>
                            <a:off x="5034280" y="321310"/>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rPr>
                                  <w:sz w:val="18"/>
                                  <w:szCs w:val="18"/>
                                </w:rPr>
                              </w:pPr>
                              <w:r>
                                <w:rPr>
                                  <w:rFonts w:hint="eastAsia"/>
                                  <w:sz w:val="18"/>
                                  <w:szCs w:val="18"/>
                                </w:rPr>
                                <w:t>脉冲激光器</w:t>
                              </w:r>
                            </w:p>
                          </w:txbxContent>
                        </wps:txbx>
                        <wps:bodyPr rot="0" vert="horz" wrap="square" lIns="0" tIns="0" rIns="0" bIns="0" anchor="t" anchorCtr="0" upright="1">
                          <a:noAutofit/>
                        </wps:bodyPr>
                      </wps:wsp>
                      <wps:wsp>
                        <wps:cNvPr id="3" name="Text Box 5"/>
                        <wps:cNvSpPr txBox="1">
                          <a:spLocks noChangeArrowheads="1"/>
                        </wps:cNvSpPr>
                        <wps:spPr bwMode="auto">
                          <a:xfrm>
                            <a:off x="3317875" y="321310"/>
                            <a:ext cx="112141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rPr>
                                  <w:sz w:val="18"/>
                                  <w:szCs w:val="18"/>
                                </w:rPr>
                              </w:pPr>
                              <w:r>
                                <w:rPr>
                                  <w:rFonts w:hint="eastAsia"/>
                                  <w:sz w:val="18"/>
                                  <w:szCs w:val="18"/>
                                </w:rPr>
                                <w:t>多光源空间分离装置</w:t>
                              </w:r>
                            </w:p>
                          </w:txbxContent>
                        </wps:txbx>
                        <wps:bodyPr rot="0" vert="horz" wrap="square" lIns="0" tIns="0" rIns="0" bIns="0" anchor="t" anchorCtr="0" upright="1">
                          <a:noAutofit/>
                        </wps:bodyPr>
                      </wps:wsp>
                      <wps:wsp>
                        <wps:cNvPr id="4" name="Text Box 6"/>
                        <wps:cNvSpPr txBox="1">
                          <a:spLocks noChangeArrowheads="1"/>
                        </wps:cNvSpPr>
                        <wps:spPr bwMode="auto">
                          <a:xfrm>
                            <a:off x="4239895" y="793115"/>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光纤</w:t>
                              </w:r>
                            </w:p>
                          </w:txbxContent>
                        </wps:txbx>
                        <wps:bodyPr rot="0" vert="horz" wrap="square" lIns="0" tIns="0" rIns="0" bIns="0" anchor="t" anchorCtr="0" upright="1">
                          <a:noAutofit/>
                        </wps:bodyPr>
                      </wps:wsp>
                      <wps:wsp>
                        <wps:cNvPr id="5" name="Text Box 7"/>
                        <wps:cNvSpPr txBox="1">
                          <a:spLocks noChangeArrowheads="1"/>
                        </wps:cNvSpPr>
                        <wps:spPr bwMode="auto">
                          <a:xfrm>
                            <a:off x="1451610" y="321310"/>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准直透镜</w:t>
                              </w:r>
                              <w:r>
                                <w:rPr>
                                  <w:rFonts w:hint="eastAsia"/>
                                  <w:sz w:val="18"/>
                                  <w:szCs w:val="18"/>
                                </w:rPr>
                                <w:t>2</w:t>
                              </w:r>
                            </w:p>
                          </w:txbxContent>
                        </wps:txbx>
                        <wps:bodyPr rot="0" vert="horz" wrap="square" lIns="0" tIns="0" rIns="0" bIns="0" anchor="t" anchorCtr="0" upright="1">
                          <a:noAutofit/>
                        </wps:bodyPr>
                      </wps:wsp>
                      <wps:wsp>
                        <wps:cNvPr id="6" name="Text Box 8"/>
                        <wps:cNvSpPr txBox="1">
                          <a:spLocks noChangeArrowheads="1"/>
                        </wps:cNvSpPr>
                        <wps:spPr bwMode="auto">
                          <a:xfrm>
                            <a:off x="2581910" y="321310"/>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准直透镜</w:t>
                              </w:r>
                              <w:r>
                                <w:rPr>
                                  <w:rFonts w:hint="eastAsia"/>
                                  <w:sz w:val="18"/>
                                  <w:szCs w:val="18"/>
                                </w:rPr>
                                <w:t>1</w:t>
                              </w:r>
                            </w:p>
                          </w:txbxContent>
                        </wps:txbx>
                        <wps:bodyPr rot="0" vert="horz" wrap="square" lIns="0" tIns="0" rIns="0" bIns="0" anchor="t" anchorCtr="0" upright="1">
                          <a:noAutofit/>
                        </wps:bodyPr>
                      </wps:wsp>
                      <wps:wsp>
                        <wps:cNvPr id="7" name="Text Box 9"/>
                        <wps:cNvSpPr txBox="1">
                          <a:spLocks noChangeArrowheads="1"/>
                        </wps:cNvSpPr>
                        <wps:spPr bwMode="auto">
                          <a:xfrm>
                            <a:off x="1988820" y="159385"/>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测试区域</w:t>
                              </w:r>
                            </w:p>
                          </w:txbxContent>
                        </wps:txbx>
                        <wps:bodyPr rot="0" vert="horz" wrap="square" lIns="0" tIns="0" rIns="0" bIns="0" anchor="t" anchorCtr="0" upright="1">
                          <a:noAutofit/>
                        </wps:bodyPr>
                      </wps:wsp>
                      <wps:wsp>
                        <wps:cNvPr id="8" name="Text Box 10"/>
                        <wps:cNvSpPr txBox="1">
                          <a:spLocks noChangeArrowheads="1"/>
                        </wps:cNvSpPr>
                        <wps:spPr bwMode="auto">
                          <a:xfrm>
                            <a:off x="496570" y="321310"/>
                            <a:ext cx="6159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成像系统</w:t>
                              </w:r>
                            </w:p>
                          </w:txbxContent>
                        </wps:txbx>
                        <wps:bodyPr rot="0" vert="horz" wrap="square" lIns="0" tIns="0" rIns="0" bIns="0" anchor="t" anchorCtr="0" upright="1">
                          <a:noAutofit/>
                        </wps:bodyPr>
                      </wps:wsp>
                      <wps:wsp>
                        <wps:cNvPr id="9" name="Text Box 11"/>
                        <wps:cNvSpPr txBox="1">
                          <a:spLocks noChangeArrowheads="1"/>
                        </wps:cNvSpPr>
                        <wps:spPr bwMode="auto">
                          <a:xfrm>
                            <a:off x="285115" y="736600"/>
                            <a:ext cx="8426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控制与采集系统</w:t>
                              </w:r>
                            </w:p>
                          </w:txbxContent>
                        </wps:txbx>
                        <wps:bodyPr rot="0" vert="horz" wrap="square" lIns="0" tIns="0" rIns="0" bIns="0" anchor="t" anchorCtr="0" upright="1">
                          <a:noAutofit/>
                        </wps:bodyPr>
                      </wps:wsp>
                    </wpc:wpc>
                  </a:graphicData>
                </a:graphic>
              </wp:inline>
            </w:drawing>
          </mc:Choice>
          <mc:Fallback>
            <w:pict>
              <v:group id="画布 11" o:spid="_x0000_s1035" editas="canvas" style="width:465.15pt;height:105.25pt;mso-position-horizontal-relative:char;mso-position-vertical-relative:line" coordsize="59074,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">
                <v:shape id="_x0000_s1036" type="#_x0000_t75" style="position:absolute;width:59074;height:13366;visibility:visible;mso-wrap-style:square">
                  <v:fill o:detectmouseclick="t"/>
                  <v:path o:connecttype="none"/>
                </v:shape>
                <v:shape id="Text Box 4" o:spid="_x0000_s1037" type="#_x0000_t202" style="position:absolute;left:50342;top:3213;width:616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H/sMA&#10;AADaAAAADwAAAGRycy9kb3ducmV2LnhtbESPT4vCMBTE74LfITxhb5rqQdZqlEUQRBfWfwePb5u3&#10;bdfkpTZR67c3guBxmJnfMJNZY424Uu1Lxwr6vQQEceZ0ybmCw37R/QThA7JG45gU3MnDbNpuTTDV&#10;7sZbuu5CLiKEfYoKihCqVEqfFWTR91xFHL0/V1sMUda51DXeItwaOUiSobRYclwosKJ5Qdlpd7EK&#10;fi8/2yOuyvVoNTebc//fZN+VUeqj03yNQQRqwjv8ai+1ggE8r8Qb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nH/sMAAADaAAAADwAAAAAAAAAAAAAAAACYAgAAZHJzL2Rv&#10;d25yZXYueG1sUEsFBgAAAAAEAAQA9QAAAIgDAAAAAA==&#10;" filled="f" stroked="f" strokecolor="white">
                  <v:textbox inset="0,0,0,0">
                    <w:txbxContent>
                      <w:p w:rsidR="00814FA6" w:rsidRPr="0005568E" w:rsidRDefault="00814FA6" w:rsidP="003E371B">
                        <w:pPr>
                          <w:adjustRightInd w:val="0"/>
                          <w:snapToGrid w:val="0"/>
                          <w:spacing w:line="0" w:lineRule="atLeast"/>
                          <w:rPr>
                            <w:sz w:val="18"/>
                            <w:szCs w:val="18"/>
                          </w:rPr>
                        </w:pPr>
                        <w:r>
                          <w:rPr>
                            <w:rFonts w:hint="eastAsia"/>
                            <w:sz w:val="18"/>
                            <w:szCs w:val="18"/>
                          </w:rPr>
                          <w:t>脉冲激光器</w:t>
                        </w:r>
                      </w:p>
                    </w:txbxContent>
                  </v:textbox>
                </v:shape>
                <v:shape id="Text Box 5" o:spid="_x0000_s1038" type="#_x0000_t202" style="position:absolute;left:33178;top:3213;width:11214;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iZcMA&#10;AADaAAAADwAAAGRycy9kb3ducmV2LnhtbESPT2sCMRTE7wW/Q3iCt5q1gtStUUQQRAXrn0OPr5vX&#10;3dXkZbuJun57Iwgeh5n5DTOaNNaIC9W+dKyg101AEGdOl5wrOOzn758gfEDWaByTght5mIxbbyNM&#10;tbvyli67kIsIYZ+igiKEKpXSZwVZ9F1XEUfvz9UWQ5R1LnWN1wi3Rn4kyUBaLDkuFFjRrKDstDtb&#10;Bb/nzfYHl+VquJyZ7//e0WTryijVaTfTLxCBmvAKP9sLraAPjyvxBs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ViZcMAAADaAAAADwAAAAAAAAAAAAAAAACYAgAAZHJzL2Rv&#10;d25yZXYueG1sUEsFBgAAAAAEAAQA9QAAAIgDAAAAAA==&#10;" filled="f" stroked="f" strokecolor="white">
                  <v:textbox inset="0,0,0,0">
                    <w:txbxContent>
                      <w:p w:rsidR="00814FA6" w:rsidRPr="0005568E" w:rsidRDefault="00814FA6" w:rsidP="003E371B">
                        <w:pPr>
                          <w:adjustRightInd w:val="0"/>
                          <w:snapToGrid w:val="0"/>
                          <w:spacing w:line="0" w:lineRule="atLeast"/>
                          <w:rPr>
                            <w:sz w:val="18"/>
                            <w:szCs w:val="18"/>
                          </w:rPr>
                        </w:pPr>
                        <w:r>
                          <w:rPr>
                            <w:rFonts w:hint="eastAsia"/>
                            <w:sz w:val="18"/>
                            <w:szCs w:val="18"/>
                          </w:rPr>
                          <w:t>多光源空间分离装置</w:t>
                        </w:r>
                      </w:p>
                    </w:txbxContent>
                  </v:textbox>
                </v:shape>
                <v:shape id="Text Box 6" o:spid="_x0000_s1039" type="#_x0000_t202" style="position:absolute;left:42398;top:7931;width:616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6EcMA&#10;AADaAAAADwAAAGRycy9kb3ducmV2LnhtbESPT2sCMRTE7wW/Q3iCt5q1iNStUUQQRAXrn0OPr5vX&#10;3dXkZbuJun57Iwgeh5n5DTOaNNaIC9W+dKyg101AEGdOl5wrOOzn758gfEDWaByTght5mIxbbyNM&#10;tbvyli67kIsIYZ+igiKEKpXSZwVZ9F1XEUfvz9UWQ5R1LnWN1wi3Rn4kyUBaLDkuFFjRrKDstDtb&#10;Bb/nzfYHl+VquJyZ7//e0WTryijVaTfTLxCBmvAKP9sLraAPjyvxBs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z6EcMAAADaAAAADwAAAAAAAAAAAAAAAACYAgAAZHJzL2Rv&#10;d25yZXYueG1sUEsFBgAAAAAEAAQA9QAAAIgDA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光纤</w:t>
                        </w:r>
                      </w:p>
                    </w:txbxContent>
                  </v:textbox>
                </v:shape>
                <v:shape id="Text Box 7" o:spid="_x0000_s1040" type="#_x0000_t202" style="position:absolute;left:14516;top:3213;width:615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BfisMA&#10;AADaAAAADwAAAGRycy9kb3ducmV2LnhtbESPT2sCMRTE7wW/Q3iCt5q1oNStUUQQRAXrn0OPr5vX&#10;3dXkZbuJun57Iwgeh5n5DTOaNNaIC9W+dKyg101AEGdOl5wrOOzn758gfEDWaByTght5mIxbbyNM&#10;tbvyli67kIsIYZ+igiKEKpXSZwVZ9F1XEUfvz9UWQ5R1LnWN1wi3Rn4kyUBaLDkuFFjRrKDstDtb&#10;Bb/nzfYHl+VquJyZ7//e0WTryijVaTfTLxCBmvAKP9sLraAPjyvxBs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BfisMAAADaAAAADwAAAAAAAAAAAAAAAACYAgAAZHJzL2Rv&#10;d25yZXYueG1sUEsFBgAAAAAEAAQA9QAAAIgDA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准直透镜</w:t>
                        </w:r>
                        <w:r>
                          <w:rPr>
                            <w:rFonts w:hint="eastAsia"/>
                            <w:sz w:val="18"/>
                            <w:szCs w:val="18"/>
                          </w:rPr>
                          <w:t>2</w:t>
                        </w:r>
                      </w:p>
                    </w:txbxContent>
                  </v:textbox>
                </v:shape>
                <v:shape id="Text Box 8" o:spid="_x0000_s1041" type="#_x0000_t202" style="position:absolute;left:25819;top:3213;width:615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LB/cQA&#10;AADaAAAADwAAAGRycy9kb3ducmV2LnhtbESPQWvCQBSE7wX/w/KE3uomHqSmriIBQWyhNe2hx2f2&#10;mUR336bZ1aT/vlsQPA4z8w2zWA3WiCt1vnGsIJ0kIIhLpxuuFHx9bp6eQfiArNE4JgW/5GG1HD0s&#10;MNOu5z1di1CJCGGfoYI6hDaT0pc1WfQT1xJH7+g6iyHKrpK6wz7CrZHTJJlJiw3HhRpbymsqz8XF&#10;Kjhc3vffuGte57vcfPykJ1O+tUapx/GwfgERaAj38K291Qpm8H8l3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iwf3EAAAA2gAAAA8AAAAAAAAAAAAAAAAAmAIAAGRycy9k&#10;b3ducmV2LnhtbFBLBQYAAAAABAAEAPUAAACJAw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准直透镜</w:t>
                        </w:r>
                        <w:r>
                          <w:rPr>
                            <w:rFonts w:hint="eastAsia"/>
                            <w:sz w:val="18"/>
                            <w:szCs w:val="18"/>
                          </w:rPr>
                          <w:t>1</w:t>
                        </w:r>
                      </w:p>
                    </w:txbxContent>
                  </v:textbox>
                </v:shape>
                <v:shape id="Text Box 9" o:spid="_x0000_s1042" type="#_x0000_t202" style="position:absolute;left:19888;top:1593;width:615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5kZsQA&#10;AADaAAAADwAAAGRycy9kb3ducmV2LnhtbESPT2sCMRTE7wW/Q3iCt5q1B61bo4ggiArWP4ceXzev&#10;u6vJy3YTdf32RhA8DjPzG2Y0aawRF6p96VhBr5uAIM6cLjlXcNjP3z9B+ICs0TgmBTfyMBm33kaY&#10;anflLV12IRcRwj5FBUUIVSqlzwqy6LuuIo7en6sthijrXOoarxFujfxIkr60WHJcKLCiWUHZaXe2&#10;Cn7Pm+0PLsvVcDkz3/+9o8nWlVGq026mXyACNeEVfrYXWsEAHlfiDZDj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uZGbEAAAA2gAAAA8AAAAAAAAAAAAAAAAAmAIAAGRycy9k&#10;b3ducmV2LnhtbFBLBQYAAAAABAAEAPUAAACJAw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测试区域</w:t>
                        </w:r>
                      </w:p>
                    </w:txbxContent>
                  </v:textbox>
                </v:shape>
                <v:shape id="Text Box 10" o:spid="_x0000_s1043" type="#_x0000_t202" style="position:absolute;left:4965;top:3213;width:616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wFMEA&#10;AADaAAAADwAAAGRycy9kb3ducmV2LnhtbERPy2rCQBTdF/yH4Qru6iRdSBszEQkIxRZaHwuX18w1&#10;ic7cSTOjpn/fWRRcHs47XwzWiBv1vnWsIJ0mIIgrp1uuFex3q+dXED4gazSOScEveVgUo6ccM+3u&#10;vKHbNtQihrDPUEETQpdJ6auGLPqp64gjd3K9xRBhX0vd4z2GWyNfkmQmLbYcGxrsqGyoumyvVsHx&#10;+rU54Lr9eFuX5vsnPZvqszNKTcbDcg4i0BAe4n/3u1YQt8Yr8QbI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x8BTBAAAA2gAAAA8AAAAAAAAAAAAAAAAAmAIAAGRycy9kb3du&#10;cmV2LnhtbFBLBQYAAAAABAAEAPUAAACGAw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成像系统</w:t>
                        </w:r>
                      </w:p>
                    </w:txbxContent>
                  </v:textbox>
                </v:shape>
                <v:shape id="Text Box 11" o:spid="_x0000_s1044" type="#_x0000_t202" style="position:absolute;left:2851;top:7366;width:842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1Vj8IA&#10;AADaAAAADwAAAGRycy9kb3ducmV2LnhtbESPT4vCMBTE74LfITzBm6buQdZqlEUQFhX8e/D4tnnb&#10;dk1eahO1++2NIHgcZuY3zGTWWCNuVPvSsYJBPwFBnDldcq7geFj0PkH4gKzROCYF/+RhNm23Jphq&#10;d+cd3fYhFxHCPkUFRQhVKqXPCrLo+64ijt6vqy2GKOtc6hrvEW6N/EiSobRYclwosKJ5Qdl5f7UK&#10;fq6b3QmX5Wq0nJvtZfBnsnVllOp2mq8xiEBNeIdf7W+tYATPK/EG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VWPwgAAANoAAAAPAAAAAAAAAAAAAAAAAJgCAABkcnMvZG93&#10;bnJldi54bWxQSwUGAAAAAAQABAD1AAAAhwMAAAAA&#10;" filled="f" stroked="f" strokecolor="white">
                  <v:textbox inset="0,0,0,0">
                    <w:txbxContent>
                      <w:p w:rsidR="00814FA6" w:rsidRPr="0005568E" w:rsidRDefault="00814FA6" w:rsidP="003E371B">
                        <w:pPr>
                          <w:adjustRightInd w:val="0"/>
                          <w:snapToGrid w:val="0"/>
                          <w:spacing w:line="0" w:lineRule="atLeast"/>
                          <w:jc w:val="center"/>
                          <w:rPr>
                            <w:sz w:val="18"/>
                            <w:szCs w:val="18"/>
                          </w:rPr>
                        </w:pPr>
                        <w:r>
                          <w:rPr>
                            <w:rFonts w:hint="eastAsia"/>
                            <w:sz w:val="18"/>
                            <w:szCs w:val="18"/>
                          </w:rPr>
                          <w:t>控制与采集系统</w:t>
                        </w:r>
                      </w:p>
                    </w:txbxContent>
                  </v:textbox>
                </v:shape>
                <w10:anchorlock/>
              </v:group>
            </w:pict>
          </mc:Fallback>
        </mc:AlternateContent>
      </w:r>
    </w:p>
    <w:p w:rsidR="003E371B" w:rsidRPr="00E13356" w:rsidRDefault="003E371B" w:rsidP="0049149C">
      <w:pPr>
        <w:pStyle w:val="3"/>
        <w:spacing w:line="360" w:lineRule="auto"/>
      </w:pPr>
      <w:bookmarkStart w:id="503" w:name="_Toc46155379"/>
      <w:r w:rsidRPr="0049149C">
        <w:rPr>
          <w:rFonts w:ascii="仿宋_GB2312" w:eastAsia="仿宋_GB2312" w:hint="eastAsia"/>
          <w:b/>
          <w:sz w:val="28"/>
          <w:szCs w:val="28"/>
        </w:rPr>
        <w:t>原理</w:t>
      </w:r>
      <w:bookmarkEnd w:id="503"/>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通过光纤耦合序列脉冲光束，在空间分离后对应成像端的一个相机，实现最小间隔10ns的序列阴影成像，且分辨率与图像间隔无关。</w:t>
      </w:r>
    </w:p>
    <w:p w:rsidR="003E371B" w:rsidRPr="0049149C" w:rsidRDefault="003E371B" w:rsidP="0049149C">
      <w:pPr>
        <w:pStyle w:val="3"/>
        <w:spacing w:line="360" w:lineRule="auto"/>
        <w:rPr>
          <w:rFonts w:ascii="仿宋_GB2312" w:eastAsia="仿宋_GB2312"/>
          <w:b/>
          <w:sz w:val="28"/>
          <w:szCs w:val="28"/>
        </w:rPr>
      </w:pPr>
      <w:bookmarkStart w:id="504" w:name="_Toc46155380"/>
      <w:r w:rsidRPr="0049149C">
        <w:rPr>
          <w:rFonts w:ascii="仿宋_GB2312" w:eastAsia="仿宋_GB2312" w:hint="eastAsia"/>
          <w:b/>
          <w:sz w:val="28"/>
          <w:szCs w:val="28"/>
        </w:rPr>
        <w:t>故障</w:t>
      </w:r>
      <w:bookmarkEnd w:id="504"/>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5.5.6.1</w:t>
      </w:r>
      <w:r w:rsidR="003E371B" w:rsidRPr="0073626C">
        <w:rPr>
          <w:rFonts w:ascii="仿宋_GB2312" w:eastAsia="仿宋_GB2312" w:hAnsi="宋体" w:hint="eastAsia"/>
          <w:b/>
          <w:bCs/>
          <w:sz w:val="28"/>
          <w:szCs w:val="28"/>
        </w:rPr>
        <w:t>故障一</w:t>
      </w:r>
      <w:r w:rsidR="003E371B" w:rsidRPr="00217917">
        <w:rPr>
          <w:rFonts w:ascii="仿宋_GB2312" w:eastAsia="仿宋_GB2312" w:hAnsi="宋体" w:hint="eastAsia"/>
          <w:bCs/>
          <w:sz w:val="28"/>
          <w:szCs w:val="28"/>
        </w:rPr>
        <w:t>：成像图像有光路干扰</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：2014年12月30日，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：超高速碰撞靶上获得的防护构型超高速撞击序列激光阴影图像中光路相互有干扰。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：将多光源空间分离装置中的匀化装置结构改进，消除匀化装置中各个脉冲光束的相互干扰。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：原多光源空间分离装置中采用一个匀化装置对八根光纤出口的光束匀化，存在光路串扰。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：改进分离装置的结构，避免多光路相互干扰。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1、前期静态测试试验不足。</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2、原多光源空间分离装置存在光路串扰的缺陷。</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5.5.6.2</w:t>
      </w:r>
      <w:r w:rsidR="003E371B" w:rsidRPr="0073626C">
        <w:rPr>
          <w:rFonts w:ascii="仿宋_GB2312" w:eastAsia="仿宋_GB2312" w:hAnsi="宋体" w:hint="eastAsia"/>
          <w:b/>
          <w:bCs/>
          <w:sz w:val="28"/>
          <w:szCs w:val="28"/>
        </w:rPr>
        <w:t>故障二</w:t>
      </w:r>
      <w:r w:rsidR="003E371B" w:rsidRPr="00217917">
        <w:rPr>
          <w:rFonts w:ascii="仿宋_GB2312" w:eastAsia="仿宋_GB2312" w:hAnsi="宋体" w:hint="eastAsia"/>
          <w:bCs/>
          <w:sz w:val="28"/>
          <w:szCs w:val="28"/>
        </w:rPr>
        <w:t>：光纤断裂问题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：2015年4月15日，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：激光器出光，但光纤无光束输出。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：在505室开展试验的过程中，一根光纤头断裂不能耦合传输脉冲光束。将断裂的部分去掉重新安装保护头。</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：试验准备过程中光纤头被踩，造成光纤头断裂。</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解决措施</w:t>
      </w:r>
      <w:r w:rsidR="003E371B" w:rsidRPr="00217917">
        <w:rPr>
          <w:rFonts w:ascii="仿宋_GB2312" w:eastAsia="仿宋_GB2312" w:hAnsi="宋体" w:hint="eastAsia"/>
          <w:bCs/>
          <w:sz w:val="28"/>
          <w:szCs w:val="28"/>
        </w:rPr>
        <w:t>：将断裂的部分去掉重新安装保护头。</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1、对于光学元件要保护，尤其是光纤头。</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2、光纤端部增加保护铠甲。</w:t>
      </w:r>
    </w:p>
    <w:p w:rsidR="003E371B" w:rsidRPr="00217917" w:rsidRDefault="00BC776C" w:rsidP="0073626C">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5.5.6.3</w:t>
      </w:r>
      <w:r w:rsidR="003E371B" w:rsidRPr="0073626C">
        <w:rPr>
          <w:rFonts w:ascii="仿宋_GB2312" w:eastAsia="仿宋_GB2312" w:hAnsi="宋体" w:hint="eastAsia"/>
          <w:b/>
          <w:bCs/>
          <w:sz w:val="28"/>
          <w:szCs w:val="28"/>
        </w:rPr>
        <w:t>故障三</w:t>
      </w:r>
      <w:r w:rsidR="003E371B" w:rsidRPr="00217917">
        <w:rPr>
          <w:rFonts w:ascii="仿宋_GB2312" w:eastAsia="仿宋_GB2312" w:hAnsi="宋体" w:hint="eastAsia"/>
          <w:bCs/>
          <w:sz w:val="28"/>
          <w:szCs w:val="28"/>
        </w:rPr>
        <w:t>：光源系统误触发问题</w:t>
      </w:r>
    </w:p>
    <w:p w:rsidR="003E371B" w:rsidRPr="00217917" w:rsidRDefault="003E371B" w:rsidP="0073626C">
      <w:pPr>
        <w:spacing w:line="360" w:lineRule="auto"/>
        <w:ind w:firstLineChars="200" w:firstLine="562"/>
        <w:rPr>
          <w:rFonts w:ascii="仿宋_GB2312" w:eastAsia="仿宋_GB2312" w:hAnsi="宋体"/>
          <w:bCs/>
          <w:sz w:val="28"/>
          <w:szCs w:val="28"/>
        </w:rPr>
      </w:pPr>
      <w:r w:rsidRPr="0073626C">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：2015年5月10日，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：测试系统启动后，外触发信号噪声太大，误触发光源出光。</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：在激波管上开展序列阴影成像时，激光器被干扰信号提前触发，无法获得正常时刻的阴影图像。光源系统增加滤除干扰信号的结构装置后工作正常。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：试验过程中点火破膜产生了干扰信号，干扰信号将光源系统提前触发。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：光源系统增加滤除干扰信号的结构装置后工作正常。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1、设备在外触发工作模式要考虑干扰信号的影响。</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2、设备应具备滤除干扰功能。</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5.5.6.4</w:t>
      </w:r>
      <w:r w:rsidR="003E371B" w:rsidRPr="006C2BD7">
        <w:rPr>
          <w:rFonts w:ascii="仿宋_GB2312" w:eastAsia="仿宋_GB2312" w:hAnsi="宋体" w:hint="eastAsia"/>
          <w:b/>
          <w:bCs/>
          <w:sz w:val="28"/>
          <w:szCs w:val="28"/>
        </w:rPr>
        <w:t>故障四</w:t>
      </w:r>
      <w:r w:rsidR="003E371B" w:rsidRPr="00217917">
        <w:rPr>
          <w:rFonts w:ascii="仿宋_GB2312" w:eastAsia="仿宋_GB2312" w:hAnsi="宋体" w:hint="eastAsia"/>
          <w:bCs/>
          <w:sz w:val="28"/>
          <w:szCs w:val="28"/>
        </w:rPr>
        <w:t>：激光器和时序控制器控制端门冲突问题</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：2015年6月11日，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：光源与时序控制无法同时连接远控电脑。</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：控制软件连接脉冲激光器和时序控制器时软件地址发生冲突。</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：开启软件，选择控制线端口错误，出现冲突。</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：重启电脑后按照先连接激光控制线和软件，最后连接时序控制器的控制线和软件，解决了该问题。</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1、当多个控制线端口发生冲突后，重启电脑，逐个端门连接。</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2、操作软件应按照规范。</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5.5.6.5</w:t>
      </w:r>
      <w:r w:rsidR="003E371B" w:rsidRPr="006C2BD7">
        <w:rPr>
          <w:rFonts w:ascii="仿宋_GB2312" w:eastAsia="仿宋_GB2312" w:hAnsi="宋体" w:hint="eastAsia"/>
          <w:b/>
          <w:bCs/>
          <w:sz w:val="28"/>
          <w:szCs w:val="28"/>
        </w:rPr>
        <w:t>故障五</w:t>
      </w:r>
      <w:r w:rsidR="003E371B" w:rsidRPr="00217917">
        <w:rPr>
          <w:rFonts w:ascii="仿宋_GB2312" w:eastAsia="仿宋_GB2312" w:hAnsi="宋体" w:hint="eastAsia"/>
          <w:bCs/>
          <w:sz w:val="28"/>
          <w:szCs w:val="28"/>
        </w:rPr>
        <w:t>：试验过程中激光器不出光问题</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：2015年7月30日，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：同时连接多台激光器后，激光器不出光。</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：试验过程中，有外触发信号输入，但是脉冲激光器不出光。增加外触发接口装置提高外触发信号的驱动能力后触发正常。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：当控制信号输出给多个设备时造成驱动能力不足。</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：增加外触发接口装置提高外触发信号的驱动能力后触发正常。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1、设备静态联调按照模型试验时的多个设备工作情况进行调试。</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2、提高控制输出信号的驱动能力。</w:t>
      </w:r>
    </w:p>
    <w:p w:rsidR="003E371B" w:rsidRPr="00217917" w:rsidRDefault="003E371B" w:rsidP="00217917">
      <w:pPr>
        <w:spacing w:line="360" w:lineRule="auto"/>
        <w:ind w:firstLineChars="200" w:firstLine="560"/>
        <w:rPr>
          <w:rFonts w:ascii="仿宋_GB2312" w:eastAsia="仿宋_GB2312" w:hAnsi="宋体"/>
          <w:bCs/>
          <w:sz w:val="28"/>
          <w:szCs w:val="28"/>
        </w:rPr>
      </w:pPr>
      <w:r w:rsidRPr="00217917">
        <w:rPr>
          <w:rFonts w:ascii="仿宋_GB2312" w:eastAsia="仿宋_GB2312" w:hAnsi="宋体" w:hint="eastAsia"/>
          <w:bCs/>
          <w:sz w:val="28"/>
          <w:szCs w:val="28"/>
        </w:rPr>
        <w:t>3、该设备对外触发信号的驱动能力不够。</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5.5.6.6</w:t>
      </w:r>
      <w:r w:rsidR="003E371B" w:rsidRPr="006C2BD7">
        <w:rPr>
          <w:rFonts w:ascii="仿宋_GB2312" w:eastAsia="仿宋_GB2312" w:hAnsi="宋体" w:hint="eastAsia"/>
          <w:b/>
          <w:bCs/>
          <w:sz w:val="28"/>
          <w:szCs w:val="28"/>
        </w:rPr>
        <w:t>故障六</w:t>
      </w:r>
      <w:r w:rsidR="003E371B" w:rsidRPr="00217917">
        <w:rPr>
          <w:rFonts w:ascii="仿宋_GB2312" w:eastAsia="仿宋_GB2312" w:hAnsi="宋体" w:hint="eastAsia"/>
          <w:bCs/>
          <w:sz w:val="28"/>
          <w:szCs w:val="28"/>
        </w:rPr>
        <w:t>：数据采集软件连接异常问题</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：2015年8月25日，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：数字相机开启状态下，数据软件中数字相机相机无法连接控制。</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：试验准备过程中数据采集软件连接异常。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：在所有相机控制盒没有工作正常的情况下开启软件，造成软件连接异常。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：通过重启相机控制盒、数据处理软件，连接正常。</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：严格设备操作流程。</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5.5.6.7</w:t>
      </w:r>
      <w:r w:rsidR="003E371B" w:rsidRPr="006C2BD7">
        <w:rPr>
          <w:rFonts w:ascii="仿宋_GB2312" w:eastAsia="仿宋_GB2312" w:hAnsi="宋体" w:hint="eastAsia"/>
          <w:b/>
          <w:bCs/>
          <w:sz w:val="28"/>
          <w:szCs w:val="28"/>
        </w:rPr>
        <w:t>故障七</w:t>
      </w:r>
      <w:r w:rsidR="003E371B" w:rsidRPr="00217917">
        <w:rPr>
          <w:rFonts w:ascii="仿宋_GB2312" w:eastAsia="仿宋_GB2312" w:hAnsi="宋体" w:hint="eastAsia"/>
          <w:bCs/>
          <w:sz w:val="28"/>
          <w:szCs w:val="28"/>
        </w:rPr>
        <w:t>：数字相机开启、采集失败问题</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lastRenderedPageBreak/>
        <w:t>时间</w:t>
      </w:r>
      <w:r w:rsidRPr="00217917">
        <w:rPr>
          <w:rFonts w:ascii="仿宋_GB2312" w:eastAsia="仿宋_GB2312" w:hAnsi="宋体" w:hint="eastAsia"/>
          <w:bCs/>
          <w:sz w:val="28"/>
          <w:szCs w:val="28"/>
        </w:rPr>
        <w:t>：2014年8月11日，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：数字相机工作状态全部为失败，不能正常工作。</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：在调试过程中，开启控制软件连接数字相机，提示信息显示数字相机开启失败，采集状态也显示为失败，无法获取有效的图像。</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：数字相机电量不足；数字相机的拍摄模式没有指示在“手动”模式；数字相机内部安装有SD存储卡。</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：调整数字相机开启的状态，同时更换低电量电池。</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：试验准备前，检查数字相机的电量、拍摄模式以及是否安装SD存储卡。</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5.5.6.8</w:t>
      </w:r>
      <w:r w:rsidR="003E371B" w:rsidRPr="006C2BD7">
        <w:rPr>
          <w:rFonts w:ascii="仿宋_GB2312" w:eastAsia="仿宋_GB2312" w:hAnsi="宋体" w:hint="eastAsia"/>
          <w:b/>
          <w:bCs/>
          <w:sz w:val="28"/>
          <w:szCs w:val="28"/>
        </w:rPr>
        <w:t>故障八</w:t>
      </w:r>
      <w:r w:rsidR="003E371B" w:rsidRPr="00217917">
        <w:rPr>
          <w:rFonts w:ascii="仿宋_GB2312" w:eastAsia="仿宋_GB2312" w:hAnsi="宋体" w:hint="eastAsia"/>
          <w:bCs/>
          <w:sz w:val="28"/>
          <w:szCs w:val="28"/>
        </w:rPr>
        <w:t>：序列图像出现激波衍射效应</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t>时间</w:t>
      </w:r>
      <w:r w:rsidRPr="00217917">
        <w:rPr>
          <w:rFonts w:ascii="仿宋_GB2312" w:eastAsia="仿宋_GB2312" w:hAnsi="宋体" w:hint="eastAsia"/>
          <w:bCs/>
          <w:sz w:val="28"/>
          <w:szCs w:val="28"/>
        </w:rPr>
        <w:t>：2015年11月2日，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故障/事故描述</w:t>
      </w:r>
      <w:r w:rsidR="003E371B" w:rsidRPr="00217917">
        <w:rPr>
          <w:rFonts w:ascii="仿宋_GB2312" w:eastAsia="仿宋_GB2312" w:hAnsi="宋体" w:hint="eastAsia"/>
          <w:bCs/>
          <w:sz w:val="28"/>
          <w:szCs w:val="28"/>
        </w:rPr>
        <w:t>：获取的试验图像有较明显的衍射效应。</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：在进行动态试验时，获得的序列图像中后一张的图像中会出现前一张图像中出现的激波，导致序列图像之前相互干扰。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：在平行光路成像，由于固有存在光的衍射问题，导致在没有发光的通道处于曝光状态时，会受相邻已出光的通道光路的衍射干扰。</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：在成像系统的前端添加与多光源空间分离装置光阑共轭的孔径光阑后干扰大幅减弱。</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：针对此类现象，在成像系统的前端添加与多光源空间分离装置光阑共轭的孔径光阑，可以有效的减弱平行光路中衍射效应的相互干扰。</w:t>
      </w:r>
    </w:p>
    <w:p w:rsidR="003E371B" w:rsidRPr="00217917" w:rsidRDefault="00BC776C" w:rsidP="006C2BD7">
      <w:pPr>
        <w:spacing w:line="360" w:lineRule="auto"/>
        <w:ind w:firstLineChars="200" w:firstLine="562"/>
        <w:rPr>
          <w:rFonts w:ascii="仿宋_GB2312" w:eastAsia="仿宋_GB2312" w:hAnsi="宋体"/>
          <w:bCs/>
          <w:sz w:val="28"/>
          <w:szCs w:val="28"/>
        </w:rPr>
      </w:pPr>
      <w:r>
        <w:rPr>
          <w:rFonts w:ascii="仿宋_GB2312" w:eastAsia="仿宋_GB2312" w:hAnsi="宋体" w:hint="eastAsia"/>
          <w:b/>
          <w:bCs/>
          <w:sz w:val="28"/>
          <w:szCs w:val="28"/>
        </w:rPr>
        <w:t>5.5.6.9</w:t>
      </w:r>
      <w:r w:rsidR="003E371B" w:rsidRPr="006C2BD7">
        <w:rPr>
          <w:rFonts w:ascii="仿宋_GB2312" w:eastAsia="仿宋_GB2312" w:hAnsi="宋体" w:hint="eastAsia"/>
          <w:b/>
          <w:bCs/>
          <w:sz w:val="28"/>
          <w:szCs w:val="28"/>
        </w:rPr>
        <w:t>故障九</w:t>
      </w:r>
      <w:r w:rsidR="003E371B" w:rsidRPr="00217917">
        <w:rPr>
          <w:rFonts w:ascii="仿宋_GB2312" w:eastAsia="仿宋_GB2312" w:hAnsi="宋体" w:hint="eastAsia"/>
          <w:bCs/>
          <w:sz w:val="28"/>
          <w:szCs w:val="28"/>
        </w:rPr>
        <w:t>：流场显示灵敏度低，无法获得低真空模型激波</w:t>
      </w:r>
    </w:p>
    <w:p w:rsidR="003E371B" w:rsidRPr="00217917" w:rsidRDefault="003E371B" w:rsidP="006C2BD7">
      <w:pPr>
        <w:spacing w:line="360" w:lineRule="auto"/>
        <w:ind w:firstLineChars="200" w:firstLine="562"/>
        <w:rPr>
          <w:rFonts w:ascii="仿宋_GB2312" w:eastAsia="仿宋_GB2312" w:hAnsi="宋体"/>
          <w:bCs/>
          <w:sz w:val="28"/>
          <w:szCs w:val="28"/>
        </w:rPr>
      </w:pPr>
      <w:r w:rsidRPr="006C2BD7">
        <w:rPr>
          <w:rFonts w:ascii="仿宋_GB2312" w:eastAsia="仿宋_GB2312" w:hAnsi="宋体" w:hint="eastAsia"/>
          <w:b/>
          <w:bCs/>
          <w:sz w:val="28"/>
          <w:szCs w:val="28"/>
        </w:rPr>
        <w:t>时间</w:t>
      </w:r>
      <w:r w:rsidRPr="00217917">
        <w:rPr>
          <w:rFonts w:ascii="仿宋_GB2312" w:eastAsia="仿宋_GB2312" w:hAnsi="宋体" w:hint="eastAsia"/>
          <w:bCs/>
          <w:sz w:val="28"/>
          <w:szCs w:val="28"/>
        </w:rPr>
        <w:t>：2014年10月15日，</w:t>
      </w:r>
      <w:r w:rsidR="00AC76FD" w:rsidRPr="00AC76FD">
        <w:rPr>
          <w:rFonts w:ascii="仿宋_GB2312" w:eastAsia="仿宋_GB2312" w:hAnsi="宋体" w:hint="eastAsia"/>
          <w:b/>
          <w:bCs/>
          <w:sz w:val="28"/>
          <w:szCs w:val="28"/>
        </w:rPr>
        <w:t>故障发现人</w:t>
      </w:r>
      <w:r w:rsidRPr="00217917">
        <w:rPr>
          <w:rFonts w:ascii="仿宋_GB2312" w:eastAsia="仿宋_GB2312" w:hAnsi="宋体" w:hint="eastAsia"/>
          <w:bCs/>
          <w:sz w:val="28"/>
          <w:szCs w:val="28"/>
        </w:rPr>
        <w:t>：宋强</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lastRenderedPageBreak/>
        <w:t>故障/事故描述</w:t>
      </w:r>
      <w:r w:rsidR="003E371B" w:rsidRPr="00217917">
        <w:rPr>
          <w:rFonts w:ascii="仿宋_GB2312" w:eastAsia="仿宋_GB2312" w:hAnsi="宋体" w:hint="eastAsia"/>
          <w:bCs/>
          <w:sz w:val="28"/>
          <w:szCs w:val="28"/>
        </w:rPr>
        <w:t>：环境气体密度相对较低的情况下，成像的流场灵敏度低，无法显示模型的波系结构。</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检查经过</w:t>
      </w:r>
      <w:r w:rsidR="003E371B" w:rsidRPr="00217917">
        <w:rPr>
          <w:rFonts w:ascii="仿宋_GB2312" w:eastAsia="仿宋_GB2312" w:hAnsi="宋体" w:hint="eastAsia"/>
          <w:bCs/>
          <w:sz w:val="28"/>
          <w:szCs w:val="28"/>
        </w:rPr>
        <w:t>：在真空只有几百帕的动态自由飞试验时，获取的序列图像无法清晰的显示自由飞模型的流场信息。通过减小光阑孔径和减小准直系统中准直镜的相对孔径比后获得了模型绕流场信息。</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发生原因</w:t>
      </w:r>
      <w:r w:rsidR="003E371B" w:rsidRPr="00217917">
        <w:rPr>
          <w:rFonts w:ascii="仿宋_GB2312" w:eastAsia="仿宋_GB2312" w:hAnsi="宋体" w:hint="eastAsia"/>
          <w:bCs/>
          <w:sz w:val="28"/>
          <w:szCs w:val="28"/>
        </w:rPr>
        <w:t>：由于空气密度低，在试验中需要灵敏度较高的成像方式才能获得模型的激波信息，通过在光源的发光端，减小其光阑孔径，或者减小准直系统中准直镜的相对孔径比，即可有效的调节阴影成像的流场显示灵敏度。</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解决措施</w:t>
      </w:r>
      <w:r w:rsidR="003E371B" w:rsidRPr="00217917">
        <w:rPr>
          <w:rFonts w:ascii="仿宋_GB2312" w:eastAsia="仿宋_GB2312" w:hAnsi="宋体" w:hint="eastAsia"/>
          <w:bCs/>
          <w:sz w:val="28"/>
          <w:szCs w:val="28"/>
        </w:rPr>
        <w:t>：通过减小光阑孔径和减小准直系统中准直镜的相对孔径比后获得了模型绕流场信息。</w:t>
      </w:r>
    </w:p>
    <w:p w:rsidR="003E371B" w:rsidRPr="00217917" w:rsidRDefault="00AC76FD" w:rsidP="00AC76FD">
      <w:pPr>
        <w:spacing w:line="360" w:lineRule="auto"/>
        <w:ind w:firstLineChars="200" w:firstLine="562"/>
        <w:rPr>
          <w:rFonts w:ascii="仿宋_GB2312" w:eastAsia="仿宋_GB2312" w:hAnsi="宋体"/>
          <w:bCs/>
          <w:sz w:val="28"/>
          <w:szCs w:val="28"/>
        </w:rPr>
      </w:pPr>
      <w:r w:rsidRPr="00AC76FD">
        <w:rPr>
          <w:rFonts w:ascii="仿宋_GB2312" w:eastAsia="仿宋_GB2312" w:hAnsi="宋体" w:hint="eastAsia"/>
          <w:b/>
          <w:bCs/>
          <w:sz w:val="28"/>
          <w:szCs w:val="28"/>
        </w:rPr>
        <w:t>经验教训</w:t>
      </w:r>
      <w:r w:rsidR="003E371B" w:rsidRPr="00217917">
        <w:rPr>
          <w:rFonts w:ascii="仿宋_GB2312" w:eastAsia="仿宋_GB2312" w:hAnsi="宋体" w:hint="eastAsia"/>
          <w:bCs/>
          <w:sz w:val="28"/>
          <w:szCs w:val="28"/>
        </w:rPr>
        <w:t>：根据不同试验状态的需求，使用不同类型的多光源空间分离装置或准直镜来满足试验序列图像显示的要求。</w:t>
      </w:r>
    </w:p>
    <w:p w:rsidR="003E371B" w:rsidRPr="003E371B" w:rsidRDefault="003E371B" w:rsidP="00281C55">
      <w:pPr>
        <w:spacing w:line="360" w:lineRule="auto"/>
        <w:jc w:val="center"/>
        <w:rPr>
          <w:rFonts w:ascii="黑体" w:eastAsia="黑体" w:hAnsi="黑体"/>
          <w:sz w:val="44"/>
          <w:szCs w:val="44"/>
        </w:rPr>
      </w:pPr>
    </w:p>
    <w:p w:rsidR="00072CEC" w:rsidRDefault="00072CEC" w:rsidP="00281C55">
      <w:pPr>
        <w:spacing w:line="360" w:lineRule="auto"/>
        <w:ind w:firstLineChars="200" w:firstLine="640"/>
        <w:rPr>
          <w:rFonts w:ascii="仿宋_GB2312" w:eastAsia="仿宋_GB2312" w:hAnsi="宋体"/>
          <w:bCs/>
          <w:sz w:val="32"/>
          <w:szCs w:val="32"/>
        </w:rPr>
      </w:pPr>
    </w:p>
    <w:p w:rsidR="008174E2" w:rsidRDefault="008174E2"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6C2BD7" w:rsidRDefault="006C2BD7" w:rsidP="00281C55">
      <w:pPr>
        <w:spacing w:line="360" w:lineRule="auto"/>
        <w:rPr>
          <w:rFonts w:ascii="仿宋_GB2312" w:eastAsia="仿宋_GB2312" w:hAnsi="宋体"/>
          <w:bCs/>
          <w:sz w:val="32"/>
        </w:rPr>
      </w:pPr>
    </w:p>
    <w:p w:rsidR="008174E2" w:rsidRPr="008D7E5B" w:rsidRDefault="008174E2" w:rsidP="008D7E5B">
      <w:pPr>
        <w:pStyle w:val="1"/>
        <w:spacing w:before="200" w:after="0" w:line="240" w:lineRule="auto"/>
        <w:jc w:val="center"/>
        <w:rPr>
          <w:rFonts w:ascii="方正小标宋简体" w:eastAsia="方正小标宋简体"/>
          <w:b w:val="0"/>
          <w:bCs w:val="0"/>
          <w:kern w:val="2"/>
          <w:szCs w:val="24"/>
        </w:rPr>
      </w:pPr>
      <w:bookmarkStart w:id="505" w:name="_Toc46155381"/>
      <w:r w:rsidRPr="008D7E5B">
        <w:rPr>
          <w:rFonts w:ascii="方正小标宋简体" w:eastAsia="方正小标宋简体" w:hint="eastAsia"/>
          <w:b w:val="0"/>
          <w:bCs w:val="0"/>
          <w:kern w:val="2"/>
          <w:szCs w:val="24"/>
        </w:rPr>
        <w:lastRenderedPageBreak/>
        <w:t>后记</w:t>
      </w:r>
      <w:bookmarkEnd w:id="505"/>
    </w:p>
    <w:p w:rsidR="008174E2" w:rsidRDefault="008174E2" w:rsidP="00281C55">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第三试验部试验装备故障汇编</w:t>
      </w:r>
      <w:r w:rsidR="00A33B36">
        <w:rPr>
          <w:rFonts w:ascii="仿宋_GB2312" w:eastAsia="仿宋_GB2312" w:hAnsi="宋体" w:hint="eastAsia"/>
          <w:bCs/>
          <w:sz w:val="28"/>
          <w:szCs w:val="28"/>
        </w:rPr>
        <w:t>是</w:t>
      </w:r>
      <w:r>
        <w:rPr>
          <w:rFonts w:ascii="仿宋_GB2312" w:eastAsia="仿宋_GB2312" w:hAnsi="宋体" w:hint="eastAsia"/>
          <w:bCs/>
          <w:sz w:val="28"/>
          <w:szCs w:val="28"/>
        </w:rPr>
        <w:t>在机关领导指导下、各个研究室努力下共同完成的，在此对编写组所有成员表示感谢。</w:t>
      </w:r>
    </w:p>
    <w:p w:rsidR="008174E2" w:rsidRDefault="008174E2" w:rsidP="00281C55">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故障汇编不</w:t>
      </w:r>
      <w:r w:rsidR="00484ECF">
        <w:rPr>
          <w:rFonts w:ascii="仿宋_GB2312" w:eastAsia="仿宋_GB2312" w:hAnsi="宋体" w:hint="eastAsia"/>
          <w:bCs/>
          <w:sz w:val="28"/>
          <w:szCs w:val="28"/>
        </w:rPr>
        <w:t>仅仅是一个对试验装备历史故障/事故的记录，更重要的是一种经验、一种教训</w:t>
      </w:r>
      <w:r w:rsidR="00C82F71">
        <w:rPr>
          <w:rFonts w:ascii="仿宋_GB2312" w:eastAsia="仿宋_GB2312" w:hAnsi="宋体" w:hint="eastAsia"/>
          <w:bCs/>
          <w:sz w:val="28"/>
          <w:szCs w:val="28"/>
        </w:rPr>
        <w:t>。故障</w:t>
      </w:r>
      <w:r w:rsidR="0042765A">
        <w:rPr>
          <w:rFonts w:ascii="仿宋_GB2312" w:eastAsia="仿宋_GB2312" w:hAnsi="宋体" w:hint="eastAsia"/>
          <w:bCs/>
          <w:sz w:val="28"/>
          <w:szCs w:val="28"/>
        </w:rPr>
        <w:t>汇编是一个知识体系，</w:t>
      </w:r>
      <w:r w:rsidR="00C82F71">
        <w:rPr>
          <w:rFonts w:ascii="仿宋_GB2312" w:eastAsia="仿宋_GB2312" w:hAnsi="宋体" w:hint="eastAsia"/>
          <w:bCs/>
          <w:sz w:val="28"/>
          <w:szCs w:val="28"/>
        </w:rPr>
        <w:t>是一种知识传承，</w:t>
      </w:r>
      <w:r w:rsidR="0042765A">
        <w:rPr>
          <w:rFonts w:ascii="仿宋_GB2312" w:eastAsia="仿宋_GB2312" w:hAnsi="宋体" w:hint="eastAsia"/>
          <w:bCs/>
          <w:sz w:val="28"/>
          <w:szCs w:val="28"/>
        </w:rPr>
        <w:t>认真总结了过往</w:t>
      </w:r>
      <w:r w:rsidR="0042765A" w:rsidRPr="006C2BD7">
        <w:rPr>
          <w:rFonts w:ascii="仿宋_GB2312" w:eastAsia="仿宋_GB2312" w:hAnsi="宋体" w:hint="eastAsia"/>
          <w:bCs/>
          <w:sz w:val="28"/>
          <w:szCs w:val="28"/>
        </w:rPr>
        <w:t>的</w:t>
      </w:r>
      <w:r w:rsidR="00AC76FD" w:rsidRPr="006C2BD7">
        <w:rPr>
          <w:rFonts w:ascii="仿宋_GB2312" w:eastAsia="仿宋_GB2312" w:hAnsi="宋体" w:hint="eastAsia"/>
          <w:bCs/>
          <w:sz w:val="28"/>
          <w:szCs w:val="28"/>
        </w:rPr>
        <w:t>经验教训</w:t>
      </w:r>
      <w:r w:rsidR="00484ECF">
        <w:rPr>
          <w:rFonts w:ascii="仿宋_GB2312" w:eastAsia="仿宋_GB2312" w:hAnsi="宋体" w:hint="eastAsia"/>
          <w:bCs/>
          <w:sz w:val="28"/>
          <w:szCs w:val="28"/>
        </w:rPr>
        <w:t>，</w:t>
      </w:r>
      <w:r w:rsidR="0042765A">
        <w:rPr>
          <w:rFonts w:ascii="仿宋_GB2312" w:eastAsia="仿宋_GB2312" w:hAnsi="宋体" w:hint="eastAsia"/>
          <w:bCs/>
          <w:sz w:val="28"/>
          <w:szCs w:val="28"/>
        </w:rPr>
        <w:t>对每一位试验装备岗位操作人员是一种财富。</w:t>
      </w:r>
    </w:p>
    <w:p w:rsidR="00484ECF" w:rsidRDefault="00484ECF" w:rsidP="00281C55">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每一位试验装备岗位操作人员应加强对试验装备的日常维护保养</w:t>
      </w:r>
      <w:r w:rsidR="00A33B36">
        <w:rPr>
          <w:rFonts w:ascii="仿宋_GB2312" w:eastAsia="仿宋_GB2312" w:hAnsi="宋体" w:hint="eastAsia"/>
          <w:bCs/>
          <w:sz w:val="28"/>
          <w:szCs w:val="28"/>
        </w:rPr>
        <w:t>，把</w:t>
      </w:r>
      <w:r>
        <w:rPr>
          <w:rFonts w:ascii="仿宋_GB2312" w:eastAsia="仿宋_GB2312" w:hAnsi="宋体" w:hint="eastAsia"/>
          <w:bCs/>
          <w:sz w:val="28"/>
          <w:szCs w:val="28"/>
        </w:rPr>
        <w:t>故障</w:t>
      </w:r>
      <w:r w:rsidR="00A33B36">
        <w:rPr>
          <w:rFonts w:ascii="仿宋_GB2312" w:eastAsia="仿宋_GB2312" w:hAnsi="宋体" w:hint="eastAsia"/>
          <w:bCs/>
          <w:sz w:val="28"/>
          <w:szCs w:val="28"/>
        </w:rPr>
        <w:t>苗头</w:t>
      </w:r>
      <w:r>
        <w:rPr>
          <w:rFonts w:ascii="仿宋_GB2312" w:eastAsia="仿宋_GB2312" w:hAnsi="宋体" w:hint="eastAsia"/>
          <w:bCs/>
          <w:sz w:val="28"/>
          <w:szCs w:val="28"/>
        </w:rPr>
        <w:t>扼杀在萌芽阶段，降低试验装备的故障率。</w:t>
      </w:r>
    </w:p>
    <w:p w:rsidR="002B5948" w:rsidRDefault="002B5948" w:rsidP="00281C55">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此版本为1.0版，每年初参谋部将组织各研究室对试验装备故障汇编进行修订，不断进行完善。</w:t>
      </w: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pPr>
    </w:p>
    <w:p w:rsidR="00471456" w:rsidRDefault="00471456" w:rsidP="00281C55">
      <w:pPr>
        <w:spacing w:line="360" w:lineRule="auto"/>
        <w:ind w:firstLineChars="200" w:firstLine="560"/>
        <w:rPr>
          <w:rFonts w:ascii="仿宋_GB2312" w:eastAsia="仿宋_GB2312" w:hAnsi="宋体"/>
          <w:bCs/>
          <w:sz w:val="28"/>
          <w:szCs w:val="28"/>
        </w:rPr>
        <w:sectPr w:rsidR="00471456" w:rsidSect="00A108F6">
          <w:pgSz w:w="11906" w:h="16838"/>
          <w:pgMar w:top="1440" w:right="1797" w:bottom="1440" w:left="1797" w:header="851" w:footer="992" w:gutter="0"/>
          <w:cols w:space="425"/>
          <w:docGrid w:linePitch="312"/>
        </w:sectPr>
      </w:pPr>
    </w:p>
    <w:p w:rsidR="00471456" w:rsidRPr="008D7E5B" w:rsidRDefault="006C2BD7" w:rsidP="008D7E5B">
      <w:pPr>
        <w:pStyle w:val="1"/>
        <w:spacing w:before="200" w:after="0" w:line="240" w:lineRule="auto"/>
        <w:rPr>
          <w:rFonts w:ascii="方正小标宋简体" w:eastAsia="方正小标宋简体"/>
          <w:b w:val="0"/>
          <w:bCs w:val="0"/>
          <w:kern w:val="2"/>
          <w:szCs w:val="24"/>
        </w:rPr>
      </w:pPr>
      <w:bookmarkStart w:id="506" w:name="_Toc46155382"/>
      <w:r w:rsidRPr="008D7E5B">
        <w:rPr>
          <w:rFonts w:ascii="方正小标宋简体" w:eastAsia="方正小标宋简体" w:hint="eastAsia"/>
          <w:b w:val="0"/>
          <w:bCs w:val="0"/>
          <w:kern w:val="2"/>
          <w:szCs w:val="24"/>
        </w:rPr>
        <w:lastRenderedPageBreak/>
        <w:t>附录</w:t>
      </w:r>
      <w:r w:rsidR="009871D7" w:rsidRPr="008D7E5B">
        <w:rPr>
          <w:rFonts w:ascii="方正小标宋简体" w:eastAsia="方正小标宋简体" w:hint="eastAsia"/>
          <w:b w:val="0"/>
          <w:bCs w:val="0"/>
          <w:kern w:val="2"/>
          <w:szCs w:val="24"/>
        </w:rPr>
        <w:t>1</w:t>
      </w:r>
      <w:bookmarkEnd w:id="506"/>
    </w:p>
    <w:p w:rsidR="009871D7" w:rsidRPr="008D7E5B" w:rsidRDefault="009871D7" w:rsidP="008D7E5B">
      <w:pPr>
        <w:pStyle w:val="1"/>
        <w:spacing w:before="200" w:after="0" w:line="240" w:lineRule="auto"/>
        <w:jc w:val="center"/>
        <w:rPr>
          <w:rFonts w:ascii="方正小标宋简体" w:eastAsia="方正小标宋简体"/>
          <w:b w:val="0"/>
          <w:bCs w:val="0"/>
          <w:kern w:val="2"/>
          <w:szCs w:val="24"/>
        </w:rPr>
      </w:pPr>
      <w:bookmarkStart w:id="507" w:name="_Toc46155383"/>
      <w:r w:rsidRPr="008D7E5B">
        <w:rPr>
          <w:rFonts w:ascii="方正小标宋简体" w:eastAsia="方正小标宋简体" w:hint="eastAsia"/>
          <w:b w:val="0"/>
          <w:bCs w:val="0"/>
          <w:kern w:val="2"/>
          <w:szCs w:val="24"/>
        </w:rPr>
        <w:t>故障编号规则</w:t>
      </w:r>
      <w:bookmarkEnd w:id="507"/>
    </w:p>
    <w:p w:rsidR="009871D7" w:rsidRDefault="009871D7" w:rsidP="009871D7">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故障编号是按照风洞群.风洞名称/共性系统</w:t>
      </w:r>
      <w:r w:rsidR="00F00639">
        <w:rPr>
          <w:rFonts w:ascii="仿宋_GB2312" w:eastAsia="仿宋_GB2312" w:hAnsi="宋体" w:hint="eastAsia"/>
          <w:bCs/>
          <w:sz w:val="28"/>
          <w:szCs w:val="28"/>
        </w:rPr>
        <w:t>/保障系统</w:t>
      </w:r>
      <w:r>
        <w:rPr>
          <w:rFonts w:ascii="仿宋_GB2312" w:eastAsia="仿宋_GB2312" w:hAnsi="宋体" w:hint="eastAsia"/>
          <w:bCs/>
          <w:sz w:val="28"/>
          <w:szCs w:val="28"/>
        </w:rPr>
        <w:t>.风洞分系统.序号编码的，格式为XX.YY.ZZ</w:t>
      </w:r>
      <w:r w:rsidR="002D659E">
        <w:rPr>
          <w:rFonts w:ascii="仿宋_GB2312" w:eastAsia="仿宋_GB2312" w:hAnsi="宋体" w:hint="eastAsia"/>
          <w:bCs/>
          <w:sz w:val="28"/>
          <w:szCs w:val="28"/>
        </w:rPr>
        <w:t>.AA</w:t>
      </w:r>
      <w:r>
        <w:rPr>
          <w:rFonts w:ascii="仿宋_GB2312" w:eastAsia="仿宋_GB2312" w:hAnsi="宋体" w:hint="eastAsia"/>
          <w:bCs/>
          <w:sz w:val="28"/>
          <w:szCs w:val="28"/>
        </w:rPr>
        <w:t>。</w:t>
      </w:r>
      <w:r w:rsidR="002D659E">
        <w:rPr>
          <w:rFonts w:ascii="仿宋_GB2312" w:eastAsia="仿宋_GB2312" w:hAnsi="宋体" w:hint="eastAsia"/>
          <w:bCs/>
          <w:sz w:val="28"/>
          <w:szCs w:val="28"/>
        </w:rPr>
        <w:t>XX中1代表常规高超，2代表低密度风洞，3代表激波风洞，4代表电弧风洞、电加设备，5代表弹道靶设备</w:t>
      </w:r>
    </w:p>
    <w:p w:rsidR="002D659E" w:rsidRDefault="002D659E" w:rsidP="009871D7">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YY代表具体风洞名称或“共性子系统”</w:t>
      </w:r>
      <w:r w:rsidR="00F00639">
        <w:rPr>
          <w:rFonts w:ascii="仿宋_GB2312" w:eastAsia="仿宋_GB2312" w:hAnsi="宋体" w:hint="eastAsia"/>
          <w:bCs/>
          <w:sz w:val="28"/>
          <w:szCs w:val="28"/>
        </w:rPr>
        <w:t>或“保障系统”</w:t>
      </w:r>
      <w:r>
        <w:rPr>
          <w:rFonts w:ascii="仿宋_GB2312" w:eastAsia="仿宋_GB2312" w:hAnsi="宋体" w:hint="eastAsia"/>
          <w:bCs/>
          <w:sz w:val="28"/>
          <w:szCs w:val="28"/>
        </w:rPr>
        <w:t>，如1米高超声速风洞、200米自由飞弹道靶等</w:t>
      </w:r>
    </w:p>
    <w:p w:rsidR="002D659E" w:rsidRDefault="002D659E" w:rsidP="009871D7">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ZZ代表风洞具体分系统，如本体系统、加热器系统等</w:t>
      </w:r>
    </w:p>
    <w:p w:rsidR="002D659E" w:rsidRDefault="002D659E" w:rsidP="009871D7">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AA代表故障序号，从1开始编号。</w:t>
      </w:r>
    </w:p>
    <w:p w:rsidR="004A77DE" w:rsidRDefault="004A77DE" w:rsidP="009871D7">
      <w:pPr>
        <w:spacing w:line="360" w:lineRule="auto"/>
        <w:ind w:firstLineChars="200" w:firstLine="560"/>
        <w:rPr>
          <w:rFonts w:ascii="仿宋_GB2312" w:eastAsia="仿宋_GB2312" w:hAnsi="宋体"/>
          <w:bCs/>
          <w:sz w:val="28"/>
          <w:szCs w:val="28"/>
        </w:rPr>
      </w:pPr>
      <w:r>
        <w:rPr>
          <w:rFonts w:ascii="仿宋_GB2312" w:eastAsia="仿宋_GB2312" w:hAnsi="宋体" w:hint="eastAsia"/>
          <w:bCs/>
          <w:sz w:val="28"/>
          <w:szCs w:val="28"/>
        </w:rPr>
        <w:t>编号规则如下:</w:t>
      </w:r>
    </w:p>
    <w:p w:rsidR="00EA7C5A" w:rsidRPr="00EA7C5A" w:rsidRDefault="00EA7C5A" w:rsidP="00EA7C5A">
      <w:pPr>
        <w:spacing w:line="360" w:lineRule="auto"/>
        <w:ind w:firstLineChars="200" w:firstLine="560"/>
        <w:jc w:val="left"/>
        <w:rPr>
          <w:rFonts w:ascii="仿宋_GB2312" w:eastAsia="仿宋_GB2312" w:hAnsi="宋体"/>
          <w:bCs/>
          <w:sz w:val="28"/>
          <w:szCs w:val="28"/>
        </w:rPr>
      </w:pPr>
      <w:r w:rsidRPr="00EA7C5A">
        <w:rPr>
          <w:rFonts w:ascii="仿宋_GB2312" w:eastAsia="仿宋_GB2312" w:hAnsi="宋体"/>
          <w:bCs/>
          <w:sz w:val="28"/>
          <w:szCs w:val="28"/>
        </w:rPr>
        <w:fldChar w:fldCharType="begin"/>
      </w:r>
      <w:r w:rsidRPr="00EA7C5A">
        <w:rPr>
          <w:rFonts w:ascii="仿宋_GB2312" w:eastAsia="仿宋_GB2312" w:hAnsi="宋体"/>
          <w:bCs/>
          <w:sz w:val="28"/>
          <w:szCs w:val="28"/>
        </w:rPr>
        <w:instrText xml:space="preserve"> TOC \o "1-3" \h \z \u </w:instrText>
      </w:r>
      <w:r w:rsidRPr="00EA7C5A">
        <w:rPr>
          <w:rFonts w:ascii="仿宋_GB2312" w:eastAsia="仿宋_GB2312" w:hAnsi="宋体"/>
          <w:bCs/>
          <w:sz w:val="28"/>
          <w:szCs w:val="28"/>
        </w:rPr>
        <w:fldChar w:fldCharType="separate"/>
      </w:r>
      <w:hyperlink w:anchor="_Toc46155059" w:history="1">
        <w:r w:rsidRPr="00EA7C5A">
          <w:rPr>
            <w:rFonts w:ascii="仿宋_GB2312" w:eastAsia="仿宋_GB2312" w:hAnsi="宋体"/>
            <w:bCs/>
            <w:sz w:val="28"/>
            <w:szCs w:val="28"/>
          </w:rPr>
          <w:t>1</w:t>
        </w:r>
        <w:r w:rsidRPr="00EA7C5A">
          <w:rPr>
            <w:rFonts w:ascii="仿宋_GB2312" w:eastAsia="仿宋_GB2312" w:hAnsi="宋体" w:hint="eastAsia"/>
            <w:bCs/>
            <w:sz w:val="28"/>
            <w:szCs w:val="28"/>
          </w:rPr>
          <w:t>、常规高超声速风洞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60" w:history="1">
        <w:r w:rsidR="00EA7C5A" w:rsidRPr="00EA7C5A">
          <w:rPr>
            <w:rFonts w:ascii="仿宋_GB2312" w:eastAsia="仿宋_GB2312" w:hAnsi="宋体"/>
            <w:bCs/>
            <w:sz w:val="28"/>
            <w:szCs w:val="28"/>
          </w:rPr>
          <w:t xml:space="preserve">1.1 </w:t>
        </w:r>
        <w:r w:rsidR="00EA7C5A" w:rsidRPr="00EA7C5A">
          <w:rPr>
            <w:rFonts w:ascii="仿宋_GB2312" w:eastAsia="仿宋_GB2312" w:hAnsi="宋体"/>
            <w:bCs/>
            <w:sz w:val="28"/>
            <w:szCs w:val="28"/>
          </w:rPr>
          <w:t>Φ</w:t>
        </w:r>
        <w:r w:rsidR="00EA7C5A" w:rsidRPr="00EA7C5A">
          <w:rPr>
            <w:rFonts w:ascii="仿宋_GB2312" w:eastAsia="仿宋_GB2312" w:hAnsi="宋体"/>
            <w:bCs/>
            <w:sz w:val="28"/>
            <w:szCs w:val="28"/>
          </w:rPr>
          <w:t>1</w:t>
        </w:r>
        <w:r w:rsidR="00EA7C5A" w:rsidRPr="00EA7C5A">
          <w:rPr>
            <w:rFonts w:ascii="仿宋_GB2312" w:eastAsia="仿宋_GB2312" w:hAnsi="宋体" w:hint="eastAsia"/>
            <w:bCs/>
            <w:sz w:val="28"/>
            <w:szCs w:val="28"/>
          </w:rPr>
          <w:t>米高超声速风洞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61" w:history="1">
        <w:r w:rsidR="00EA7C5A" w:rsidRPr="00EA7C5A">
          <w:rPr>
            <w:rFonts w:ascii="仿宋_GB2312" w:eastAsia="仿宋_GB2312" w:hAnsi="宋体"/>
            <w:bCs/>
            <w:sz w:val="28"/>
            <w:szCs w:val="28"/>
          </w:rPr>
          <w:t xml:space="preserve">1.1.1 </w:t>
        </w:r>
        <w:r w:rsidR="00EA7C5A" w:rsidRPr="00EA7C5A">
          <w:rPr>
            <w:rFonts w:ascii="仿宋_GB2312" w:eastAsia="仿宋_GB2312" w:hAnsi="宋体" w:hint="eastAsia"/>
            <w:bCs/>
            <w:sz w:val="28"/>
            <w:szCs w:val="28"/>
          </w:rPr>
          <w:t>风洞本体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65" w:history="1">
        <w:r w:rsidR="00EA7C5A" w:rsidRPr="00EA7C5A">
          <w:rPr>
            <w:rFonts w:ascii="仿宋_GB2312" w:eastAsia="仿宋_GB2312" w:hAnsi="宋体"/>
            <w:bCs/>
            <w:sz w:val="28"/>
            <w:szCs w:val="28"/>
          </w:rPr>
          <w:t>1.1.2</w:t>
        </w:r>
        <w:r w:rsidR="00EA7C5A" w:rsidRPr="00EA7C5A">
          <w:rPr>
            <w:rFonts w:ascii="仿宋_GB2312" w:eastAsia="仿宋_GB2312" w:hAnsi="宋体" w:hint="eastAsia"/>
            <w:bCs/>
            <w:sz w:val="28"/>
            <w:szCs w:val="28"/>
          </w:rPr>
          <w:t>运行控制系统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69" w:history="1">
        <w:r w:rsidR="00EA7C5A" w:rsidRPr="00EA7C5A">
          <w:rPr>
            <w:rFonts w:ascii="仿宋_GB2312" w:eastAsia="仿宋_GB2312" w:hAnsi="宋体"/>
            <w:bCs/>
            <w:sz w:val="28"/>
            <w:szCs w:val="28"/>
          </w:rPr>
          <w:t>1.1.3</w:t>
        </w:r>
        <w:r w:rsidR="00EA7C5A" w:rsidRPr="00EA7C5A">
          <w:rPr>
            <w:rFonts w:ascii="仿宋_GB2312" w:eastAsia="仿宋_GB2312" w:hAnsi="宋体" w:hint="eastAsia"/>
            <w:bCs/>
            <w:sz w:val="28"/>
            <w:szCs w:val="28"/>
          </w:rPr>
          <w:t>加热器系统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73" w:history="1">
        <w:r w:rsidR="00EA7C5A" w:rsidRPr="00EA7C5A">
          <w:rPr>
            <w:rFonts w:ascii="仿宋_GB2312" w:eastAsia="仿宋_GB2312" w:hAnsi="宋体"/>
            <w:bCs/>
            <w:sz w:val="28"/>
            <w:szCs w:val="28"/>
          </w:rPr>
          <w:t>1.1.4</w:t>
        </w:r>
        <w:r w:rsidR="00EA7C5A" w:rsidRPr="00EA7C5A">
          <w:rPr>
            <w:rFonts w:ascii="仿宋_GB2312" w:eastAsia="仿宋_GB2312" w:hAnsi="宋体" w:hint="eastAsia"/>
            <w:bCs/>
            <w:sz w:val="28"/>
            <w:szCs w:val="28"/>
          </w:rPr>
          <w:t>冷却水系统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77" w:history="1">
        <w:r w:rsidR="00EA7C5A" w:rsidRPr="00EA7C5A">
          <w:rPr>
            <w:rFonts w:ascii="仿宋_GB2312" w:eastAsia="仿宋_GB2312" w:hAnsi="宋体"/>
            <w:bCs/>
            <w:sz w:val="28"/>
            <w:szCs w:val="28"/>
          </w:rPr>
          <w:t>1.1.5</w:t>
        </w:r>
        <w:r w:rsidR="00EA7C5A" w:rsidRPr="00EA7C5A">
          <w:rPr>
            <w:rFonts w:ascii="仿宋_GB2312" w:eastAsia="仿宋_GB2312" w:hAnsi="宋体" w:hint="eastAsia"/>
            <w:bCs/>
            <w:sz w:val="28"/>
            <w:szCs w:val="28"/>
          </w:rPr>
          <w:t>攻角机构</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81" w:history="1">
        <w:r w:rsidR="00EA7C5A" w:rsidRPr="00EA7C5A">
          <w:rPr>
            <w:rFonts w:ascii="仿宋_GB2312" w:eastAsia="仿宋_GB2312" w:hAnsi="宋体"/>
            <w:bCs/>
            <w:sz w:val="28"/>
            <w:szCs w:val="28"/>
          </w:rPr>
          <w:t>1.1.6</w:t>
        </w:r>
        <w:r w:rsidR="00EA7C5A" w:rsidRPr="00EA7C5A">
          <w:rPr>
            <w:rFonts w:ascii="仿宋_GB2312" w:eastAsia="仿宋_GB2312" w:hAnsi="宋体" w:hint="eastAsia"/>
            <w:bCs/>
            <w:sz w:val="28"/>
            <w:szCs w:val="28"/>
          </w:rPr>
          <w:t>纹影系统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85" w:history="1">
        <w:r w:rsidR="00EA7C5A" w:rsidRPr="00EA7C5A">
          <w:rPr>
            <w:rFonts w:ascii="仿宋_GB2312" w:eastAsia="仿宋_GB2312" w:hAnsi="宋体"/>
            <w:bCs/>
            <w:sz w:val="28"/>
            <w:szCs w:val="28"/>
          </w:rPr>
          <w:t>1.1.7</w:t>
        </w:r>
        <w:r w:rsidR="00EA7C5A" w:rsidRPr="00EA7C5A">
          <w:rPr>
            <w:rFonts w:ascii="仿宋_GB2312" w:eastAsia="仿宋_GB2312" w:hAnsi="宋体" w:hint="eastAsia"/>
            <w:bCs/>
            <w:sz w:val="28"/>
            <w:szCs w:val="28"/>
          </w:rPr>
          <w:t>配电系统与温控系统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89" w:history="1">
        <w:r w:rsidR="00EA7C5A" w:rsidRPr="00EA7C5A">
          <w:rPr>
            <w:rFonts w:ascii="仿宋_GB2312" w:eastAsia="仿宋_GB2312" w:hAnsi="宋体"/>
            <w:bCs/>
            <w:sz w:val="28"/>
            <w:szCs w:val="28"/>
          </w:rPr>
          <w:t>1.1.8 CTS</w:t>
        </w:r>
        <w:r w:rsidR="00EA7C5A" w:rsidRPr="00EA7C5A">
          <w:rPr>
            <w:rFonts w:ascii="仿宋_GB2312" w:eastAsia="仿宋_GB2312" w:hAnsi="宋体" w:hint="eastAsia"/>
            <w:bCs/>
            <w:sz w:val="28"/>
            <w:szCs w:val="28"/>
          </w:rPr>
          <w:t>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93" w:history="1">
        <w:r w:rsidR="00EA7C5A" w:rsidRPr="00EA7C5A">
          <w:rPr>
            <w:rFonts w:ascii="仿宋_GB2312" w:eastAsia="仿宋_GB2312" w:hAnsi="宋体"/>
            <w:bCs/>
            <w:sz w:val="28"/>
            <w:szCs w:val="28"/>
          </w:rPr>
          <w:t>1.1.9</w:t>
        </w:r>
        <w:r w:rsidR="00EA7C5A" w:rsidRPr="00EA7C5A">
          <w:rPr>
            <w:rFonts w:ascii="仿宋_GB2312" w:eastAsia="仿宋_GB2312" w:hAnsi="宋体" w:hint="eastAsia"/>
            <w:bCs/>
            <w:sz w:val="28"/>
            <w:szCs w:val="28"/>
          </w:rPr>
          <w:t>数采系统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97" w:history="1">
        <w:r w:rsidR="00EA7C5A" w:rsidRPr="00EA7C5A">
          <w:rPr>
            <w:rFonts w:ascii="仿宋_GB2312" w:eastAsia="仿宋_GB2312" w:hAnsi="宋体"/>
            <w:bCs/>
            <w:sz w:val="28"/>
            <w:szCs w:val="28"/>
          </w:rPr>
          <w:t>1.2.</w:t>
        </w:r>
        <w:r w:rsidR="00EA7C5A" w:rsidRPr="00EA7C5A">
          <w:rPr>
            <w:rFonts w:ascii="仿宋_GB2312" w:eastAsia="仿宋_GB2312" w:hAnsi="宋体"/>
            <w:bCs/>
            <w:sz w:val="28"/>
            <w:szCs w:val="28"/>
          </w:rPr>
          <w:t>Φ</w:t>
        </w:r>
        <w:r w:rsidR="00EA7C5A" w:rsidRPr="00EA7C5A">
          <w:rPr>
            <w:rFonts w:ascii="仿宋_GB2312" w:eastAsia="仿宋_GB2312" w:hAnsi="宋体"/>
            <w:bCs/>
            <w:sz w:val="28"/>
            <w:szCs w:val="28"/>
          </w:rPr>
          <w:t>2</w:t>
        </w:r>
        <w:r w:rsidR="00EA7C5A" w:rsidRPr="00EA7C5A">
          <w:rPr>
            <w:rFonts w:ascii="仿宋_GB2312" w:eastAsia="仿宋_GB2312" w:hAnsi="宋体" w:hint="eastAsia"/>
            <w:bCs/>
            <w:sz w:val="28"/>
            <w:szCs w:val="28"/>
          </w:rPr>
          <w:t>米高超声速风洞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098" w:history="1">
        <w:r w:rsidR="00EA7C5A" w:rsidRPr="00EA7C5A">
          <w:rPr>
            <w:rFonts w:ascii="仿宋_GB2312" w:eastAsia="仿宋_GB2312" w:hAnsi="宋体"/>
            <w:bCs/>
            <w:sz w:val="28"/>
            <w:szCs w:val="28"/>
          </w:rPr>
          <w:t xml:space="preserve">1.2.1 </w:t>
        </w:r>
        <w:r w:rsidR="00EA7C5A" w:rsidRPr="00EA7C5A">
          <w:rPr>
            <w:rFonts w:ascii="仿宋_GB2312" w:eastAsia="仿宋_GB2312" w:hAnsi="宋体" w:hint="eastAsia"/>
            <w:bCs/>
            <w:sz w:val="28"/>
            <w:szCs w:val="28"/>
          </w:rPr>
          <w:t>风洞本体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02" w:history="1">
        <w:r w:rsidR="00EA7C5A" w:rsidRPr="00EA7C5A">
          <w:rPr>
            <w:rFonts w:ascii="仿宋_GB2312" w:eastAsia="仿宋_GB2312" w:hAnsi="宋体"/>
            <w:bCs/>
            <w:sz w:val="28"/>
            <w:szCs w:val="28"/>
          </w:rPr>
          <w:t xml:space="preserve">1.2.2 </w:t>
        </w:r>
        <w:r w:rsidR="00EA7C5A" w:rsidRPr="00EA7C5A">
          <w:rPr>
            <w:rFonts w:ascii="仿宋_GB2312" w:eastAsia="仿宋_GB2312" w:hAnsi="宋体" w:hint="eastAsia"/>
            <w:bCs/>
            <w:sz w:val="28"/>
            <w:szCs w:val="28"/>
          </w:rPr>
          <w:t>运行控制系统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06" w:history="1">
        <w:r w:rsidR="00EA7C5A" w:rsidRPr="00EA7C5A">
          <w:rPr>
            <w:rFonts w:ascii="仿宋_GB2312" w:eastAsia="仿宋_GB2312" w:hAnsi="宋体"/>
            <w:bCs/>
            <w:sz w:val="28"/>
            <w:szCs w:val="28"/>
          </w:rPr>
          <w:t>1.2.3</w:t>
        </w:r>
        <w:r w:rsidR="00EA7C5A" w:rsidRPr="00EA7C5A">
          <w:rPr>
            <w:rFonts w:ascii="仿宋_GB2312" w:eastAsia="仿宋_GB2312" w:hAnsi="宋体" w:hint="eastAsia"/>
            <w:bCs/>
            <w:sz w:val="28"/>
            <w:szCs w:val="28"/>
          </w:rPr>
          <w:t>加热器系统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09" w:history="1">
        <w:r w:rsidR="00EA7C5A" w:rsidRPr="00EA7C5A">
          <w:rPr>
            <w:rFonts w:ascii="仿宋_GB2312" w:eastAsia="仿宋_GB2312" w:hAnsi="宋体"/>
            <w:bCs/>
            <w:sz w:val="28"/>
            <w:szCs w:val="28"/>
          </w:rPr>
          <w:t>1.2.4</w:t>
        </w:r>
        <w:r w:rsidR="00EA7C5A" w:rsidRPr="00EA7C5A">
          <w:rPr>
            <w:rFonts w:ascii="仿宋_GB2312" w:eastAsia="仿宋_GB2312" w:hAnsi="宋体" w:hint="eastAsia"/>
            <w:bCs/>
            <w:sz w:val="28"/>
            <w:szCs w:val="28"/>
          </w:rPr>
          <w:t>冷却水系统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13" w:history="1">
        <w:r w:rsidR="00EA7C5A" w:rsidRPr="00EA7C5A">
          <w:rPr>
            <w:rFonts w:ascii="仿宋_GB2312" w:eastAsia="仿宋_GB2312" w:hAnsi="宋体"/>
            <w:bCs/>
            <w:sz w:val="28"/>
            <w:szCs w:val="28"/>
          </w:rPr>
          <w:t>1.2.5</w:t>
        </w:r>
        <w:r w:rsidR="00EA7C5A" w:rsidRPr="00EA7C5A">
          <w:rPr>
            <w:rFonts w:ascii="仿宋_GB2312" w:eastAsia="仿宋_GB2312" w:hAnsi="宋体" w:hint="eastAsia"/>
            <w:bCs/>
            <w:sz w:val="28"/>
            <w:szCs w:val="28"/>
          </w:rPr>
          <w:t>攻角机构</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17" w:history="1">
        <w:r w:rsidR="00EA7C5A" w:rsidRPr="00EA7C5A">
          <w:rPr>
            <w:rFonts w:ascii="仿宋_GB2312" w:eastAsia="仿宋_GB2312" w:hAnsi="宋体"/>
            <w:bCs/>
            <w:sz w:val="28"/>
            <w:szCs w:val="28"/>
          </w:rPr>
          <w:t>1.2.6</w:t>
        </w:r>
        <w:r w:rsidR="00EA7C5A" w:rsidRPr="00EA7C5A">
          <w:rPr>
            <w:rFonts w:ascii="仿宋_GB2312" w:eastAsia="仿宋_GB2312" w:hAnsi="宋体" w:hint="eastAsia"/>
            <w:bCs/>
            <w:sz w:val="28"/>
            <w:szCs w:val="28"/>
          </w:rPr>
          <w:t>纹影系统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21" w:history="1">
        <w:r w:rsidR="00EA7C5A" w:rsidRPr="00EA7C5A">
          <w:rPr>
            <w:rFonts w:ascii="仿宋_GB2312" w:eastAsia="仿宋_GB2312" w:hAnsi="宋体"/>
            <w:bCs/>
            <w:sz w:val="28"/>
            <w:szCs w:val="28"/>
          </w:rPr>
          <w:t>1.2.7 CTS</w:t>
        </w:r>
        <w:r w:rsidR="00EA7C5A" w:rsidRPr="00EA7C5A">
          <w:rPr>
            <w:rFonts w:ascii="仿宋_GB2312" w:eastAsia="仿宋_GB2312" w:hAnsi="宋体" w:hint="eastAsia"/>
            <w:bCs/>
            <w:sz w:val="28"/>
            <w:szCs w:val="28"/>
          </w:rPr>
          <w:t>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25" w:history="1">
        <w:r w:rsidR="00EA7C5A" w:rsidRPr="00EA7C5A">
          <w:rPr>
            <w:rFonts w:ascii="仿宋_GB2312" w:eastAsia="仿宋_GB2312" w:hAnsi="宋体"/>
            <w:bCs/>
            <w:sz w:val="28"/>
            <w:szCs w:val="28"/>
          </w:rPr>
          <w:t xml:space="preserve">1.3 </w:t>
        </w:r>
        <w:r w:rsidR="00EA7C5A" w:rsidRPr="00EA7C5A">
          <w:rPr>
            <w:rFonts w:ascii="仿宋_GB2312" w:eastAsia="仿宋_GB2312" w:hAnsi="宋体"/>
            <w:bCs/>
            <w:sz w:val="28"/>
            <w:szCs w:val="28"/>
          </w:rPr>
          <w:t>Φ</w:t>
        </w:r>
        <w:r w:rsidR="00EA7C5A" w:rsidRPr="00EA7C5A">
          <w:rPr>
            <w:rFonts w:ascii="仿宋_GB2312" w:eastAsia="仿宋_GB2312" w:hAnsi="宋体"/>
            <w:bCs/>
            <w:sz w:val="28"/>
            <w:szCs w:val="28"/>
          </w:rPr>
          <w:t>0.5</w:t>
        </w:r>
        <w:r w:rsidR="00EA7C5A" w:rsidRPr="00EA7C5A">
          <w:rPr>
            <w:rFonts w:ascii="仿宋_GB2312" w:eastAsia="仿宋_GB2312" w:hAnsi="宋体" w:hint="eastAsia"/>
            <w:bCs/>
            <w:sz w:val="28"/>
            <w:szCs w:val="28"/>
          </w:rPr>
          <w:t>米高超声风洞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26" w:history="1">
        <w:r w:rsidR="00EA7C5A" w:rsidRPr="00EA7C5A">
          <w:rPr>
            <w:rFonts w:ascii="仿宋_GB2312" w:eastAsia="仿宋_GB2312" w:hAnsi="宋体"/>
            <w:bCs/>
            <w:sz w:val="28"/>
            <w:szCs w:val="28"/>
          </w:rPr>
          <w:t>1.3.1</w:t>
        </w:r>
        <w:r w:rsidR="00EA7C5A" w:rsidRPr="00EA7C5A">
          <w:rPr>
            <w:rFonts w:ascii="仿宋_GB2312" w:eastAsia="仿宋_GB2312" w:hAnsi="宋体" w:hint="eastAsia"/>
            <w:bCs/>
            <w:sz w:val="28"/>
            <w:szCs w:val="28"/>
          </w:rPr>
          <w:t>风洞本体</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29" w:history="1">
        <w:r w:rsidR="00EA7C5A" w:rsidRPr="00EA7C5A">
          <w:rPr>
            <w:rFonts w:ascii="仿宋_GB2312" w:eastAsia="仿宋_GB2312" w:hAnsi="宋体"/>
            <w:bCs/>
            <w:sz w:val="28"/>
            <w:szCs w:val="28"/>
          </w:rPr>
          <w:t>1.3.2</w:t>
        </w:r>
        <w:r w:rsidR="00EA7C5A" w:rsidRPr="00EA7C5A">
          <w:rPr>
            <w:rFonts w:ascii="仿宋_GB2312" w:eastAsia="仿宋_GB2312" w:hAnsi="宋体" w:hint="eastAsia"/>
            <w:bCs/>
            <w:sz w:val="28"/>
            <w:szCs w:val="28"/>
          </w:rPr>
          <w:t>运行控制系统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32" w:history="1">
        <w:r w:rsidR="00EA7C5A" w:rsidRPr="00EA7C5A">
          <w:rPr>
            <w:rFonts w:ascii="仿宋_GB2312" w:eastAsia="仿宋_GB2312" w:hAnsi="宋体"/>
            <w:bCs/>
            <w:sz w:val="28"/>
            <w:szCs w:val="28"/>
          </w:rPr>
          <w:t xml:space="preserve">1.3.3 </w:t>
        </w:r>
        <w:r w:rsidR="00EA7C5A" w:rsidRPr="00EA7C5A">
          <w:rPr>
            <w:rFonts w:ascii="仿宋_GB2312" w:eastAsia="仿宋_GB2312" w:hAnsi="宋体" w:hint="eastAsia"/>
            <w:bCs/>
            <w:sz w:val="28"/>
            <w:szCs w:val="28"/>
          </w:rPr>
          <w:t>加热器系统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36" w:history="1">
        <w:r w:rsidR="00EA7C5A" w:rsidRPr="00EA7C5A">
          <w:rPr>
            <w:rFonts w:ascii="仿宋_GB2312" w:eastAsia="仿宋_GB2312" w:hAnsi="宋体"/>
            <w:bCs/>
            <w:sz w:val="28"/>
            <w:szCs w:val="28"/>
          </w:rPr>
          <w:t>1.3.4</w:t>
        </w:r>
        <w:r w:rsidR="00EA7C5A" w:rsidRPr="00EA7C5A">
          <w:rPr>
            <w:rFonts w:ascii="仿宋_GB2312" w:eastAsia="仿宋_GB2312" w:hAnsi="宋体" w:hint="eastAsia"/>
            <w:bCs/>
            <w:sz w:val="28"/>
            <w:szCs w:val="28"/>
          </w:rPr>
          <w:t>冷却水系统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40" w:history="1">
        <w:r w:rsidR="00EA7C5A" w:rsidRPr="00EA7C5A">
          <w:rPr>
            <w:rFonts w:ascii="仿宋_GB2312" w:eastAsia="仿宋_GB2312" w:hAnsi="宋体"/>
            <w:bCs/>
            <w:sz w:val="28"/>
            <w:szCs w:val="28"/>
          </w:rPr>
          <w:t>1.3.5</w:t>
        </w:r>
        <w:r w:rsidR="00EA7C5A" w:rsidRPr="00EA7C5A">
          <w:rPr>
            <w:rFonts w:ascii="仿宋_GB2312" w:eastAsia="仿宋_GB2312" w:hAnsi="宋体" w:hint="eastAsia"/>
            <w:bCs/>
            <w:sz w:val="28"/>
            <w:szCs w:val="28"/>
          </w:rPr>
          <w:t>攻角机构</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44" w:history="1">
        <w:r w:rsidR="00EA7C5A" w:rsidRPr="00EA7C5A">
          <w:rPr>
            <w:rFonts w:ascii="仿宋_GB2312" w:eastAsia="仿宋_GB2312" w:hAnsi="宋体"/>
            <w:bCs/>
            <w:sz w:val="28"/>
            <w:szCs w:val="28"/>
          </w:rPr>
          <w:t xml:space="preserve">1.3.6 </w:t>
        </w:r>
        <w:r w:rsidR="00EA7C5A" w:rsidRPr="00EA7C5A">
          <w:rPr>
            <w:rFonts w:ascii="仿宋_GB2312" w:eastAsia="仿宋_GB2312" w:hAnsi="宋体" w:hint="eastAsia"/>
            <w:bCs/>
            <w:sz w:val="28"/>
            <w:szCs w:val="28"/>
          </w:rPr>
          <w:t>纹影系统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48" w:history="1">
        <w:r w:rsidR="00EA7C5A" w:rsidRPr="00EA7C5A">
          <w:rPr>
            <w:rFonts w:ascii="仿宋_GB2312" w:eastAsia="仿宋_GB2312" w:hAnsi="宋体"/>
            <w:bCs/>
            <w:sz w:val="28"/>
            <w:szCs w:val="28"/>
          </w:rPr>
          <w:t>1.3.7</w:t>
        </w:r>
        <w:r w:rsidR="00EA7C5A" w:rsidRPr="00EA7C5A">
          <w:rPr>
            <w:rFonts w:ascii="仿宋_GB2312" w:eastAsia="仿宋_GB2312" w:hAnsi="宋体" w:hint="eastAsia"/>
            <w:bCs/>
            <w:sz w:val="28"/>
            <w:szCs w:val="28"/>
          </w:rPr>
          <w:t>配电系统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52" w:history="1">
        <w:r w:rsidR="00EA7C5A" w:rsidRPr="00EA7C5A">
          <w:rPr>
            <w:rFonts w:ascii="仿宋_GB2312" w:eastAsia="仿宋_GB2312" w:hAnsi="宋体"/>
            <w:bCs/>
            <w:sz w:val="28"/>
            <w:szCs w:val="28"/>
          </w:rPr>
          <w:t>1.4</w:t>
        </w:r>
        <w:r w:rsidR="00EA7C5A" w:rsidRPr="00EA7C5A">
          <w:rPr>
            <w:rFonts w:ascii="仿宋_GB2312" w:eastAsia="仿宋_GB2312" w:hAnsi="宋体" w:hint="eastAsia"/>
            <w:bCs/>
            <w:sz w:val="28"/>
            <w:szCs w:val="28"/>
          </w:rPr>
          <w:t>共性子系统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53" w:history="1">
        <w:r w:rsidR="00EA7C5A" w:rsidRPr="00EA7C5A">
          <w:rPr>
            <w:rFonts w:ascii="仿宋_GB2312" w:eastAsia="仿宋_GB2312" w:hAnsi="宋体"/>
            <w:bCs/>
            <w:sz w:val="28"/>
            <w:szCs w:val="28"/>
          </w:rPr>
          <w:t>1.4.1</w:t>
        </w:r>
        <w:r w:rsidR="00EA7C5A" w:rsidRPr="00EA7C5A">
          <w:rPr>
            <w:rFonts w:ascii="仿宋_GB2312" w:eastAsia="仿宋_GB2312" w:hAnsi="宋体" w:hint="eastAsia"/>
            <w:bCs/>
            <w:sz w:val="28"/>
            <w:szCs w:val="28"/>
          </w:rPr>
          <w:t>扫描阀系统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57" w:history="1">
        <w:r w:rsidR="00EA7C5A" w:rsidRPr="00EA7C5A">
          <w:rPr>
            <w:rFonts w:ascii="仿宋_GB2312" w:eastAsia="仿宋_GB2312" w:hAnsi="宋体"/>
            <w:bCs/>
            <w:sz w:val="28"/>
            <w:szCs w:val="28"/>
          </w:rPr>
          <w:t>1.4.2</w:t>
        </w:r>
        <w:r w:rsidR="00EA7C5A" w:rsidRPr="00EA7C5A">
          <w:rPr>
            <w:rFonts w:ascii="仿宋_GB2312" w:eastAsia="仿宋_GB2312" w:hAnsi="宋体" w:hint="eastAsia"/>
            <w:bCs/>
            <w:sz w:val="28"/>
            <w:szCs w:val="28"/>
          </w:rPr>
          <w:t>天平系统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61" w:history="1">
        <w:r w:rsidR="00EA7C5A" w:rsidRPr="00EA7C5A">
          <w:rPr>
            <w:rFonts w:ascii="仿宋_GB2312" w:eastAsia="仿宋_GB2312" w:hAnsi="宋体"/>
            <w:bCs/>
            <w:sz w:val="28"/>
            <w:szCs w:val="28"/>
          </w:rPr>
          <w:t xml:space="preserve">2 </w:t>
        </w:r>
        <w:r w:rsidR="00EA7C5A" w:rsidRPr="00EA7C5A">
          <w:rPr>
            <w:rFonts w:ascii="仿宋_GB2312" w:eastAsia="仿宋_GB2312" w:hAnsi="宋体" w:hint="eastAsia"/>
            <w:bCs/>
            <w:sz w:val="28"/>
            <w:szCs w:val="28"/>
          </w:rPr>
          <w:t>高超声速低密度风洞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62" w:history="1">
        <w:r w:rsidR="00EA7C5A" w:rsidRPr="00EA7C5A">
          <w:rPr>
            <w:rFonts w:ascii="仿宋_GB2312" w:eastAsia="仿宋_GB2312" w:hAnsi="宋体"/>
            <w:bCs/>
            <w:sz w:val="28"/>
            <w:szCs w:val="28"/>
          </w:rPr>
          <w:t xml:space="preserve">2.1 </w:t>
        </w:r>
        <w:r w:rsidR="00EA7C5A" w:rsidRPr="00EA7C5A">
          <w:rPr>
            <w:rFonts w:ascii="仿宋_GB2312" w:eastAsia="仿宋_GB2312" w:hAnsi="宋体"/>
            <w:bCs/>
            <w:sz w:val="28"/>
            <w:szCs w:val="28"/>
          </w:rPr>
          <w:t>Φ</w:t>
        </w:r>
        <w:r w:rsidR="00EA7C5A" w:rsidRPr="00EA7C5A">
          <w:rPr>
            <w:rFonts w:ascii="仿宋_GB2312" w:eastAsia="仿宋_GB2312" w:hAnsi="宋体"/>
            <w:bCs/>
            <w:sz w:val="28"/>
            <w:szCs w:val="28"/>
          </w:rPr>
          <w:t>1</w:t>
        </w:r>
        <w:r w:rsidR="00EA7C5A" w:rsidRPr="00EA7C5A">
          <w:rPr>
            <w:rFonts w:ascii="仿宋_GB2312" w:eastAsia="仿宋_GB2312" w:hAnsi="宋体" w:hint="eastAsia"/>
            <w:bCs/>
            <w:sz w:val="28"/>
            <w:szCs w:val="28"/>
          </w:rPr>
          <w:t>米高超声速低密度风洞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63" w:history="1">
        <w:r w:rsidR="00EA7C5A" w:rsidRPr="00EA7C5A">
          <w:rPr>
            <w:rFonts w:ascii="仿宋_GB2312" w:eastAsia="仿宋_GB2312" w:hAnsi="宋体"/>
            <w:bCs/>
            <w:sz w:val="28"/>
            <w:szCs w:val="28"/>
          </w:rPr>
          <w:t>2.1.1</w:t>
        </w:r>
        <w:r w:rsidR="00EA7C5A" w:rsidRPr="00EA7C5A">
          <w:rPr>
            <w:rFonts w:ascii="仿宋_GB2312" w:eastAsia="仿宋_GB2312" w:hAnsi="宋体" w:hint="eastAsia"/>
            <w:bCs/>
            <w:sz w:val="28"/>
            <w:szCs w:val="28"/>
          </w:rPr>
          <w:t>预抽真空泵系统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67" w:history="1">
        <w:r w:rsidR="00EA7C5A" w:rsidRPr="00EA7C5A">
          <w:rPr>
            <w:rFonts w:ascii="仿宋_GB2312" w:eastAsia="仿宋_GB2312" w:hAnsi="宋体"/>
            <w:bCs/>
            <w:sz w:val="28"/>
            <w:szCs w:val="28"/>
          </w:rPr>
          <w:t>2.1.2</w:t>
        </w:r>
        <w:r w:rsidR="00EA7C5A" w:rsidRPr="00EA7C5A">
          <w:rPr>
            <w:rFonts w:ascii="仿宋_GB2312" w:eastAsia="仿宋_GB2312" w:hAnsi="宋体" w:hint="eastAsia"/>
            <w:bCs/>
            <w:sz w:val="28"/>
            <w:szCs w:val="28"/>
          </w:rPr>
          <w:t>真空闸板阀系统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71" w:history="1">
        <w:r w:rsidR="00EA7C5A" w:rsidRPr="00EA7C5A">
          <w:rPr>
            <w:rFonts w:ascii="仿宋_GB2312" w:eastAsia="仿宋_GB2312" w:hAnsi="宋体"/>
            <w:bCs/>
            <w:sz w:val="28"/>
            <w:szCs w:val="28"/>
          </w:rPr>
          <w:t>2.1.3</w:t>
        </w:r>
        <w:r w:rsidR="00EA7C5A" w:rsidRPr="00EA7C5A">
          <w:rPr>
            <w:rFonts w:ascii="仿宋_GB2312" w:eastAsia="仿宋_GB2312" w:hAnsi="宋体" w:hint="eastAsia"/>
            <w:bCs/>
            <w:sz w:val="28"/>
            <w:szCs w:val="28"/>
          </w:rPr>
          <w:t>喷管系统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75" w:history="1">
        <w:r w:rsidR="00EA7C5A" w:rsidRPr="00EA7C5A">
          <w:rPr>
            <w:rFonts w:ascii="仿宋_GB2312" w:eastAsia="仿宋_GB2312" w:hAnsi="宋体"/>
            <w:bCs/>
            <w:sz w:val="28"/>
            <w:szCs w:val="28"/>
          </w:rPr>
          <w:t>2.1.4</w:t>
        </w:r>
        <w:r w:rsidR="00EA7C5A" w:rsidRPr="00EA7C5A">
          <w:rPr>
            <w:rFonts w:ascii="仿宋_GB2312" w:eastAsia="仿宋_GB2312" w:hAnsi="宋体" w:hint="eastAsia"/>
            <w:bCs/>
            <w:sz w:val="28"/>
            <w:szCs w:val="28"/>
          </w:rPr>
          <w:t>电弧加热器系统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79" w:history="1">
        <w:r w:rsidR="00EA7C5A" w:rsidRPr="00EA7C5A">
          <w:rPr>
            <w:rFonts w:ascii="仿宋_GB2312" w:eastAsia="仿宋_GB2312" w:hAnsi="宋体"/>
            <w:bCs/>
            <w:sz w:val="28"/>
            <w:szCs w:val="28"/>
          </w:rPr>
          <w:t>2.1.5</w:t>
        </w:r>
        <w:r w:rsidR="00EA7C5A" w:rsidRPr="00EA7C5A">
          <w:rPr>
            <w:rFonts w:ascii="仿宋_GB2312" w:eastAsia="仿宋_GB2312" w:hAnsi="宋体" w:hint="eastAsia"/>
            <w:bCs/>
            <w:sz w:val="28"/>
            <w:szCs w:val="28"/>
          </w:rPr>
          <w:t>模型机构子系统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83" w:history="1">
        <w:r w:rsidR="00EA7C5A" w:rsidRPr="00EA7C5A">
          <w:rPr>
            <w:rFonts w:ascii="仿宋_GB2312" w:eastAsia="仿宋_GB2312" w:hAnsi="宋体"/>
            <w:bCs/>
            <w:sz w:val="28"/>
            <w:szCs w:val="28"/>
          </w:rPr>
          <w:t>2.1.6</w:t>
        </w:r>
        <w:r w:rsidR="00EA7C5A" w:rsidRPr="00EA7C5A">
          <w:rPr>
            <w:rFonts w:ascii="仿宋_GB2312" w:eastAsia="仿宋_GB2312" w:hAnsi="宋体" w:hint="eastAsia"/>
            <w:bCs/>
            <w:sz w:val="28"/>
            <w:szCs w:val="28"/>
          </w:rPr>
          <w:t>数采系统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86" w:history="1">
        <w:r w:rsidR="00EA7C5A" w:rsidRPr="00EA7C5A">
          <w:rPr>
            <w:rFonts w:ascii="仿宋_GB2312" w:eastAsia="仿宋_GB2312" w:hAnsi="宋体"/>
            <w:bCs/>
            <w:sz w:val="28"/>
            <w:szCs w:val="28"/>
          </w:rPr>
          <w:t>2.1.7</w:t>
        </w:r>
        <w:r w:rsidR="00EA7C5A" w:rsidRPr="00EA7C5A">
          <w:rPr>
            <w:rFonts w:ascii="仿宋_GB2312" w:eastAsia="仿宋_GB2312" w:hAnsi="宋体" w:hint="eastAsia"/>
            <w:bCs/>
            <w:sz w:val="28"/>
            <w:szCs w:val="28"/>
          </w:rPr>
          <w:t>红外热图测热系统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89" w:history="1">
        <w:r w:rsidR="00EA7C5A" w:rsidRPr="00EA7C5A">
          <w:rPr>
            <w:rFonts w:ascii="仿宋_GB2312" w:eastAsia="仿宋_GB2312" w:hAnsi="宋体"/>
            <w:bCs/>
            <w:sz w:val="28"/>
            <w:szCs w:val="28"/>
          </w:rPr>
          <w:t>2.1.8</w:t>
        </w:r>
        <w:r w:rsidR="00EA7C5A" w:rsidRPr="00EA7C5A">
          <w:rPr>
            <w:rFonts w:ascii="仿宋_GB2312" w:eastAsia="仿宋_GB2312" w:hAnsi="宋体" w:hint="eastAsia"/>
            <w:bCs/>
            <w:sz w:val="28"/>
            <w:szCs w:val="28"/>
          </w:rPr>
          <w:t>双光程纹影系统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92" w:history="1">
        <w:r w:rsidR="00EA7C5A" w:rsidRPr="00EA7C5A">
          <w:rPr>
            <w:rFonts w:ascii="仿宋_GB2312" w:eastAsia="仿宋_GB2312" w:hAnsi="宋体"/>
            <w:bCs/>
            <w:sz w:val="28"/>
            <w:szCs w:val="28"/>
          </w:rPr>
          <w:t xml:space="preserve">2.1.9 </w:t>
        </w:r>
        <w:r w:rsidR="00EA7C5A" w:rsidRPr="00EA7C5A">
          <w:rPr>
            <w:rFonts w:ascii="仿宋_GB2312" w:eastAsia="仿宋_GB2312" w:hAnsi="宋体" w:hint="eastAsia"/>
            <w:bCs/>
            <w:sz w:val="28"/>
            <w:szCs w:val="28"/>
          </w:rPr>
          <w:t>六自由度校准架及采集控制设备</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96" w:history="1">
        <w:r w:rsidR="00EA7C5A" w:rsidRPr="00EA7C5A">
          <w:rPr>
            <w:rFonts w:ascii="仿宋_GB2312" w:eastAsia="仿宋_GB2312" w:hAnsi="宋体"/>
            <w:bCs/>
            <w:sz w:val="28"/>
            <w:szCs w:val="28"/>
          </w:rPr>
          <w:t>3</w:t>
        </w:r>
        <w:r w:rsidR="00EA7C5A" w:rsidRPr="00EA7C5A">
          <w:rPr>
            <w:rFonts w:ascii="仿宋_GB2312" w:eastAsia="仿宋_GB2312" w:hAnsi="宋体" w:hint="eastAsia"/>
            <w:bCs/>
            <w:sz w:val="28"/>
            <w:szCs w:val="28"/>
          </w:rPr>
          <w:t>、激波风洞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97" w:history="1">
        <w:r w:rsidR="00EA7C5A" w:rsidRPr="00EA7C5A">
          <w:rPr>
            <w:rFonts w:ascii="仿宋_GB2312" w:eastAsia="仿宋_GB2312" w:hAnsi="宋体"/>
            <w:bCs/>
            <w:sz w:val="28"/>
            <w:szCs w:val="28"/>
          </w:rPr>
          <w:t>3.1 0.6</w:t>
        </w:r>
        <w:r w:rsidR="00EA7C5A" w:rsidRPr="00EA7C5A">
          <w:rPr>
            <w:rFonts w:ascii="仿宋_GB2312" w:eastAsia="仿宋_GB2312" w:hAnsi="宋体" w:hint="eastAsia"/>
            <w:bCs/>
            <w:sz w:val="28"/>
            <w:szCs w:val="28"/>
          </w:rPr>
          <w:t>米激波风洞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198" w:history="1">
        <w:r w:rsidR="00EA7C5A" w:rsidRPr="00EA7C5A">
          <w:rPr>
            <w:rFonts w:ascii="仿宋_GB2312" w:eastAsia="仿宋_GB2312" w:hAnsi="宋体"/>
            <w:bCs/>
            <w:sz w:val="28"/>
            <w:szCs w:val="28"/>
          </w:rPr>
          <w:t>3.1.1</w:t>
        </w:r>
        <w:r w:rsidR="00EA7C5A" w:rsidRPr="00EA7C5A">
          <w:rPr>
            <w:rFonts w:ascii="仿宋_GB2312" w:eastAsia="仿宋_GB2312" w:hAnsi="宋体" w:hint="eastAsia"/>
            <w:bCs/>
            <w:sz w:val="28"/>
            <w:szCs w:val="28"/>
          </w:rPr>
          <w:t>本体系统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02" w:history="1">
        <w:r w:rsidR="00EA7C5A" w:rsidRPr="00EA7C5A">
          <w:rPr>
            <w:rFonts w:ascii="仿宋_GB2312" w:eastAsia="仿宋_GB2312" w:hAnsi="宋体"/>
            <w:bCs/>
            <w:sz w:val="28"/>
            <w:szCs w:val="28"/>
          </w:rPr>
          <w:t>3.2 2</w:t>
        </w:r>
        <w:r w:rsidR="00EA7C5A" w:rsidRPr="00EA7C5A">
          <w:rPr>
            <w:rFonts w:ascii="仿宋_GB2312" w:eastAsia="仿宋_GB2312" w:hAnsi="宋体" w:hint="eastAsia"/>
            <w:bCs/>
            <w:sz w:val="28"/>
            <w:szCs w:val="28"/>
          </w:rPr>
          <w:t>米激波风洞</w:t>
        </w:r>
        <w:r w:rsidR="00EA7C5A" w:rsidRPr="00EA7C5A">
          <w:rPr>
            <w:rFonts w:ascii="仿宋_GB2312" w:eastAsia="仿宋_GB2312" w:hAnsi="宋体"/>
            <w:bCs/>
            <w:sz w:val="28"/>
            <w:szCs w:val="28"/>
          </w:rPr>
          <w:t>A</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03" w:history="1">
        <w:r w:rsidR="00EA7C5A" w:rsidRPr="00EA7C5A">
          <w:rPr>
            <w:rFonts w:ascii="仿宋_GB2312" w:eastAsia="仿宋_GB2312" w:hAnsi="宋体"/>
            <w:bCs/>
            <w:sz w:val="28"/>
            <w:szCs w:val="28"/>
          </w:rPr>
          <w:t>3.2.1</w:t>
        </w:r>
        <w:r w:rsidR="00EA7C5A" w:rsidRPr="00EA7C5A">
          <w:rPr>
            <w:rFonts w:ascii="仿宋_GB2312" w:eastAsia="仿宋_GB2312" w:hAnsi="宋体" w:hint="eastAsia"/>
            <w:bCs/>
            <w:sz w:val="28"/>
            <w:szCs w:val="28"/>
          </w:rPr>
          <w:t>本体系统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07" w:history="1">
        <w:r w:rsidR="00EA7C5A" w:rsidRPr="00EA7C5A">
          <w:rPr>
            <w:rFonts w:ascii="仿宋_GB2312" w:eastAsia="仿宋_GB2312" w:hAnsi="宋体"/>
            <w:bCs/>
            <w:sz w:val="28"/>
            <w:szCs w:val="28"/>
          </w:rPr>
          <w:t>3.3 2</w:t>
        </w:r>
        <w:r w:rsidR="00EA7C5A" w:rsidRPr="00EA7C5A">
          <w:rPr>
            <w:rFonts w:ascii="仿宋_GB2312" w:eastAsia="仿宋_GB2312" w:hAnsi="宋体" w:hint="eastAsia"/>
            <w:bCs/>
            <w:sz w:val="28"/>
            <w:szCs w:val="28"/>
          </w:rPr>
          <w:t>米激波风洞</w:t>
        </w:r>
        <w:r w:rsidR="00EA7C5A" w:rsidRPr="00EA7C5A">
          <w:rPr>
            <w:rFonts w:ascii="仿宋_GB2312" w:eastAsia="仿宋_GB2312" w:hAnsi="宋体"/>
            <w:bCs/>
            <w:sz w:val="28"/>
            <w:szCs w:val="28"/>
          </w:rPr>
          <w:t>B</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08" w:history="1">
        <w:r w:rsidR="00EA7C5A" w:rsidRPr="00EA7C5A">
          <w:rPr>
            <w:rFonts w:ascii="仿宋_GB2312" w:eastAsia="仿宋_GB2312" w:hAnsi="宋体"/>
            <w:bCs/>
            <w:sz w:val="28"/>
            <w:szCs w:val="28"/>
          </w:rPr>
          <w:t>3.3.1</w:t>
        </w:r>
        <w:r w:rsidR="00EA7C5A" w:rsidRPr="00EA7C5A">
          <w:rPr>
            <w:rFonts w:ascii="仿宋_GB2312" w:eastAsia="仿宋_GB2312" w:hAnsi="宋体" w:hint="eastAsia"/>
            <w:bCs/>
            <w:sz w:val="28"/>
            <w:szCs w:val="28"/>
          </w:rPr>
          <w:t>本体系统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12" w:history="1">
        <w:r w:rsidR="00EA7C5A" w:rsidRPr="00EA7C5A">
          <w:rPr>
            <w:rFonts w:ascii="仿宋_GB2312" w:eastAsia="仿宋_GB2312" w:hAnsi="宋体"/>
            <w:bCs/>
            <w:sz w:val="28"/>
            <w:szCs w:val="28"/>
          </w:rPr>
          <w:t>3.4 1.2</w:t>
        </w:r>
        <w:r w:rsidR="00EA7C5A" w:rsidRPr="00EA7C5A">
          <w:rPr>
            <w:rFonts w:ascii="仿宋_GB2312" w:eastAsia="仿宋_GB2312" w:hAnsi="宋体" w:hint="eastAsia"/>
            <w:bCs/>
            <w:sz w:val="28"/>
            <w:szCs w:val="28"/>
          </w:rPr>
          <w:t>米激波风洞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13" w:history="1">
        <w:r w:rsidR="00EA7C5A" w:rsidRPr="00EA7C5A">
          <w:rPr>
            <w:rFonts w:ascii="仿宋_GB2312" w:eastAsia="仿宋_GB2312" w:hAnsi="宋体"/>
            <w:bCs/>
            <w:sz w:val="28"/>
            <w:szCs w:val="28"/>
          </w:rPr>
          <w:t>3.4.1</w:t>
        </w:r>
        <w:r w:rsidR="00EA7C5A" w:rsidRPr="00EA7C5A">
          <w:rPr>
            <w:rFonts w:ascii="仿宋_GB2312" w:eastAsia="仿宋_GB2312" w:hAnsi="宋体" w:hint="eastAsia"/>
            <w:bCs/>
            <w:sz w:val="28"/>
            <w:szCs w:val="28"/>
          </w:rPr>
          <w:t>本体系统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17" w:history="1">
        <w:r w:rsidR="00EA7C5A" w:rsidRPr="00EA7C5A">
          <w:rPr>
            <w:rFonts w:ascii="仿宋_GB2312" w:eastAsia="仿宋_GB2312" w:hAnsi="宋体"/>
            <w:bCs/>
            <w:sz w:val="28"/>
            <w:szCs w:val="28"/>
          </w:rPr>
          <w:t xml:space="preserve">3.5  </w:t>
        </w:r>
        <w:r w:rsidR="00EA7C5A" w:rsidRPr="00EA7C5A">
          <w:rPr>
            <w:rFonts w:ascii="仿宋_GB2312" w:eastAsia="仿宋_GB2312" w:hAnsi="宋体" w:hint="eastAsia"/>
            <w:bCs/>
            <w:sz w:val="28"/>
            <w:szCs w:val="28"/>
          </w:rPr>
          <w:t>高焓膨胀管风洞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18" w:history="1">
        <w:r w:rsidR="00EA7C5A" w:rsidRPr="00EA7C5A">
          <w:rPr>
            <w:rFonts w:ascii="仿宋_GB2312" w:eastAsia="仿宋_GB2312" w:hAnsi="宋体"/>
            <w:bCs/>
            <w:sz w:val="28"/>
            <w:szCs w:val="28"/>
          </w:rPr>
          <w:t>3.5.1</w:t>
        </w:r>
        <w:r w:rsidR="00EA7C5A" w:rsidRPr="00EA7C5A">
          <w:rPr>
            <w:rFonts w:ascii="仿宋_GB2312" w:eastAsia="仿宋_GB2312" w:hAnsi="宋体" w:hint="eastAsia"/>
            <w:bCs/>
            <w:sz w:val="28"/>
            <w:szCs w:val="28"/>
          </w:rPr>
          <w:t>本体系统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22" w:history="1">
        <w:r w:rsidR="00EA7C5A" w:rsidRPr="00EA7C5A">
          <w:rPr>
            <w:rFonts w:ascii="仿宋_GB2312" w:eastAsia="仿宋_GB2312" w:hAnsi="宋体"/>
            <w:bCs/>
            <w:sz w:val="28"/>
            <w:szCs w:val="28"/>
          </w:rPr>
          <w:t xml:space="preserve">3.6 </w:t>
        </w:r>
        <w:r w:rsidR="00EA7C5A" w:rsidRPr="00EA7C5A">
          <w:rPr>
            <w:rFonts w:ascii="仿宋_GB2312" w:eastAsia="仿宋_GB2312" w:hAnsi="宋体" w:hint="eastAsia"/>
            <w:bCs/>
            <w:sz w:val="28"/>
            <w:szCs w:val="28"/>
          </w:rPr>
          <w:t>保障系统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23" w:history="1">
        <w:r w:rsidR="00EA7C5A" w:rsidRPr="00EA7C5A">
          <w:rPr>
            <w:rFonts w:ascii="仿宋_GB2312" w:eastAsia="仿宋_GB2312" w:hAnsi="宋体"/>
            <w:bCs/>
            <w:sz w:val="28"/>
            <w:szCs w:val="28"/>
          </w:rPr>
          <w:t>3.6.1</w:t>
        </w:r>
        <w:r w:rsidR="00EA7C5A" w:rsidRPr="00EA7C5A">
          <w:rPr>
            <w:rFonts w:ascii="仿宋_GB2312" w:eastAsia="仿宋_GB2312" w:hAnsi="宋体" w:hint="eastAsia"/>
            <w:bCs/>
            <w:sz w:val="28"/>
            <w:szCs w:val="28"/>
          </w:rPr>
          <w:t>真空系统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27" w:history="1">
        <w:r w:rsidR="00EA7C5A" w:rsidRPr="00EA7C5A">
          <w:rPr>
            <w:rFonts w:ascii="仿宋_GB2312" w:eastAsia="仿宋_GB2312" w:hAnsi="宋体"/>
            <w:bCs/>
            <w:sz w:val="28"/>
            <w:szCs w:val="28"/>
          </w:rPr>
          <w:t>3.6.2</w:t>
        </w:r>
        <w:r w:rsidR="00EA7C5A" w:rsidRPr="00EA7C5A">
          <w:rPr>
            <w:rFonts w:ascii="仿宋_GB2312" w:eastAsia="仿宋_GB2312" w:hAnsi="宋体" w:hint="eastAsia"/>
            <w:bCs/>
            <w:sz w:val="28"/>
            <w:szCs w:val="28"/>
          </w:rPr>
          <w:t>液压系统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31" w:history="1">
        <w:r w:rsidR="00EA7C5A" w:rsidRPr="00EA7C5A">
          <w:rPr>
            <w:rFonts w:ascii="仿宋_GB2312" w:eastAsia="仿宋_GB2312" w:hAnsi="宋体"/>
            <w:bCs/>
            <w:sz w:val="28"/>
            <w:szCs w:val="28"/>
          </w:rPr>
          <w:t xml:space="preserve">3.6.3 </w:t>
        </w:r>
        <w:r w:rsidR="00EA7C5A" w:rsidRPr="00EA7C5A">
          <w:rPr>
            <w:rFonts w:ascii="仿宋_GB2312" w:eastAsia="仿宋_GB2312" w:hAnsi="宋体" w:hint="eastAsia"/>
            <w:bCs/>
            <w:sz w:val="28"/>
            <w:szCs w:val="28"/>
          </w:rPr>
          <w:t>供气系统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35" w:history="1">
        <w:r w:rsidR="00EA7C5A" w:rsidRPr="00EA7C5A">
          <w:rPr>
            <w:rFonts w:ascii="仿宋_GB2312" w:eastAsia="仿宋_GB2312" w:hAnsi="宋体"/>
            <w:bCs/>
            <w:sz w:val="28"/>
            <w:szCs w:val="28"/>
          </w:rPr>
          <w:t>3.6.4</w:t>
        </w:r>
        <w:r w:rsidR="00EA7C5A" w:rsidRPr="00EA7C5A">
          <w:rPr>
            <w:rFonts w:ascii="仿宋_GB2312" w:eastAsia="仿宋_GB2312" w:hAnsi="宋体" w:hint="eastAsia"/>
            <w:bCs/>
            <w:sz w:val="28"/>
            <w:szCs w:val="28"/>
          </w:rPr>
          <w:t>循环水系统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39" w:history="1">
        <w:r w:rsidR="00EA7C5A" w:rsidRPr="00EA7C5A">
          <w:rPr>
            <w:rFonts w:ascii="仿宋_GB2312" w:eastAsia="仿宋_GB2312" w:hAnsi="宋体"/>
            <w:bCs/>
            <w:sz w:val="28"/>
            <w:szCs w:val="28"/>
          </w:rPr>
          <w:t>3.6.5</w:t>
        </w:r>
        <w:r w:rsidR="00EA7C5A" w:rsidRPr="00EA7C5A">
          <w:rPr>
            <w:rFonts w:ascii="仿宋_GB2312" w:eastAsia="仿宋_GB2312" w:hAnsi="宋体" w:hint="eastAsia"/>
            <w:bCs/>
            <w:sz w:val="28"/>
            <w:szCs w:val="28"/>
          </w:rPr>
          <w:t>氦气回收系统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43" w:history="1">
        <w:r w:rsidR="00EA7C5A" w:rsidRPr="00EA7C5A">
          <w:rPr>
            <w:rFonts w:ascii="仿宋_GB2312" w:eastAsia="仿宋_GB2312" w:hAnsi="宋体"/>
            <w:bCs/>
            <w:sz w:val="28"/>
            <w:szCs w:val="28"/>
          </w:rPr>
          <w:t>3.7</w:t>
        </w:r>
        <w:r w:rsidR="00EA7C5A" w:rsidRPr="00EA7C5A">
          <w:rPr>
            <w:rFonts w:ascii="仿宋_GB2312" w:eastAsia="仿宋_GB2312" w:hAnsi="宋体" w:hint="eastAsia"/>
            <w:bCs/>
            <w:sz w:val="28"/>
            <w:szCs w:val="28"/>
          </w:rPr>
          <w:t>共性子系统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44" w:history="1">
        <w:r w:rsidR="00EA7C5A" w:rsidRPr="00EA7C5A">
          <w:rPr>
            <w:rFonts w:ascii="仿宋_GB2312" w:eastAsia="仿宋_GB2312" w:hAnsi="宋体"/>
            <w:bCs/>
            <w:sz w:val="28"/>
            <w:szCs w:val="28"/>
          </w:rPr>
          <w:t>3.7.1</w:t>
        </w:r>
        <w:r w:rsidR="00EA7C5A" w:rsidRPr="00EA7C5A">
          <w:rPr>
            <w:rFonts w:ascii="仿宋_GB2312" w:eastAsia="仿宋_GB2312" w:hAnsi="宋体" w:hint="eastAsia"/>
            <w:bCs/>
            <w:sz w:val="28"/>
            <w:szCs w:val="28"/>
          </w:rPr>
          <w:t>数采系统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48" w:history="1">
        <w:r w:rsidR="00EA7C5A" w:rsidRPr="00EA7C5A">
          <w:rPr>
            <w:rFonts w:ascii="仿宋_GB2312" w:eastAsia="仿宋_GB2312" w:hAnsi="宋体"/>
            <w:bCs/>
            <w:sz w:val="28"/>
            <w:szCs w:val="28"/>
          </w:rPr>
          <w:t xml:space="preserve">3.7.2 </w:t>
        </w:r>
        <w:r w:rsidR="00EA7C5A" w:rsidRPr="00EA7C5A">
          <w:rPr>
            <w:rFonts w:ascii="仿宋_GB2312" w:eastAsia="仿宋_GB2312" w:hAnsi="宋体" w:hint="eastAsia"/>
            <w:bCs/>
            <w:sz w:val="28"/>
            <w:szCs w:val="28"/>
          </w:rPr>
          <w:t>流场显示系统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52" w:history="1">
        <w:r w:rsidR="00EA7C5A" w:rsidRPr="00EA7C5A">
          <w:rPr>
            <w:rFonts w:ascii="仿宋_GB2312" w:eastAsia="仿宋_GB2312" w:hAnsi="宋体"/>
            <w:bCs/>
            <w:sz w:val="28"/>
            <w:szCs w:val="28"/>
          </w:rPr>
          <w:t xml:space="preserve">3.7.3 </w:t>
        </w:r>
        <w:r w:rsidR="00EA7C5A" w:rsidRPr="00EA7C5A">
          <w:rPr>
            <w:rFonts w:ascii="仿宋_GB2312" w:eastAsia="仿宋_GB2312" w:hAnsi="宋体" w:hint="eastAsia"/>
            <w:bCs/>
            <w:sz w:val="28"/>
            <w:szCs w:val="28"/>
          </w:rPr>
          <w:t>压力传感器制作与标定系统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56" w:history="1">
        <w:r w:rsidR="00EA7C5A" w:rsidRPr="00EA7C5A">
          <w:rPr>
            <w:rFonts w:ascii="仿宋_GB2312" w:eastAsia="仿宋_GB2312" w:hAnsi="宋体"/>
            <w:bCs/>
            <w:sz w:val="28"/>
            <w:szCs w:val="28"/>
          </w:rPr>
          <w:t xml:space="preserve">3.7.4 </w:t>
        </w:r>
        <w:r w:rsidR="00EA7C5A" w:rsidRPr="00EA7C5A">
          <w:rPr>
            <w:rFonts w:ascii="仿宋_GB2312" w:eastAsia="仿宋_GB2312" w:hAnsi="宋体" w:hint="eastAsia"/>
            <w:bCs/>
            <w:sz w:val="28"/>
            <w:szCs w:val="28"/>
          </w:rPr>
          <w:t>热流传感器制作与标定系统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60" w:history="1">
        <w:r w:rsidR="00EA7C5A" w:rsidRPr="00EA7C5A">
          <w:rPr>
            <w:rFonts w:ascii="仿宋_GB2312" w:eastAsia="仿宋_GB2312" w:hAnsi="宋体"/>
            <w:bCs/>
            <w:sz w:val="28"/>
            <w:szCs w:val="28"/>
          </w:rPr>
          <w:t>4</w:t>
        </w:r>
        <w:r w:rsidR="00EA7C5A" w:rsidRPr="00EA7C5A">
          <w:rPr>
            <w:rFonts w:ascii="仿宋_GB2312" w:eastAsia="仿宋_GB2312" w:hAnsi="宋体" w:hint="eastAsia"/>
            <w:bCs/>
            <w:sz w:val="28"/>
            <w:szCs w:val="28"/>
          </w:rPr>
          <w:t>、电弧风洞、电加设备</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61" w:history="1">
        <w:r w:rsidR="00EA7C5A" w:rsidRPr="00EA7C5A">
          <w:rPr>
            <w:rFonts w:ascii="仿宋_GB2312" w:eastAsia="仿宋_GB2312" w:hAnsi="宋体"/>
            <w:bCs/>
            <w:sz w:val="28"/>
            <w:szCs w:val="28"/>
          </w:rPr>
          <w:t>4.1</w:t>
        </w:r>
        <w:r w:rsidR="00EA7C5A" w:rsidRPr="00EA7C5A">
          <w:rPr>
            <w:rFonts w:ascii="仿宋_GB2312" w:eastAsia="仿宋_GB2312" w:hAnsi="宋体" w:hint="eastAsia"/>
            <w:bCs/>
            <w:sz w:val="28"/>
            <w:szCs w:val="28"/>
          </w:rPr>
          <w:t>电弧风洞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62" w:history="1">
        <w:r w:rsidR="00EA7C5A" w:rsidRPr="00EA7C5A">
          <w:rPr>
            <w:rFonts w:ascii="仿宋_GB2312" w:eastAsia="仿宋_GB2312" w:hAnsi="宋体"/>
            <w:bCs/>
            <w:sz w:val="28"/>
            <w:szCs w:val="28"/>
          </w:rPr>
          <w:t xml:space="preserve">4.1.1 </w:t>
        </w:r>
        <w:r w:rsidR="00EA7C5A" w:rsidRPr="00EA7C5A">
          <w:rPr>
            <w:rFonts w:ascii="仿宋_GB2312" w:eastAsia="仿宋_GB2312" w:hAnsi="宋体" w:hint="eastAsia"/>
            <w:bCs/>
            <w:sz w:val="28"/>
            <w:szCs w:val="28"/>
          </w:rPr>
          <w:t>加热器本体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66" w:history="1">
        <w:r w:rsidR="00EA7C5A" w:rsidRPr="00EA7C5A">
          <w:rPr>
            <w:rFonts w:ascii="仿宋_GB2312" w:eastAsia="仿宋_GB2312" w:hAnsi="宋体"/>
            <w:bCs/>
            <w:sz w:val="28"/>
            <w:szCs w:val="28"/>
          </w:rPr>
          <w:t>4.1.2</w:t>
        </w:r>
        <w:r w:rsidR="00EA7C5A" w:rsidRPr="00EA7C5A">
          <w:rPr>
            <w:rFonts w:ascii="仿宋_GB2312" w:eastAsia="仿宋_GB2312" w:hAnsi="宋体" w:hint="eastAsia"/>
            <w:bCs/>
            <w:sz w:val="28"/>
            <w:szCs w:val="28"/>
          </w:rPr>
          <w:t>加热器送进系统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70" w:history="1">
        <w:r w:rsidR="00EA7C5A" w:rsidRPr="00EA7C5A">
          <w:rPr>
            <w:rFonts w:ascii="仿宋_GB2312" w:eastAsia="仿宋_GB2312" w:hAnsi="宋体"/>
            <w:bCs/>
            <w:sz w:val="28"/>
            <w:szCs w:val="28"/>
          </w:rPr>
          <w:t>4.2</w:t>
        </w:r>
        <w:r w:rsidR="00EA7C5A" w:rsidRPr="00EA7C5A">
          <w:rPr>
            <w:rFonts w:ascii="仿宋_GB2312" w:eastAsia="仿宋_GB2312" w:hAnsi="宋体" w:hint="eastAsia"/>
            <w:bCs/>
            <w:sz w:val="28"/>
            <w:szCs w:val="28"/>
          </w:rPr>
          <w:t>高频等离子体风洞</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71" w:history="1">
        <w:r w:rsidR="00EA7C5A" w:rsidRPr="00EA7C5A">
          <w:rPr>
            <w:rFonts w:ascii="仿宋_GB2312" w:eastAsia="仿宋_GB2312" w:hAnsi="宋体"/>
            <w:bCs/>
            <w:sz w:val="28"/>
            <w:szCs w:val="28"/>
          </w:rPr>
          <w:t xml:space="preserve">4.2.1 </w:t>
        </w:r>
        <w:r w:rsidR="00EA7C5A" w:rsidRPr="00EA7C5A">
          <w:rPr>
            <w:rFonts w:ascii="仿宋_GB2312" w:eastAsia="仿宋_GB2312" w:hAnsi="宋体" w:hint="eastAsia"/>
            <w:bCs/>
            <w:sz w:val="28"/>
            <w:szCs w:val="28"/>
          </w:rPr>
          <w:t>高频电源系统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75" w:history="1">
        <w:r w:rsidR="00EA7C5A" w:rsidRPr="00EA7C5A">
          <w:rPr>
            <w:rFonts w:ascii="仿宋_GB2312" w:eastAsia="仿宋_GB2312" w:hAnsi="宋体"/>
            <w:bCs/>
            <w:sz w:val="28"/>
            <w:szCs w:val="28"/>
          </w:rPr>
          <w:t>4.2.2</w:t>
        </w:r>
        <w:r w:rsidR="00EA7C5A" w:rsidRPr="00EA7C5A">
          <w:rPr>
            <w:rFonts w:ascii="仿宋_GB2312" w:eastAsia="仿宋_GB2312" w:hAnsi="宋体" w:hint="eastAsia"/>
            <w:bCs/>
            <w:sz w:val="28"/>
            <w:szCs w:val="28"/>
          </w:rPr>
          <w:t>等离子体发生器</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79" w:history="1">
        <w:r w:rsidR="00EA7C5A" w:rsidRPr="00EA7C5A">
          <w:rPr>
            <w:rFonts w:ascii="仿宋_GB2312" w:eastAsia="仿宋_GB2312" w:hAnsi="宋体"/>
            <w:bCs/>
            <w:sz w:val="28"/>
            <w:szCs w:val="28"/>
          </w:rPr>
          <w:t xml:space="preserve">4.2.3 </w:t>
        </w:r>
        <w:r w:rsidR="00EA7C5A" w:rsidRPr="00EA7C5A">
          <w:rPr>
            <w:rFonts w:ascii="仿宋_GB2312" w:eastAsia="仿宋_GB2312" w:hAnsi="宋体" w:hint="eastAsia"/>
            <w:bCs/>
            <w:sz w:val="28"/>
            <w:szCs w:val="28"/>
          </w:rPr>
          <w:t>本体系统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83" w:history="1">
        <w:r w:rsidR="00EA7C5A" w:rsidRPr="00EA7C5A">
          <w:rPr>
            <w:rFonts w:ascii="仿宋_GB2312" w:eastAsia="仿宋_GB2312" w:hAnsi="宋体"/>
            <w:bCs/>
            <w:sz w:val="28"/>
            <w:szCs w:val="28"/>
          </w:rPr>
          <w:t>4.2.4</w:t>
        </w:r>
        <w:r w:rsidR="00EA7C5A" w:rsidRPr="00EA7C5A">
          <w:rPr>
            <w:rFonts w:ascii="仿宋_GB2312" w:eastAsia="仿宋_GB2312" w:hAnsi="宋体" w:hint="eastAsia"/>
            <w:bCs/>
            <w:sz w:val="28"/>
            <w:szCs w:val="28"/>
          </w:rPr>
          <w:t>真空系统</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87" w:history="1">
        <w:r w:rsidR="00EA7C5A" w:rsidRPr="00EA7C5A">
          <w:rPr>
            <w:rFonts w:ascii="仿宋_GB2312" w:eastAsia="仿宋_GB2312" w:hAnsi="宋体"/>
            <w:bCs/>
            <w:sz w:val="28"/>
            <w:szCs w:val="28"/>
          </w:rPr>
          <w:t xml:space="preserve">4.2.5 </w:t>
        </w:r>
        <w:r w:rsidR="00EA7C5A" w:rsidRPr="00EA7C5A">
          <w:rPr>
            <w:rFonts w:ascii="仿宋_GB2312" w:eastAsia="仿宋_GB2312" w:hAnsi="宋体" w:hint="eastAsia"/>
            <w:bCs/>
            <w:sz w:val="28"/>
            <w:szCs w:val="28"/>
          </w:rPr>
          <w:t>送进系统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91" w:history="1">
        <w:r w:rsidR="00EA7C5A" w:rsidRPr="00EA7C5A">
          <w:rPr>
            <w:rFonts w:ascii="仿宋_GB2312" w:eastAsia="仿宋_GB2312" w:hAnsi="宋体"/>
            <w:bCs/>
            <w:sz w:val="28"/>
            <w:szCs w:val="28"/>
          </w:rPr>
          <w:t xml:space="preserve">4.2.6 </w:t>
        </w:r>
        <w:r w:rsidR="00EA7C5A" w:rsidRPr="00EA7C5A">
          <w:rPr>
            <w:rFonts w:ascii="仿宋_GB2312" w:eastAsia="仿宋_GB2312" w:hAnsi="宋体" w:hint="eastAsia"/>
            <w:bCs/>
            <w:sz w:val="28"/>
            <w:szCs w:val="28"/>
          </w:rPr>
          <w:t>供气系统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95" w:history="1">
        <w:r w:rsidR="00EA7C5A" w:rsidRPr="00EA7C5A">
          <w:rPr>
            <w:rFonts w:ascii="仿宋_GB2312" w:eastAsia="仿宋_GB2312" w:hAnsi="宋体"/>
            <w:bCs/>
            <w:sz w:val="28"/>
            <w:szCs w:val="28"/>
          </w:rPr>
          <w:t xml:space="preserve">4.2.7 </w:t>
        </w:r>
        <w:r w:rsidR="00EA7C5A" w:rsidRPr="00EA7C5A">
          <w:rPr>
            <w:rFonts w:ascii="仿宋_GB2312" w:eastAsia="仿宋_GB2312" w:hAnsi="宋体" w:hint="eastAsia"/>
            <w:bCs/>
            <w:sz w:val="28"/>
            <w:szCs w:val="28"/>
          </w:rPr>
          <w:t>供水系统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299" w:history="1">
        <w:r w:rsidR="00EA7C5A" w:rsidRPr="00EA7C5A">
          <w:rPr>
            <w:rFonts w:ascii="仿宋_GB2312" w:eastAsia="仿宋_GB2312" w:hAnsi="宋体"/>
            <w:bCs/>
            <w:sz w:val="28"/>
            <w:szCs w:val="28"/>
          </w:rPr>
          <w:t xml:space="preserve">4.2.8 </w:t>
        </w:r>
        <w:r w:rsidR="00EA7C5A" w:rsidRPr="00EA7C5A">
          <w:rPr>
            <w:rFonts w:ascii="仿宋_GB2312" w:eastAsia="仿宋_GB2312" w:hAnsi="宋体" w:hint="eastAsia"/>
            <w:bCs/>
            <w:sz w:val="28"/>
            <w:szCs w:val="28"/>
          </w:rPr>
          <w:t>监控系统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03" w:history="1">
        <w:r w:rsidR="00EA7C5A" w:rsidRPr="00EA7C5A">
          <w:rPr>
            <w:rFonts w:ascii="仿宋_GB2312" w:eastAsia="仿宋_GB2312" w:hAnsi="宋体"/>
            <w:bCs/>
            <w:sz w:val="28"/>
            <w:szCs w:val="28"/>
          </w:rPr>
          <w:t>4.3</w:t>
        </w:r>
        <w:r w:rsidR="00EA7C5A" w:rsidRPr="00EA7C5A">
          <w:rPr>
            <w:rFonts w:ascii="仿宋_GB2312" w:eastAsia="仿宋_GB2312" w:hAnsi="宋体" w:hint="eastAsia"/>
            <w:bCs/>
            <w:sz w:val="28"/>
            <w:szCs w:val="28"/>
          </w:rPr>
          <w:t>电弧加热器</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04" w:history="1">
        <w:r w:rsidR="00EA7C5A" w:rsidRPr="00EA7C5A">
          <w:rPr>
            <w:rFonts w:ascii="仿宋_GB2312" w:eastAsia="仿宋_GB2312" w:hAnsi="宋体"/>
            <w:bCs/>
            <w:sz w:val="28"/>
            <w:szCs w:val="28"/>
          </w:rPr>
          <w:t xml:space="preserve">4.3.1 </w:t>
        </w:r>
        <w:r w:rsidR="00EA7C5A" w:rsidRPr="00EA7C5A">
          <w:rPr>
            <w:rFonts w:ascii="仿宋_GB2312" w:eastAsia="仿宋_GB2312" w:hAnsi="宋体" w:hint="eastAsia"/>
            <w:bCs/>
            <w:sz w:val="28"/>
            <w:szCs w:val="28"/>
          </w:rPr>
          <w:t>加热器本体</w:t>
        </w:r>
        <w:r w:rsidR="00EA7C5A" w:rsidRPr="00EA7C5A">
          <w:rPr>
            <w:rFonts w:ascii="仿宋_GB2312" w:eastAsia="仿宋_GB2312" w:hAnsi="宋体"/>
            <w:bCs/>
            <w:webHidden/>
            <w:sz w:val="28"/>
            <w:szCs w:val="28"/>
          </w:rPr>
          <w:tab/>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08" w:history="1">
        <w:r w:rsidR="00EA7C5A" w:rsidRPr="00EA7C5A">
          <w:rPr>
            <w:rFonts w:ascii="仿宋_GB2312" w:eastAsia="仿宋_GB2312" w:hAnsi="宋体"/>
            <w:bCs/>
            <w:sz w:val="28"/>
            <w:szCs w:val="28"/>
          </w:rPr>
          <w:t>4.3.2</w:t>
        </w:r>
        <w:r w:rsidR="00EA7C5A" w:rsidRPr="00EA7C5A">
          <w:rPr>
            <w:rFonts w:ascii="仿宋_GB2312" w:eastAsia="仿宋_GB2312" w:hAnsi="宋体" w:hint="eastAsia"/>
            <w:bCs/>
            <w:sz w:val="28"/>
            <w:szCs w:val="28"/>
          </w:rPr>
          <w:t>加热器供气系统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12" w:history="1">
        <w:r w:rsidR="00EA7C5A" w:rsidRPr="00EA7C5A">
          <w:rPr>
            <w:rFonts w:ascii="仿宋_GB2312" w:eastAsia="仿宋_GB2312" w:hAnsi="宋体"/>
            <w:bCs/>
            <w:sz w:val="28"/>
            <w:szCs w:val="28"/>
          </w:rPr>
          <w:t xml:space="preserve">4.3.3 </w:t>
        </w:r>
        <w:r w:rsidR="00EA7C5A" w:rsidRPr="00EA7C5A">
          <w:rPr>
            <w:rFonts w:ascii="仿宋_GB2312" w:eastAsia="仿宋_GB2312" w:hAnsi="宋体" w:hint="eastAsia"/>
            <w:bCs/>
            <w:sz w:val="28"/>
            <w:szCs w:val="28"/>
          </w:rPr>
          <w:t>加热器数据采集系统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16" w:history="1">
        <w:r w:rsidR="00EA7C5A" w:rsidRPr="00EA7C5A">
          <w:rPr>
            <w:rFonts w:ascii="仿宋_GB2312" w:eastAsia="仿宋_GB2312" w:hAnsi="宋体"/>
            <w:bCs/>
            <w:sz w:val="28"/>
            <w:szCs w:val="28"/>
          </w:rPr>
          <w:t xml:space="preserve">4.3.4 </w:t>
        </w:r>
        <w:r w:rsidR="00EA7C5A" w:rsidRPr="00EA7C5A">
          <w:rPr>
            <w:rFonts w:ascii="仿宋_GB2312" w:eastAsia="仿宋_GB2312" w:hAnsi="宋体" w:hint="eastAsia"/>
            <w:bCs/>
            <w:sz w:val="28"/>
            <w:szCs w:val="28"/>
          </w:rPr>
          <w:t>加热器送进系统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0" w:history="1">
        <w:r w:rsidR="00EA7C5A" w:rsidRPr="00EA7C5A">
          <w:rPr>
            <w:rFonts w:ascii="仿宋_GB2312" w:eastAsia="仿宋_GB2312" w:hAnsi="宋体"/>
            <w:bCs/>
            <w:sz w:val="28"/>
            <w:szCs w:val="28"/>
          </w:rPr>
          <w:t xml:space="preserve">4.4 </w:t>
        </w:r>
        <w:r w:rsidR="00EA7C5A" w:rsidRPr="00EA7C5A">
          <w:rPr>
            <w:rFonts w:ascii="仿宋_GB2312" w:eastAsia="仿宋_GB2312" w:hAnsi="宋体" w:hint="eastAsia"/>
            <w:bCs/>
            <w:sz w:val="28"/>
            <w:szCs w:val="28"/>
          </w:rPr>
          <w:t>共性子系统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1" w:history="1">
        <w:r w:rsidR="00EA7C5A" w:rsidRPr="00EA7C5A">
          <w:rPr>
            <w:rFonts w:ascii="仿宋_GB2312" w:eastAsia="仿宋_GB2312" w:hAnsi="宋体"/>
            <w:bCs/>
            <w:sz w:val="28"/>
            <w:szCs w:val="28"/>
          </w:rPr>
          <w:t xml:space="preserve">4.4.1 </w:t>
        </w:r>
        <w:r w:rsidR="00EA7C5A" w:rsidRPr="00EA7C5A">
          <w:rPr>
            <w:rFonts w:ascii="仿宋_GB2312" w:eastAsia="仿宋_GB2312" w:hAnsi="宋体" w:hint="eastAsia"/>
            <w:bCs/>
            <w:sz w:val="28"/>
            <w:szCs w:val="28"/>
          </w:rPr>
          <w:t>高压供水系统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4" w:history="1">
        <w:r w:rsidR="00EA7C5A" w:rsidRPr="00EA7C5A">
          <w:rPr>
            <w:rFonts w:ascii="仿宋_GB2312" w:eastAsia="仿宋_GB2312" w:hAnsi="宋体"/>
            <w:bCs/>
            <w:sz w:val="28"/>
            <w:szCs w:val="28"/>
          </w:rPr>
          <w:t>4.4.2</w:t>
        </w:r>
        <w:r w:rsidR="00EA7C5A" w:rsidRPr="00EA7C5A">
          <w:rPr>
            <w:rFonts w:ascii="仿宋_GB2312" w:eastAsia="仿宋_GB2312" w:hAnsi="宋体" w:hint="eastAsia"/>
            <w:bCs/>
            <w:sz w:val="28"/>
            <w:szCs w:val="28"/>
          </w:rPr>
          <w:t>大功率可控硅整流电源</w:t>
        </w:r>
        <w:r w:rsidR="00EA7C5A" w:rsidRPr="00EA7C5A">
          <w:rPr>
            <w:rFonts w:ascii="仿宋_GB2312" w:eastAsia="仿宋_GB2312" w:hAnsi="宋体"/>
            <w:bCs/>
            <w:webHidden/>
            <w:sz w:val="28"/>
            <w:szCs w:val="28"/>
          </w:rPr>
          <w:tab/>
        </w:r>
        <w:r w:rsidR="00EA7C5A" w:rsidRPr="00EA7C5A">
          <w:rPr>
            <w:rFonts w:ascii="仿宋_GB2312" w:eastAsia="仿宋_GB2312" w:hAnsi="宋体"/>
            <w:bCs/>
            <w:webHidden/>
            <w:sz w:val="28"/>
            <w:szCs w:val="28"/>
          </w:rPr>
          <w:fldChar w:fldCharType="begin"/>
        </w:r>
        <w:r w:rsidR="00EA7C5A" w:rsidRPr="00EA7C5A">
          <w:rPr>
            <w:rFonts w:ascii="仿宋_GB2312" w:eastAsia="仿宋_GB2312" w:hAnsi="宋体"/>
            <w:bCs/>
            <w:webHidden/>
            <w:sz w:val="28"/>
            <w:szCs w:val="28"/>
          </w:rPr>
          <w:instrText xml:space="preserve"> PAGEREF _Toc46155324 \h </w:instrText>
        </w:r>
        <w:r w:rsidR="00EA7C5A" w:rsidRPr="00EA7C5A">
          <w:rPr>
            <w:rFonts w:ascii="仿宋_GB2312" w:eastAsia="仿宋_GB2312" w:hAnsi="宋体"/>
            <w:bCs/>
            <w:webHidden/>
            <w:sz w:val="28"/>
            <w:szCs w:val="28"/>
          </w:rPr>
        </w:r>
        <w:r w:rsidR="00EA7C5A" w:rsidRPr="00EA7C5A">
          <w:rPr>
            <w:rFonts w:ascii="仿宋_GB2312" w:eastAsia="仿宋_GB2312" w:hAnsi="宋体"/>
            <w:bCs/>
            <w:webHidden/>
            <w:sz w:val="28"/>
            <w:szCs w:val="28"/>
          </w:rPr>
          <w:fldChar w:fldCharType="end"/>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7" w:history="1">
        <w:r w:rsidR="00EA7C5A" w:rsidRPr="00EA7C5A">
          <w:rPr>
            <w:rFonts w:ascii="仿宋_GB2312" w:eastAsia="仿宋_GB2312" w:hAnsi="宋体"/>
            <w:bCs/>
            <w:sz w:val="28"/>
            <w:szCs w:val="28"/>
          </w:rPr>
          <w:t>5</w:t>
        </w:r>
        <w:r w:rsidR="00EA7C5A" w:rsidRPr="00EA7C5A">
          <w:rPr>
            <w:rFonts w:ascii="仿宋_GB2312" w:eastAsia="仿宋_GB2312" w:hAnsi="宋体" w:hint="eastAsia"/>
            <w:bCs/>
            <w:sz w:val="28"/>
            <w:szCs w:val="28"/>
          </w:rPr>
          <w:t>、弹道靶风洞</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8" w:history="1">
        <w:r w:rsidR="00EA7C5A" w:rsidRPr="00EA7C5A">
          <w:rPr>
            <w:rFonts w:ascii="仿宋_GB2312" w:eastAsia="仿宋_GB2312" w:hAnsi="宋体"/>
            <w:bCs/>
            <w:sz w:val="28"/>
            <w:szCs w:val="28"/>
          </w:rPr>
          <w:t>5.1 200</w:t>
        </w:r>
        <w:r w:rsidR="00EA7C5A" w:rsidRPr="00EA7C5A">
          <w:rPr>
            <w:rFonts w:ascii="仿宋_GB2312" w:eastAsia="仿宋_GB2312" w:hAnsi="宋体" w:hint="eastAsia"/>
            <w:bCs/>
            <w:sz w:val="28"/>
            <w:szCs w:val="28"/>
          </w:rPr>
          <w:t>米自由飞弹道靶</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29" w:history="1">
        <w:r w:rsidR="00EA7C5A" w:rsidRPr="00EA7C5A">
          <w:rPr>
            <w:rFonts w:ascii="仿宋_GB2312" w:eastAsia="仿宋_GB2312" w:hAnsi="宋体"/>
            <w:bCs/>
            <w:sz w:val="28"/>
            <w:szCs w:val="28"/>
          </w:rPr>
          <w:t xml:space="preserve">5.1.1 </w:t>
        </w:r>
        <w:r w:rsidR="00EA7C5A" w:rsidRPr="00EA7C5A">
          <w:rPr>
            <w:rFonts w:ascii="仿宋_GB2312" w:eastAsia="仿宋_GB2312" w:hAnsi="宋体" w:hint="eastAsia"/>
            <w:bCs/>
            <w:sz w:val="28"/>
            <w:szCs w:val="28"/>
          </w:rPr>
          <w:t>风洞本体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33" w:history="1">
        <w:r w:rsidR="00EA7C5A" w:rsidRPr="00EA7C5A">
          <w:rPr>
            <w:rFonts w:ascii="仿宋_GB2312" w:eastAsia="仿宋_GB2312" w:hAnsi="宋体"/>
            <w:bCs/>
            <w:sz w:val="28"/>
            <w:szCs w:val="28"/>
          </w:rPr>
          <w:t xml:space="preserve">5.2 </w:t>
        </w:r>
        <w:r w:rsidR="00EA7C5A" w:rsidRPr="00EA7C5A">
          <w:rPr>
            <w:rFonts w:ascii="仿宋_GB2312" w:eastAsia="仿宋_GB2312" w:hAnsi="宋体" w:hint="eastAsia"/>
            <w:bCs/>
            <w:sz w:val="28"/>
            <w:szCs w:val="28"/>
          </w:rPr>
          <w:t>气动物理靶</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34" w:history="1">
        <w:r w:rsidR="00EA7C5A" w:rsidRPr="00EA7C5A">
          <w:rPr>
            <w:rFonts w:ascii="仿宋_GB2312" w:eastAsia="仿宋_GB2312" w:hAnsi="宋体"/>
            <w:bCs/>
            <w:sz w:val="28"/>
            <w:szCs w:val="28"/>
          </w:rPr>
          <w:t xml:space="preserve">5.2.1 </w:t>
        </w:r>
        <w:r w:rsidR="00EA7C5A" w:rsidRPr="00EA7C5A">
          <w:rPr>
            <w:rFonts w:ascii="仿宋_GB2312" w:eastAsia="仿宋_GB2312" w:hAnsi="宋体" w:hint="eastAsia"/>
            <w:bCs/>
            <w:sz w:val="28"/>
            <w:szCs w:val="28"/>
          </w:rPr>
          <w:t>风洞本体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38" w:history="1">
        <w:r w:rsidR="00EA7C5A" w:rsidRPr="00EA7C5A">
          <w:rPr>
            <w:rFonts w:ascii="仿宋_GB2312" w:eastAsia="仿宋_GB2312" w:hAnsi="宋体"/>
            <w:bCs/>
            <w:sz w:val="28"/>
            <w:szCs w:val="28"/>
          </w:rPr>
          <w:t>5.3</w:t>
        </w:r>
        <w:r w:rsidR="00EA7C5A" w:rsidRPr="00EA7C5A">
          <w:rPr>
            <w:rFonts w:ascii="仿宋_GB2312" w:eastAsia="仿宋_GB2312" w:hAnsi="宋体" w:hint="eastAsia"/>
            <w:bCs/>
            <w:sz w:val="28"/>
            <w:szCs w:val="28"/>
          </w:rPr>
          <w:t>超高速碰撞靶</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39" w:history="1">
        <w:r w:rsidR="00EA7C5A" w:rsidRPr="00EA7C5A">
          <w:rPr>
            <w:rFonts w:ascii="仿宋_GB2312" w:eastAsia="仿宋_GB2312" w:hAnsi="宋体"/>
            <w:bCs/>
            <w:sz w:val="28"/>
            <w:szCs w:val="28"/>
          </w:rPr>
          <w:t xml:space="preserve">5.3.1 </w:t>
        </w:r>
        <w:r w:rsidR="00EA7C5A" w:rsidRPr="00EA7C5A">
          <w:rPr>
            <w:rFonts w:ascii="仿宋_GB2312" w:eastAsia="仿宋_GB2312" w:hAnsi="宋体" w:hint="eastAsia"/>
            <w:bCs/>
            <w:sz w:val="28"/>
            <w:szCs w:val="28"/>
          </w:rPr>
          <w:t>风洞本体</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43" w:history="1">
        <w:r w:rsidR="00EA7C5A" w:rsidRPr="00EA7C5A">
          <w:rPr>
            <w:rFonts w:ascii="仿宋_GB2312" w:eastAsia="仿宋_GB2312" w:hAnsi="宋体"/>
            <w:bCs/>
            <w:sz w:val="28"/>
            <w:szCs w:val="28"/>
          </w:rPr>
          <w:t xml:space="preserve">5.4 </w:t>
        </w:r>
        <w:r w:rsidR="00EA7C5A" w:rsidRPr="00EA7C5A">
          <w:rPr>
            <w:rFonts w:ascii="仿宋_GB2312" w:eastAsia="仿宋_GB2312" w:hAnsi="宋体" w:hint="eastAsia"/>
            <w:bCs/>
            <w:sz w:val="28"/>
            <w:szCs w:val="28"/>
          </w:rPr>
          <w:t>保障系统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44" w:history="1">
        <w:r w:rsidR="00EA7C5A" w:rsidRPr="00EA7C5A">
          <w:rPr>
            <w:rFonts w:ascii="仿宋_GB2312" w:eastAsia="仿宋_GB2312" w:hAnsi="宋体"/>
            <w:bCs/>
            <w:sz w:val="28"/>
            <w:szCs w:val="28"/>
          </w:rPr>
          <w:t xml:space="preserve">5.4.1 </w:t>
        </w:r>
        <w:r w:rsidR="00EA7C5A" w:rsidRPr="00EA7C5A">
          <w:rPr>
            <w:rFonts w:ascii="仿宋_GB2312" w:eastAsia="仿宋_GB2312" w:hAnsi="宋体" w:hint="eastAsia"/>
            <w:bCs/>
            <w:sz w:val="28"/>
            <w:szCs w:val="28"/>
          </w:rPr>
          <w:t>液压系统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48" w:history="1">
        <w:r w:rsidR="00EA7C5A" w:rsidRPr="00EA7C5A">
          <w:rPr>
            <w:rFonts w:ascii="仿宋_GB2312" w:eastAsia="仿宋_GB2312" w:hAnsi="宋体"/>
            <w:bCs/>
            <w:sz w:val="28"/>
            <w:szCs w:val="28"/>
          </w:rPr>
          <w:t xml:space="preserve">5.4.2  </w:t>
        </w:r>
        <w:r w:rsidR="00EA7C5A" w:rsidRPr="00EA7C5A">
          <w:rPr>
            <w:rFonts w:ascii="仿宋_GB2312" w:eastAsia="仿宋_GB2312" w:hAnsi="宋体" w:hint="eastAsia"/>
            <w:bCs/>
            <w:sz w:val="28"/>
            <w:szCs w:val="28"/>
          </w:rPr>
          <w:t>发射器管体擦拭系统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52" w:history="1">
        <w:r w:rsidR="00EA7C5A" w:rsidRPr="00EA7C5A">
          <w:rPr>
            <w:rFonts w:ascii="仿宋_GB2312" w:eastAsia="仿宋_GB2312" w:hAnsi="宋体"/>
            <w:bCs/>
            <w:sz w:val="28"/>
            <w:szCs w:val="28"/>
          </w:rPr>
          <w:t xml:space="preserve">5.4.3 </w:t>
        </w:r>
        <w:r w:rsidR="00EA7C5A" w:rsidRPr="00EA7C5A">
          <w:rPr>
            <w:rFonts w:ascii="仿宋_GB2312" w:eastAsia="仿宋_GB2312" w:hAnsi="宋体" w:hint="eastAsia"/>
            <w:bCs/>
            <w:sz w:val="28"/>
            <w:szCs w:val="28"/>
          </w:rPr>
          <w:t>真空系统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56" w:history="1">
        <w:r w:rsidR="00EA7C5A" w:rsidRPr="00EA7C5A">
          <w:rPr>
            <w:rFonts w:ascii="仿宋_GB2312" w:eastAsia="仿宋_GB2312" w:hAnsi="宋体"/>
            <w:bCs/>
            <w:sz w:val="28"/>
            <w:szCs w:val="28"/>
          </w:rPr>
          <w:t xml:space="preserve">5.5 </w:t>
        </w:r>
        <w:r w:rsidR="00EA7C5A" w:rsidRPr="00EA7C5A">
          <w:rPr>
            <w:rFonts w:ascii="仿宋_GB2312" w:eastAsia="仿宋_GB2312" w:hAnsi="宋体" w:hint="eastAsia"/>
            <w:bCs/>
            <w:sz w:val="28"/>
            <w:szCs w:val="28"/>
          </w:rPr>
          <w:t>共性子系统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57" w:history="1">
        <w:r w:rsidR="00EA7C5A" w:rsidRPr="00EA7C5A">
          <w:rPr>
            <w:rFonts w:ascii="仿宋_GB2312" w:eastAsia="仿宋_GB2312" w:hAnsi="宋体"/>
            <w:bCs/>
            <w:sz w:val="28"/>
            <w:szCs w:val="28"/>
          </w:rPr>
          <w:t xml:space="preserve">5.5.1 </w:t>
        </w:r>
        <w:r w:rsidR="00EA7C5A" w:rsidRPr="00EA7C5A">
          <w:rPr>
            <w:rFonts w:ascii="仿宋_GB2312" w:eastAsia="仿宋_GB2312" w:hAnsi="宋体" w:hint="eastAsia"/>
            <w:bCs/>
            <w:sz w:val="28"/>
            <w:szCs w:val="28"/>
          </w:rPr>
          <w:t>测速控制系统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61" w:history="1">
        <w:r w:rsidR="00EA7C5A" w:rsidRPr="00EA7C5A">
          <w:rPr>
            <w:rFonts w:ascii="仿宋_GB2312" w:eastAsia="仿宋_GB2312" w:hAnsi="宋体"/>
            <w:bCs/>
            <w:sz w:val="28"/>
            <w:szCs w:val="28"/>
          </w:rPr>
          <w:t xml:space="preserve">5.5.2 </w:t>
        </w:r>
        <w:r w:rsidR="00EA7C5A" w:rsidRPr="00EA7C5A">
          <w:rPr>
            <w:rFonts w:ascii="仿宋_GB2312" w:eastAsia="仿宋_GB2312" w:hAnsi="宋体" w:hint="eastAsia"/>
            <w:bCs/>
            <w:sz w:val="28"/>
            <w:szCs w:val="28"/>
          </w:rPr>
          <w:t>阴影照相系统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65" w:history="1">
        <w:r w:rsidR="00EA7C5A" w:rsidRPr="00EA7C5A">
          <w:rPr>
            <w:rFonts w:ascii="仿宋_GB2312" w:eastAsia="仿宋_GB2312" w:hAnsi="宋体"/>
            <w:bCs/>
            <w:sz w:val="28"/>
            <w:szCs w:val="28"/>
          </w:rPr>
          <w:t xml:space="preserve">5.5.3 </w:t>
        </w:r>
        <w:r w:rsidR="00EA7C5A" w:rsidRPr="00EA7C5A">
          <w:rPr>
            <w:rFonts w:ascii="仿宋_GB2312" w:eastAsia="仿宋_GB2312" w:hAnsi="宋体" w:hint="eastAsia"/>
            <w:bCs/>
            <w:sz w:val="28"/>
            <w:szCs w:val="28"/>
          </w:rPr>
          <w:t>视觉位姿测量系统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69" w:history="1">
        <w:r w:rsidR="00EA7C5A" w:rsidRPr="00EA7C5A">
          <w:rPr>
            <w:rFonts w:ascii="仿宋_GB2312" w:eastAsia="仿宋_GB2312" w:hAnsi="宋体"/>
            <w:bCs/>
            <w:sz w:val="28"/>
            <w:szCs w:val="28"/>
          </w:rPr>
          <w:t xml:space="preserve">5.5.4 </w:t>
        </w:r>
        <w:r w:rsidR="00EA7C5A" w:rsidRPr="00EA7C5A">
          <w:rPr>
            <w:rFonts w:ascii="仿宋_GB2312" w:eastAsia="仿宋_GB2312" w:hAnsi="宋体" w:hint="eastAsia"/>
            <w:bCs/>
            <w:sz w:val="28"/>
            <w:szCs w:val="28"/>
          </w:rPr>
          <w:t>高速摄影系统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73" w:history="1">
        <w:r w:rsidR="00EA7C5A" w:rsidRPr="00EA7C5A">
          <w:rPr>
            <w:rFonts w:ascii="仿宋_GB2312" w:eastAsia="仿宋_GB2312" w:hAnsi="宋体"/>
            <w:bCs/>
            <w:sz w:val="28"/>
            <w:szCs w:val="28"/>
          </w:rPr>
          <w:t xml:space="preserve">5.5.5 </w:t>
        </w:r>
        <w:r w:rsidR="00EA7C5A" w:rsidRPr="00EA7C5A">
          <w:rPr>
            <w:rFonts w:ascii="仿宋_GB2312" w:eastAsia="仿宋_GB2312" w:hAnsi="宋体" w:hint="eastAsia"/>
            <w:bCs/>
            <w:sz w:val="28"/>
            <w:szCs w:val="28"/>
          </w:rPr>
          <w:t>光辐射测量系统</w:t>
        </w:r>
      </w:hyperlink>
    </w:p>
    <w:p w:rsidR="00EA7C5A" w:rsidRPr="00EA7C5A" w:rsidRDefault="00513EEC" w:rsidP="00337CFE">
      <w:pPr>
        <w:spacing w:line="360" w:lineRule="auto"/>
        <w:ind w:firstLineChars="200" w:firstLine="420"/>
        <w:jc w:val="left"/>
        <w:rPr>
          <w:rFonts w:ascii="仿宋_GB2312" w:eastAsia="仿宋_GB2312" w:hAnsi="宋体"/>
          <w:bCs/>
          <w:sz w:val="28"/>
          <w:szCs w:val="28"/>
        </w:rPr>
      </w:pPr>
      <w:hyperlink w:anchor="_Toc46155377" w:history="1">
        <w:r w:rsidR="00EA7C5A" w:rsidRPr="00EA7C5A">
          <w:rPr>
            <w:rFonts w:ascii="仿宋_GB2312" w:eastAsia="仿宋_GB2312" w:hAnsi="宋体"/>
            <w:bCs/>
            <w:sz w:val="28"/>
            <w:szCs w:val="28"/>
          </w:rPr>
          <w:t>5.5.6 10ns</w:t>
        </w:r>
        <w:r w:rsidR="00EA7C5A" w:rsidRPr="00EA7C5A">
          <w:rPr>
            <w:rFonts w:ascii="仿宋_GB2312" w:eastAsia="仿宋_GB2312" w:hAnsi="宋体" w:hint="eastAsia"/>
            <w:bCs/>
            <w:sz w:val="28"/>
            <w:szCs w:val="28"/>
          </w:rPr>
          <w:t>级超高速序列激光阴影成像仪</w:t>
        </w:r>
      </w:hyperlink>
    </w:p>
    <w:p w:rsidR="00EA7C5A" w:rsidRDefault="00EA7C5A" w:rsidP="00EA7C5A">
      <w:pPr>
        <w:spacing w:line="360" w:lineRule="auto"/>
        <w:ind w:firstLineChars="200" w:firstLine="560"/>
        <w:jc w:val="left"/>
      </w:pPr>
      <w:r w:rsidRPr="00EA7C5A">
        <w:rPr>
          <w:rFonts w:ascii="仿宋_GB2312" w:eastAsia="仿宋_GB2312" w:hAnsi="宋体"/>
          <w:bCs/>
          <w:sz w:val="28"/>
          <w:szCs w:val="28"/>
        </w:rPr>
        <w:fldChar w:fldCharType="end"/>
      </w:r>
    </w:p>
    <w:p w:rsidR="00EA7C5A" w:rsidRDefault="00EA7C5A" w:rsidP="009871D7">
      <w:pPr>
        <w:spacing w:line="360" w:lineRule="auto"/>
        <w:ind w:firstLineChars="200" w:firstLine="560"/>
        <w:rPr>
          <w:rFonts w:ascii="仿宋_GB2312" w:eastAsia="仿宋_GB2312" w:hAnsi="宋体"/>
          <w:bCs/>
          <w:sz w:val="28"/>
          <w:szCs w:val="28"/>
        </w:rPr>
      </w:pPr>
    </w:p>
    <w:p w:rsidR="00EA7C5A" w:rsidRDefault="00EA7C5A" w:rsidP="009871D7">
      <w:pPr>
        <w:spacing w:line="360" w:lineRule="auto"/>
        <w:ind w:firstLineChars="200" w:firstLine="560"/>
        <w:rPr>
          <w:rFonts w:ascii="仿宋_GB2312" w:eastAsia="仿宋_GB2312" w:hAnsi="宋体"/>
          <w:bCs/>
          <w:sz w:val="28"/>
          <w:szCs w:val="28"/>
        </w:rPr>
        <w:sectPr w:rsidR="00EA7C5A" w:rsidSect="00EA7C5A">
          <w:pgSz w:w="11906" w:h="16838"/>
          <w:pgMar w:top="1440" w:right="1797" w:bottom="1440" w:left="1797" w:header="851" w:footer="992" w:gutter="0"/>
          <w:cols w:space="425"/>
          <w:docGrid w:linePitch="312"/>
        </w:sectPr>
      </w:pPr>
    </w:p>
    <w:p w:rsidR="004A77DE" w:rsidRDefault="004A77DE" w:rsidP="009871D7">
      <w:pPr>
        <w:spacing w:line="360" w:lineRule="auto"/>
        <w:ind w:firstLineChars="200" w:firstLine="560"/>
        <w:rPr>
          <w:rFonts w:ascii="仿宋_GB2312" w:eastAsia="仿宋_GB2312" w:hAnsi="宋体"/>
          <w:bCs/>
          <w:sz w:val="28"/>
          <w:szCs w:val="28"/>
        </w:rPr>
      </w:pPr>
    </w:p>
    <w:p w:rsidR="00DD2F33" w:rsidRPr="008D7E5B" w:rsidRDefault="00DD2F33" w:rsidP="008D7E5B">
      <w:pPr>
        <w:pStyle w:val="1"/>
        <w:spacing w:before="200" w:after="0" w:line="240" w:lineRule="auto"/>
        <w:rPr>
          <w:rFonts w:ascii="方正小标宋简体" w:eastAsia="方正小标宋简体"/>
          <w:b w:val="0"/>
          <w:bCs w:val="0"/>
          <w:kern w:val="2"/>
          <w:szCs w:val="24"/>
        </w:rPr>
      </w:pPr>
      <w:bookmarkStart w:id="508" w:name="_Toc46155384"/>
      <w:r w:rsidRPr="008D7E5B">
        <w:rPr>
          <w:rFonts w:ascii="方正小标宋简体" w:eastAsia="方正小标宋简体" w:hint="eastAsia"/>
          <w:b w:val="0"/>
          <w:bCs w:val="0"/>
          <w:kern w:val="2"/>
          <w:szCs w:val="24"/>
        </w:rPr>
        <w:t>附录</w:t>
      </w:r>
      <w:r w:rsidRPr="008D7E5B">
        <w:rPr>
          <w:rFonts w:ascii="方正小标宋简体" w:eastAsia="方正小标宋简体"/>
          <w:b w:val="0"/>
          <w:bCs w:val="0"/>
          <w:kern w:val="2"/>
          <w:szCs w:val="24"/>
        </w:rPr>
        <w:t>2</w:t>
      </w:r>
      <w:bookmarkEnd w:id="508"/>
    </w:p>
    <w:p w:rsidR="00471456" w:rsidRPr="008D7E5B" w:rsidRDefault="00471456" w:rsidP="008D7E5B">
      <w:pPr>
        <w:pStyle w:val="1"/>
        <w:spacing w:before="200" w:after="0" w:line="240" w:lineRule="auto"/>
        <w:jc w:val="center"/>
        <w:rPr>
          <w:rFonts w:ascii="方正小标宋简体" w:eastAsia="方正小标宋简体"/>
          <w:b w:val="0"/>
          <w:bCs w:val="0"/>
          <w:kern w:val="2"/>
          <w:szCs w:val="24"/>
        </w:rPr>
      </w:pPr>
      <w:bookmarkStart w:id="509" w:name="_Toc46155385"/>
      <w:r w:rsidRPr="008D7E5B">
        <w:rPr>
          <w:rFonts w:ascii="方正小标宋简体" w:eastAsia="方正小标宋简体" w:hint="eastAsia"/>
          <w:b w:val="0"/>
          <w:bCs w:val="0"/>
          <w:kern w:val="2"/>
          <w:szCs w:val="24"/>
        </w:rPr>
        <w:t>故障名称汇总表</w:t>
      </w:r>
      <w:bookmarkEnd w:id="509"/>
    </w:p>
    <w:p w:rsidR="00471456" w:rsidRDefault="00471456" w:rsidP="00471456"/>
    <w:tbl>
      <w:tblPr>
        <w:tblStyle w:val="af5"/>
        <w:tblW w:w="13716" w:type="dxa"/>
        <w:jc w:val="center"/>
        <w:tblLook w:val="04A0" w:firstRow="1" w:lastRow="0" w:firstColumn="1" w:lastColumn="0" w:noHBand="0" w:noVBand="1"/>
      </w:tblPr>
      <w:tblGrid>
        <w:gridCol w:w="2643"/>
        <w:gridCol w:w="2103"/>
        <w:gridCol w:w="6773"/>
        <w:gridCol w:w="2197"/>
      </w:tblGrid>
      <w:tr w:rsidR="00CB2F82" w:rsidRPr="004072D5" w:rsidTr="005042B0">
        <w:trPr>
          <w:trHeight w:val="454"/>
          <w:jc w:val="center"/>
        </w:trPr>
        <w:tc>
          <w:tcPr>
            <w:tcW w:w="2643" w:type="dxa"/>
            <w:vAlign w:val="center"/>
          </w:tcPr>
          <w:p w:rsidR="00CB2F82" w:rsidRPr="004072D5" w:rsidRDefault="00CB2F82" w:rsidP="002001B6">
            <w:pPr>
              <w:jc w:val="center"/>
              <w:rPr>
                <w:rFonts w:asciiTheme="minorEastAsia" w:eastAsiaTheme="minorEastAsia" w:hAnsiTheme="minorEastAsia"/>
                <w:b/>
                <w:bCs/>
                <w:sz w:val="28"/>
                <w:szCs w:val="28"/>
              </w:rPr>
            </w:pPr>
            <w:r w:rsidRPr="004072D5">
              <w:rPr>
                <w:rFonts w:asciiTheme="minorEastAsia" w:eastAsiaTheme="minorEastAsia" w:hAnsiTheme="minorEastAsia" w:hint="eastAsia"/>
                <w:b/>
                <w:bCs/>
                <w:sz w:val="28"/>
                <w:szCs w:val="28"/>
              </w:rPr>
              <w:t>风洞名称</w:t>
            </w:r>
          </w:p>
        </w:tc>
        <w:tc>
          <w:tcPr>
            <w:tcW w:w="2103" w:type="dxa"/>
            <w:vAlign w:val="center"/>
          </w:tcPr>
          <w:p w:rsidR="00CB2F82" w:rsidRPr="004072D5" w:rsidRDefault="00CB2F82" w:rsidP="002001B6">
            <w:pPr>
              <w:jc w:val="center"/>
              <w:rPr>
                <w:rFonts w:asciiTheme="minorEastAsia" w:eastAsiaTheme="minorEastAsia" w:hAnsiTheme="minorEastAsia"/>
                <w:b/>
                <w:bCs/>
                <w:sz w:val="28"/>
                <w:szCs w:val="28"/>
              </w:rPr>
            </w:pPr>
            <w:r w:rsidRPr="004072D5">
              <w:rPr>
                <w:rFonts w:asciiTheme="minorEastAsia" w:eastAsiaTheme="minorEastAsia" w:hAnsiTheme="minorEastAsia" w:hint="eastAsia"/>
                <w:b/>
                <w:bCs/>
                <w:sz w:val="28"/>
                <w:szCs w:val="28"/>
              </w:rPr>
              <w:t>分系统</w:t>
            </w:r>
          </w:p>
        </w:tc>
        <w:tc>
          <w:tcPr>
            <w:tcW w:w="6773" w:type="dxa"/>
            <w:vAlign w:val="center"/>
          </w:tcPr>
          <w:p w:rsidR="00CB2F82" w:rsidRPr="004072D5" w:rsidRDefault="00CB2F82" w:rsidP="002001B6">
            <w:pPr>
              <w:jc w:val="center"/>
              <w:rPr>
                <w:rFonts w:asciiTheme="minorEastAsia" w:eastAsiaTheme="minorEastAsia" w:hAnsiTheme="minorEastAsia"/>
                <w:b/>
                <w:bCs/>
                <w:sz w:val="28"/>
                <w:szCs w:val="28"/>
              </w:rPr>
            </w:pPr>
            <w:r w:rsidRPr="004072D5">
              <w:rPr>
                <w:rFonts w:asciiTheme="minorEastAsia" w:eastAsiaTheme="minorEastAsia" w:hAnsiTheme="minorEastAsia" w:hint="eastAsia"/>
                <w:b/>
                <w:bCs/>
                <w:sz w:val="28"/>
                <w:szCs w:val="28"/>
              </w:rPr>
              <w:t>故障名称</w:t>
            </w:r>
          </w:p>
        </w:tc>
        <w:tc>
          <w:tcPr>
            <w:tcW w:w="2197" w:type="dxa"/>
            <w:vAlign w:val="center"/>
          </w:tcPr>
          <w:p w:rsidR="00CB2F82" w:rsidRPr="004072D5" w:rsidRDefault="00CB2F82" w:rsidP="002001B6">
            <w:pPr>
              <w:jc w:val="center"/>
              <w:rPr>
                <w:rFonts w:asciiTheme="minorEastAsia" w:eastAsiaTheme="minorEastAsia" w:hAnsiTheme="minorEastAsia"/>
                <w:b/>
                <w:bCs/>
                <w:sz w:val="28"/>
                <w:szCs w:val="28"/>
              </w:rPr>
            </w:pPr>
            <w:r w:rsidRPr="004072D5">
              <w:rPr>
                <w:rFonts w:asciiTheme="minorEastAsia" w:eastAsiaTheme="minorEastAsia" w:hAnsiTheme="minorEastAsia" w:hint="eastAsia"/>
                <w:b/>
                <w:bCs/>
                <w:sz w:val="28"/>
                <w:szCs w:val="28"/>
              </w:rPr>
              <w:t>故障编号</w:t>
            </w:r>
          </w:p>
        </w:tc>
      </w:tr>
      <w:tr w:rsidR="00CB2F82" w:rsidRPr="001D0314" w:rsidTr="005042B0">
        <w:trPr>
          <w:trHeight w:val="454"/>
          <w:jc w:val="center"/>
        </w:trPr>
        <w:tc>
          <w:tcPr>
            <w:tcW w:w="13716" w:type="dxa"/>
            <w:gridSpan w:val="4"/>
            <w:vAlign w:val="center"/>
          </w:tcPr>
          <w:p w:rsidR="00CB2F82" w:rsidRPr="001D0314" w:rsidRDefault="00CB2F82" w:rsidP="002001B6">
            <w:pPr>
              <w:jc w:val="center"/>
              <w:rPr>
                <w:rFonts w:ascii="仿宋_GB2312" w:eastAsia="仿宋_GB2312" w:hAnsi="宋体"/>
                <w:b/>
                <w:bCs/>
                <w:sz w:val="28"/>
                <w:szCs w:val="28"/>
              </w:rPr>
            </w:pPr>
            <w:r w:rsidRPr="001D0314">
              <w:rPr>
                <w:rFonts w:ascii="仿宋_GB2312" w:eastAsia="仿宋_GB2312" w:hAnsi="宋体" w:hint="eastAsia"/>
                <w:b/>
                <w:bCs/>
                <w:sz w:val="28"/>
                <w:szCs w:val="28"/>
              </w:rPr>
              <w:t>1.1 Φ1米高超声速风洞</w:t>
            </w:r>
          </w:p>
        </w:tc>
      </w:tr>
      <w:tr w:rsidR="004072D5" w:rsidTr="005042B0">
        <w:trPr>
          <w:trHeight w:val="454"/>
          <w:jc w:val="center"/>
        </w:trPr>
        <w:tc>
          <w:tcPr>
            <w:tcW w:w="2643" w:type="dxa"/>
            <w:vMerge w:val="restart"/>
            <w:vAlign w:val="center"/>
          </w:tcPr>
          <w:p w:rsidR="004072D5" w:rsidRPr="004072D5" w:rsidRDefault="004072D5" w:rsidP="004072D5">
            <w:pPr>
              <w:jc w:val="center"/>
              <w:rPr>
                <w:rFonts w:asciiTheme="minorEastAsia" w:eastAsiaTheme="minorEastAsia" w:hAnsiTheme="minorEastAsia"/>
                <w:bCs/>
                <w:sz w:val="28"/>
                <w:szCs w:val="28"/>
              </w:rPr>
            </w:pPr>
            <w:r w:rsidRPr="00F17F14">
              <w:rPr>
                <w:rFonts w:ascii="仿宋_GB2312" w:eastAsia="仿宋_GB2312" w:hAnsi="宋体" w:hint="eastAsia"/>
                <w:bCs/>
                <w:sz w:val="28"/>
                <w:szCs w:val="28"/>
              </w:rPr>
              <w:t>Φ1米高超声速风洞</w:t>
            </w: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9E3607">
              <w:rPr>
                <w:rFonts w:ascii="仿宋_GB2312" w:eastAsia="仿宋_GB2312" w:hAnsi="宋体" w:hint="eastAsia"/>
                <w:bCs/>
                <w:sz w:val="28"/>
                <w:szCs w:val="28"/>
              </w:rPr>
              <w:t>气动快速阀</w:t>
            </w:r>
            <w:r>
              <w:rPr>
                <w:rFonts w:ascii="仿宋_GB2312" w:eastAsia="仿宋_GB2312" w:hAnsi="宋体" w:hint="eastAsia"/>
                <w:bCs/>
                <w:sz w:val="28"/>
                <w:szCs w:val="28"/>
              </w:rPr>
              <w:t>故</w:t>
            </w:r>
            <w:r w:rsidRPr="009E3607">
              <w:rPr>
                <w:rFonts w:ascii="仿宋_GB2312" w:eastAsia="仿宋_GB2312" w:hAnsi="宋体" w:hint="eastAsia"/>
                <w:bCs/>
                <w:sz w:val="28"/>
                <w:szCs w:val="28"/>
              </w:rPr>
              <w:t>障（DN250）</w:t>
            </w:r>
          </w:p>
        </w:tc>
        <w:tc>
          <w:tcPr>
            <w:tcW w:w="2197"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9E3607">
              <w:rPr>
                <w:rFonts w:ascii="仿宋_GB2312" w:eastAsia="仿宋_GB2312" w:hAnsi="宋体" w:hint="eastAsia"/>
                <w:bCs/>
                <w:sz w:val="28"/>
                <w:szCs w:val="28"/>
              </w:rPr>
              <w:t>闸板阀（Φ1.2m）脱落</w:t>
            </w:r>
          </w:p>
        </w:tc>
        <w:tc>
          <w:tcPr>
            <w:tcW w:w="2197"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预充气快速阀（AQK1）开启异常</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1.1.1.3</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M4-8支路热阀故障</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1.1.1.4</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喷流预充气快速阀（PDC）密封不严</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1.1.1.5</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风洞本体</w:t>
            </w:r>
          </w:p>
        </w:tc>
        <w:tc>
          <w:tcPr>
            <w:tcW w:w="6773" w:type="dxa"/>
            <w:vAlign w:val="center"/>
          </w:tcPr>
          <w:p w:rsidR="004072D5" w:rsidRPr="009E3607"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DN250快速球阀关闭延迟故障</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1.1.1.6</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运行控制系统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调温阀故障（M4-8支路）</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1.1.2.1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运行控制系统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闸板阀（Φ1.2m）无法关闭</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1.1.2.2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运行控制系统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试验过程总压一直升高</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1.1.2.3</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加热器系统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加热器无绝缘</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1.1.3.1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加热器系统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加热器无绝缘</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1.1.3.2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9E3607"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冷却水系统</w:t>
            </w:r>
          </w:p>
        </w:tc>
        <w:tc>
          <w:tcPr>
            <w:tcW w:w="6773" w:type="dxa"/>
            <w:vAlign w:val="center"/>
          </w:tcPr>
          <w:p w:rsidR="004072D5" w:rsidRPr="001B4391"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水泵运转不上水</w:t>
            </w:r>
          </w:p>
        </w:tc>
        <w:tc>
          <w:tcPr>
            <w:tcW w:w="2197" w:type="dxa"/>
            <w:vAlign w:val="center"/>
          </w:tcPr>
          <w:p w:rsidR="004072D5" w:rsidRPr="00DB1EB8"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1.1.4.1</w:t>
            </w:r>
          </w:p>
        </w:tc>
      </w:tr>
      <w:tr w:rsidR="004072D5" w:rsidTr="005042B0">
        <w:trPr>
          <w:trHeight w:val="454"/>
          <w:jc w:val="center"/>
        </w:trPr>
        <w:tc>
          <w:tcPr>
            <w:tcW w:w="2643" w:type="dxa"/>
            <w:vMerge w:val="restart"/>
            <w:vAlign w:val="center"/>
          </w:tcPr>
          <w:p w:rsidR="004072D5" w:rsidRPr="004072D5" w:rsidRDefault="004072D5" w:rsidP="004072D5">
            <w:pPr>
              <w:jc w:val="center"/>
              <w:rPr>
                <w:rFonts w:asciiTheme="minorEastAsia" w:eastAsiaTheme="minorEastAsia" w:hAnsiTheme="minorEastAsia"/>
                <w:bCs/>
                <w:sz w:val="28"/>
                <w:szCs w:val="28"/>
              </w:rPr>
            </w:pPr>
            <w:r w:rsidRPr="00F17F14">
              <w:rPr>
                <w:rFonts w:ascii="仿宋_GB2312" w:eastAsia="仿宋_GB2312" w:hAnsi="宋体" w:hint="eastAsia"/>
                <w:bCs/>
                <w:sz w:val="28"/>
                <w:szCs w:val="28"/>
              </w:rPr>
              <w:t>Φ1米高超声速风洞</w:t>
            </w: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冷却水系统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水泵不运转</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1.1.4.2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α机构减速机损坏</w:t>
            </w:r>
          </w:p>
        </w:tc>
        <w:tc>
          <w:tcPr>
            <w:tcW w:w="2197" w:type="dxa"/>
            <w:vAlign w:val="center"/>
          </w:tcPr>
          <w:p w:rsidR="004072D5" w:rsidRPr="00DB1EB8"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γ机构插头接触不良</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攻角机构通讯故障</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1.1.5.3</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α机构运动异响和抖动</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1.1.5.4</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控制系统I/O电源模块故障</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1.1.5.5</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1B4391">
              <w:rPr>
                <w:rFonts w:ascii="仿宋_GB2312" w:eastAsia="仿宋_GB2312" w:hAnsi="宋体" w:hint="eastAsia"/>
                <w:bCs/>
                <w:sz w:val="28"/>
                <w:szCs w:val="28"/>
              </w:rPr>
              <w:t>α机构伺服电机损坏</w:t>
            </w:r>
          </w:p>
        </w:tc>
        <w:tc>
          <w:tcPr>
            <w:tcW w:w="2197" w:type="dxa"/>
            <w:vAlign w:val="center"/>
          </w:tcPr>
          <w:p w:rsidR="004072D5" w:rsidRPr="001B4391"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1.1.5.6</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纹影系统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D1496F">
              <w:rPr>
                <w:rFonts w:ascii="仿宋_GB2312" w:eastAsia="仿宋_GB2312" w:hAnsi="宋体" w:hint="eastAsia"/>
                <w:bCs/>
                <w:sz w:val="28"/>
                <w:szCs w:val="28"/>
              </w:rPr>
              <w:t>图像采集相机无法正常工作</w:t>
            </w:r>
          </w:p>
        </w:tc>
        <w:tc>
          <w:tcPr>
            <w:tcW w:w="2197" w:type="dxa"/>
            <w:vAlign w:val="center"/>
          </w:tcPr>
          <w:p w:rsidR="004072D5" w:rsidRPr="00D1496F"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1.1.6.1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纹影系统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D1496F">
              <w:rPr>
                <w:rFonts w:ascii="仿宋_GB2312" w:eastAsia="仿宋_GB2312" w:hAnsi="宋体" w:hint="eastAsia"/>
                <w:bCs/>
                <w:sz w:val="28"/>
                <w:szCs w:val="28"/>
              </w:rPr>
              <w:t>图像晃动</w:t>
            </w:r>
          </w:p>
        </w:tc>
        <w:tc>
          <w:tcPr>
            <w:tcW w:w="2197" w:type="dxa"/>
            <w:vAlign w:val="center"/>
          </w:tcPr>
          <w:p w:rsidR="004072D5" w:rsidRPr="00D1496F"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1.1.6.2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N排烧蚀</w:t>
            </w:r>
          </w:p>
        </w:tc>
        <w:tc>
          <w:tcPr>
            <w:tcW w:w="2197" w:type="dxa"/>
            <w:vAlign w:val="center"/>
          </w:tcPr>
          <w:p w:rsidR="004072D5" w:rsidRPr="00FE244E"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1.1.7.1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调功器柜过流故障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1.1.7.2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调功器无输出故障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1.1.7.3</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快熔故障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1.1.7.4</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电动刀闸电动分闸失效故障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sidRPr="00B053FC">
              <w:rPr>
                <w:rFonts w:ascii="仿宋_GB2312" w:eastAsia="仿宋_GB2312" w:hAnsi="宋体"/>
                <w:bCs/>
                <w:sz w:val="28"/>
                <w:szCs w:val="28"/>
              </w:rPr>
              <w:t>1.1.7.</w:t>
            </w:r>
            <w:r>
              <w:rPr>
                <w:rFonts w:ascii="仿宋_GB2312" w:eastAsia="仿宋_GB2312" w:hAnsi="宋体" w:hint="eastAsia"/>
                <w:bCs/>
                <w:sz w:val="28"/>
                <w:szCs w:val="28"/>
              </w:rPr>
              <w:t>5</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真空接触器不能正常分合闸故障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sidRPr="00B053FC">
              <w:rPr>
                <w:rFonts w:ascii="仿宋_GB2312" w:eastAsia="仿宋_GB2312" w:hAnsi="宋体"/>
                <w:bCs/>
                <w:sz w:val="28"/>
                <w:szCs w:val="28"/>
              </w:rPr>
              <w:t>1.1.7.</w:t>
            </w:r>
            <w:r>
              <w:rPr>
                <w:rFonts w:ascii="仿宋_GB2312" w:eastAsia="仿宋_GB2312" w:hAnsi="宋体" w:hint="eastAsia"/>
                <w:bCs/>
                <w:sz w:val="28"/>
                <w:szCs w:val="28"/>
              </w:rPr>
              <w:t>6</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高压柜跳闸故障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1.1.7.7</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变压器高压包等损坏故障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1.1.7.8</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配电系统与温控系统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高压柜自动储能装置损坏故障</w:t>
            </w:r>
          </w:p>
        </w:tc>
        <w:tc>
          <w:tcPr>
            <w:tcW w:w="2197" w:type="dxa"/>
            <w:vAlign w:val="center"/>
          </w:tcPr>
          <w:p w:rsidR="004072D5" w:rsidRPr="00FE244E" w:rsidRDefault="004072D5" w:rsidP="002001B6">
            <w:pPr>
              <w:jc w:val="center"/>
              <w:rPr>
                <w:rFonts w:ascii="仿宋_GB2312" w:eastAsia="仿宋_GB2312" w:hAnsi="宋体"/>
                <w:bCs/>
                <w:sz w:val="28"/>
                <w:szCs w:val="28"/>
              </w:rPr>
            </w:pPr>
            <w:r w:rsidRPr="00B053FC">
              <w:rPr>
                <w:rFonts w:ascii="仿宋_GB2312" w:eastAsia="仿宋_GB2312" w:hAnsi="宋体"/>
                <w:bCs/>
                <w:sz w:val="28"/>
                <w:szCs w:val="28"/>
              </w:rPr>
              <w:t>1.1.7.</w:t>
            </w:r>
            <w:r>
              <w:rPr>
                <w:rFonts w:ascii="仿宋_GB2312" w:eastAsia="仿宋_GB2312" w:hAnsi="宋体" w:hint="eastAsia"/>
                <w:bCs/>
                <w:sz w:val="28"/>
                <w:szCs w:val="28"/>
              </w:rPr>
              <w:t>9</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CTS系统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试验段内线缆外层融化</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1.1.8.1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CTS系统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浮动式针式航空插头焊点脱落</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1.1.8.2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CTS系统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Z向驱动器损坏</w:t>
            </w:r>
          </w:p>
        </w:tc>
        <w:tc>
          <w:tcPr>
            <w:tcW w:w="2197" w:type="dxa"/>
            <w:vAlign w:val="center"/>
          </w:tcPr>
          <w:p w:rsidR="004072D5" w:rsidRPr="00FE244E" w:rsidRDefault="004072D5" w:rsidP="00B053FC">
            <w:pPr>
              <w:jc w:val="center"/>
              <w:rPr>
                <w:rFonts w:ascii="仿宋_GB2312" w:eastAsia="仿宋_GB2312" w:hAnsi="宋体"/>
                <w:bCs/>
                <w:sz w:val="28"/>
                <w:szCs w:val="28"/>
              </w:rPr>
            </w:pPr>
            <w:r w:rsidRPr="00B053FC">
              <w:rPr>
                <w:rFonts w:ascii="仿宋_GB2312" w:eastAsia="仿宋_GB2312" w:hAnsi="宋体"/>
                <w:bCs/>
                <w:sz w:val="28"/>
                <w:szCs w:val="28"/>
              </w:rPr>
              <w:t>1.1.</w:t>
            </w:r>
            <w:r>
              <w:rPr>
                <w:rFonts w:ascii="仿宋_GB2312" w:eastAsia="仿宋_GB2312" w:hAnsi="宋体" w:hint="eastAsia"/>
                <w:bCs/>
                <w:sz w:val="28"/>
                <w:szCs w:val="28"/>
              </w:rPr>
              <w:t>8</w:t>
            </w:r>
            <w:r w:rsidRPr="00B053FC">
              <w:rPr>
                <w:rFonts w:ascii="仿宋_GB2312" w:eastAsia="仿宋_GB2312" w:hAnsi="宋体"/>
                <w:bCs/>
                <w:sz w:val="28"/>
                <w:szCs w:val="28"/>
              </w:rPr>
              <w:t>.</w:t>
            </w:r>
            <w:r>
              <w:rPr>
                <w:rFonts w:ascii="仿宋_GB2312" w:eastAsia="仿宋_GB2312" w:hAnsi="宋体" w:hint="eastAsia"/>
                <w:bCs/>
                <w:sz w:val="28"/>
                <w:szCs w:val="28"/>
              </w:rPr>
              <w:t>3</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数采系统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数据采集系统采集数据异常</w:t>
            </w:r>
          </w:p>
        </w:tc>
        <w:tc>
          <w:tcPr>
            <w:tcW w:w="2197" w:type="dxa"/>
            <w:vAlign w:val="center"/>
          </w:tcPr>
          <w:p w:rsidR="004072D5" w:rsidRPr="00FE244E"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1.1.9.1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数采系统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放大器启动异常</w:t>
            </w:r>
          </w:p>
        </w:tc>
        <w:tc>
          <w:tcPr>
            <w:tcW w:w="2197" w:type="dxa"/>
            <w:vAlign w:val="center"/>
          </w:tcPr>
          <w:p w:rsidR="004072D5" w:rsidRPr="00A108F6" w:rsidRDefault="004072D5" w:rsidP="00B053FC">
            <w:pPr>
              <w:jc w:val="center"/>
              <w:rPr>
                <w:rFonts w:ascii="仿宋_GB2312" w:eastAsia="仿宋_GB2312" w:hAnsi="宋体"/>
                <w:b/>
                <w:bCs/>
                <w:sz w:val="28"/>
                <w:szCs w:val="28"/>
              </w:rPr>
            </w:pPr>
            <w:r>
              <w:rPr>
                <w:rFonts w:ascii="仿宋_GB2312" w:eastAsia="仿宋_GB2312" w:hAnsi="宋体" w:hint="eastAsia"/>
                <w:bCs/>
                <w:sz w:val="28"/>
                <w:szCs w:val="28"/>
              </w:rPr>
              <w:t>1.1.9.2</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数采系统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脉动压力测试系统控制卡工作异常</w:t>
            </w:r>
          </w:p>
        </w:tc>
        <w:tc>
          <w:tcPr>
            <w:tcW w:w="2197" w:type="dxa"/>
            <w:vAlign w:val="center"/>
          </w:tcPr>
          <w:p w:rsidR="004072D5" w:rsidRPr="00FE244E"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1.1.9.3</w:t>
            </w:r>
          </w:p>
        </w:tc>
      </w:tr>
      <w:tr w:rsidR="00CB2F82" w:rsidTr="005042B0">
        <w:trPr>
          <w:trHeight w:val="454"/>
          <w:jc w:val="center"/>
        </w:trPr>
        <w:tc>
          <w:tcPr>
            <w:tcW w:w="13716" w:type="dxa"/>
            <w:gridSpan w:val="4"/>
            <w:vAlign w:val="center"/>
          </w:tcPr>
          <w:p w:rsidR="00CB2F82" w:rsidRPr="001D0314" w:rsidRDefault="00CB2F82" w:rsidP="00B053FC">
            <w:pPr>
              <w:jc w:val="center"/>
              <w:rPr>
                <w:rFonts w:ascii="仿宋_GB2312" w:eastAsia="仿宋_GB2312" w:hAnsi="宋体"/>
                <w:b/>
                <w:bCs/>
                <w:sz w:val="28"/>
                <w:szCs w:val="28"/>
              </w:rPr>
            </w:pPr>
            <w:r w:rsidRPr="001D0314">
              <w:rPr>
                <w:rFonts w:ascii="仿宋_GB2312" w:eastAsia="仿宋_GB2312" w:hAnsi="宋体" w:hint="eastAsia"/>
                <w:b/>
                <w:bCs/>
                <w:sz w:val="28"/>
                <w:szCs w:val="28"/>
              </w:rPr>
              <w:t>1.2  Φ2米高超声速风洞</w:t>
            </w:r>
          </w:p>
        </w:tc>
      </w:tr>
      <w:tr w:rsidR="004072D5" w:rsidTr="005042B0">
        <w:trPr>
          <w:trHeight w:val="454"/>
          <w:jc w:val="center"/>
        </w:trPr>
        <w:tc>
          <w:tcPr>
            <w:tcW w:w="2643" w:type="dxa"/>
            <w:vMerge w:val="restart"/>
            <w:vAlign w:val="center"/>
          </w:tcPr>
          <w:p w:rsidR="004072D5" w:rsidRPr="004072D5" w:rsidRDefault="004072D5" w:rsidP="002001B6">
            <w:pPr>
              <w:jc w:val="center"/>
              <w:rPr>
                <w:rFonts w:asciiTheme="minorEastAsia" w:eastAsiaTheme="minorEastAsia" w:hAnsiTheme="minorEastAsia"/>
                <w:bCs/>
                <w:sz w:val="28"/>
                <w:szCs w:val="28"/>
              </w:rPr>
            </w:pPr>
            <w:r w:rsidRPr="00F17F14">
              <w:rPr>
                <w:rFonts w:ascii="仿宋_GB2312" w:eastAsia="仿宋_GB2312" w:hAnsi="宋体" w:hint="eastAsia"/>
                <w:bCs/>
                <w:sz w:val="28"/>
                <w:szCs w:val="28"/>
              </w:rPr>
              <w:t>Φ2米高超声速风洞</w:t>
            </w: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风洞本体</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热阀内衬损坏</w:t>
            </w:r>
          </w:p>
        </w:tc>
        <w:tc>
          <w:tcPr>
            <w:tcW w:w="2197" w:type="dxa"/>
            <w:vAlign w:val="center"/>
          </w:tcPr>
          <w:p w:rsidR="004072D5" w:rsidRPr="00FE244E"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1.2.1.1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运行控制系统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PLCCPU损坏</w:t>
            </w:r>
          </w:p>
        </w:tc>
        <w:tc>
          <w:tcPr>
            <w:tcW w:w="2197" w:type="dxa"/>
            <w:vAlign w:val="center"/>
          </w:tcPr>
          <w:p w:rsidR="004072D5" w:rsidRPr="00DB1EB8"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1.2.2.1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冷却水</w:t>
            </w:r>
            <w:r w:rsidRPr="00DB1EB8">
              <w:rPr>
                <w:rFonts w:ascii="仿宋_GB2312" w:eastAsia="仿宋_GB2312" w:hAnsi="宋体" w:hint="eastAsia"/>
                <w:bCs/>
                <w:sz w:val="28"/>
                <w:szCs w:val="28"/>
              </w:rPr>
              <w:t>系统</w:t>
            </w:r>
          </w:p>
        </w:tc>
        <w:tc>
          <w:tcPr>
            <w:tcW w:w="6773" w:type="dxa"/>
            <w:vAlign w:val="center"/>
          </w:tcPr>
          <w:p w:rsidR="004072D5" w:rsidRPr="00DB1EB8"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管路发生变形移位</w:t>
            </w:r>
          </w:p>
        </w:tc>
        <w:tc>
          <w:tcPr>
            <w:tcW w:w="2197" w:type="dxa"/>
            <w:vAlign w:val="center"/>
          </w:tcPr>
          <w:p w:rsidR="004072D5" w:rsidRPr="00FE244E" w:rsidRDefault="004072D5" w:rsidP="00B053FC">
            <w:pPr>
              <w:jc w:val="center"/>
              <w:rPr>
                <w:rFonts w:ascii="仿宋_GB2312" w:eastAsia="仿宋_GB2312" w:hAnsi="宋体"/>
                <w:bCs/>
                <w:sz w:val="28"/>
                <w:szCs w:val="28"/>
              </w:rPr>
            </w:pPr>
            <w:r>
              <w:rPr>
                <w:rFonts w:ascii="仿宋_GB2312" w:eastAsia="仿宋_GB2312" w:hAnsi="宋体" w:hint="eastAsia"/>
                <w:bCs/>
                <w:sz w:val="28"/>
                <w:szCs w:val="28"/>
              </w:rPr>
              <w:t>1.2.4.1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Cs/>
                <w:sz w:val="28"/>
                <w:szCs w:val="28"/>
              </w:rPr>
            </w:pPr>
          </w:p>
        </w:tc>
        <w:tc>
          <w:tcPr>
            <w:tcW w:w="2103" w:type="dxa"/>
            <w:vAlign w:val="center"/>
          </w:tcPr>
          <w:p w:rsidR="004072D5" w:rsidRDefault="004072D5" w:rsidP="002001B6">
            <w:pPr>
              <w:jc w:val="center"/>
              <w:rPr>
                <w:rFonts w:ascii="仿宋_GB2312" w:eastAsia="仿宋_GB2312" w:hAnsi="宋体"/>
                <w:bCs/>
                <w:sz w:val="28"/>
                <w:szCs w:val="28"/>
              </w:rPr>
            </w:pPr>
            <w:r w:rsidRPr="00DB1EB8">
              <w:rPr>
                <w:rFonts w:ascii="仿宋_GB2312" w:eastAsia="仿宋_GB2312" w:hAnsi="宋体" w:hint="eastAsia"/>
                <w:bCs/>
                <w:sz w:val="28"/>
                <w:szCs w:val="28"/>
              </w:rPr>
              <w:t>攻角机构</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液压油管（软管）爆裂</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1.2.5.1</w:t>
            </w:r>
          </w:p>
        </w:tc>
      </w:tr>
      <w:tr w:rsidR="004072D5" w:rsidTr="005042B0">
        <w:trPr>
          <w:trHeight w:val="454"/>
          <w:jc w:val="center"/>
        </w:trPr>
        <w:tc>
          <w:tcPr>
            <w:tcW w:w="2643" w:type="dxa"/>
            <w:vMerge/>
            <w:vAlign w:val="center"/>
          </w:tcPr>
          <w:p w:rsidR="004072D5" w:rsidRPr="004072D5" w:rsidRDefault="004072D5" w:rsidP="002001B6">
            <w:pPr>
              <w:jc w:val="center"/>
              <w:rPr>
                <w:rFonts w:asciiTheme="minorEastAsia" w:eastAsiaTheme="minorEastAsia" w:hAnsiTheme="minorEastAsia"/>
                <w:bCs/>
                <w:sz w:val="28"/>
                <w:szCs w:val="28"/>
              </w:rPr>
            </w:pPr>
          </w:p>
        </w:tc>
        <w:tc>
          <w:tcPr>
            <w:tcW w:w="2103" w:type="dxa"/>
            <w:vAlign w:val="center"/>
          </w:tcPr>
          <w:p w:rsidR="004072D5" w:rsidRPr="00DB1EB8"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CTS</w:t>
            </w:r>
            <w:r w:rsidRPr="00DB1EB8">
              <w:rPr>
                <w:rFonts w:ascii="仿宋_GB2312" w:eastAsia="仿宋_GB2312" w:hAnsi="宋体" w:hint="eastAsia"/>
                <w:bCs/>
                <w:sz w:val="28"/>
                <w:szCs w:val="28"/>
              </w:rPr>
              <w:t>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无法松开Y向锁紧机构</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1.2.7.1</w:t>
            </w:r>
          </w:p>
        </w:tc>
      </w:tr>
      <w:tr w:rsidR="00CB2F82" w:rsidTr="005042B0">
        <w:trPr>
          <w:trHeight w:val="454"/>
          <w:jc w:val="center"/>
        </w:trPr>
        <w:tc>
          <w:tcPr>
            <w:tcW w:w="13716" w:type="dxa"/>
            <w:gridSpan w:val="4"/>
            <w:vAlign w:val="center"/>
          </w:tcPr>
          <w:p w:rsidR="00CB2F82" w:rsidRPr="001D0314" w:rsidRDefault="00CB2F82" w:rsidP="002001B6">
            <w:pPr>
              <w:jc w:val="center"/>
              <w:rPr>
                <w:rFonts w:ascii="仿宋_GB2312" w:eastAsia="仿宋_GB2312" w:hAnsi="宋体"/>
                <w:b/>
                <w:bCs/>
                <w:sz w:val="28"/>
                <w:szCs w:val="28"/>
              </w:rPr>
            </w:pPr>
            <w:r w:rsidRPr="001D0314">
              <w:rPr>
                <w:rFonts w:ascii="仿宋_GB2312" w:eastAsia="仿宋_GB2312" w:hAnsi="宋体" w:hint="eastAsia"/>
                <w:b/>
                <w:bCs/>
                <w:sz w:val="28"/>
                <w:szCs w:val="28"/>
              </w:rPr>
              <w:t>1.3 Φ0.5米高超声速风洞</w:t>
            </w:r>
          </w:p>
        </w:tc>
      </w:tr>
      <w:tr w:rsidR="004072D5" w:rsidTr="005042B0">
        <w:trPr>
          <w:trHeight w:val="454"/>
          <w:jc w:val="center"/>
        </w:trPr>
        <w:tc>
          <w:tcPr>
            <w:tcW w:w="2643" w:type="dxa"/>
            <w:vMerge w:val="restart"/>
            <w:vAlign w:val="center"/>
          </w:tcPr>
          <w:p w:rsidR="004072D5" w:rsidRPr="004072D5" w:rsidRDefault="004072D5" w:rsidP="004072D5">
            <w:pPr>
              <w:jc w:val="center"/>
              <w:rPr>
                <w:rFonts w:asciiTheme="minorEastAsia" w:eastAsiaTheme="minorEastAsia" w:hAnsiTheme="minorEastAsia"/>
                <w:bCs/>
                <w:sz w:val="28"/>
                <w:szCs w:val="28"/>
              </w:rPr>
            </w:pPr>
            <w:r w:rsidRPr="00F17F14">
              <w:rPr>
                <w:rFonts w:ascii="仿宋_GB2312" w:eastAsia="仿宋_GB2312" w:hAnsi="宋体" w:hint="eastAsia"/>
                <w:bCs/>
                <w:sz w:val="28"/>
                <w:szCs w:val="28"/>
              </w:rPr>
              <w:t>Φ0.5米高超声速风洞</w:t>
            </w:r>
          </w:p>
        </w:tc>
        <w:tc>
          <w:tcPr>
            <w:tcW w:w="2103" w:type="dxa"/>
            <w:vAlign w:val="center"/>
          </w:tcPr>
          <w:p w:rsidR="004072D5"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加热器系统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加热器无绝缘</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1.3.3.1</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冷却水系统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水泵被淹</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1.3.4.1</w:t>
            </w:r>
          </w:p>
        </w:tc>
      </w:tr>
      <w:tr w:rsidR="004072D5" w:rsidTr="005042B0">
        <w:trPr>
          <w:trHeight w:val="454"/>
          <w:jc w:val="center"/>
        </w:trPr>
        <w:tc>
          <w:tcPr>
            <w:tcW w:w="2643" w:type="dxa"/>
            <w:vMerge/>
            <w:vAlign w:val="center"/>
          </w:tcPr>
          <w:p w:rsidR="004072D5" w:rsidRPr="009E3607"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攻角机构</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FE244E">
              <w:rPr>
                <w:rFonts w:ascii="仿宋_GB2312" w:eastAsia="仿宋_GB2312" w:hAnsi="宋体" w:hint="eastAsia"/>
                <w:bCs/>
                <w:sz w:val="28"/>
                <w:szCs w:val="28"/>
              </w:rPr>
              <w:t>侧滑角机构限位开关漏电</w:t>
            </w:r>
          </w:p>
        </w:tc>
        <w:tc>
          <w:tcPr>
            <w:tcW w:w="2197" w:type="dxa"/>
            <w:vAlign w:val="center"/>
          </w:tcPr>
          <w:p w:rsidR="004072D5" w:rsidRPr="00FE244E"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1.3.5.1</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配电系统</w:t>
            </w:r>
          </w:p>
        </w:tc>
        <w:tc>
          <w:tcPr>
            <w:tcW w:w="6773" w:type="dxa"/>
            <w:vAlign w:val="center"/>
          </w:tcPr>
          <w:p w:rsidR="004072D5" w:rsidRPr="00FE244E"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水泵配电柜经常跳闸故障</w:t>
            </w:r>
          </w:p>
        </w:tc>
        <w:tc>
          <w:tcPr>
            <w:tcW w:w="2197" w:type="dxa"/>
            <w:vAlign w:val="center"/>
          </w:tcPr>
          <w:p w:rsidR="004072D5" w:rsidRPr="00DD4A3F"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1.3.7.1</w:t>
            </w:r>
          </w:p>
        </w:tc>
      </w:tr>
      <w:tr w:rsidR="004072D5" w:rsidTr="005042B0">
        <w:trPr>
          <w:trHeight w:val="454"/>
          <w:jc w:val="center"/>
        </w:trPr>
        <w:tc>
          <w:tcPr>
            <w:tcW w:w="2643" w:type="dxa"/>
            <w:vMerge/>
            <w:vAlign w:val="center"/>
          </w:tcPr>
          <w:p w:rsidR="004072D5" w:rsidRPr="009E3607"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配电系统</w:t>
            </w:r>
          </w:p>
        </w:tc>
        <w:tc>
          <w:tcPr>
            <w:tcW w:w="677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潜水泵自动抽水失效故障</w:t>
            </w:r>
          </w:p>
        </w:tc>
        <w:tc>
          <w:tcPr>
            <w:tcW w:w="2197" w:type="dxa"/>
            <w:vAlign w:val="center"/>
          </w:tcPr>
          <w:p w:rsidR="004072D5" w:rsidRPr="00DD4A3F"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1.3.7.2</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配电系统</w:t>
            </w:r>
          </w:p>
        </w:tc>
        <w:tc>
          <w:tcPr>
            <w:tcW w:w="6773" w:type="dxa"/>
            <w:vAlign w:val="center"/>
          </w:tcPr>
          <w:p w:rsidR="004072D5" w:rsidRPr="00DD4A3F"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变压器故障</w:t>
            </w:r>
          </w:p>
        </w:tc>
        <w:tc>
          <w:tcPr>
            <w:tcW w:w="2197" w:type="dxa"/>
            <w:vAlign w:val="center"/>
          </w:tcPr>
          <w:p w:rsidR="004072D5"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1.3.7.3</w:t>
            </w:r>
          </w:p>
        </w:tc>
      </w:tr>
      <w:tr w:rsidR="00CB2F82" w:rsidTr="005042B0">
        <w:trPr>
          <w:trHeight w:val="454"/>
          <w:jc w:val="center"/>
        </w:trPr>
        <w:tc>
          <w:tcPr>
            <w:tcW w:w="13716" w:type="dxa"/>
            <w:gridSpan w:val="4"/>
            <w:vAlign w:val="center"/>
          </w:tcPr>
          <w:p w:rsidR="00CB2F82" w:rsidRPr="001D0314" w:rsidRDefault="00CB2F82" w:rsidP="002001B6">
            <w:pPr>
              <w:jc w:val="center"/>
              <w:rPr>
                <w:rFonts w:ascii="仿宋_GB2312" w:eastAsia="仿宋_GB2312" w:hAnsi="宋体"/>
                <w:b/>
                <w:bCs/>
                <w:sz w:val="28"/>
                <w:szCs w:val="28"/>
              </w:rPr>
            </w:pPr>
            <w:r w:rsidRPr="001D0314">
              <w:rPr>
                <w:rFonts w:ascii="仿宋_GB2312" w:eastAsia="仿宋_GB2312" w:hAnsi="宋体" w:hint="eastAsia"/>
                <w:b/>
                <w:bCs/>
                <w:sz w:val="28"/>
                <w:szCs w:val="28"/>
              </w:rPr>
              <w:t>1.4</w:t>
            </w:r>
            <w:r w:rsidR="00534229" w:rsidRPr="00534229">
              <w:rPr>
                <w:rFonts w:ascii="仿宋_GB2312" w:eastAsia="仿宋_GB2312" w:hAnsi="宋体" w:hint="eastAsia"/>
                <w:b/>
                <w:bCs/>
                <w:sz w:val="28"/>
                <w:szCs w:val="28"/>
              </w:rPr>
              <w:t>常规高超风洞</w:t>
            </w:r>
            <w:r w:rsidRPr="001D0314">
              <w:rPr>
                <w:rFonts w:ascii="仿宋_GB2312" w:eastAsia="仿宋_GB2312" w:hAnsi="宋体" w:hint="eastAsia"/>
                <w:b/>
                <w:bCs/>
                <w:sz w:val="28"/>
                <w:szCs w:val="28"/>
              </w:rPr>
              <w:t>共性子系统</w:t>
            </w:r>
          </w:p>
        </w:tc>
      </w:tr>
      <w:tr w:rsidR="004072D5" w:rsidTr="005042B0">
        <w:trPr>
          <w:trHeight w:val="454"/>
          <w:jc w:val="center"/>
        </w:trPr>
        <w:tc>
          <w:tcPr>
            <w:tcW w:w="2643" w:type="dxa"/>
            <w:vMerge w:val="restart"/>
            <w:vAlign w:val="center"/>
          </w:tcPr>
          <w:p w:rsidR="004072D5"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常规</w:t>
            </w:r>
            <w:r>
              <w:rPr>
                <w:rFonts w:ascii="仿宋_GB2312" w:eastAsia="仿宋_GB2312" w:hAnsi="宋体"/>
                <w:bCs/>
                <w:sz w:val="28"/>
                <w:szCs w:val="28"/>
              </w:rPr>
              <w:t>高超风洞</w:t>
            </w:r>
          </w:p>
          <w:p w:rsidR="004072D5" w:rsidRPr="00DD4A3F" w:rsidRDefault="004072D5" w:rsidP="004072D5">
            <w:pPr>
              <w:jc w:val="center"/>
              <w:rPr>
                <w:rFonts w:ascii="仿宋_GB2312" w:eastAsia="仿宋_GB2312" w:hAnsi="宋体"/>
                <w:bCs/>
                <w:sz w:val="28"/>
                <w:szCs w:val="28"/>
              </w:rPr>
            </w:pPr>
            <w:r>
              <w:rPr>
                <w:rFonts w:ascii="仿宋_GB2312" w:eastAsia="仿宋_GB2312" w:hAnsi="宋体" w:hint="eastAsia"/>
                <w:bCs/>
                <w:sz w:val="28"/>
                <w:szCs w:val="28"/>
              </w:rPr>
              <w:t>共性子系统</w:t>
            </w: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扫描阀系统</w:t>
            </w:r>
          </w:p>
        </w:tc>
        <w:tc>
          <w:tcPr>
            <w:tcW w:w="6773" w:type="dxa"/>
            <w:vAlign w:val="center"/>
          </w:tcPr>
          <w:p w:rsidR="004072D5"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ESP电子压力扫描阀模块的阀位无规律异常变化</w:t>
            </w:r>
          </w:p>
        </w:tc>
        <w:tc>
          <w:tcPr>
            <w:tcW w:w="2197" w:type="dxa"/>
            <w:vAlign w:val="center"/>
          </w:tcPr>
          <w:p w:rsidR="004072D5" w:rsidRPr="00DD4A3F" w:rsidRDefault="004072D5" w:rsidP="002001B6">
            <w:pPr>
              <w:jc w:val="center"/>
              <w:rPr>
                <w:rFonts w:ascii="仿宋_GB2312" w:eastAsia="仿宋_GB2312" w:hAnsi="宋体"/>
                <w:bCs/>
                <w:sz w:val="28"/>
                <w:szCs w:val="28"/>
              </w:rPr>
            </w:pPr>
            <w:r>
              <w:rPr>
                <w:rFonts w:ascii="仿宋_GB2312" w:eastAsia="仿宋_GB2312" w:hAnsi="宋体" w:hint="eastAsia"/>
                <w:bCs/>
                <w:sz w:val="28"/>
                <w:szCs w:val="28"/>
              </w:rPr>
              <w:t>1.4.1.1</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扫描阀系统</w:t>
            </w:r>
          </w:p>
        </w:tc>
        <w:tc>
          <w:tcPr>
            <w:tcW w:w="6773" w:type="dxa"/>
            <w:vAlign w:val="center"/>
          </w:tcPr>
          <w:p w:rsidR="004072D5" w:rsidRPr="00DD4A3F" w:rsidRDefault="004072D5" w:rsidP="002001B6">
            <w:pPr>
              <w:pStyle w:val="T4"/>
              <w:jc w:val="center"/>
              <w:rPr>
                <w:sz w:val="28"/>
                <w:szCs w:val="28"/>
              </w:rPr>
            </w:pPr>
            <w:r w:rsidRPr="00FE244E">
              <w:rPr>
                <w:rFonts w:hint="eastAsia"/>
                <w:sz w:val="28"/>
                <w:szCs w:val="28"/>
              </w:rPr>
              <w:t>电子扫描阀压力测量系统数据毛刺过大</w:t>
            </w:r>
          </w:p>
        </w:tc>
        <w:tc>
          <w:tcPr>
            <w:tcW w:w="2197" w:type="dxa"/>
            <w:vAlign w:val="center"/>
          </w:tcPr>
          <w:p w:rsidR="004072D5" w:rsidRPr="00FE244E" w:rsidRDefault="004072D5" w:rsidP="002001B6">
            <w:pPr>
              <w:pStyle w:val="T4"/>
              <w:jc w:val="center"/>
              <w:rPr>
                <w:sz w:val="28"/>
                <w:szCs w:val="28"/>
              </w:rPr>
            </w:pPr>
            <w:r>
              <w:rPr>
                <w:rFonts w:hint="eastAsia"/>
                <w:bCs w:val="0"/>
                <w:sz w:val="28"/>
                <w:szCs w:val="28"/>
              </w:rPr>
              <w:t>1.4.1.2</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天平系统</w:t>
            </w:r>
          </w:p>
        </w:tc>
        <w:tc>
          <w:tcPr>
            <w:tcW w:w="6773" w:type="dxa"/>
            <w:vAlign w:val="center"/>
          </w:tcPr>
          <w:p w:rsidR="004072D5" w:rsidRPr="00FE244E" w:rsidRDefault="004072D5" w:rsidP="002001B6">
            <w:pPr>
              <w:pStyle w:val="T4"/>
              <w:jc w:val="center"/>
              <w:rPr>
                <w:sz w:val="28"/>
                <w:szCs w:val="28"/>
              </w:rPr>
            </w:pPr>
            <w:r w:rsidRPr="00FE244E">
              <w:rPr>
                <w:rFonts w:hint="eastAsia"/>
                <w:sz w:val="28"/>
                <w:szCs w:val="28"/>
              </w:rPr>
              <w:t>天平引线焊点虚焊</w:t>
            </w:r>
          </w:p>
        </w:tc>
        <w:tc>
          <w:tcPr>
            <w:tcW w:w="2197" w:type="dxa"/>
            <w:vAlign w:val="center"/>
          </w:tcPr>
          <w:p w:rsidR="004072D5" w:rsidRPr="00FE244E" w:rsidRDefault="004072D5" w:rsidP="002001B6">
            <w:pPr>
              <w:pStyle w:val="T4"/>
              <w:jc w:val="center"/>
              <w:rPr>
                <w:sz w:val="28"/>
                <w:szCs w:val="28"/>
              </w:rPr>
            </w:pPr>
            <w:r>
              <w:rPr>
                <w:rFonts w:hint="eastAsia"/>
                <w:bCs w:val="0"/>
                <w:sz w:val="28"/>
                <w:szCs w:val="28"/>
              </w:rPr>
              <w:t>1.4.2.1</w:t>
            </w:r>
          </w:p>
        </w:tc>
      </w:tr>
      <w:tr w:rsidR="004072D5" w:rsidTr="005042B0">
        <w:trPr>
          <w:trHeight w:val="454"/>
          <w:jc w:val="center"/>
        </w:trPr>
        <w:tc>
          <w:tcPr>
            <w:tcW w:w="2643" w:type="dxa"/>
            <w:vMerge/>
            <w:vAlign w:val="center"/>
          </w:tcPr>
          <w:p w:rsidR="004072D5" w:rsidRPr="00DD4A3F" w:rsidRDefault="004072D5" w:rsidP="002001B6">
            <w:pPr>
              <w:jc w:val="center"/>
              <w:rPr>
                <w:rFonts w:ascii="仿宋_GB2312" w:eastAsia="仿宋_GB2312" w:hAnsi="宋体"/>
                <w:bCs/>
                <w:sz w:val="28"/>
                <w:szCs w:val="28"/>
              </w:rPr>
            </w:pPr>
          </w:p>
        </w:tc>
        <w:tc>
          <w:tcPr>
            <w:tcW w:w="2103" w:type="dxa"/>
            <w:vAlign w:val="center"/>
          </w:tcPr>
          <w:p w:rsidR="004072D5" w:rsidRPr="00DD4A3F" w:rsidRDefault="004072D5" w:rsidP="002001B6">
            <w:pPr>
              <w:jc w:val="center"/>
              <w:rPr>
                <w:rFonts w:ascii="仿宋_GB2312" w:eastAsia="仿宋_GB2312" w:hAnsi="宋体"/>
                <w:bCs/>
                <w:sz w:val="28"/>
                <w:szCs w:val="28"/>
              </w:rPr>
            </w:pPr>
            <w:r w:rsidRPr="00DD4A3F">
              <w:rPr>
                <w:rFonts w:ascii="仿宋_GB2312" w:eastAsia="仿宋_GB2312" w:hAnsi="宋体" w:hint="eastAsia"/>
                <w:bCs/>
                <w:sz w:val="28"/>
                <w:szCs w:val="28"/>
              </w:rPr>
              <w:t>天平系统</w:t>
            </w:r>
          </w:p>
        </w:tc>
        <w:tc>
          <w:tcPr>
            <w:tcW w:w="6773" w:type="dxa"/>
            <w:vAlign w:val="center"/>
          </w:tcPr>
          <w:p w:rsidR="004072D5" w:rsidRPr="00FE244E" w:rsidRDefault="004072D5" w:rsidP="002001B6">
            <w:pPr>
              <w:pStyle w:val="T4"/>
              <w:jc w:val="center"/>
              <w:rPr>
                <w:sz w:val="28"/>
                <w:szCs w:val="28"/>
              </w:rPr>
            </w:pPr>
            <w:r w:rsidRPr="00FE244E">
              <w:rPr>
                <w:rFonts w:hint="eastAsia"/>
                <w:sz w:val="28"/>
                <w:szCs w:val="28"/>
              </w:rPr>
              <w:t>天平洞内检验加载精度偏低</w:t>
            </w:r>
          </w:p>
        </w:tc>
        <w:tc>
          <w:tcPr>
            <w:tcW w:w="2197" w:type="dxa"/>
            <w:vAlign w:val="center"/>
          </w:tcPr>
          <w:p w:rsidR="004072D5" w:rsidRPr="00FE244E" w:rsidRDefault="004072D5" w:rsidP="002001B6">
            <w:pPr>
              <w:pStyle w:val="T4"/>
              <w:jc w:val="center"/>
              <w:rPr>
                <w:sz w:val="28"/>
                <w:szCs w:val="28"/>
              </w:rPr>
            </w:pPr>
            <w:r>
              <w:rPr>
                <w:rFonts w:hint="eastAsia"/>
                <w:bCs w:val="0"/>
                <w:sz w:val="28"/>
                <w:szCs w:val="28"/>
              </w:rPr>
              <w:t>1.4.2.2</w:t>
            </w:r>
          </w:p>
        </w:tc>
      </w:tr>
      <w:tr w:rsidR="00CB2F82" w:rsidTr="005042B0">
        <w:trPr>
          <w:trHeight w:val="454"/>
          <w:jc w:val="center"/>
        </w:trPr>
        <w:tc>
          <w:tcPr>
            <w:tcW w:w="13716" w:type="dxa"/>
            <w:gridSpan w:val="4"/>
            <w:vAlign w:val="center"/>
          </w:tcPr>
          <w:p w:rsidR="00CB2F82" w:rsidRPr="001D0314" w:rsidRDefault="00CB2F82" w:rsidP="001D0314">
            <w:pPr>
              <w:jc w:val="center"/>
              <w:rPr>
                <w:rFonts w:ascii="仿宋_GB2312" w:eastAsia="仿宋_GB2312" w:hAnsi="宋体"/>
                <w:b/>
                <w:bCs/>
                <w:sz w:val="28"/>
                <w:szCs w:val="28"/>
              </w:rPr>
            </w:pPr>
            <w:r w:rsidRPr="001D0314">
              <w:rPr>
                <w:rFonts w:ascii="仿宋_GB2312" w:eastAsia="仿宋_GB2312" w:hAnsi="宋体" w:hint="eastAsia"/>
                <w:b/>
                <w:bCs/>
                <w:sz w:val="28"/>
                <w:szCs w:val="28"/>
              </w:rPr>
              <w:t>2.1 Φ1米高超声速低密度风洞</w:t>
            </w:r>
          </w:p>
        </w:tc>
      </w:tr>
      <w:tr w:rsidR="007C4B78" w:rsidTr="005042B0">
        <w:trPr>
          <w:trHeight w:val="454"/>
          <w:jc w:val="center"/>
        </w:trPr>
        <w:tc>
          <w:tcPr>
            <w:tcW w:w="2643" w:type="dxa"/>
            <w:vMerge w:val="restart"/>
            <w:vAlign w:val="center"/>
          </w:tcPr>
          <w:p w:rsidR="007C4B78" w:rsidRPr="00DD4A3F" w:rsidRDefault="007C4B78" w:rsidP="007C4B78">
            <w:pPr>
              <w:jc w:val="center"/>
              <w:rPr>
                <w:rFonts w:ascii="仿宋_GB2312" w:eastAsia="仿宋_GB2312" w:hAnsi="宋体"/>
                <w:bCs/>
                <w:sz w:val="28"/>
                <w:szCs w:val="28"/>
              </w:rPr>
            </w:pPr>
            <w:r w:rsidRPr="00CD2ADB">
              <w:rPr>
                <w:rFonts w:ascii="仿宋_GB2312" w:eastAsia="仿宋_GB2312" w:hAnsi="宋体" w:hint="eastAsia"/>
                <w:bCs/>
                <w:sz w:val="28"/>
                <w:szCs w:val="28"/>
              </w:rPr>
              <w:t>Φ1米高超声速低密度风洞</w:t>
            </w: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预抽真空泵</w:t>
            </w:r>
            <w:r w:rsidRPr="00490C10">
              <w:rPr>
                <w:rFonts w:ascii="仿宋_GB2312" w:eastAsia="仿宋_GB2312"/>
                <w:sz w:val="28"/>
                <w:szCs w:val="28"/>
              </w:rPr>
              <w:t>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电气柜</w:t>
            </w:r>
            <w:r w:rsidRPr="00AC7FC2">
              <w:rPr>
                <w:bCs w:val="0"/>
                <w:sz w:val="28"/>
                <w:szCs w:val="28"/>
              </w:rPr>
              <w:t>电线熔断</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2.1.1.1</w:t>
            </w:r>
          </w:p>
        </w:tc>
      </w:tr>
      <w:tr w:rsidR="007C4B78" w:rsidTr="005042B0">
        <w:trPr>
          <w:trHeight w:val="454"/>
          <w:jc w:val="center"/>
        </w:trPr>
        <w:tc>
          <w:tcPr>
            <w:tcW w:w="2643" w:type="dxa"/>
            <w:vMerge/>
            <w:vAlign w:val="center"/>
          </w:tcPr>
          <w:p w:rsidR="007C4B78" w:rsidRPr="00DD4A3F" w:rsidRDefault="007C4B78" w:rsidP="002001B6">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CD2ADB">
              <w:rPr>
                <w:rFonts w:ascii="仿宋_GB2312" w:eastAsia="仿宋_GB2312" w:hAnsi="宋体" w:hint="eastAsia"/>
                <w:bCs/>
                <w:sz w:val="28"/>
                <w:szCs w:val="28"/>
              </w:rPr>
              <w:t>真空闸板阀系统</w:t>
            </w:r>
          </w:p>
        </w:tc>
        <w:tc>
          <w:tcPr>
            <w:tcW w:w="6773" w:type="dxa"/>
            <w:vAlign w:val="center"/>
          </w:tcPr>
          <w:p w:rsidR="007C4B78" w:rsidRPr="00FE244E" w:rsidRDefault="007C4B78" w:rsidP="002001B6">
            <w:pPr>
              <w:pStyle w:val="T4"/>
              <w:jc w:val="center"/>
              <w:rPr>
                <w:sz w:val="28"/>
                <w:szCs w:val="28"/>
              </w:rPr>
            </w:pPr>
            <w:r w:rsidRPr="00AC7FC2">
              <w:rPr>
                <w:bCs w:val="0"/>
                <w:sz w:val="28"/>
                <w:szCs w:val="28"/>
              </w:rPr>
              <w:t>阀芯在打开过程中卡死</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2.1.2.1</w:t>
            </w:r>
          </w:p>
        </w:tc>
      </w:tr>
      <w:tr w:rsidR="007C4B78" w:rsidTr="005042B0">
        <w:trPr>
          <w:trHeight w:val="454"/>
          <w:jc w:val="center"/>
        </w:trPr>
        <w:tc>
          <w:tcPr>
            <w:tcW w:w="2643" w:type="dxa"/>
            <w:vMerge w:val="restart"/>
            <w:vAlign w:val="center"/>
          </w:tcPr>
          <w:p w:rsidR="007C4B78" w:rsidRPr="00DD4A3F" w:rsidRDefault="007C4B78" w:rsidP="007C4B78">
            <w:pPr>
              <w:jc w:val="center"/>
              <w:rPr>
                <w:rFonts w:ascii="仿宋_GB2312" w:eastAsia="仿宋_GB2312" w:hAnsi="宋体"/>
                <w:bCs/>
                <w:sz w:val="28"/>
                <w:szCs w:val="28"/>
              </w:rPr>
            </w:pPr>
            <w:r w:rsidRPr="00CD2ADB">
              <w:rPr>
                <w:rFonts w:ascii="仿宋_GB2312" w:eastAsia="仿宋_GB2312" w:hAnsi="宋体" w:hint="eastAsia"/>
                <w:bCs/>
                <w:sz w:val="28"/>
                <w:szCs w:val="28"/>
              </w:rPr>
              <w:t>Φ1米高超声速低密度风洞</w:t>
            </w: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喷管</w:t>
            </w:r>
            <w:r w:rsidRPr="00490C10">
              <w:rPr>
                <w:rFonts w:ascii="仿宋_GB2312" w:eastAsia="仿宋_GB2312"/>
                <w:sz w:val="28"/>
                <w:szCs w:val="28"/>
              </w:rPr>
              <w:t>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水管漏水</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2.1.3.1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喷管</w:t>
            </w:r>
            <w:r w:rsidRPr="00490C10">
              <w:rPr>
                <w:rFonts w:ascii="仿宋_GB2312" w:eastAsia="仿宋_GB2312"/>
                <w:sz w:val="28"/>
                <w:szCs w:val="28"/>
              </w:rPr>
              <w:t>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喷管喉道烧毁</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2.1.3.2</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弧室压力曲线异常</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电弧加热器设备在试验中发生移动</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2.1.4.2</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弧室压力逐渐变小</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2.1.4.3</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FE244E" w:rsidRDefault="007C4B78" w:rsidP="002001B6">
            <w:pPr>
              <w:pStyle w:val="T4"/>
              <w:jc w:val="center"/>
              <w:rPr>
                <w:sz w:val="28"/>
                <w:szCs w:val="28"/>
              </w:rPr>
            </w:pPr>
            <w:r w:rsidRPr="00AC7FC2">
              <w:rPr>
                <w:rFonts w:hint="eastAsia"/>
                <w:bCs w:val="0"/>
                <w:sz w:val="28"/>
                <w:szCs w:val="28"/>
              </w:rPr>
              <w:t>1MW电弧加热器气密性试验失败</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2.1.4.4</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进气环进气方向错误</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2.1.4.5</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DD4A3F" w:rsidRDefault="007C4B78" w:rsidP="002001B6">
            <w:pPr>
              <w:jc w:val="center"/>
              <w:rPr>
                <w:rFonts w:ascii="仿宋_GB2312" w:eastAsia="仿宋_GB2312" w:hAnsi="宋体"/>
                <w:bCs/>
                <w:sz w:val="28"/>
                <w:szCs w:val="28"/>
              </w:rPr>
            </w:pPr>
            <w:r w:rsidRPr="00490C10">
              <w:rPr>
                <w:rFonts w:ascii="仿宋_GB2312" w:eastAsia="仿宋_GB2312" w:hint="eastAsia"/>
                <w:sz w:val="28"/>
                <w:szCs w:val="28"/>
              </w:rPr>
              <w:t>电弧加热器系统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混合室进气孔堵塞</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2.1.4.6</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2001B6">
            <w:pPr>
              <w:jc w:val="center"/>
              <w:rPr>
                <w:rFonts w:ascii="仿宋_GB2312" w:eastAsia="仿宋_GB2312"/>
                <w:sz w:val="28"/>
                <w:szCs w:val="28"/>
              </w:rPr>
            </w:pPr>
            <w:r>
              <w:rPr>
                <w:rFonts w:ascii="仿宋_GB2312" w:eastAsia="仿宋_GB2312" w:hint="eastAsia"/>
                <w:sz w:val="28"/>
                <w:szCs w:val="28"/>
              </w:rPr>
              <w:t>模型机构</w:t>
            </w:r>
            <w:r w:rsidRPr="00490C10">
              <w:rPr>
                <w:rFonts w:ascii="仿宋_GB2312" w:eastAsia="仿宋_GB2312" w:hint="eastAsia"/>
                <w:sz w:val="28"/>
                <w:szCs w:val="28"/>
              </w:rPr>
              <w:t>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伺服电机受电源噪声影响无法工作</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2.1.5.1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2001B6">
            <w:pPr>
              <w:jc w:val="center"/>
              <w:rPr>
                <w:rFonts w:ascii="仿宋_GB2312" w:eastAsia="仿宋_GB2312"/>
                <w:sz w:val="28"/>
                <w:szCs w:val="28"/>
              </w:rPr>
            </w:pPr>
            <w:r>
              <w:rPr>
                <w:rFonts w:ascii="仿宋_GB2312" w:eastAsia="仿宋_GB2312" w:hint="eastAsia"/>
                <w:sz w:val="28"/>
                <w:szCs w:val="28"/>
              </w:rPr>
              <w:t>模型机构</w:t>
            </w:r>
            <w:r w:rsidRPr="00490C10">
              <w:rPr>
                <w:rFonts w:ascii="仿宋_GB2312" w:eastAsia="仿宋_GB2312" w:hint="eastAsia"/>
                <w:sz w:val="28"/>
                <w:szCs w:val="28"/>
              </w:rPr>
              <w:t>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真空环境导致伺服电机放电</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2.1.5.2</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2001B6">
            <w:pPr>
              <w:jc w:val="center"/>
              <w:rPr>
                <w:rFonts w:ascii="仿宋_GB2312" w:eastAsia="仿宋_GB2312"/>
                <w:sz w:val="28"/>
                <w:szCs w:val="28"/>
              </w:rPr>
            </w:pPr>
            <w:r>
              <w:rPr>
                <w:rFonts w:ascii="仿宋_GB2312" w:eastAsia="仿宋_GB2312" w:hint="eastAsia"/>
                <w:sz w:val="28"/>
                <w:szCs w:val="28"/>
              </w:rPr>
              <w:t>模型机构</w:t>
            </w:r>
            <w:r w:rsidRPr="00490C10">
              <w:rPr>
                <w:rFonts w:ascii="仿宋_GB2312" w:eastAsia="仿宋_GB2312" w:hint="eastAsia"/>
                <w:sz w:val="28"/>
                <w:szCs w:val="28"/>
              </w:rPr>
              <w:t>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六自由度机构弯刀后盖撞击扩压器</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2.1.5.3</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2001B6">
            <w:pPr>
              <w:jc w:val="center"/>
              <w:rPr>
                <w:rFonts w:ascii="仿宋_GB2312" w:eastAsia="仿宋_GB2312"/>
                <w:sz w:val="28"/>
                <w:szCs w:val="28"/>
              </w:rPr>
            </w:pPr>
            <w:r w:rsidRPr="00CD2ADB">
              <w:rPr>
                <w:rFonts w:ascii="仿宋_GB2312" w:eastAsia="仿宋_GB2312" w:hint="eastAsia"/>
                <w:sz w:val="28"/>
                <w:szCs w:val="28"/>
              </w:rPr>
              <w:t>数采系统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数采</w:t>
            </w:r>
            <w:r w:rsidRPr="00AC7FC2">
              <w:rPr>
                <w:bCs w:val="0"/>
                <w:sz w:val="28"/>
                <w:szCs w:val="28"/>
              </w:rPr>
              <w:t>主机系统崩溃</w:t>
            </w:r>
          </w:p>
        </w:tc>
        <w:tc>
          <w:tcPr>
            <w:tcW w:w="2197" w:type="dxa"/>
            <w:vAlign w:val="center"/>
          </w:tcPr>
          <w:p w:rsidR="007C4B78" w:rsidRPr="00AC7FC2" w:rsidRDefault="007C4B78" w:rsidP="008B5469">
            <w:pPr>
              <w:pStyle w:val="T4"/>
              <w:jc w:val="center"/>
              <w:rPr>
                <w:bCs w:val="0"/>
                <w:sz w:val="28"/>
                <w:szCs w:val="28"/>
              </w:rPr>
            </w:pPr>
            <w:r>
              <w:rPr>
                <w:rFonts w:hint="eastAsia"/>
                <w:bCs w:val="0"/>
                <w:sz w:val="28"/>
                <w:szCs w:val="28"/>
              </w:rPr>
              <w:t>2.1.6.1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2001B6">
            <w:pPr>
              <w:jc w:val="center"/>
              <w:rPr>
                <w:rFonts w:ascii="仿宋_GB2312" w:eastAsia="仿宋_GB2312"/>
                <w:sz w:val="28"/>
                <w:szCs w:val="28"/>
              </w:rPr>
            </w:pPr>
            <w:r w:rsidRPr="00CD2ADB">
              <w:rPr>
                <w:rFonts w:ascii="仿宋_GB2312" w:eastAsia="仿宋_GB2312" w:hint="eastAsia"/>
                <w:sz w:val="28"/>
                <w:szCs w:val="28"/>
              </w:rPr>
              <w:t>数采系统</w:t>
            </w:r>
          </w:p>
        </w:tc>
        <w:tc>
          <w:tcPr>
            <w:tcW w:w="6773" w:type="dxa"/>
            <w:vAlign w:val="center"/>
          </w:tcPr>
          <w:p w:rsidR="007C4B78" w:rsidRPr="00AC7FC2" w:rsidRDefault="007C4B78" w:rsidP="002001B6">
            <w:pPr>
              <w:pStyle w:val="T4"/>
              <w:jc w:val="center"/>
              <w:rPr>
                <w:bCs w:val="0"/>
                <w:sz w:val="28"/>
                <w:szCs w:val="28"/>
              </w:rPr>
            </w:pPr>
            <w:r w:rsidRPr="00AC7FC2">
              <w:rPr>
                <w:rFonts w:hint="eastAsia"/>
                <w:bCs w:val="0"/>
                <w:sz w:val="28"/>
                <w:szCs w:val="28"/>
              </w:rPr>
              <w:t>光谱法</w:t>
            </w:r>
            <w:r w:rsidRPr="00AC7FC2">
              <w:rPr>
                <w:bCs w:val="0"/>
                <w:sz w:val="28"/>
                <w:szCs w:val="28"/>
              </w:rPr>
              <w:t>测温系统信号异常</w:t>
            </w:r>
          </w:p>
        </w:tc>
        <w:tc>
          <w:tcPr>
            <w:tcW w:w="2197" w:type="dxa"/>
            <w:vAlign w:val="center"/>
          </w:tcPr>
          <w:p w:rsidR="007C4B78" w:rsidRPr="00AC7FC2" w:rsidRDefault="007C4B78" w:rsidP="002001B6">
            <w:pPr>
              <w:pStyle w:val="T4"/>
              <w:jc w:val="center"/>
              <w:rPr>
                <w:bCs w:val="0"/>
                <w:sz w:val="28"/>
                <w:szCs w:val="28"/>
              </w:rPr>
            </w:pPr>
            <w:r>
              <w:rPr>
                <w:rFonts w:hint="eastAsia"/>
                <w:bCs w:val="0"/>
                <w:sz w:val="28"/>
                <w:szCs w:val="28"/>
              </w:rPr>
              <w:t>2.1.6.2</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7C4B78">
            <w:pPr>
              <w:jc w:val="center"/>
              <w:rPr>
                <w:rFonts w:ascii="仿宋_GB2312" w:eastAsia="仿宋_GB2312"/>
                <w:sz w:val="28"/>
                <w:szCs w:val="28"/>
              </w:rPr>
            </w:pPr>
            <w:r w:rsidRPr="00CD2ADB">
              <w:rPr>
                <w:rFonts w:ascii="仿宋_GB2312" w:eastAsia="仿宋_GB2312" w:hint="eastAsia"/>
                <w:sz w:val="28"/>
                <w:szCs w:val="28"/>
              </w:rPr>
              <w:t>红外热图测热系统</w:t>
            </w:r>
          </w:p>
        </w:tc>
        <w:tc>
          <w:tcPr>
            <w:tcW w:w="6773" w:type="dxa"/>
            <w:vAlign w:val="center"/>
          </w:tcPr>
          <w:p w:rsidR="007C4B78" w:rsidRPr="00AC7FC2" w:rsidRDefault="007C4B78" w:rsidP="007C4B78">
            <w:pPr>
              <w:pStyle w:val="T4"/>
              <w:jc w:val="center"/>
              <w:rPr>
                <w:bCs w:val="0"/>
                <w:sz w:val="28"/>
                <w:szCs w:val="28"/>
              </w:rPr>
            </w:pPr>
            <w:r w:rsidRPr="00AC7FC2">
              <w:rPr>
                <w:rFonts w:hint="eastAsia"/>
                <w:bCs w:val="0"/>
                <w:sz w:val="28"/>
                <w:szCs w:val="28"/>
              </w:rPr>
              <w:t>红外热图实时</w:t>
            </w:r>
            <w:r w:rsidRPr="00AC7FC2">
              <w:rPr>
                <w:bCs w:val="0"/>
                <w:sz w:val="28"/>
                <w:szCs w:val="28"/>
              </w:rPr>
              <w:t>采集</w:t>
            </w:r>
            <w:r w:rsidRPr="00AC7FC2">
              <w:rPr>
                <w:rFonts w:hint="eastAsia"/>
                <w:bCs w:val="0"/>
                <w:sz w:val="28"/>
                <w:szCs w:val="28"/>
              </w:rPr>
              <w:t>图像</w:t>
            </w:r>
            <w:r w:rsidRPr="00AC7FC2">
              <w:rPr>
                <w:bCs w:val="0"/>
                <w:sz w:val="28"/>
                <w:szCs w:val="28"/>
              </w:rPr>
              <w:t>突然中断</w:t>
            </w:r>
          </w:p>
        </w:tc>
        <w:tc>
          <w:tcPr>
            <w:tcW w:w="2197" w:type="dxa"/>
            <w:vAlign w:val="center"/>
          </w:tcPr>
          <w:p w:rsidR="007C4B78" w:rsidRPr="00AC7FC2" w:rsidRDefault="007C4B78" w:rsidP="007C4B78">
            <w:pPr>
              <w:pStyle w:val="T4"/>
              <w:jc w:val="center"/>
              <w:rPr>
                <w:bCs w:val="0"/>
                <w:sz w:val="28"/>
                <w:szCs w:val="28"/>
              </w:rPr>
            </w:pPr>
            <w:r>
              <w:rPr>
                <w:rFonts w:hint="eastAsia"/>
                <w:bCs w:val="0"/>
                <w:sz w:val="28"/>
                <w:szCs w:val="28"/>
              </w:rPr>
              <w:t>2.1.7.1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7C4B78">
            <w:pPr>
              <w:jc w:val="center"/>
              <w:rPr>
                <w:rFonts w:ascii="仿宋_GB2312" w:eastAsia="仿宋_GB2312"/>
                <w:sz w:val="28"/>
                <w:szCs w:val="28"/>
              </w:rPr>
            </w:pPr>
            <w:r w:rsidRPr="00CD2ADB">
              <w:rPr>
                <w:rFonts w:ascii="仿宋_GB2312" w:eastAsia="仿宋_GB2312" w:hint="eastAsia"/>
                <w:sz w:val="28"/>
                <w:szCs w:val="28"/>
              </w:rPr>
              <w:t>双光程纹影系统</w:t>
            </w:r>
          </w:p>
        </w:tc>
        <w:tc>
          <w:tcPr>
            <w:tcW w:w="6773" w:type="dxa"/>
            <w:vAlign w:val="center"/>
          </w:tcPr>
          <w:p w:rsidR="007C4B78" w:rsidRPr="00AC7FC2" w:rsidRDefault="007C4B78" w:rsidP="007C4B78">
            <w:pPr>
              <w:pStyle w:val="T4"/>
              <w:jc w:val="center"/>
              <w:rPr>
                <w:bCs w:val="0"/>
                <w:sz w:val="28"/>
                <w:szCs w:val="28"/>
              </w:rPr>
            </w:pPr>
            <w:r w:rsidRPr="00AC7FC2">
              <w:rPr>
                <w:rFonts w:hint="eastAsia"/>
                <w:bCs w:val="0"/>
                <w:sz w:val="28"/>
                <w:szCs w:val="28"/>
              </w:rPr>
              <w:t>纹影</w:t>
            </w:r>
            <w:r w:rsidRPr="00AC7FC2">
              <w:rPr>
                <w:bCs w:val="0"/>
                <w:sz w:val="28"/>
                <w:szCs w:val="28"/>
              </w:rPr>
              <w:t>流场图像存在重影</w:t>
            </w:r>
          </w:p>
        </w:tc>
        <w:tc>
          <w:tcPr>
            <w:tcW w:w="2197" w:type="dxa"/>
            <w:vAlign w:val="center"/>
          </w:tcPr>
          <w:p w:rsidR="007C4B78" w:rsidRPr="00AC7FC2" w:rsidRDefault="007C4B78" w:rsidP="007C4B78">
            <w:pPr>
              <w:pStyle w:val="T4"/>
              <w:jc w:val="center"/>
              <w:rPr>
                <w:bCs w:val="0"/>
                <w:sz w:val="28"/>
                <w:szCs w:val="28"/>
              </w:rPr>
            </w:pPr>
            <w:r>
              <w:rPr>
                <w:rFonts w:hint="eastAsia"/>
                <w:bCs w:val="0"/>
                <w:sz w:val="28"/>
                <w:szCs w:val="28"/>
              </w:rPr>
              <w:t>2.1.8.1</w:t>
            </w:r>
          </w:p>
        </w:tc>
      </w:tr>
      <w:tr w:rsidR="007C4B78" w:rsidTr="005042B0">
        <w:trPr>
          <w:trHeight w:val="454"/>
          <w:jc w:val="center"/>
        </w:trPr>
        <w:tc>
          <w:tcPr>
            <w:tcW w:w="2643" w:type="dxa"/>
            <w:vMerge/>
            <w:vAlign w:val="center"/>
          </w:tcPr>
          <w:p w:rsidR="007C4B78" w:rsidRPr="00DD4A3F" w:rsidRDefault="007C4B78" w:rsidP="007C4B78">
            <w:pPr>
              <w:jc w:val="center"/>
              <w:rPr>
                <w:rFonts w:ascii="仿宋_GB2312" w:eastAsia="仿宋_GB2312" w:hAnsi="宋体"/>
                <w:bCs/>
                <w:sz w:val="28"/>
                <w:szCs w:val="28"/>
              </w:rPr>
            </w:pPr>
          </w:p>
        </w:tc>
        <w:tc>
          <w:tcPr>
            <w:tcW w:w="2103" w:type="dxa"/>
            <w:vAlign w:val="center"/>
          </w:tcPr>
          <w:p w:rsidR="007C4B78" w:rsidRPr="00490C10" w:rsidRDefault="007C4B78" w:rsidP="007C4B78">
            <w:pPr>
              <w:jc w:val="center"/>
              <w:rPr>
                <w:rFonts w:ascii="仿宋_GB2312" w:eastAsia="仿宋_GB2312"/>
                <w:sz w:val="28"/>
                <w:szCs w:val="28"/>
              </w:rPr>
            </w:pPr>
            <w:r w:rsidRPr="00CD2ADB">
              <w:rPr>
                <w:rFonts w:ascii="仿宋_GB2312" w:eastAsia="仿宋_GB2312" w:hint="eastAsia"/>
                <w:sz w:val="28"/>
                <w:szCs w:val="28"/>
              </w:rPr>
              <w:t>六自由度校准架及采集控制设备</w:t>
            </w:r>
          </w:p>
        </w:tc>
        <w:tc>
          <w:tcPr>
            <w:tcW w:w="6773" w:type="dxa"/>
            <w:vAlign w:val="center"/>
          </w:tcPr>
          <w:p w:rsidR="007C4B78" w:rsidRPr="00AC7FC2" w:rsidRDefault="007C4B78" w:rsidP="007C4B78">
            <w:pPr>
              <w:pStyle w:val="T4"/>
              <w:jc w:val="center"/>
              <w:rPr>
                <w:bCs w:val="0"/>
                <w:sz w:val="28"/>
                <w:szCs w:val="28"/>
              </w:rPr>
            </w:pPr>
            <w:r w:rsidRPr="00AC7FC2">
              <w:rPr>
                <w:rFonts w:hint="eastAsia"/>
                <w:bCs w:val="0"/>
                <w:sz w:val="28"/>
                <w:szCs w:val="28"/>
              </w:rPr>
              <w:t>校准时，天平信号波动异常</w:t>
            </w:r>
          </w:p>
        </w:tc>
        <w:tc>
          <w:tcPr>
            <w:tcW w:w="2197" w:type="dxa"/>
            <w:vAlign w:val="center"/>
          </w:tcPr>
          <w:p w:rsidR="007C4B78" w:rsidRPr="00AC7FC2" w:rsidRDefault="007C4B78" w:rsidP="007C4B78">
            <w:pPr>
              <w:pStyle w:val="T4"/>
              <w:jc w:val="center"/>
              <w:rPr>
                <w:bCs w:val="0"/>
                <w:sz w:val="28"/>
                <w:szCs w:val="28"/>
              </w:rPr>
            </w:pPr>
            <w:r>
              <w:rPr>
                <w:rFonts w:hint="eastAsia"/>
                <w:bCs w:val="0"/>
                <w:sz w:val="28"/>
                <w:szCs w:val="28"/>
              </w:rPr>
              <w:t>2.1.9.1</w:t>
            </w:r>
          </w:p>
        </w:tc>
      </w:tr>
      <w:tr w:rsidR="007C4B78" w:rsidTr="005042B0">
        <w:trPr>
          <w:trHeight w:val="454"/>
          <w:jc w:val="center"/>
        </w:trPr>
        <w:tc>
          <w:tcPr>
            <w:tcW w:w="13716" w:type="dxa"/>
            <w:gridSpan w:val="4"/>
            <w:vAlign w:val="center"/>
          </w:tcPr>
          <w:p w:rsidR="007C4B78" w:rsidRDefault="007C4B78" w:rsidP="002001B6">
            <w:pPr>
              <w:pStyle w:val="T4"/>
              <w:jc w:val="center"/>
              <w:rPr>
                <w:bCs w:val="0"/>
                <w:sz w:val="28"/>
                <w:szCs w:val="28"/>
              </w:rPr>
            </w:pPr>
            <w:r w:rsidRPr="001D0314">
              <w:rPr>
                <w:rFonts w:hint="eastAsia"/>
                <w:b/>
                <w:sz w:val="28"/>
                <w:szCs w:val="28"/>
              </w:rPr>
              <w:t>3.1 0.6米激波风洞</w:t>
            </w:r>
          </w:p>
        </w:tc>
      </w:tr>
      <w:tr w:rsidR="007C4B78" w:rsidTr="005042B0">
        <w:trPr>
          <w:trHeight w:val="454"/>
          <w:jc w:val="center"/>
        </w:trPr>
        <w:tc>
          <w:tcPr>
            <w:tcW w:w="2643" w:type="dxa"/>
            <w:vAlign w:val="center"/>
          </w:tcPr>
          <w:p w:rsidR="007C4B78" w:rsidRPr="00CD2ADB" w:rsidRDefault="007C4B78" w:rsidP="007C4B78">
            <w:pPr>
              <w:jc w:val="center"/>
              <w:rPr>
                <w:rFonts w:ascii="仿宋_GB2312" w:eastAsia="仿宋_GB2312" w:hAnsi="宋体"/>
                <w:bCs/>
                <w:sz w:val="28"/>
                <w:szCs w:val="28"/>
              </w:rPr>
            </w:pPr>
            <w:r w:rsidRPr="00CD2ADB">
              <w:rPr>
                <w:rFonts w:ascii="仿宋_GB2312" w:eastAsia="仿宋_GB2312" w:hAnsi="宋体" w:hint="eastAsia"/>
                <w:bCs/>
                <w:sz w:val="28"/>
                <w:szCs w:val="28"/>
              </w:rPr>
              <w:t>0.6米激波风洞</w:t>
            </w:r>
          </w:p>
        </w:tc>
        <w:tc>
          <w:tcPr>
            <w:tcW w:w="2103" w:type="dxa"/>
            <w:vAlign w:val="center"/>
          </w:tcPr>
          <w:p w:rsidR="007C4B78" w:rsidRPr="00CD2ADB" w:rsidRDefault="007C4B78" w:rsidP="007C4B78">
            <w:pPr>
              <w:jc w:val="cente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7C4B78" w:rsidRPr="00AC7FC2" w:rsidRDefault="007C4B78" w:rsidP="007C4B78">
            <w:pPr>
              <w:pStyle w:val="T4"/>
              <w:jc w:val="center"/>
              <w:rPr>
                <w:bCs w:val="0"/>
                <w:sz w:val="28"/>
                <w:szCs w:val="28"/>
              </w:rPr>
            </w:pPr>
            <w:r w:rsidRPr="00353762">
              <w:rPr>
                <w:rFonts w:hint="eastAsia"/>
                <w:bCs w:val="0"/>
                <w:sz w:val="28"/>
                <w:szCs w:val="28"/>
              </w:rPr>
              <w:t>真空总阀损坏</w:t>
            </w:r>
          </w:p>
        </w:tc>
        <w:tc>
          <w:tcPr>
            <w:tcW w:w="2197" w:type="dxa"/>
            <w:vAlign w:val="center"/>
          </w:tcPr>
          <w:p w:rsidR="007C4B78" w:rsidRPr="00353762" w:rsidRDefault="007C4B78" w:rsidP="007C4B78">
            <w:pPr>
              <w:pStyle w:val="T4"/>
              <w:jc w:val="center"/>
              <w:rPr>
                <w:bCs w:val="0"/>
                <w:sz w:val="28"/>
                <w:szCs w:val="28"/>
              </w:rPr>
            </w:pPr>
            <w:r>
              <w:rPr>
                <w:rFonts w:hint="eastAsia"/>
                <w:bCs w:val="0"/>
                <w:sz w:val="28"/>
                <w:szCs w:val="28"/>
              </w:rPr>
              <w:t>3.1.1.1</w:t>
            </w:r>
          </w:p>
        </w:tc>
      </w:tr>
      <w:tr w:rsidR="007C4B78" w:rsidTr="005042B0">
        <w:trPr>
          <w:trHeight w:val="454"/>
          <w:jc w:val="center"/>
        </w:trPr>
        <w:tc>
          <w:tcPr>
            <w:tcW w:w="13716" w:type="dxa"/>
            <w:gridSpan w:val="4"/>
            <w:vAlign w:val="center"/>
          </w:tcPr>
          <w:p w:rsidR="007C4B78" w:rsidRDefault="007C4B78" w:rsidP="002001B6">
            <w:pPr>
              <w:pStyle w:val="T4"/>
              <w:jc w:val="center"/>
              <w:rPr>
                <w:bCs w:val="0"/>
                <w:sz w:val="28"/>
                <w:szCs w:val="28"/>
              </w:rPr>
            </w:pPr>
            <w:r w:rsidRPr="001D0314">
              <w:rPr>
                <w:rFonts w:hint="eastAsia"/>
                <w:b/>
                <w:sz w:val="28"/>
                <w:szCs w:val="28"/>
              </w:rPr>
              <w:t>3.2 2米激波风洞A</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sidRPr="00CD2ADB">
              <w:rPr>
                <w:rFonts w:ascii="仿宋_GB2312" w:eastAsia="仿宋_GB2312" w:hAnsi="宋体" w:hint="eastAsia"/>
                <w:bCs/>
                <w:sz w:val="28"/>
                <w:szCs w:val="28"/>
              </w:rPr>
              <w:t>2米激波风洞A</w:t>
            </w: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高压液压缸漏油</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3.2.1.1</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攻角机构蜗杆转动</w:t>
            </w:r>
            <w:r w:rsidRPr="00BE3061">
              <w:rPr>
                <w:bCs w:val="0"/>
                <w:sz w:val="28"/>
                <w:szCs w:val="28"/>
              </w:rPr>
              <w:t>阻力大</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3.2.1.2</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高压液压缸漏油</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3.2.1.3</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液压缸接头漏油</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3.2.1.4</w:t>
            </w:r>
          </w:p>
        </w:tc>
      </w:tr>
      <w:tr w:rsidR="007C4B78" w:rsidTr="005042B0">
        <w:trPr>
          <w:trHeight w:val="454"/>
          <w:jc w:val="center"/>
        </w:trPr>
        <w:tc>
          <w:tcPr>
            <w:tcW w:w="13716" w:type="dxa"/>
            <w:gridSpan w:val="4"/>
            <w:vAlign w:val="center"/>
          </w:tcPr>
          <w:p w:rsidR="007C4B78" w:rsidRDefault="007C4B78" w:rsidP="007C4B78">
            <w:pPr>
              <w:pStyle w:val="T4"/>
              <w:jc w:val="center"/>
              <w:rPr>
                <w:bCs w:val="0"/>
                <w:sz w:val="28"/>
                <w:szCs w:val="28"/>
              </w:rPr>
            </w:pPr>
            <w:r w:rsidRPr="001D0314">
              <w:rPr>
                <w:rFonts w:hint="eastAsia"/>
                <w:b/>
                <w:sz w:val="28"/>
                <w:szCs w:val="28"/>
              </w:rPr>
              <w:t>3.3 2米激波风洞B</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sidRPr="00CD2ADB">
              <w:rPr>
                <w:rFonts w:ascii="仿宋_GB2312" w:eastAsia="仿宋_GB2312" w:hAnsi="宋体" w:hint="eastAsia"/>
                <w:bCs/>
                <w:sz w:val="28"/>
                <w:szCs w:val="28"/>
              </w:rPr>
              <w:t>2米激波风洞</w:t>
            </w:r>
            <w:r>
              <w:rPr>
                <w:rFonts w:ascii="仿宋_GB2312" w:eastAsia="仿宋_GB2312" w:hAnsi="宋体" w:hint="eastAsia"/>
                <w:bCs/>
                <w:sz w:val="28"/>
                <w:szCs w:val="28"/>
              </w:rPr>
              <w:t>B</w:t>
            </w: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双向密封闸板阀电机驱动装置损坏</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3.3.1.1</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夹膜机构离合器底座螺栓松动</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3.3.1.2</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BE3061">
              <w:rPr>
                <w:rFonts w:hint="eastAsia"/>
                <w:bCs w:val="0"/>
                <w:sz w:val="28"/>
                <w:szCs w:val="28"/>
              </w:rPr>
              <w:t>高压驱动段仪表损坏</w:t>
            </w:r>
          </w:p>
        </w:tc>
        <w:tc>
          <w:tcPr>
            <w:tcW w:w="2197" w:type="dxa"/>
            <w:vAlign w:val="center"/>
          </w:tcPr>
          <w:p w:rsidR="00534229" w:rsidRPr="00BE3061" w:rsidRDefault="00534229" w:rsidP="007C4B78">
            <w:pPr>
              <w:pStyle w:val="T4"/>
              <w:jc w:val="center"/>
              <w:rPr>
                <w:bCs w:val="0"/>
                <w:sz w:val="28"/>
                <w:szCs w:val="28"/>
              </w:rPr>
            </w:pPr>
            <w:r>
              <w:rPr>
                <w:rFonts w:hint="eastAsia"/>
                <w:bCs w:val="0"/>
                <w:sz w:val="28"/>
                <w:szCs w:val="28"/>
              </w:rPr>
              <w:t>3.3.1.3</w:t>
            </w:r>
          </w:p>
        </w:tc>
      </w:tr>
      <w:tr w:rsidR="007C4B78" w:rsidTr="005042B0">
        <w:trPr>
          <w:trHeight w:val="454"/>
          <w:jc w:val="center"/>
        </w:trPr>
        <w:tc>
          <w:tcPr>
            <w:tcW w:w="13716" w:type="dxa"/>
            <w:gridSpan w:val="4"/>
            <w:vAlign w:val="center"/>
          </w:tcPr>
          <w:p w:rsidR="007C4B78" w:rsidRDefault="007C4B78" w:rsidP="007C4B78">
            <w:pPr>
              <w:pStyle w:val="T4"/>
              <w:jc w:val="center"/>
              <w:rPr>
                <w:bCs w:val="0"/>
                <w:sz w:val="28"/>
                <w:szCs w:val="28"/>
              </w:rPr>
            </w:pPr>
            <w:r w:rsidRPr="001D0314">
              <w:rPr>
                <w:rFonts w:hint="eastAsia"/>
                <w:b/>
                <w:sz w:val="28"/>
                <w:szCs w:val="28"/>
              </w:rPr>
              <w:lastRenderedPageBreak/>
              <w:t>3.4 1.2米激波风洞</w:t>
            </w:r>
          </w:p>
        </w:tc>
      </w:tr>
      <w:tr w:rsidR="007C4B78" w:rsidTr="005042B0">
        <w:trPr>
          <w:trHeight w:val="454"/>
          <w:jc w:val="center"/>
        </w:trPr>
        <w:tc>
          <w:tcPr>
            <w:tcW w:w="2643" w:type="dxa"/>
            <w:vAlign w:val="center"/>
          </w:tcPr>
          <w:p w:rsidR="007C4B78" w:rsidRPr="00CD2ADB" w:rsidRDefault="007C4B78" w:rsidP="007C4B78">
            <w:pPr>
              <w:jc w:val="center"/>
              <w:rPr>
                <w:rFonts w:ascii="仿宋_GB2312" w:eastAsia="仿宋_GB2312" w:hAnsi="宋体"/>
                <w:bCs/>
                <w:sz w:val="28"/>
                <w:szCs w:val="28"/>
              </w:rPr>
            </w:pPr>
            <w:r>
              <w:rPr>
                <w:rFonts w:ascii="仿宋_GB2312" w:eastAsia="仿宋_GB2312" w:hAnsi="宋体" w:hint="eastAsia"/>
                <w:bCs/>
                <w:sz w:val="28"/>
                <w:szCs w:val="28"/>
              </w:rPr>
              <w:t>1.</w:t>
            </w:r>
            <w:r w:rsidRPr="00CD2ADB">
              <w:rPr>
                <w:rFonts w:ascii="仿宋_GB2312" w:eastAsia="仿宋_GB2312" w:hAnsi="宋体" w:hint="eastAsia"/>
                <w:bCs/>
                <w:sz w:val="28"/>
                <w:szCs w:val="28"/>
              </w:rPr>
              <w:t>2米激波风洞</w:t>
            </w:r>
          </w:p>
        </w:tc>
        <w:tc>
          <w:tcPr>
            <w:tcW w:w="2103" w:type="dxa"/>
            <w:vAlign w:val="center"/>
          </w:tcPr>
          <w:p w:rsidR="007C4B78" w:rsidRPr="004B3BFE" w:rsidRDefault="007C4B78" w:rsidP="007C4B78">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7C4B78" w:rsidRPr="00BE3061" w:rsidRDefault="007C4B78" w:rsidP="007C4B78">
            <w:pPr>
              <w:pStyle w:val="T4"/>
              <w:jc w:val="center"/>
              <w:rPr>
                <w:bCs w:val="0"/>
                <w:sz w:val="28"/>
                <w:szCs w:val="28"/>
              </w:rPr>
            </w:pPr>
            <w:r w:rsidRPr="00F116D2">
              <w:rPr>
                <w:rFonts w:hint="eastAsia"/>
                <w:bCs w:val="0"/>
                <w:sz w:val="28"/>
                <w:szCs w:val="28"/>
              </w:rPr>
              <w:t>夹膜机构夹膜</w:t>
            </w:r>
            <w:r w:rsidRPr="00F116D2">
              <w:rPr>
                <w:bCs w:val="0"/>
                <w:sz w:val="28"/>
                <w:szCs w:val="28"/>
              </w:rPr>
              <w:t>过程中不能正常升压</w:t>
            </w:r>
          </w:p>
        </w:tc>
        <w:tc>
          <w:tcPr>
            <w:tcW w:w="2197" w:type="dxa"/>
            <w:vAlign w:val="center"/>
          </w:tcPr>
          <w:p w:rsidR="007C4B78" w:rsidRDefault="007C4B78" w:rsidP="007C4B78">
            <w:pPr>
              <w:pStyle w:val="T4"/>
              <w:jc w:val="center"/>
              <w:rPr>
                <w:bCs w:val="0"/>
                <w:sz w:val="28"/>
                <w:szCs w:val="28"/>
              </w:rPr>
            </w:pPr>
            <w:r>
              <w:rPr>
                <w:rFonts w:hint="eastAsia"/>
                <w:bCs w:val="0"/>
                <w:sz w:val="28"/>
                <w:szCs w:val="28"/>
              </w:rPr>
              <w:t>3.4.1.1</w:t>
            </w:r>
          </w:p>
        </w:tc>
      </w:tr>
      <w:tr w:rsidR="007C4B78" w:rsidTr="005042B0">
        <w:trPr>
          <w:trHeight w:val="454"/>
          <w:jc w:val="center"/>
        </w:trPr>
        <w:tc>
          <w:tcPr>
            <w:tcW w:w="13716" w:type="dxa"/>
            <w:gridSpan w:val="4"/>
            <w:vAlign w:val="center"/>
          </w:tcPr>
          <w:p w:rsidR="007C4B78" w:rsidRDefault="007C4B78" w:rsidP="007C4B78">
            <w:pPr>
              <w:pStyle w:val="T4"/>
              <w:jc w:val="center"/>
              <w:rPr>
                <w:bCs w:val="0"/>
                <w:sz w:val="28"/>
                <w:szCs w:val="28"/>
              </w:rPr>
            </w:pPr>
            <w:r w:rsidRPr="001D0314">
              <w:rPr>
                <w:rFonts w:hint="eastAsia"/>
                <w:b/>
                <w:sz w:val="28"/>
                <w:szCs w:val="28"/>
              </w:rPr>
              <w:t>3.5 高焓膨胀管风洞</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sidRPr="004B3BFE">
              <w:rPr>
                <w:rFonts w:ascii="仿宋_GB2312" w:eastAsia="仿宋_GB2312" w:hint="eastAsia"/>
                <w:sz w:val="28"/>
                <w:szCs w:val="28"/>
              </w:rPr>
              <w:t>高焓膨胀管风洞</w:t>
            </w: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F116D2">
              <w:rPr>
                <w:bCs w:val="0"/>
                <w:sz w:val="28"/>
                <w:szCs w:val="28"/>
              </w:rPr>
              <w:t>夹膜环损伤</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3.5.1.1</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喷管</w:t>
            </w:r>
            <w:r w:rsidRPr="00F116D2">
              <w:rPr>
                <w:bCs w:val="0"/>
                <w:sz w:val="28"/>
                <w:szCs w:val="28"/>
              </w:rPr>
              <w:t>充气</w:t>
            </w:r>
            <w:r w:rsidRPr="00F116D2">
              <w:rPr>
                <w:rFonts w:hint="eastAsia"/>
                <w:bCs w:val="0"/>
                <w:sz w:val="28"/>
                <w:szCs w:val="28"/>
              </w:rPr>
              <w:t>密封圈挤坏</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3.5.1.2</w:t>
            </w:r>
          </w:p>
        </w:tc>
      </w:tr>
      <w:tr w:rsidR="00534229" w:rsidTr="005042B0">
        <w:trPr>
          <w:trHeight w:val="454"/>
          <w:jc w:val="center"/>
        </w:trPr>
        <w:tc>
          <w:tcPr>
            <w:tcW w:w="2643" w:type="dxa"/>
            <w:vMerge/>
            <w:vAlign w:val="center"/>
          </w:tcPr>
          <w:p w:rsidR="00534229" w:rsidRPr="00CD2ADB" w:rsidRDefault="00534229" w:rsidP="007C4B78">
            <w:pPr>
              <w:jc w:val="center"/>
              <w:rPr>
                <w:rFonts w:ascii="仿宋_GB2312" w:eastAsia="仿宋_GB2312" w:hAnsi="宋体"/>
                <w:bCs/>
                <w:sz w:val="28"/>
                <w:szCs w:val="28"/>
              </w:rP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本体</w:t>
            </w:r>
            <w:r w:rsidRPr="00CD2ADB">
              <w:rPr>
                <w:rFonts w:ascii="仿宋_GB2312" w:eastAsia="仿宋_GB2312" w:hint="eastAsia"/>
                <w:sz w:val="28"/>
                <w:szCs w:val="28"/>
              </w:rPr>
              <w:t>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试验时自由活塞螺帽脱落</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3.5.1.3</w:t>
            </w:r>
          </w:p>
        </w:tc>
      </w:tr>
      <w:tr w:rsidR="007C4B78" w:rsidTr="005042B0">
        <w:trPr>
          <w:trHeight w:val="454"/>
          <w:jc w:val="center"/>
        </w:trPr>
        <w:tc>
          <w:tcPr>
            <w:tcW w:w="13716" w:type="dxa"/>
            <w:gridSpan w:val="4"/>
            <w:vAlign w:val="center"/>
          </w:tcPr>
          <w:p w:rsidR="007C4B78" w:rsidRDefault="007C4B78" w:rsidP="007C4B78">
            <w:pPr>
              <w:pStyle w:val="T4"/>
              <w:jc w:val="center"/>
              <w:rPr>
                <w:bCs w:val="0"/>
                <w:sz w:val="28"/>
                <w:szCs w:val="28"/>
              </w:rPr>
            </w:pPr>
            <w:r w:rsidRPr="001D0314">
              <w:rPr>
                <w:rFonts w:hint="eastAsia"/>
                <w:b/>
                <w:sz w:val="28"/>
                <w:szCs w:val="28"/>
              </w:rPr>
              <w:t xml:space="preserve">3.6 </w:t>
            </w:r>
            <w:r w:rsidR="00534229">
              <w:rPr>
                <w:rFonts w:hint="eastAsia"/>
                <w:b/>
                <w:sz w:val="28"/>
                <w:szCs w:val="28"/>
              </w:rPr>
              <w:t>激波风洞</w:t>
            </w:r>
            <w:r w:rsidRPr="001D0314">
              <w:rPr>
                <w:rFonts w:hint="eastAsia"/>
                <w:b/>
                <w:sz w:val="28"/>
                <w:szCs w:val="28"/>
              </w:rPr>
              <w:t>保障系统</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Pr>
                <w:rFonts w:ascii="仿宋_GB2312" w:eastAsia="仿宋_GB2312" w:hAnsi="宋体" w:hint="eastAsia"/>
                <w:bCs/>
                <w:sz w:val="28"/>
                <w:szCs w:val="28"/>
              </w:rPr>
              <w:t>激波风洞</w:t>
            </w:r>
            <w:r w:rsidRPr="00D877D8">
              <w:rPr>
                <w:rFonts w:ascii="仿宋_GB2312" w:eastAsia="仿宋_GB2312" w:hAnsi="宋体" w:hint="eastAsia"/>
                <w:bCs/>
                <w:sz w:val="28"/>
                <w:szCs w:val="28"/>
              </w:rPr>
              <w:t>保障系统</w:t>
            </w: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真空系统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真空机组200泵异响及温度过高</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3.6.1.1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真空系统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5#真空蝶阀关不到位</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3.6.1.2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真空系统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FD-14A滑阀泵消烟过滤器堵塞并爆裂</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3.6.1.3</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真空系统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FD-14A罗茨泵缓冲垫损坏</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3.6.1.4</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真空系统</w:t>
            </w:r>
          </w:p>
        </w:tc>
        <w:tc>
          <w:tcPr>
            <w:tcW w:w="6773" w:type="dxa"/>
            <w:vAlign w:val="center"/>
          </w:tcPr>
          <w:p w:rsidR="00534229" w:rsidRPr="00AC7FC2" w:rsidRDefault="00534229" w:rsidP="007C4B78">
            <w:pPr>
              <w:pStyle w:val="T4"/>
              <w:jc w:val="center"/>
              <w:rPr>
                <w:bCs w:val="0"/>
                <w:sz w:val="28"/>
                <w:szCs w:val="28"/>
              </w:rPr>
            </w:pPr>
            <w:r w:rsidRPr="00F116D2">
              <w:rPr>
                <w:rFonts w:hint="eastAsia"/>
                <w:bCs w:val="0"/>
                <w:sz w:val="28"/>
                <w:szCs w:val="28"/>
              </w:rPr>
              <w:t>2H-15滑阀泵电磁真空带充气阀损坏（FD-14A）</w:t>
            </w:r>
          </w:p>
        </w:tc>
        <w:tc>
          <w:tcPr>
            <w:tcW w:w="2197" w:type="dxa"/>
            <w:vAlign w:val="center"/>
          </w:tcPr>
          <w:p w:rsidR="00534229" w:rsidRPr="00F116D2" w:rsidRDefault="00534229" w:rsidP="007C4B78">
            <w:pPr>
              <w:pStyle w:val="T4"/>
              <w:jc w:val="center"/>
              <w:rPr>
                <w:bCs w:val="0"/>
                <w:sz w:val="28"/>
                <w:szCs w:val="28"/>
              </w:rPr>
            </w:pPr>
            <w:r>
              <w:rPr>
                <w:rFonts w:hint="eastAsia"/>
                <w:bCs w:val="0"/>
                <w:sz w:val="28"/>
                <w:szCs w:val="28"/>
              </w:rPr>
              <w:t>3.6.1.5</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液压系统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液压缸维修后通电试机，运行人员发现无法加压</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3.6.2.1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供气系统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氢压机十字头与活塞杆连接处断裂</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3.6.3.1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供气系统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氢压机内部件轴承滚珠脱落</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3.6.3.2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785DC9">
              <w:rPr>
                <w:rFonts w:ascii="仿宋_GB2312" w:eastAsia="仿宋_GB2312" w:hint="eastAsia"/>
                <w:sz w:val="28"/>
                <w:szCs w:val="28"/>
              </w:rPr>
              <w:t>循环水系统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循环水系统</w:t>
            </w:r>
            <w:r w:rsidRPr="0061166C">
              <w:rPr>
                <w:bCs w:val="0"/>
                <w:sz w:val="28"/>
                <w:szCs w:val="28"/>
              </w:rPr>
              <w:t>运行中</w:t>
            </w:r>
            <w:r w:rsidRPr="0061166C">
              <w:rPr>
                <w:rFonts w:hint="eastAsia"/>
                <w:bCs w:val="0"/>
                <w:sz w:val="28"/>
                <w:szCs w:val="28"/>
              </w:rPr>
              <w:t>热水泵停止</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3.6.4.1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氦气回收系统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氦气回收系统气动阀填料盖位移</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3.6.5.1</w:t>
            </w:r>
          </w:p>
        </w:tc>
      </w:tr>
      <w:tr w:rsidR="007C4B78" w:rsidTr="005042B0">
        <w:trPr>
          <w:trHeight w:val="454"/>
          <w:jc w:val="center"/>
        </w:trPr>
        <w:tc>
          <w:tcPr>
            <w:tcW w:w="13716" w:type="dxa"/>
            <w:gridSpan w:val="4"/>
            <w:vAlign w:val="center"/>
          </w:tcPr>
          <w:p w:rsidR="007C4B78" w:rsidRDefault="007C4B78" w:rsidP="007C4B78">
            <w:pPr>
              <w:pStyle w:val="T4"/>
              <w:jc w:val="center"/>
              <w:rPr>
                <w:bCs w:val="0"/>
                <w:sz w:val="28"/>
                <w:szCs w:val="28"/>
              </w:rPr>
            </w:pPr>
            <w:r w:rsidRPr="007C4B78">
              <w:rPr>
                <w:rFonts w:hint="eastAsia"/>
                <w:b/>
                <w:sz w:val="28"/>
                <w:szCs w:val="28"/>
              </w:rPr>
              <w:lastRenderedPageBreak/>
              <w:t>3.7共性子系统</w:t>
            </w:r>
          </w:p>
        </w:tc>
      </w:tr>
      <w:tr w:rsidR="00534229" w:rsidTr="005042B0">
        <w:trPr>
          <w:trHeight w:val="454"/>
          <w:jc w:val="center"/>
        </w:trPr>
        <w:tc>
          <w:tcPr>
            <w:tcW w:w="2643" w:type="dxa"/>
            <w:vMerge w:val="restart"/>
            <w:vAlign w:val="center"/>
          </w:tcPr>
          <w:p w:rsidR="00534229" w:rsidRDefault="00534229" w:rsidP="00534229">
            <w:pPr>
              <w:jc w:val="center"/>
            </w:pPr>
            <w:r>
              <w:rPr>
                <w:rFonts w:ascii="仿宋_GB2312" w:eastAsia="仿宋_GB2312" w:hAnsi="宋体" w:hint="eastAsia"/>
                <w:bCs/>
                <w:sz w:val="28"/>
                <w:szCs w:val="28"/>
              </w:rPr>
              <w:t>激波风洞</w:t>
            </w:r>
            <w:r w:rsidRPr="00CB2F82">
              <w:rPr>
                <w:rFonts w:ascii="仿宋_GB2312" w:eastAsia="仿宋_GB2312" w:hAnsi="宋体" w:hint="eastAsia"/>
                <w:bCs/>
                <w:sz w:val="28"/>
                <w:szCs w:val="28"/>
              </w:rPr>
              <w:t>共性子系统</w:t>
            </w: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192通道，触发失败</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192通道，数据回收失败</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192通道，硬件突然断开</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3.7.1.3</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350A4B" w:rsidRDefault="00534229" w:rsidP="007C4B78">
            <w:pPr>
              <w:pStyle w:val="T4"/>
              <w:jc w:val="center"/>
              <w:rPr>
                <w:bCs w:val="0"/>
                <w:sz w:val="28"/>
                <w:szCs w:val="28"/>
              </w:rPr>
            </w:pPr>
            <w:r w:rsidRPr="0061166C">
              <w:rPr>
                <w:rFonts w:hint="eastAsia"/>
                <w:bCs w:val="0"/>
                <w:sz w:val="28"/>
                <w:szCs w:val="28"/>
              </w:rPr>
              <w:t>192通道，校准结果大于0.1%</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3.7.1.4</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64通道，基线在任何状态下都不能调零</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3.7.1.5</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288通道，空气开关连续跳闸</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3.7.1.6</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288通道，数据采集信号值偏离</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3.7.1.7</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288通道，数据未回收</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3.7.1.8</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288通道，仪器未触发</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3.7.1.9</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288通道，发现仪器存在重复IP</w:t>
            </w:r>
            <w:r>
              <w:rPr>
                <w:rFonts w:hint="eastAsia"/>
                <w:bCs w:val="0"/>
                <w:sz w:val="28"/>
                <w:szCs w:val="28"/>
              </w:rPr>
              <w:t>而无法连接</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3.7.1.10</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288通道，试触发时发现仪器反复触发</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3.7.1.11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数采系统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288通道，导入参数文件报错</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3.7.1.12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流场显示系统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信号线损坏导致未触发</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3.7.2.1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流场显示系统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传感器损坏导致未触发</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3.7.2.2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流场显示系统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触发器通道故障导致未触发</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3.7.2.3</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压力传感器制作与标定系统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电荷放大器输出不归零</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3.7.3.1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压力传感器制作与标定系统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电荷放大器数控开关失效</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3.7.3.2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蒸馏水一级加热管不加热</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3.7.3.3</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镀膜机抽真空度低</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3.7.4.1</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镀膜机溅射电源无法调节电压</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机械泵不能抽真空</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3.7.4.2</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传感器电阻值测量异常，部分未采集到数值</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3.7.4.3</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传感器薄膜未刻蚀</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3.7.4.4</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计算机不能启动</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3.7.4.5</w:t>
            </w:r>
          </w:p>
        </w:tc>
      </w:tr>
      <w:tr w:rsidR="00534229" w:rsidTr="005042B0">
        <w:trPr>
          <w:trHeight w:val="454"/>
          <w:jc w:val="center"/>
        </w:trPr>
        <w:tc>
          <w:tcPr>
            <w:tcW w:w="2643" w:type="dxa"/>
            <w:vMerge/>
            <w:vAlign w:val="center"/>
          </w:tcPr>
          <w:p w:rsidR="00534229" w:rsidRDefault="00534229" w:rsidP="007C4B78">
            <w:pPr>
              <w:jc w:val="center"/>
            </w:pPr>
          </w:p>
        </w:tc>
        <w:tc>
          <w:tcPr>
            <w:tcW w:w="2103" w:type="dxa"/>
            <w:vAlign w:val="center"/>
          </w:tcPr>
          <w:p w:rsidR="00534229" w:rsidRPr="00490C10" w:rsidRDefault="00534229" w:rsidP="007C4B78">
            <w:pPr>
              <w:jc w:val="center"/>
              <w:rPr>
                <w:rFonts w:ascii="仿宋_GB2312" w:eastAsia="仿宋_GB2312"/>
                <w:sz w:val="28"/>
                <w:szCs w:val="28"/>
              </w:rPr>
            </w:pPr>
            <w:r w:rsidRPr="004B3BFE">
              <w:rPr>
                <w:rFonts w:ascii="仿宋_GB2312" w:eastAsia="仿宋_GB2312" w:hint="eastAsia"/>
                <w:sz w:val="28"/>
                <w:szCs w:val="28"/>
              </w:rPr>
              <w:t>热流传感器制作与标定系统</w:t>
            </w:r>
          </w:p>
        </w:tc>
        <w:tc>
          <w:tcPr>
            <w:tcW w:w="6773" w:type="dxa"/>
            <w:vAlign w:val="center"/>
          </w:tcPr>
          <w:p w:rsidR="00534229" w:rsidRPr="00AC7FC2" w:rsidRDefault="00534229" w:rsidP="007C4B78">
            <w:pPr>
              <w:pStyle w:val="T4"/>
              <w:jc w:val="center"/>
              <w:rPr>
                <w:bCs w:val="0"/>
                <w:sz w:val="28"/>
                <w:szCs w:val="28"/>
              </w:rPr>
            </w:pPr>
            <w:r w:rsidRPr="0061166C">
              <w:rPr>
                <w:rFonts w:hint="eastAsia"/>
                <w:bCs w:val="0"/>
                <w:sz w:val="28"/>
                <w:szCs w:val="28"/>
              </w:rPr>
              <w:t>烘箱未按设定温度烘烤</w:t>
            </w:r>
          </w:p>
        </w:tc>
        <w:tc>
          <w:tcPr>
            <w:tcW w:w="2197" w:type="dxa"/>
            <w:vAlign w:val="center"/>
          </w:tcPr>
          <w:p w:rsidR="00534229" w:rsidRPr="0061166C" w:rsidRDefault="00534229" w:rsidP="007C4B78">
            <w:pPr>
              <w:pStyle w:val="T4"/>
              <w:jc w:val="center"/>
              <w:rPr>
                <w:bCs w:val="0"/>
                <w:sz w:val="28"/>
                <w:szCs w:val="28"/>
              </w:rPr>
            </w:pPr>
            <w:r>
              <w:rPr>
                <w:rFonts w:hint="eastAsia"/>
                <w:bCs w:val="0"/>
                <w:sz w:val="28"/>
                <w:szCs w:val="28"/>
              </w:rPr>
              <w:t>3.7.4.6</w:t>
            </w:r>
          </w:p>
        </w:tc>
      </w:tr>
      <w:tr w:rsidR="005042B0" w:rsidTr="005042B0">
        <w:trPr>
          <w:trHeight w:val="454"/>
          <w:jc w:val="center"/>
        </w:trPr>
        <w:tc>
          <w:tcPr>
            <w:tcW w:w="13716" w:type="dxa"/>
            <w:gridSpan w:val="4"/>
            <w:vAlign w:val="center"/>
          </w:tcPr>
          <w:p w:rsidR="005042B0" w:rsidRDefault="005042B0" w:rsidP="007C4B78">
            <w:pPr>
              <w:pStyle w:val="T4"/>
              <w:jc w:val="center"/>
              <w:rPr>
                <w:bCs w:val="0"/>
                <w:sz w:val="28"/>
                <w:szCs w:val="28"/>
              </w:rPr>
            </w:pPr>
            <w:r w:rsidRPr="001D0314">
              <w:rPr>
                <w:rFonts w:hint="eastAsia"/>
                <w:b/>
                <w:bCs w:val="0"/>
                <w:sz w:val="28"/>
                <w:szCs w:val="28"/>
              </w:rPr>
              <w:t>4.1电弧风洞</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sidRPr="00703346">
              <w:rPr>
                <w:rFonts w:ascii="仿宋_GB2312" w:eastAsia="仿宋_GB2312" w:hAnsi="宋体" w:hint="eastAsia"/>
                <w:bCs/>
                <w:sz w:val="28"/>
                <w:szCs w:val="28"/>
              </w:rPr>
              <w:t>电弧风洞</w:t>
            </w: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加热器本体系统</w:t>
            </w:r>
          </w:p>
        </w:tc>
        <w:tc>
          <w:tcPr>
            <w:tcW w:w="6773" w:type="dxa"/>
            <w:vAlign w:val="center"/>
          </w:tcPr>
          <w:p w:rsidR="00534229" w:rsidRPr="00AC7FC2" w:rsidRDefault="00534229" w:rsidP="00814FA6">
            <w:pPr>
              <w:pStyle w:val="T4"/>
              <w:jc w:val="center"/>
              <w:rPr>
                <w:bCs w:val="0"/>
                <w:sz w:val="28"/>
                <w:szCs w:val="28"/>
              </w:rPr>
            </w:pPr>
            <w:r w:rsidRPr="0061166C">
              <w:rPr>
                <w:rFonts w:hint="eastAsia"/>
                <w:bCs w:val="0"/>
                <w:sz w:val="28"/>
                <w:szCs w:val="28"/>
              </w:rPr>
              <w:t>观察窗玻璃炸裂</w:t>
            </w:r>
          </w:p>
        </w:tc>
        <w:tc>
          <w:tcPr>
            <w:tcW w:w="2197" w:type="dxa"/>
            <w:vAlign w:val="center"/>
          </w:tcPr>
          <w:p w:rsidR="00534229" w:rsidRPr="0061166C" w:rsidRDefault="00534229" w:rsidP="00814FA6">
            <w:pPr>
              <w:pStyle w:val="T4"/>
              <w:jc w:val="center"/>
              <w:rPr>
                <w:bCs w:val="0"/>
                <w:sz w:val="28"/>
                <w:szCs w:val="28"/>
              </w:rPr>
            </w:pPr>
            <w:r>
              <w:rPr>
                <w:rFonts w:hint="eastAsia"/>
                <w:bCs w:val="0"/>
                <w:sz w:val="28"/>
                <w:szCs w:val="28"/>
              </w:rPr>
              <w:t>4.1.1.1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加热器本体系</w:t>
            </w:r>
            <w:r w:rsidRPr="004B3BFE">
              <w:rPr>
                <w:rFonts w:ascii="仿宋_GB2312" w:eastAsia="仿宋_GB2312" w:hint="eastAsia"/>
                <w:sz w:val="28"/>
                <w:szCs w:val="28"/>
              </w:rPr>
              <w:lastRenderedPageBreak/>
              <w:t>统</w:t>
            </w:r>
          </w:p>
        </w:tc>
        <w:tc>
          <w:tcPr>
            <w:tcW w:w="6773" w:type="dxa"/>
            <w:vAlign w:val="center"/>
          </w:tcPr>
          <w:p w:rsidR="00534229" w:rsidRPr="00AC7FC2" w:rsidRDefault="00534229" w:rsidP="00814FA6">
            <w:pPr>
              <w:pStyle w:val="T4"/>
              <w:jc w:val="center"/>
              <w:rPr>
                <w:bCs w:val="0"/>
                <w:sz w:val="28"/>
                <w:szCs w:val="28"/>
              </w:rPr>
            </w:pPr>
            <w:r w:rsidRPr="0061166C">
              <w:rPr>
                <w:rFonts w:hint="eastAsia"/>
                <w:bCs w:val="0"/>
                <w:sz w:val="28"/>
                <w:szCs w:val="28"/>
              </w:rPr>
              <w:lastRenderedPageBreak/>
              <w:t>高压软管（水管）爆裂</w:t>
            </w:r>
          </w:p>
        </w:tc>
        <w:tc>
          <w:tcPr>
            <w:tcW w:w="2197" w:type="dxa"/>
            <w:vAlign w:val="center"/>
          </w:tcPr>
          <w:p w:rsidR="00534229" w:rsidRPr="0061166C" w:rsidRDefault="00534229" w:rsidP="00814FA6">
            <w:pPr>
              <w:pStyle w:val="T4"/>
              <w:jc w:val="center"/>
              <w:rPr>
                <w:bCs w:val="0"/>
                <w:sz w:val="28"/>
                <w:szCs w:val="28"/>
              </w:rPr>
            </w:pPr>
            <w:r>
              <w:rPr>
                <w:rFonts w:hint="eastAsia"/>
                <w:bCs w:val="0"/>
                <w:sz w:val="28"/>
                <w:szCs w:val="28"/>
              </w:rPr>
              <w:t>4.1.1.2</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加热器本体系统</w:t>
            </w:r>
          </w:p>
        </w:tc>
        <w:tc>
          <w:tcPr>
            <w:tcW w:w="6773" w:type="dxa"/>
            <w:vAlign w:val="center"/>
          </w:tcPr>
          <w:p w:rsidR="00534229" w:rsidRPr="00AC7FC2" w:rsidRDefault="00534229" w:rsidP="00814FA6">
            <w:pPr>
              <w:pStyle w:val="T4"/>
              <w:jc w:val="center"/>
              <w:rPr>
                <w:bCs w:val="0"/>
                <w:sz w:val="28"/>
                <w:szCs w:val="28"/>
              </w:rPr>
            </w:pPr>
            <w:r w:rsidRPr="0061166C">
              <w:rPr>
                <w:rFonts w:hint="eastAsia"/>
                <w:bCs w:val="0"/>
                <w:sz w:val="28"/>
                <w:szCs w:val="28"/>
              </w:rPr>
              <w:t>高压软管（气管）爆裂</w:t>
            </w:r>
          </w:p>
        </w:tc>
        <w:tc>
          <w:tcPr>
            <w:tcW w:w="2197" w:type="dxa"/>
            <w:vAlign w:val="center"/>
          </w:tcPr>
          <w:p w:rsidR="00534229" w:rsidRPr="0061166C" w:rsidRDefault="00534229" w:rsidP="00814FA6">
            <w:pPr>
              <w:pStyle w:val="T4"/>
              <w:jc w:val="center"/>
              <w:rPr>
                <w:bCs w:val="0"/>
                <w:sz w:val="28"/>
                <w:szCs w:val="28"/>
              </w:rPr>
            </w:pPr>
            <w:r>
              <w:rPr>
                <w:rFonts w:hint="eastAsia"/>
                <w:bCs w:val="0"/>
                <w:sz w:val="28"/>
                <w:szCs w:val="28"/>
              </w:rPr>
              <w:t>4.1.1.3</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20MW</w:t>
            </w:r>
            <w:r w:rsidRPr="001B4391">
              <w:rPr>
                <w:rFonts w:hint="eastAsia"/>
                <w:bCs w:val="0"/>
                <w:sz w:val="28"/>
                <w:szCs w:val="28"/>
              </w:rPr>
              <w:t>送进系统不能运行自动步骤</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20MW</w:t>
            </w:r>
            <w:r w:rsidRPr="001B4391">
              <w:rPr>
                <w:rFonts w:hint="eastAsia"/>
                <w:bCs w:val="0"/>
                <w:sz w:val="28"/>
                <w:szCs w:val="28"/>
              </w:rPr>
              <w:t>送进系统</w:t>
            </w:r>
            <w:r w:rsidRPr="001B4391">
              <w:rPr>
                <w:bCs w:val="0"/>
                <w:sz w:val="28"/>
                <w:szCs w:val="28"/>
              </w:rPr>
              <w:t>X.Y.Z</w:t>
            </w:r>
            <w:r w:rsidRPr="001B4391">
              <w:rPr>
                <w:rFonts w:hint="eastAsia"/>
                <w:bCs w:val="0"/>
                <w:sz w:val="28"/>
                <w:szCs w:val="28"/>
              </w:rPr>
              <w:t>三个轴不能回零</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4.1.2.2</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20MW</w:t>
            </w:r>
            <w:r w:rsidRPr="001B4391">
              <w:rPr>
                <w:rFonts w:hint="eastAsia"/>
                <w:bCs w:val="0"/>
                <w:sz w:val="28"/>
                <w:szCs w:val="28"/>
              </w:rPr>
              <w:t>送进系统</w:t>
            </w:r>
            <w:r w:rsidRPr="001B4391">
              <w:rPr>
                <w:bCs w:val="0"/>
                <w:sz w:val="28"/>
                <w:szCs w:val="28"/>
              </w:rPr>
              <w:t>X.Y</w:t>
            </w:r>
            <w:r w:rsidRPr="001B4391">
              <w:rPr>
                <w:rFonts w:hint="eastAsia"/>
                <w:bCs w:val="0"/>
                <w:sz w:val="28"/>
                <w:szCs w:val="28"/>
              </w:rPr>
              <w:t>轴油压不稳</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4.1.2.3</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20MW</w:t>
            </w:r>
            <w:r w:rsidRPr="001B4391">
              <w:rPr>
                <w:rFonts w:hint="eastAsia"/>
                <w:bCs w:val="0"/>
                <w:sz w:val="28"/>
                <w:szCs w:val="28"/>
              </w:rPr>
              <w:t>送进机构油泵油温过高不能运行。</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4.1.2.4</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50MW</w:t>
            </w:r>
            <w:r w:rsidRPr="001B4391">
              <w:rPr>
                <w:rFonts w:hint="eastAsia"/>
                <w:bCs w:val="0"/>
                <w:sz w:val="28"/>
                <w:szCs w:val="28"/>
              </w:rPr>
              <w:t>送进机构油泵油温过高不能运行。</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4.1.2.5</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50MW</w:t>
            </w:r>
            <w:r w:rsidRPr="001B4391">
              <w:rPr>
                <w:rFonts w:hint="eastAsia"/>
                <w:bCs w:val="0"/>
                <w:sz w:val="28"/>
                <w:szCs w:val="28"/>
              </w:rPr>
              <w:t>悬臂机构驱动器面板显示错误代码</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4.1.2.6</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50WM</w:t>
            </w:r>
            <w:r w:rsidRPr="001B4391">
              <w:rPr>
                <w:rFonts w:hint="eastAsia"/>
                <w:bCs w:val="0"/>
                <w:sz w:val="28"/>
                <w:szCs w:val="28"/>
              </w:rPr>
              <w:t>送进机构漏油</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4.1.2.7</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加热器送进系统</w:t>
            </w:r>
          </w:p>
        </w:tc>
        <w:tc>
          <w:tcPr>
            <w:tcW w:w="6773" w:type="dxa"/>
            <w:vAlign w:val="center"/>
          </w:tcPr>
          <w:p w:rsidR="00534229" w:rsidRPr="00AC7FC2" w:rsidRDefault="00534229" w:rsidP="00814FA6">
            <w:pPr>
              <w:pStyle w:val="T4"/>
              <w:jc w:val="center"/>
              <w:rPr>
                <w:bCs w:val="0"/>
                <w:sz w:val="28"/>
                <w:szCs w:val="28"/>
              </w:rPr>
            </w:pPr>
            <w:r w:rsidRPr="001B4391">
              <w:rPr>
                <w:bCs w:val="0"/>
                <w:sz w:val="28"/>
                <w:szCs w:val="28"/>
              </w:rPr>
              <w:t>50MW</w:t>
            </w:r>
            <w:r>
              <w:rPr>
                <w:rFonts w:hint="eastAsia"/>
                <w:bCs w:val="0"/>
                <w:sz w:val="28"/>
                <w:szCs w:val="28"/>
              </w:rPr>
              <w:t>送进机构运行过程中有异响</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4.1.2.8</w:t>
            </w:r>
          </w:p>
        </w:tc>
      </w:tr>
      <w:tr w:rsidR="005042B0" w:rsidTr="005042B0">
        <w:trPr>
          <w:trHeight w:val="454"/>
          <w:jc w:val="center"/>
        </w:trPr>
        <w:tc>
          <w:tcPr>
            <w:tcW w:w="13716" w:type="dxa"/>
            <w:gridSpan w:val="4"/>
            <w:vAlign w:val="center"/>
          </w:tcPr>
          <w:p w:rsidR="005042B0" w:rsidRDefault="005042B0" w:rsidP="007C4B78">
            <w:pPr>
              <w:pStyle w:val="T4"/>
              <w:jc w:val="center"/>
              <w:rPr>
                <w:bCs w:val="0"/>
                <w:sz w:val="28"/>
                <w:szCs w:val="28"/>
              </w:rPr>
            </w:pPr>
            <w:r w:rsidRPr="001D0314">
              <w:rPr>
                <w:rFonts w:hint="eastAsia"/>
                <w:b/>
                <w:bCs w:val="0"/>
                <w:sz w:val="28"/>
                <w:szCs w:val="28"/>
              </w:rPr>
              <w:t>4.2高频等离子体风洞</w:t>
            </w:r>
          </w:p>
        </w:tc>
      </w:tr>
      <w:tr w:rsidR="00534229" w:rsidTr="005042B0">
        <w:trPr>
          <w:trHeight w:val="454"/>
          <w:jc w:val="center"/>
        </w:trPr>
        <w:tc>
          <w:tcPr>
            <w:tcW w:w="2643" w:type="dxa"/>
            <w:vMerge w:val="restart"/>
            <w:vAlign w:val="center"/>
          </w:tcPr>
          <w:p w:rsidR="00534229" w:rsidRPr="00CD2ADB" w:rsidRDefault="00534229" w:rsidP="00534229">
            <w:pPr>
              <w:jc w:val="center"/>
              <w:rPr>
                <w:rFonts w:ascii="仿宋_GB2312" w:eastAsia="仿宋_GB2312" w:hAnsi="宋体"/>
                <w:bCs/>
                <w:sz w:val="28"/>
                <w:szCs w:val="28"/>
              </w:rPr>
            </w:pPr>
            <w:r w:rsidRPr="00325386">
              <w:rPr>
                <w:rFonts w:ascii="仿宋_GB2312" w:eastAsia="仿宋_GB2312" w:hAnsi="宋体" w:hint="eastAsia"/>
                <w:bCs/>
                <w:sz w:val="28"/>
                <w:szCs w:val="28"/>
              </w:rPr>
              <w:t>高频等离子体风洞</w:t>
            </w: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高频电源系统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高频电源回路打火</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4.2.1.1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等离子体发生器</w:t>
            </w:r>
            <w:r>
              <w:rPr>
                <w:rFonts w:ascii="仿宋_GB2312" w:eastAsia="仿宋_GB2312" w:hint="eastAsia"/>
                <w:sz w:val="28"/>
                <w:szCs w:val="28"/>
              </w:rPr>
              <w:t>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等离子体发生器石英玻璃管漏气</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4.2.2.1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本体系统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喷管外接水管漏水</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4.2.3.1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本体系统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试验段内不锈钢水管漏水</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4.2.3.2</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真空系统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滑阀真空泵剧烈振动</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4.2.4.1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真空系统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滑阀真空泵气镇阀损坏</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4.2.4.2</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325386">
              <w:rPr>
                <w:rFonts w:ascii="仿宋_GB2312" w:eastAsia="仿宋_GB2312" w:hint="eastAsia"/>
                <w:sz w:val="28"/>
                <w:szCs w:val="28"/>
              </w:rPr>
              <w:t>送进系统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送进系统动作不到位</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4.2.5.1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供气系统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截流阀故障</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4.2.6.1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供水系统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清水离心泵故障</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4.2.7.1</w:t>
            </w:r>
          </w:p>
        </w:tc>
      </w:tr>
      <w:tr w:rsidR="00534229" w:rsidTr="005042B0">
        <w:trPr>
          <w:trHeight w:val="454"/>
          <w:jc w:val="center"/>
        </w:trPr>
        <w:tc>
          <w:tcPr>
            <w:tcW w:w="2643" w:type="dxa"/>
            <w:vMerge/>
            <w:vAlign w:val="center"/>
          </w:tcPr>
          <w:p w:rsidR="00534229" w:rsidRPr="00CD2ADB" w:rsidRDefault="00534229" w:rsidP="00814FA6">
            <w:pPr>
              <w:jc w:val="center"/>
              <w:rPr>
                <w:rFonts w:ascii="仿宋_GB2312" w:eastAsia="仿宋_GB2312" w:hAnsi="宋体"/>
                <w:bCs/>
                <w:sz w:val="28"/>
                <w:szCs w:val="28"/>
              </w:rPr>
            </w:pPr>
          </w:p>
        </w:tc>
        <w:tc>
          <w:tcPr>
            <w:tcW w:w="2103" w:type="dxa"/>
            <w:vAlign w:val="center"/>
          </w:tcPr>
          <w:p w:rsidR="00534229" w:rsidRPr="00490C10" w:rsidRDefault="00534229" w:rsidP="00814FA6">
            <w:pPr>
              <w:jc w:val="center"/>
              <w:rPr>
                <w:rFonts w:ascii="仿宋_GB2312" w:eastAsia="仿宋_GB2312"/>
                <w:sz w:val="28"/>
                <w:szCs w:val="28"/>
              </w:rPr>
            </w:pPr>
            <w:r w:rsidRPr="004B3BFE">
              <w:rPr>
                <w:rFonts w:ascii="仿宋_GB2312" w:eastAsia="仿宋_GB2312" w:hint="eastAsia"/>
                <w:sz w:val="28"/>
                <w:szCs w:val="28"/>
              </w:rPr>
              <w:t>监控系统</w:t>
            </w:r>
          </w:p>
        </w:tc>
        <w:tc>
          <w:tcPr>
            <w:tcW w:w="6773" w:type="dxa"/>
            <w:vAlign w:val="center"/>
          </w:tcPr>
          <w:p w:rsidR="00534229" w:rsidRPr="00AC7FC2" w:rsidRDefault="00534229" w:rsidP="00814FA6">
            <w:pPr>
              <w:pStyle w:val="T4"/>
              <w:jc w:val="center"/>
              <w:rPr>
                <w:bCs w:val="0"/>
                <w:sz w:val="28"/>
                <w:szCs w:val="28"/>
              </w:rPr>
            </w:pPr>
            <w:r w:rsidRPr="001B4391">
              <w:rPr>
                <w:rFonts w:hint="eastAsia"/>
                <w:bCs w:val="0"/>
                <w:sz w:val="28"/>
                <w:szCs w:val="28"/>
              </w:rPr>
              <w:t>监控控制软件无法连接服务器</w:t>
            </w:r>
          </w:p>
        </w:tc>
        <w:tc>
          <w:tcPr>
            <w:tcW w:w="2197" w:type="dxa"/>
            <w:vAlign w:val="center"/>
          </w:tcPr>
          <w:p w:rsidR="00534229" w:rsidRPr="001B4391" w:rsidRDefault="00534229" w:rsidP="00814FA6">
            <w:pPr>
              <w:pStyle w:val="T4"/>
              <w:jc w:val="center"/>
              <w:rPr>
                <w:bCs w:val="0"/>
                <w:sz w:val="28"/>
                <w:szCs w:val="28"/>
              </w:rPr>
            </w:pPr>
            <w:r>
              <w:rPr>
                <w:rFonts w:hint="eastAsia"/>
                <w:bCs w:val="0"/>
                <w:sz w:val="28"/>
                <w:szCs w:val="28"/>
              </w:rPr>
              <w:t>4.2.8.1</w:t>
            </w:r>
          </w:p>
        </w:tc>
      </w:tr>
      <w:tr w:rsidR="005042B0" w:rsidTr="005042B0">
        <w:trPr>
          <w:trHeight w:val="454"/>
          <w:jc w:val="center"/>
        </w:trPr>
        <w:tc>
          <w:tcPr>
            <w:tcW w:w="13716" w:type="dxa"/>
            <w:gridSpan w:val="4"/>
            <w:vAlign w:val="center"/>
          </w:tcPr>
          <w:p w:rsidR="005042B0" w:rsidRDefault="005042B0" w:rsidP="00814FA6">
            <w:pPr>
              <w:pStyle w:val="T4"/>
              <w:jc w:val="center"/>
              <w:rPr>
                <w:bCs w:val="0"/>
                <w:sz w:val="28"/>
                <w:szCs w:val="28"/>
              </w:rPr>
            </w:pPr>
            <w:r w:rsidRPr="001D0314">
              <w:rPr>
                <w:rFonts w:hint="eastAsia"/>
                <w:b/>
                <w:bCs w:val="0"/>
                <w:sz w:val="28"/>
                <w:szCs w:val="28"/>
              </w:rPr>
              <w:t>4.3电弧加热器</w:t>
            </w:r>
          </w:p>
        </w:tc>
      </w:tr>
      <w:tr w:rsidR="00B67107" w:rsidTr="005042B0">
        <w:trPr>
          <w:trHeight w:val="454"/>
          <w:jc w:val="center"/>
        </w:trPr>
        <w:tc>
          <w:tcPr>
            <w:tcW w:w="2643" w:type="dxa"/>
            <w:vMerge w:val="restart"/>
            <w:vAlign w:val="center"/>
          </w:tcPr>
          <w:p w:rsidR="00B67107" w:rsidRPr="00CD2ADB" w:rsidRDefault="00B67107" w:rsidP="00B67107">
            <w:pPr>
              <w:jc w:val="center"/>
              <w:rPr>
                <w:rFonts w:ascii="仿宋_GB2312" w:eastAsia="仿宋_GB2312" w:hAnsi="宋体"/>
                <w:bCs/>
                <w:sz w:val="28"/>
                <w:szCs w:val="28"/>
              </w:rPr>
            </w:pPr>
            <w:r w:rsidRPr="00325386">
              <w:rPr>
                <w:rFonts w:ascii="仿宋_GB2312" w:eastAsia="仿宋_GB2312" w:hAnsi="宋体" w:hint="eastAsia"/>
                <w:bCs/>
                <w:sz w:val="28"/>
                <w:szCs w:val="28"/>
              </w:rPr>
              <w:t>电弧加热器</w:t>
            </w:r>
          </w:p>
        </w:tc>
        <w:tc>
          <w:tcPr>
            <w:tcW w:w="2103" w:type="dxa"/>
            <w:vAlign w:val="center"/>
          </w:tcPr>
          <w:p w:rsidR="00B67107" w:rsidRPr="00490C10" w:rsidRDefault="00B67107" w:rsidP="00814FA6">
            <w:pPr>
              <w:jc w:val="center"/>
              <w:rPr>
                <w:rFonts w:ascii="仿宋_GB2312" w:eastAsia="仿宋_GB2312"/>
                <w:sz w:val="28"/>
                <w:szCs w:val="28"/>
              </w:rPr>
            </w:pPr>
            <w:r w:rsidRPr="003C7A0D">
              <w:rPr>
                <w:rFonts w:ascii="仿宋_GB2312" w:eastAsia="仿宋_GB2312" w:hint="eastAsia"/>
                <w:sz w:val="28"/>
                <w:szCs w:val="28"/>
              </w:rPr>
              <w:t>加热器本体系统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压缩片(法兰片)漏水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4.3.1.1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3C7A0D">
              <w:rPr>
                <w:rFonts w:ascii="仿宋_GB2312" w:eastAsia="仿宋_GB2312" w:hint="eastAsia"/>
                <w:sz w:val="28"/>
                <w:szCs w:val="28"/>
              </w:rPr>
              <w:t>加热器本体系统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电极漏水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4.3.1.2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3C7A0D">
              <w:rPr>
                <w:rFonts w:ascii="仿宋_GB2312" w:eastAsia="仿宋_GB2312" w:hint="eastAsia"/>
                <w:sz w:val="28"/>
                <w:szCs w:val="28"/>
              </w:rPr>
              <w:t>加热器本体系统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水管漏水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4.3.1.3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3C7A0D">
              <w:rPr>
                <w:rFonts w:ascii="仿宋_GB2312" w:eastAsia="仿宋_GB2312" w:hint="eastAsia"/>
                <w:sz w:val="28"/>
                <w:szCs w:val="28"/>
              </w:rPr>
              <w:t>加热器本体系统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混合室漏水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4.3.1.4</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3C7A0D">
              <w:rPr>
                <w:rFonts w:ascii="仿宋_GB2312" w:eastAsia="仿宋_GB2312" w:hint="eastAsia"/>
                <w:sz w:val="28"/>
                <w:szCs w:val="28"/>
              </w:rPr>
              <w:t>加热器本体系统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气密性试验漏气</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4.3.1.5</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供气系统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电磁阀密封不严</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4.3.2.1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供气系统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气动阀不能正常开启</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4.3.2.2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供气系统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自动气流调节系统点火触发后未工作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4.3.2.3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供气系统</w:t>
            </w:r>
          </w:p>
        </w:tc>
        <w:tc>
          <w:tcPr>
            <w:tcW w:w="6773" w:type="dxa"/>
            <w:vAlign w:val="center"/>
          </w:tcPr>
          <w:p w:rsidR="00B67107" w:rsidRPr="00AC7FC2" w:rsidRDefault="00B67107" w:rsidP="00814FA6">
            <w:pPr>
              <w:pStyle w:val="T4"/>
              <w:jc w:val="center"/>
              <w:rPr>
                <w:bCs w:val="0"/>
                <w:sz w:val="28"/>
                <w:szCs w:val="28"/>
              </w:rPr>
            </w:pPr>
            <w:r>
              <w:rPr>
                <w:rFonts w:hint="eastAsia"/>
                <w:bCs w:val="0"/>
                <w:sz w:val="28"/>
                <w:szCs w:val="28"/>
              </w:rPr>
              <w:t>电动截止阀不动作</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4.3.2.4</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供气系统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气动阀阀芯损坏</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4.3.2.5</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应变适调器损坏</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动态信号分析系统损坏</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压力传感器损坏</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数据采集处理系统无法通电</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4.3.3.4</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3A20BA" w:rsidRDefault="00B67107" w:rsidP="00814FA6">
            <w:pPr>
              <w:jc w:val="center"/>
              <w:rPr>
                <w:rFonts w:ascii="仿宋_GB2312" w:eastAsia="仿宋_GB2312" w:hAnsi="宋体"/>
                <w:bCs/>
                <w:sz w:val="28"/>
                <w:szCs w:val="28"/>
              </w:rPr>
            </w:pPr>
            <w:r w:rsidRPr="001B4391">
              <w:rPr>
                <w:rFonts w:ascii="仿宋_GB2312" w:eastAsia="仿宋_GB2312" w:hAnsi="宋体" w:hint="eastAsia"/>
                <w:bCs/>
                <w:sz w:val="28"/>
                <w:szCs w:val="28"/>
              </w:rPr>
              <w:t>标定数据采集系统通道精度不够高</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4.3.3.5</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数据采集系统采集的弧室压力信号上升或下降变缓</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4.3.3.6</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数据采集系统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测热传感器被干扰</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4.3.3.7</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远程通信连接失败故障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零位开关故障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电磁制动器故障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电源开关故障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4.3.4.4</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就地控制柜触摸屏故障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4.3.4.5</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送进系统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20MW片式送进系统远程自动控制中Y轴位移值偏差</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4.3.4.6</w:t>
            </w:r>
          </w:p>
        </w:tc>
      </w:tr>
      <w:tr w:rsidR="005042B0" w:rsidTr="005042B0">
        <w:trPr>
          <w:trHeight w:val="454"/>
          <w:jc w:val="center"/>
        </w:trPr>
        <w:tc>
          <w:tcPr>
            <w:tcW w:w="13716" w:type="dxa"/>
            <w:gridSpan w:val="4"/>
            <w:vAlign w:val="center"/>
          </w:tcPr>
          <w:p w:rsidR="005042B0" w:rsidRDefault="005042B0" w:rsidP="00814FA6">
            <w:pPr>
              <w:pStyle w:val="T4"/>
              <w:jc w:val="center"/>
              <w:rPr>
                <w:bCs w:val="0"/>
                <w:sz w:val="28"/>
                <w:szCs w:val="28"/>
              </w:rPr>
            </w:pPr>
            <w:r w:rsidRPr="001D0314">
              <w:rPr>
                <w:rFonts w:hint="eastAsia"/>
                <w:b/>
                <w:bCs w:val="0"/>
                <w:sz w:val="28"/>
                <w:szCs w:val="28"/>
              </w:rPr>
              <w:t xml:space="preserve">4.4 </w:t>
            </w:r>
            <w:r w:rsidR="00B67107">
              <w:rPr>
                <w:rFonts w:hint="eastAsia"/>
                <w:b/>
                <w:bCs w:val="0"/>
                <w:sz w:val="28"/>
                <w:szCs w:val="28"/>
              </w:rPr>
              <w:t>电弧风洞、电弧加热器</w:t>
            </w:r>
            <w:r w:rsidRPr="001D0314">
              <w:rPr>
                <w:rFonts w:hint="eastAsia"/>
                <w:b/>
                <w:bCs w:val="0"/>
                <w:sz w:val="28"/>
                <w:szCs w:val="28"/>
              </w:rPr>
              <w:t>共性子系统</w:t>
            </w:r>
          </w:p>
        </w:tc>
      </w:tr>
      <w:tr w:rsidR="00B67107" w:rsidTr="005042B0">
        <w:trPr>
          <w:trHeight w:val="454"/>
          <w:jc w:val="center"/>
        </w:trPr>
        <w:tc>
          <w:tcPr>
            <w:tcW w:w="2643" w:type="dxa"/>
            <w:vMerge w:val="restart"/>
            <w:vAlign w:val="center"/>
          </w:tcPr>
          <w:p w:rsidR="00B67107" w:rsidRPr="00CD2ADB" w:rsidRDefault="00B67107" w:rsidP="00814FA6">
            <w:pPr>
              <w:jc w:val="center"/>
              <w:rPr>
                <w:rFonts w:ascii="仿宋_GB2312" w:eastAsia="仿宋_GB2312" w:hAnsi="宋体"/>
                <w:bCs/>
                <w:sz w:val="28"/>
                <w:szCs w:val="28"/>
              </w:rPr>
            </w:pPr>
            <w:r w:rsidRPr="00B67107">
              <w:rPr>
                <w:rFonts w:ascii="仿宋_GB2312" w:eastAsia="仿宋_GB2312" w:hAnsi="宋体" w:hint="eastAsia"/>
                <w:bCs/>
                <w:sz w:val="28"/>
                <w:szCs w:val="28"/>
              </w:rPr>
              <w:t>电弧风洞、电弧加热器共性子系统</w:t>
            </w: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电机冷却水管道离心泵故障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3号高压水泵运行噪音大、轴封漏水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D23983" w:rsidRDefault="00B67107" w:rsidP="00814FA6">
            <w:pPr>
              <w:jc w:val="center"/>
              <w:rPr>
                <w:rFonts w:ascii="仿宋_GB2312" w:eastAsia="仿宋_GB2312" w:hAnsi="宋体"/>
                <w:bCs/>
                <w:sz w:val="28"/>
                <w:szCs w:val="28"/>
              </w:rPr>
            </w:pPr>
            <w:r w:rsidRPr="001B4391">
              <w:rPr>
                <w:rFonts w:ascii="仿宋_GB2312" w:eastAsia="仿宋_GB2312" w:hAnsi="宋体" w:hint="eastAsia"/>
                <w:bCs/>
                <w:sz w:val="28"/>
                <w:szCs w:val="28"/>
              </w:rPr>
              <w:t>5号高压水泵进水口可曲绕橡胶软接头破裂漏水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5号高压开关柜的断路器无法合闸动作</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低压1号水泵出口阀门无法运行</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低压2号水泵出口阀门无法运行</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低压3号水泵开关柜断路器烧损</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4号高压变频器的变压器的底部轴流风机2台停止运行</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6号高压水泵出口测压紫铜管断裂漏水</w:t>
            </w:r>
          </w:p>
        </w:tc>
        <w:tc>
          <w:tcPr>
            <w:tcW w:w="2197" w:type="dxa"/>
            <w:vAlign w:val="center"/>
          </w:tcPr>
          <w:p w:rsidR="00B67107" w:rsidRPr="006362AB" w:rsidRDefault="00B67107" w:rsidP="00814FA6">
            <w:pPr>
              <w:pStyle w:val="T4"/>
              <w:jc w:val="center"/>
              <w:rPr>
                <w:b/>
                <w:bCs w:val="0"/>
                <w:sz w:val="28"/>
                <w:szCs w:val="28"/>
              </w:rPr>
            </w:pPr>
            <w:r>
              <w:rPr>
                <w:rFonts w:hint="eastAsia"/>
                <w:bCs w:val="0"/>
                <w:sz w:val="28"/>
                <w:szCs w:val="28"/>
              </w:rPr>
              <w:t>4.4.1.9</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高压7号启动过程中跳闸</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4.4.1.10</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1号闭式冷却塔1台风机停止运行</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高压4号变频器运行过程中跳闸</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3号高压变频器控制电源无电</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2号高压变频器控制电源无电</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4号高压变频器控制电源无电</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D23983">
              <w:rPr>
                <w:rFonts w:ascii="仿宋_GB2312" w:eastAsia="仿宋_GB2312" w:hint="eastAsia"/>
                <w:sz w:val="28"/>
                <w:szCs w:val="28"/>
              </w:rPr>
              <w:t>高压供水系统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1号高压水泵漏水严重</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4.4.1.16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轴流风机卡死</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Pr>
                <w:rFonts w:hint="eastAsia"/>
                <w:bCs w:val="0"/>
                <w:sz w:val="28"/>
                <w:szCs w:val="28"/>
              </w:rPr>
              <w:t>3</w:t>
            </w:r>
            <w:r w:rsidRPr="001B4391">
              <w:rPr>
                <w:rFonts w:hint="eastAsia"/>
                <w:bCs w:val="0"/>
                <w:sz w:val="28"/>
                <w:szCs w:val="28"/>
              </w:rPr>
              <w:t>5KV2#进线柜电缆爬电</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4.4.2.3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10KV变压器三相温差过大误动</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BD0019">
              <w:rPr>
                <w:rFonts w:hint="eastAsia"/>
                <w:bCs w:val="0"/>
                <w:sz w:val="28"/>
                <w:szCs w:val="28"/>
              </w:rPr>
              <w:t>断路器合闸时，数采系统采集到400V电压</w:t>
            </w:r>
          </w:p>
        </w:tc>
        <w:tc>
          <w:tcPr>
            <w:tcW w:w="2197" w:type="dxa"/>
            <w:vAlign w:val="center"/>
          </w:tcPr>
          <w:p w:rsidR="00B67107" w:rsidRPr="00BD0019" w:rsidRDefault="00B67107" w:rsidP="00814FA6">
            <w:pPr>
              <w:pStyle w:val="T4"/>
              <w:jc w:val="center"/>
              <w:rPr>
                <w:bCs w:val="0"/>
                <w:sz w:val="28"/>
                <w:szCs w:val="28"/>
              </w:rPr>
            </w:pPr>
            <w:r>
              <w:rPr>
                <w:rFonts w:hint="eastAsia"/>
                <w:bCs w:val="0"/>
                <w:sz w:val="28"/>
                <w:szCs w:val="28"/>
              </w:rPr>
              <w:t>4.4.2.5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轴流风机卡死</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断路器合闸时，数采系统采集到400V电压</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断路器合闸时，数采系统采集到400V电压</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高压室3#35KV进线柜着火</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4.4.2.9</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4.4.2.10</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整流机组波纹管漏水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附水水泵异常</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高压室5#</w:t>
            </w:r>
            <w:r w:rsidRPr="001B4391">
              <w:rPr>
                <w:bCs w:val="0"/>
                <w:sz w:val="28"/>
                <w:szCs w:val="28"/>
              </w:rPr>
              <w:t xml:space="preserve"> </w:t>
            </w:r>
            <w:r w:rsidRPr="001B4391">
              <w:rPr>
                <w:rFonts w:hint="eastAsia"/>
                <w:bCs w:val="0"/>
                <w:sz w:val="28"/>
                <w:szCs w:val="28"/>
              </w:rPr>
              <w:t>变压器开关柜异响</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整流机组波纹管漏水第</w:t>
            </w:r>
            <w:r w:rsidRPr="001B4391">
              <w:rPr>
                <w:bCs w:val="0"/>
                <w:sz w:val="28"/>
                <w:szCs w:val="28"/>
              </w:rPr>
              <w:t>二次</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整流机组波纹管漏水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整流机组波纹管漏水（第</w:t>
            </w:r>
            <w:r w:rsidRPr="001B4391">
              <w:rPr>
                <w:bCs w:val="0"/>
                <w:sz w:val="28"/>
                <w:szCs w:val="28"/>
              </w:rPr>
              <w:t>四次</w:t>
            </w:r>
            <w:r w:rsidRPr="001B4391">
              <w:rPr>
                <w:rFonts w:hint="eastAsia"/>
                <w:bCs w:val="0"/>
                <w:sz w:val="28"/>
                <w:szCs w:val="28"/>
              </w:rPr>
              <w:t>）</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断路器合闸时，数采系统采集到400V电压</w:t>
            </w:r>
            <w:r w:rsidRPr="001B4391">
              <w:rPr>
                <w:bCs w:val="0"/>
                <w:sz w:val="28"/>
                <w:szCs w:val="28"/>
              </w:rPr>
              <w:t xml:space="preserve"> </w:t>
            </w:r>
            <w:r w:rsidRPr="001B4391">
              <w:rPr>
                <w:rFonts w:hint="eastAsia"/>
                <w:bCs w:val="0"/>
                <w:sz w:val="28"/>
                <w:szCs w:val="28"/>
              </w:rPr>
              <w:t>（第</w:t>
            </w:r>
            <w:r w:rsidRPr="001B4391">
              <w:rPr>
                <w:bCs w:val="0"/>
                <w:sz w:val="28"/>
                <w:szCs w:val="28"/>
              </w:rPr>
              <w:t>四次</w:t>
            </w:r>
            <w:r w:rsidRPr="001B4391">
              <w:rPr>
                <w:rFonts w:hint="eastAsia"/>
                <w:bCs w:val="0"/>
                <w:sz w:val="28"/>
                <w:szCs w:val="28"/>
              </w:rPr>
              <w:t>）</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1B4391" w:rsidRDefault="00B67107" w:rsidP="00814FA6">
            <w:pPr>
              <w:jc w:val="center"/>
              <w:rPr>
                <w:rFonts w:ascii="仿宋_GB2312" w:eastAsia="仿宋_GB2312" w:hAnsi="宋体"/>
                <w:bCs/>
                <w:sz w:val="28"/>
                <w:szCs w:val="28"/>
              </w:rPr>
            </w:pPr>
            <w:r w:rsidRPr="001B4391">
              <w:rPr>
                <w:rFonts w:ascii="仿宋_GB2312" w:eastAsia="仿宋_GB2312" w:hAnsi="宋体" w:hint="eastAsia"/>
                <w:bCs/>
                <w:sz w:val="28"/>
                <w:szCs w:val="28"/>
              </w:rPr>
              <w:t>断路器合闸时，数采系统采集到400V电压</w:t>
            </w:r>
            <w:r w:rsidRPr="001B4391">
              <w:rPr>
                <w:rFonts w:ascii="仿宋_GB2312" w:eastAsia="仿宋_GB2312" w:hAnsi="宋体"/>
                <w:bCs/>
                <w:sz w:val="28"/>
                <w:szCs w:val="28"/>
              </w:rPr>
              <w:t xml:space="preserve"> </w:t>
            </w:r>
            <w:r w:rsidRPr="001B4391">
              <w:rPr>
                <w:rFonts w:ascii="仿宋_GB2312" w:eastAsia="仿宋_GB2312" w:hAnsi="宋体" w:hint="eastAsia"/>
                <w:bCs/>
                <w:sz w:val="28"/>
                <w:szCs w:val="28"/>
              </w:rPr>
              <w:t>（第五</w:t>
            </w:r>
            <w:r w:rsidRPr="001B4391">
              <w:rPr>
                <w:rFonts w:ascii="仿宋_GB2312" w:eastAsia="仿宋_GB2312" w:hAnsi="宋体"/>
                <w:bCs/>
                <w:sz w:val="28"/>
                <w:szCs w:val="28"/>
              </w:rPr>
              <w:t>次</w:t>
            </w:r>
            <w:r w:rsidRPr="001B4391">
              <w:rPr>
                <w:rFonts w:ascii="仿宋_GB2312" w:eastAsia="仿宋_GB2312" w:hAnsi="宋体" w:hint="eastAsia"/>
                <w:bCs/>
                <w:sz w:val="28"/>
                <w:szCs w:val="28"/>
              </w:rPr>
              <w:t>）</w:t>
            </w:r>
          </w:p>
          <w:p w:rsidR="00B67107" w:rsidRPr="00BD0019" w:rsidRDefault="00B67107" w:rsidP="00814FA6">
            <w:pPr>
              <w:pStyle w:val="T4"/>
              <w:jc w:val="center"/>
              <w:rPr>
                <w:bCs w:val="0"/>
                <w:sz w:val="28"/>
                <w:szCs w:val="28"/>
              </w:rPr>
            </w:pP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整流机组波纹管漏水</w:t>
            </w:r>
          </w:p>
        </w:tc>
        <w:tc>
          <w:tcPr>
            <w:tcW w:w="2197" w:type="dxa"/>
            <w:vAlign w:val="center"/>
          </w:tcPr>
          <w:p w:rsidR="00B67107" w:rsidRPr="001B4391" w:rsidRDefault="00B67107" w:rsidP="00814FA6">
            <w:pPr>
              <w:pStyle w:val="T4"/>
              <w:jc w:val="center"/>
              <w:rPr>
                <w:bCs w:val="0"/>
                <w:sz w:val="28"/>
                <w:szCs w:val="28"/>
              </w:rPr>
            </w:pPr>
            <w:r>
              <w:rPr>
                <w:rFonts w:hint="eastAsia"/>
                <w:bCs w:val="0"/>
                <w:sz w:val="28"/>
                <w:szCs w:val="28"/>
              </w:rPr>
              <w:t>4.4.2.19</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分合闸辅助拉杆掉落</w:t>
            </w:r>
          </w:p>
        </w:tc>
        <w:tc>
          <w:tcPr>
            <w:tcW w:w="2197" w:type="dxa"/>
            <w:vAlign w:val="center"/>
          </w:tcPr>
          <w:p w:rsidR="00B67107" w:rsidRPr="00583508" w:rsidRDefault="00B67107" w:rsidP="00814FA6">
            <w:pPr>
              <w:pStyle w:val="T4"/>
              <w:jc w:val="center"/>
              <w:rPr>
                <w:bCs w:val="0"/>
                <w:sz w:val="28"/>
                <w:szCs w:val="28"/>
              </w:rPr>
            </w:pPr>
            <w:r>
              <w:rPr>
                <w:rFonts w:hint="eastAsia"/>
                <w:bCs w:val="0"/>
                <w:sz w:val="28"/>
                <w:szCs w:val="28"/>
              </w:rPr>
              <w:t>4.4.2.23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分合闸辅助拉杆掉落</w:t>
            </w:r>
          </w:p>
        </w:tc>
        <w:tc>
          <w:tcPr>
            <w:tcW w:w="2197" w:type="dxa"/>
            <w:vAlign w:val="center"/>
          </w:tcPr>
          <w:p w:rsidR="00B67107" w:rsidRPr="00583508" w:rsidRDefault="00B67107" w:rsidP="00814FA6">
            <w:pPr>
              <w:pStyle w:val="T4"/>
              <w:jc w:val="center"/>
              <w:rPr>
                <w:bCs w:val="0"/>
                <w:sz w:val="28"/>
                <w:szCs w:val="28"/>
              </w:rPr>
            </w:pPr>
            <w:r>
              <w:rPr>
                <w:rFonts w:hint="eastAsia"/>
                <w:bCs w:val="0"/>
                <w:sz w:val="28"/>
                <w:szCs w:val="28"/>
              </w:rPr>
              <w:t>4.4.2.23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分合闸辅助拉杆掉落</w:t>
            </w:r>
          </w:p>
        </w:tc>
        <w:tc>
          <w:tcPr>
            <w:tcW w:w="2197" w:type="dxa"/>
            <w:vAlign w:val="center"/>
          </w:tcPr>
          <w:p w:rsidR="00B67107" w:rsidRPr="00583508"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分合闸辅助拉杆掉落</w:t>
            </w:r>
          </w:p>
        </w:tc>
        <w:tc>
          <w:tcPr>
            <w:tcW w:w="2197" w:type="dxa"/>
            <w:vAlign w:val="center"/>
          </w:tcPr>
          <w:p w:rsidR="00B67107" w:rsidRPr="00583508"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29</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分闸线圈掉落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30</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合闸线圈掉落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合闸线圈掉落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合闸线圈掉落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合闸线圈掉落</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断路器未能实现分闸操作</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断路器未能实现分闸操作</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断路器未能实现分闸操作</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断路器未实现合闸操作</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3#变压器出线未实现合闸操作</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39</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整流机组出现不输出现象</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40</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整流机组出现不输出现象</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41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轴流风机总开关失灵</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42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490C10" w:rsidRDefault="00B67107" w:rsidP="00814FA6">
            <w:pPr>
              <w:jc w:val="center"/>
              <w:rPr>
                <w:rFonts w:ascii="仿宋_GB2312" w:eastAsia="仿宋_GB2312"/>
                <w:sz w:val="28"/>
                <w:szCs w:val="28"/>
              </w:rPr>
            </w:pPr>
            <w:r w:rsidRPr="00490C10">
              <w:rPr>
                <w:rFonts w:ascii="仿宋_GB2312" w:eastAsia="仿宋_GB2312" w:hint="eastAsia"/>
                <w:sz w:val="28"/>
                <w:szCs w:val="28"/>
              </w:rPr>
              <w:t>大功率可控硅整流电源系统</w:t>
            </w:r>
          </w:p>
        </w:tc>
        <w:tc>
          <w:tcPr>
            <w:tcW w:w="6773" w:type="dxa"/>
            <w:vAlign w:val="center"/>
          </w:tcPr>
          <w:p w:rsidR="00B67107" w:rsidRPr="00AC7FC2" w:rsidRDefault="00B67107" w:rsidP="00814FA6">
            <w:pPr>
              <w:pStyle w:val="T4"/>
              <w:jc w:val="center"/>
              <w:rPr>
                <w:bCs w:val="0"/>
                <w:sz w:val="28"/>
                <w:szCs w:val="28"/>
              </w:rPr>
            </w:pPr>
            <w:r w:rsidRPr="001B4391">
              <w:rPr>
                <w:rFonts w:hint="eastAsia"/>
                <w:bCs w:val="0"/>
                <w:sz w:val="28"/>
                <w:szCs w:val="28"/>
              </w:rPr>
              <w:t>轴流风机总开关失灵</w:t>
            </w:r>
          </w:p>
        </w:tc>
        <w:tc>
          <w:tcPr>
            <w:tcW w:w="2197" w:type="dxa"/>
            <w:vAlign w:val="center"/>
          </w:tcPr>
          <w:p w:rsidR="00B67107" w:rsidRPr="00D55BC9" w:rsidRDefault="00B67107" w:rsidP="00814FA6">
            <w:pPr>
              <w:jc w:val="center"/>
              <w:rPr>
                <w:rFonts w:ascii="仿宋_GB2312" w:eastAsia="仿宋_GB2312" w:hAnsi="宋体"/>
                <w:bCs/>
                <w:sz w:val="28"/>
                <w:szCs w:val="28"/>
              </w:rPr>
            </w:pPr>
            <w:r w:rsidRPr="00D55BC9">
              <w:rPr>
                <w:rFonts w:ascii="仿宋_GB2312" w:eastAsia="仿宋_GB2312" w:hAnsi="宋体"/>
                <w:bCs/>
                <w:sz w:val="28"/>
                <w:szCs w:val="28"/>
              </w:rPr>
              <w:t>4.4.2.</w:t>
            </w:r>
            <w:r>
              <w:rPr>
                <w:rFonts w:ascii="仿宋_GB2312" w:eastAsia="仿宋_GB2312" w:hAnsi="宋体" w:hint="eastAsia"/>
                <w:bCs/>
                <w:sz w:val="28"/>
                <w:szCs w:val="28"/>
              </w:rPr>
              <w:t>43</w:t>
            </w:r>
          </w:p>
        </w:tc>
      </w:tr>
      <w:tr w:rsidR="00C46CB0" w:rsidTr="00814FA6">
        <w:trPr>
          <w:trHeight w:val="454"/>
          <w:jc w:val="center"/>
        </w:trPr>
        <w:tc>
          <w:tcPr>
            <w:tcW w:w="13716" w:type="dxa"/>
            <w:gridSpan w:val="4"/>
            <w:vAlign w:val="center"/>
          </w:tcPr>
          <w:p w:rsidR="00C46CB0" w:rsidRDefault="00C46CB0" w:rsidP="00814FA6">
            <w:pPr>
              <w:pStyle w:val="T4"/>
              <w:jc w:val="center"/>
              <w:rPr>
                <w:bCs w:val="0"/>
                <w:sz w:val="28"/>
                <w:szCs w:val="28"/>
              </w:rPr>
            </w:pPr>
            <w:r w:rsidRPr="001D0314">
              <w:rPr>
                <w:rFonts w:hint="eastAsia"/>
                <w:b/>
                <w:bCs w:val="0"/>
                <w:sz w:val="28"/>
                <w:szCs w:val="28"/>
              </w:rPr>
              <w:t>5.1 弹道靶</w:t>
            </w:r>
          </w:p>
        </w:tc>
      </w:tr>
      <w:tr w:rsidR="00B67107" w:rsidTr="005042B0">
        <w:trPr>
          <w:trHeight w:val="454"/>
          <w:jc w:val="center"/>
        </w:trPr>
        <w:tc>
          <w:tcPr>
            <w:tcW w:w="2643" w:type="dxa"/>
            <w:vMerge w:val="restart"/>
            <w:vAlign w:val="center"/>
          </w:tcPr>
          <w:p w:rsidR="00B67107" w:rsidRPr="00CD2ADB" w:rsidRDefault="00B67107" w:rsidP="00B67107">
            <w:pPr>
              <w:jc w:val="center"/>
              <w:rPr>
                <w:rFonts w:ascii="仿宋_GB2312" w:eastAsia="仿宋_GB2312" w:hAnsi="宋体"/>
                <w:bCs/>
                <w:sz w:val="28"/>
                <w:szCs w:val="28"/>
              </w:rPr>
            </w:pPr>
            <w:r w:rsidRPr="00BD0019">
              <w:rPr>
                <w:rFonts w:ascii="仿宋_GB2312" w:eastAsia="仿宋_GB2312" w:hAnsi="宋体" w:hint="eastAsia"/>
                <w:bCs/>
                <w:sz w:val="28"/>
                <w:szCs w:val="28"/>
              </w:rPr>
              <w:t>弹道靶</w:t>
            </w:r>
          </w:p>
        </w:tc>
        <w:tc>
          <w:tcPr>
            <w:tcW w:w="2103" w:type="dxa"/>
            <w:vAlign w:val="center"/>
          </w:tcPr>
          <w:p w:rsidR="00B67107" w:rsidRPr="00490C10" w:rsidRDefault="00B67107" w:rsidP="00814FA6">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B67107" w:rsidRPr="00AC7FC2" w:rsidRDefault="00B67107" w:rsidP="00814FA6">
            <w:pPr>
              <w:pStyle w:val="T4"/>
              <w:jc w:val="center"/>
              <w:rPr>
                <w:bCs w:val="0"/>
                <w:sz w:val="28"/>
                <w:szCs w:val="28"/>
              </w:rPr>
            </w:pPr>
            <w:r w:rsidRPr="00511154">
              <w:rPr>
                <w:rFonts w:hint="eastAsia"/>
                <w:bCs w:val="0"/>
                <w:sz w:val="28"/>
                <w:szCs w:val="28"/>
              </w:rPr>
              <w:t>小夹膜机构无法正常工作</w:t>
            </w:r>
          </w:p>
        </w:tc>
        <w:tc>
          <w:tcPr>
            <w:tcW w:w="2197" w:type="dxa"/>
            <w:vAlign w:val="center"/>
          </w:tcPr>
          <w:p w:rsidR="00B67107" w:rsidRPr="00583508" w:rsidRDefault="00B67107" w:rsidP="00814FA6">
            <w:pPr>
              <w:jc w:val="center"/>
              <w:rPr>
                <w:rFonts w:ascii="仿宋_GB2312" w:eastAsia="仿宋_GB2312" w:hAnsi="宋体"/>
                <w:bCs/>
                <w:sz w:val="28"/>
                <w:szCs w:val="28"/>
              </w:rPr>
            </w:pPr>
            <w:r>
              <w:rPr>
                <w:rFonts w:ascii="仿宋_GB2312" w:eastAsia="仿宋_GB2312" w:hAnsi="宋体" w:hint="eastAsia"/>
                <w:bCs/>
                <w:sz w:val="28"/>
                <w:szCs w:val="28"/>
              </w:rPr>
              <w:t>5.1.1.1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B67107" w:rsidRPr="00AC7FC2" w:rsidRDefault="00B67107" w:rsidP="00814FA6">
            <w:pPr>
              <w:pStyle w:val="T4"/>
              <w:jc w:val="center"/>
              <w:rPr>
                <w:bCs w:val="0"/>
                <w:sz w:val="28"/>
                <w:szCs w:val="28"/>
              </w:rPr>
            </w:pPr>
            <w:r w:rsidRPr="00511154">
              <w:rPr>
                <w:rFonts w:hint="eastAsia"/>
                <w:bCs w:val="0"/>
                <w:sz w:val="28"/>
                <w:szCs w:val="28"/>
              </w:rPr>
              <w:t>发射后大夹膜处出现火药气体泄漏</w:t>
            </w:r>
          </w:p>
        </w:tc>
        <w:tc>
          <w:tcPr>
            <w:tcW w:w="2197" w:type="dxa"/>
            <w:vAlign w:val="center"/>
          </w:tcPr>
          <w:p w:rsidR="00B67107" w:rsidRPr="00583508" w:rsidRDefault="00B67107" w:rsidP="00814FA6">
            <w:pPr>
              <w:jc w:val="center"/>
              <w:rPr>
                <w:rFonts w:ascii="仿宋_GB2312" w:eastAsia="仿宋_GB2312" w:hAnsi="宋体"/>
                <w:bCs/>
                <w:sz w:val="28"/>
                <w:szCs w:val="28"/>
              </w:rPr>
            </w:pPr>
            <w:r>
              <w:rPr>
                <w:rFonts w:ascii="仿宋_GB2312" w:eastAsia="仿宋_GB2312" w:hAnsi="宋体" w:hint="eastAsia"/>
                <w:bCs/>
                <w:sz w:val="28"/>
                <w:szCs w:val="28"/>
              </w:rPr>
              <w:t>5.1.1.2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B67107" w:rsidRPr="00AC7FC2" w:rsidRDefault="00B67107" w:rsidP="00814FA6">
            <w:pPr>
              <w:pStyle w:val="T4"/>
              <w:jc w:val="center"/>
              <w:rPr>
                <w:bCs w:val="0"/>
                <w:sz w:val="28"/>
                <w:szCs w:val="28"/>
              </w:rPr>
            </w:pPr>
            <w:r w:rsidRPr="00511154">
              <w:rPr>
                <w:rFonts w:hint="eastAsia"/>
                <w:bCs w:val="0"/>
                <w:sz w:val="28"/>
                <w:szCs w:val="28"/>
              </w:rPr>
              <w:t>发射后压缩管和高压段连接螺母无法打开</w:t>
            </w:r>
          </w:p>
        </w:tc>
        <w:tc>
          <w:tcPr>
            <w:tcW w:w="2197" w:type="dxa"/>
            <w:vAlign w:val="center"/>
          </w:tcPr>
          <w:p w:rsidR="00B67107" w:rsidRPr="00583508" w:rsidRDefault="00B67107" w:rsidP="00814FA6">
            <w:pPr>
              <w:jc w:val="center"/>
              <w:rPr>
                <w:rFonts w:ascii="仿宋_GB2312" w:eastAsia="仿宋_GB2312" w:hAnsi="宋体"/>
                <w:bCs/>
                <w:sz w:val="28"/>
                <w:szCs w:val="28"/>
              </w:rPr>
            </w:pPr>
            <w:r>
              <w:rPr>
                <w:rFonts w:ascii="仿宋_GB2312" w:eastAsia="仿宋_GB2312" w:hAnsi="宋体" w:hint="eastAsia"/>
                <w:bCs/>
                <w:sz w:val="28"/>
                <w:szCs w:val="28"/>
              </w:rPr>
              <w:t>5.1.1.3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B67107" w:rsidRPr="00A40F5E" w:rsidRDefault="00B67107" w:rsidP="00814FA6">
            <w:pPr>
              <w:jc w:val="center"/>
              <w:rPr>
                <w:rFonts w:ascii="仿宋_GB2312" w:eastAsia="仿宋_GB2312" w:hAnsi="宋体"/>
                <w:bCs/>
                <w:sz w:val="28"/>
                <w:szCs w:val="28"/>
              </w:rPr>
            </w:pPr>
            <w:r w:rsidRPr="00511154">
              <w:rPr>
                <w:rFonts w:ascii="仿宋_GB2312" w:eastAsia="仿宋_GB2312" w:hAnsi="宋体" w:hint="eastAsia"/>
                <w:bCs/>
                <w:sz w:val="28"/>
                <w:szCs w:val="28"/>
              </w:rPr>
              <w:t>小膜片未破膜</w:t>
            </w:r>
          </w:p>
        </w:tc>
        <w:tc>
          <w:tcPr>
            <w:tcW w:w="2197" w:type="dxa"/>
            <w:vAlign w:val="center"/>
          </w:tcPr>
          <w:p w:rsidR="00B67107" w:rsidRPr="00583508" w:rsidRDefault="00B67107" w:rsidP="00814FA6">
            <w:pPr>
              <w:jc w:val="center"/>
              <w:rPr>
                <w:rFonts w:ascii="仿宋_GB2312" w:eastAsia="仿宋_GB2312" w:hAnsi="宋体"/>
                <w:bCs/>
                <w:sz w:val="28"/>
                <w:szCs w:val="28"/>
              </w:rPr>
            </w:pPr>
            <w:r>
              <w:rPr>
                <w:rFonts w:ascii="仿宋_GB2312" w:eastAsia="仿宋_GB2312" w:hAnsi="宋体" w:hint="eastAsia"/>
                <w:bCs/>
                <w:sz w:val="28"/>
                <w:szCs w:val="28"/>
              </w:rPr>
              <w:t>5.1.1.4</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Pr>
                <w:rFonts w:ascii="仿宋_GB2312" w:eastAsia="仿宋_GB2312" w:hint="eastAsia"/>
                <w:sz w:val="28"/>
                <w:szCs w:val="28"/>
              </w:rPr>
              <w:t>本体系统</w:t>
            </w:r>
          </w:p>
        </w:tc>
        <w:tc>
          <w:tcPr>
            <w:tcW w:w="6773" w:type="dxa"/>
            <w:vAlign w:val="center"/>
          </w:tcPr>
          <w:p w:rsidR="00B67107" w:rsidRPr="00AC7FC2" w:rsidRDefault="00B67107" w:rsidP="00814FA6">
            <w:pPr>
              <w:pStyle w:val="T4"/>
              <w:jc w:val="center"/>
              <w:rPr>
                <w:bCs w:val="0"/>
                <w:sz w:val="28"/>
                <w:szCs w:val="28"/>
              </w:rPr>
            </w:pPr>
            <w:r w:rsidRPr="00511154">
              <w:rPr>
                <w:rFonts w:hint="eastAsia"/>
                <w:bCs w:val="0"/>
                <w:sz w:val="28"/>
                <w:szCs w:val="28"/>
              </w:rPr>
              <w:t>压缩管抽真空系统漏气</w:t>
            </w:r>
          </w:p>
        </w:tc>
        <w:tc>
          <w:tcPr>
            <w:tcW w:w="2197" w:type="dxa"/>
            <w:vAlign w:val="center"/>
          </w:tcPr>
          <w:p w:rsidR="00B67107" w:rsidRPr="00511154" w:rsidRDefault="00B67107" w:rsidP="00814FA6">
            <w:pPr>
              <w:pStyle w:val="T4"/>
              <w:jc w:val="center"/>
              <w:rPr>
                <w:bCs w:val="0"/>
                <w:sz w:val="28"/>
                <w:szCs w:val="28"/>
              </w:rPr>
            </w:pPr>
            <w:r>
              <w:rPr>
                <w:rFonts w:hint="eastAsia"/>
                <w:bCs w:val="0"/>
                <w:sz w:val="28"/>
                <w:szCs w:val="28"/>
              </w:rPr>
              <w:t>5.1.1.5</w:t>
            </w:r>
          </w:p>
        </w:tc>
      </w:tr>
      <w:tr w:rsidR="00C46CB0" w:rsidTr="00814FA6">
        <w:trPr>
          <w:trHeight w:val="454"/>
          <w:jc w:val="center"/>
        </w:trPr>
        <w:tc>
          <w:tcPr>
            <w:tcW w:w="13716" w:type="dxa"/>
            <w:gridSpan w:val="4"/>
            <w:vAlign w:val="center"/>
          </w:tcPr>
          <w:p w:rsidR="00C46CB0" w:rsidRDefault="00C46CB0" w:rsidP="00814FA6">
            <w:pPr>
              <w:pStyle w:val="T4"/>
              <w:jc w:val="center"/>
              <w:rPr>
                <w:bCs w:val="0"/>
                <w:sz w:val="28"/>
                <w:szCs w:val="28"/>
              </w:rPr>
            </w:pPr>
            <w:r w:rsidRPr="00C46CB0">
              <w:rPr>
                <w:rFonts w:hint="eastAsia"/>
                <w:b/>
                <w:bCs w:val="0"/>
                <w:sz w:val="28"/>
                <w:szCs w:val="28"/>
              </w:rPr>
              <w:t>5.3超高速碰撞靶</w:t>
            </w:r>
          </w:p>
        </w:tc>
      </w:tr>
      <w:tr w:rsidR="00B67107" w:rsidTr="005042B0">
        <w:trPr>
          <w:trHeight w:val="454"/>
          <w:jc w:val="center"/>
        </w:trPr>
        <w:tc>
          <w:tcPr>
            <w:tcW w:w="2643" w:type="dxa"/>
            <w:vMerge w:val="restart"/>
            <w:vAlign w:val="center"/>
          </w:tcPr>
          <w:p w:rsidR="00B67107" w:rsidRPr="00CD2ADB" w:rsidRDefault="00B67107" w:rsidP="00B67107">
            <w:pPr>
              <w:jc w:val="center"/>
              <w:rPr>
                <w:rFonts w:ascii="仿宋_GB2312" w:eastAsia="仿宋_GB2312" w:hAnsi="宋体"/>
                <w:bCs/>
                <w:sz w:val="28"/>
                <w:szCs w:val="28"/>
              </w:rPr>
            </w:pPr>
            <w:r w:rsidRPr="00BD6E09">
              <w:rPr>
                <w:rFonts w:ascii="仿宋_GB2312" w:eastAsia="仿宋_GB2312" w:hAnsi="宋体" w:hint="eastAsia"/>
                <w:bCs/>
                <w:sz w:val="28"/>
                <w:szCs w:val="28"/>
              </w:rPr>
              <w:t>超高速碰撞靶</w:t>
            </w:r>
          </w:p>
        </w:tc>
        <w:tc>
          <w:tcPr>
            <w:tcW w:w="2103" w:type="dxa"/>
            <w:vAlign w:val="center"/>
          </w:tcPr>
          <w:p w:rsidR="00B67107" w:rsidRPr="00AA1891" w:rsidRDefault="00B67107" w:rsidP="00814FA6">
            <w:pPr>
              <w:jc w:val="center"/>
              <w:rPr>
                <w:rFonts w:ascii="仿宋_GB2312" w:eastAsia="仿宋_GB2312"/>
                <w:sz w:val="28"/>
                <w:szCs w:val="28"/>
              </w:rPr>
            </w:pPr>
            <w:r w:rsidRPr="00AA1891">
              <w:rPr>
                <w:rFonts w:ascii="仿宋_GB2312" w:eastAsia="仿宋_GB2312" w:hint="eastAsia"/>
                <w:sz w:val="28"/>
                <w:szCs w:val="28"/>
              </w:rPr>
              <w:t>本体系统</w:t>
            </w:r>
          </w:p>
        </w:tc>
        <w:tc>
          <w:tcPr>
            <w:tcW w:w="6773" w:type="dxa"/>
            <w:vAlign w:val="center"/>
          </w:tcPr>
          <w:p w:rsidR="00B67107" w:rsidRPr="00AA1891" w:rsidRDefault="00B67107" w:rsidP="00814FA6">
            <w:pPr>
              <w:pStyle w:val="T4"/>
              <w:jc w:val="center"/>
              <w:rPr>
                <w:bCs w:val="0"/>
                <w:sz w:val="28"/>
                <w:szCs w:val="28"/>
              </w:rPr>
            </w:pPr>
            <w:r w:rsidRPr="00AA1891">
              <w:rPr>
                <w:rFonts w:hint="eastAsia"/>
                <w:bCs w:val="0"/>
                <w:sz w:val="28"/>
                <w:szCs w:val="28"/>
              </w:rPr>
              <w:t>试验中，活塞配重与活塞头和活塞尾脱落</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5.3.1.1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AA1891" w:rsidRDefault="00B67107" w:rsidP="00814FA6">
            <w:pPr>
              <w:jc w:val="center"/>
              <w:rPr>
                <w:rFonts w:ascii="仿宋_GB2312" w:eastAsia="仿宋_GB2312"/>
                <w:sz w:val="28"/>
                <w:szCs w:val="28"/>
              </w:rPr>
            </w:pPr>
            <w:r w:rsidRPr="00AA1891">
              <w:rPr>
                <w:rFonts w:ascii="仿宋_GB2312" w:eastAsia="仿宋_GB2312" w:hint="eastAsia"/>
                <w:sz w:val="28"/>
                <w:szCs w:val="28"/>
              </w:rPr>
              <w:t>本体系统</w:t>
            </w:r>
          </w:p>
        </w:tc>
        <w:tc>
          <w:tcPr>
            <w:tcW w:w="6773" w:type="dxa"/>
            <w:vAlign w:val="center"/>
          </w:tcPr>
          <w:p w:rsidR="00B67107" w:rsidRPr="00AA1891" w:rsidRDefault="00B67107" w:rsidP="00814FA6">
            <w:pPr>
              <w:pStyle w:val="T4"/>
              <w:jc w:val="center"/>
              <w:rPr>
                <w:bCs w:val="0"/>
                <w:sz w:val="28"/>
                <w:szCs w:val="28"/>
              </w:rPr>
            </w:pPr>
            <w:r w:rsidRPr="00AA1891">
              <w:rPr>
                <w:rFonts w:hint="eastAsia"/>
                <w:bCs w:val="0"/>
                <w:sz w:val="28"/>
                <w:szCs w:val="28"/>
              </w:rPr>
              <w:t>未取校靶仪，发射管损伤（7.6</w:t>
            </w:r>
            <w:r w:rsidRPr="00AA1891">
              <w:rPr>
                <w:bCs w:val="0"/>
                <w:sz w:val="28"/>
                <w:szCs w:val="28"/>
              </w:rPr>
              <w:t>mm口径发射器）</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5.3.1.2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AA1891" w:rsidRDefault="00B67107" w:rsidP="00814FA6">
            <w:pPr>
              <w:jc w:val="center"/>
              <w:rPr>
                <w:rFonts w:ascii="仿宋_GB2312" w:eastAsia="仿宋_GB2312"/>
                <w:sz w:val="28"/>
                <w:szCs w:val="28"/>
              </w:rPr>
            </w:pPr>
            <w:r w:rsidRPr="00AA1891">
              <w:rPr>
                <w:rFonts w:ascii="仿宋_GB2312" w:eastAsia="仿宋_GB2312" w:hint="eastAsia"/>
                <w:sz w:val="28"/>
                <w:szCs w:val="28"/>
              </w:rPr>
              <w:t>本体系统</w:t>
            </w:r>
          </w:p>
        </w:tc>
        <w:tc>
          <w:tcPr>
            <w:tcW w:w="6773" w:type="dxa"/>
            <w:vAlign w:val="center"/>
          </w:tcPr>
          <w:p w:rsidR="00B67107" w:rsidRPr="00AA1891" w:rsidRDefault="00B67107" w:rsidP="00814FA6">
            <w:pPr>
              <w:pStyle w:val="T4"/>
              <w:jc w:val="center"/>
              <w:rPr>
                <w:bCs w:val="0"/>
                <w:sz w:val="28"/>
                <w:szCs w:val="28"/>
              </w:rPr>
            </w:pPr>
            <w:r w:rsidRPr="00AA1891">
              <w:rPr>
                <w:rFonts w:hint="eastAsia"/>
                <w:bCs w:val="0"/>
                <w:sz w:val="28"/>
                <w:szCs w:val="28"/>
              </w:rPr>
              <w:t>小夹膜漏气，小膜片密封钢环炸裂</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5.3.1.3</w:t>
            </w:r>
          </w:p>
        </w:tc>
      </w:tr>
      <w:tr w:rsidR="00C46CB0" w:rsidTr="00814FA6">
        <w:trPr>
          <w:trHeight w:val="454"/>
          <w:jc w:val="center"/>
        </w:trPr>
        <w:tc>
          <w:tcPr>
            <w:tcW w:w="13716" w:type="dxa"/>
            <w:gridSpan w:val="4"/>
            <w:vAlign w:val="center"/>
          </w:tcPr>
          <w:p w:rsidR="00C46CB0" w:rsidRDefault="00C46CB0" w:rsidP="00814FA6">
            <w:pPr>
              <w:pStyle w:val="T4"/>
              <w:jc w:val="center"/>
              <w:rPr>
                <w:bCs w:val="0"/>
                <w:sz w:val="28"/>
                <w:szCs w:val="28"/>
              </w:rPr>
            </w:pPr>
            <w:r w:rsidRPr="001D0314">
              <w:rPr>
                <w:rFonts w:hint="eastAsia"/>
                <w:b/>
                <w:bCs w:val="0"/>
                <w:sz w:val="28"/>
                <w:szCs w:val="28"/>
              </w:rPr>
              <w:t>5.4</w:t>
            </w:r>
            <w:r w:rsidR="00B67107" w:rsidRPr="00B67107">
              <w:rPr>
                <w:rFonts w:hint="eastAsia"/>
                <w:b/>
                <w:bCs w:val="0"/>
                <w:sz w:val="28"/>
                <w:szCs w:val="28"/>
              </w:rPr>
              <w:t>弹道靶设备</w:t>
            </w:r>
            <w:r w:rsidRPr="001D0314">
              <w:rPr>
                <w:rFonts w:hint="eastAsia"/>
                <w:b/>
                <w:bCs w:val="0"/>
                <w:sz w:val="28"/>
                <w:szCs w:val="28"/>
              </w:rPr>
              <w:t>保障系统</w:t>
            </w:r>
          </w:p>
        </w:tc>
      </w:tr>
      <w:tr w:rsidR="00B67107" w:rsidTr="005042B0">
        <w:trPr>
          <w:trHeight w:val="454"/>
          <w:jc w:val="center"/>
        </w:trPr>
        <w:tc>
          <w:tcPr>
            <w:tcW w:w="2643" w:type="dxa"/>
            <w:vMerge w:val="restart"/>
            <w:vAlign w:val="center"/>
          </w:tcPr>
          <w:p w:rsidR="00B67107" w:rsidRPr="00CD2ADB" w:rsidRDefault="00B67107" w:rsidP="00B67107">
            <w:pPr>
              <w:jc w:val="center"/>
              <w:rPr>
                <w:rFonts w:ascii="仿宋_GB2312" w:eastAsia="仿宋_GB2312" w:hAnsi="宋体"/>
                <w:bCs/>
                <w:sz w:val="28"/>
                <w:szCs w:val="28"/>
              </w:rPr>
            </w:pPr>
            <w:r>
              <w:rPr>
                <w:rFonts w:ascii="仿宋_GB2312" w:eastAsia="仿宋_GB2312" w:hAnsi="宋体" w:hint="eastAsia"/>
                <w:bCs/>
                <w:sz w:val="28"/>
                <w:szCs w:val="28"/>
              </w:rPr>
              <w:t>弹道靶设备</w:t>
            </w:r>
            <w:r w:rsidRPr="00BD6E09">
              <w:rPr>
                <w:rFonts w:ascii="仿宋_GB2312" w:eastAsia="仿宋_GB2312" w:hAnsi="宋体" w:hint="eastAsia"/>
                <w:bCs/>
                <w:sz w:val="28"/>
                <w:szCs w:val="28"/>
              </w:rPr>
              <w:t>保障系统</w:t>
            </w: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液压系统启动后无压力</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5.4.1.1</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液压系统无压力问题</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5.4.1.2</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电磁阀堵塞问题</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5.4.1.3</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电控线路问题</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5.4.1.4</w:t>
            </w:r>
          </w:p>
        </w:tc>
      </w:tr>
      <w:tr w:rsidR="00B67107" w:rsidTr="00814FA6">
        <w:trPr>
          <w:trHeight w:val="454"/>
          <w:jc w:val="center"/>
        </w:trPr>
        <w:tc>
          <w:tcPr>
            <w:tcW w:w="2643" w:type="dxa"/>
            <w:vMerge/>
          </w:tcPr>
          <w:p w:rsidR="00B67107" w:rsidRPr="00BD6E09"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夹膜机构液控系统限位传感器问题</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5.4.1.5</w:t>
            </w:r>
          </w:p>
        </w:tc>
      </w:tr>
      <w:tr w:rsidR="00B67107" w:rsidTr="00814FA6">
        <w:trPr>
          <w:trHeight w:val="454"/>
          <w:jc w:val="center"/>
        </w:trPr>
        <w:tc>
          <w:tcPr>
            <w:tcW w:w="2643" w:type="dxa"/>
            <w:vMerge/>
          </w:tcPr>
          <w:p w:rsidR="00B67107" w:rsidRPr="00BD6E09"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501227">
              <w:rPr>
                <w:rFonts w:ascii="仿宋_GB2312" w:eastAsia="仿宋_GB2312" w:hint="eastAsia"/>
                <w:sz w:val="28"/>
                <w:szCs w:val="28"/>
              </w:rPr>
              <w:t>液压</w:t>
            </w:r>
            <w:r w:rsidRPr="0003393A">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液压泵站电液比例阀控制卡损坏</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5.4.1.6</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发射器管体擦拭系统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卷扬机收绳时钢丝绳在卷筒上缠绕混乱</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5.4.2.1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发射器管体擦拭系统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卷扬机钢丝绳断裂</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5.4.2.2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发射器管体擦拭系统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高压段擦炮刷进入高压段后无法取出</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5.4.2.3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发射器管体擦拭系统</w:t>
            </w:r>
          </w:p>
        </w:tc>
        <w:tc>
          <w:tcPr>
            <w:tcW w:w="6773" w:type="dxa"/>
            <w:vAlign w:val="center"/>
          </w:tcPr>
          <w:p w:rsidR="00B67107" w:rsidRPr="00D46C77" w:rsidRDefault="00B67107" w:rsidP="00814FA6">
            <w:pPr>
              <w:jc w:val="center"/>
              <w:rPr>
                <w:rFonts w:ascii="仿宋_GB2312" w:eastAsia="仿宋_GB2312" w:hAnsi="宋体"/>
                <w:bCs/>
                <w:sz w:val="28"/>
                <w:szCs w:val="28"/>
              </w:rPr>
            </w:pPr>
            <w:r w:rsidRPr="00BD5BBD">
              <w:rPr>
                <w:rFonts w:ascii="仿宋_GB2312" w:eastAsia="仿宋_GB2312" w:hAnsi="宋体" w:hint="eastAsia"/>
                <w:bCs/>
                <w:sz w:val="28"/>
                <w:szCs w:val="28"/>
              </w:rPr>
              <w:t>气动物理靶擦炮系统钢丝绳在卷筒上打滑</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5.4.2.4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真空控制柜超温报警</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阀门无法正常打开</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控制柜阀门指示状态灯显示正常，真空读数未变化</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罗茨泵超压报警</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真空计显示不正确</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真空系统冷却水系统跳闸</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靶室密封窗口漏气</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AC7FC2" w:rsidRDefault="00B67107" w:rsidP="00814FA6">
            <w:pPr>
              <w:pStyle w:val="T4"/>
              <w:jc w:val="center"/>
              <w:rPr>
                <w:bCs w:val="0"/>
                <w:sz w:val="28"/>
                <w:szCs w:val="28"/>
              </w:rPr>
            </w:pPr>
            <w:r w:rsidRPr="00BD5BBD">
              <w:rPr>
                <w:rFonts w:hint="eastAsia"/>
                <w:bCs w:val="0"/>
                <w:sz w:val="28"/>
                <w:szCs w:val="28"/>
              </w:rPr>
              <w:t>物理靶真空抽不到要求值</w:t>
            </w:r>
          </w:p>
        </w:tc>
        <w:tc>
          <w:tcPr>
            <w:tcW w:w="2197" w:type="dxa"/>
            <w:vAlign w:val="center"/>
          </w:tcPr>
          <w:p w:rsidR="00B67107" w:rsidRPr="00BD5BBD" w:rsidRDefault="00B67107" w:rsidP="00814FA6">
            <w:pPr>
              <w:pStyle w:val="T4"/>
              <w:jc w:val="center"/>
              <w:rPr>
                <w:bCs w:val="0"/>
                <w:sz w:val="28"/>
                <w:szCs w:val="28"/>
              </w:rPr>
            </w:pPr>
            <w:r>
              <w:rPr>
                <w:rFonts w:hint="eastAsia"/>
                <w:bCs w:val="0"/>
                <w:sz w:val="28"/>
                <w:szCs w:val="28"/>
              </w:rPr>
              <w:t>5.4.3.8</w:t>
            </w:r>
          </w:p>
        </w:tc>
      </w:tr>
      <w:tr w:rsidR="00B67107" w:rsidTr="005042B0">
        <w:trPr>
          <w:trHeight w:val="454"/>
          <w:jc w:val="center"/>
        </w:trPr>
        <w:tc>
          <w:tcPr>
            <w:tcW w:w="2643" w:type="dxa"/>
            <w:vMerge/>
            <w:vAlign w:val="center"/>
          </w:tcPr>
          <w:p w:rsidR="00B67107" w:rsidRPr="00CD2ADB" w:rsidRDefault="00B67107" w:rsidP="00814FA6">
            <w:pPr>
              <w:jc w:val="center"/>
              <w:rPr>
                <w:rFonts w:ascii="仿宋_GB2312" w:eastAsia="仿宋_GB2312" w:hAnsi="宋体"/>
                <w:bCs/>
                <w:sz w:val="28"/>
                <w:szCs w:val="28"/>
              </w:rPr>
            </w:pPr>
          </w:p>
        </w:tc>
        <w:tc>
          <w:tcPr>
            <w:tcW w:w="2103" w:type="dxa"/>
            <w:vAlign w:val="center"/>
          </w:tcPr>
          <w:p w:rsidR="00B67107" w:rsidRPr="00490C10" w:rsidRDefault="00B67107" w:rsidP="00814FA6">
            <w:pPr>
              <w:jc w:val="center"/>
              <w:rPr>
                <w:rFonts w:ascii="仿宋_GB2312" w:eastAsia="仿宋_GB2312"/>
                <w:sz w:val="28"/>
                <w:szCs w:val="28"/>
              </w:rPr>
            </w:pPr>
            <w:r w:rsidRPr="00D46C77">
              <w:rPr>
                <w:rFonts w:ascii="仿宋_GB2312" w:eastAsia="仿宋_GB2312" w:hint="eastAsia"/>
                <w:sz w:val="28"/>
                <w:szCs w:val="28"/>
              </w:rPr>
              <w:t>真空系统</w:t>
            </w:r>
          </w:p>
        </w:tc>
        <w:tc>
          <w:tcPr>
            <w:tcW w:w="6773" w:type="dxa"/>
            <w:vAlign w:val="center"/>
          </w:tcPr>
          <w:p w:rsidR="00B67107" w:rsidRPr="00BD6E09" w:rsidRDefault="00B67107" w:rsidP="00814FA6">
            <w:pPr>
              <w:pStyle w:val="T4"/>
              <w:jc w:val="center"/>
              <w:rPr>
                <w:bCs w:val="0"/>
                <w:sz w:val="28"/>
                <w:szCs w:val="28"/>
                <w:highlight w:val="yellow"/>
              </w:rPr>
            </w:pPr>
            <w:r w:rsidRPr="00AA1891">
              <w:rPr>
                <w:rFonts w:hint="eastAsia"/>
                <w:bCs w:val="0"/>
                <w:sz w:val="28"/>
                <w:szCs w:val="28"/>
              </w:rPr>
              <w:t>超高速碰撞靶真空机组弹性挡圈损坏</w:t>
            </w:r>
          </w:p>
        </w:tc>
        <w:tc>
          <w:tcPr>
            <w:tcW w:w="2197" w:type="dxa"/>
            <w:vAlign w:val="center"/>
          </w:tcPr>
          <w:p w:rsidR="00B67107" w:rsidRDefault="00B67107" w:rsidP="00814FA6">
            <w:pPr>
              <w:pStyle w:val="T4"/>
              <w:jc w:val="center"/>
              <w:rPr>
                <w:bCs w:val="0"/>
                <w:sz w:val="28"/>
                <w:szCs w:val="28"/>
              </w:rPr>
            </w:pPr>
            <w:r>
              <w:rPr>
                <w:rFonts w:hint="eastAsia"/>
                <w:bCs w:val="0"/>
                <w:sz w:val="28"/>
                <w:szCs w:val="28"/>
              </w:rPr>
              <w:t>5.4.3.9</w:t>
            </w:r>
          </w:p>
        </w:tc>
      </w:tr>
      <w:tr w:rsidR="002118A7" w:rsidTr="00814FA6">
        <w:trPr>
          <w:trHeight w:val="454"/>
          <w:jc w:val="center"/>
        </w:trPr>
        <w:tc>
          <w:tcPr>
            <w:tcW w:w="13716" w:type="dxa"/>
            <w:gridSpan w:val="4"/>
            <w:vAlign w:val="center"/>
          </w:tcPr>
          <w:p w:rsidR="002118A7" w:rsidRDefault="002118A7" w:rsidP="00814FA6">
            <w:pPr>
              <w:pStyle w:val="T4"/>
              <w:jc w:val="center"/>
              <w:rPr>
                <w:bCs w:val="0"/>
                <w:sz w:val="28"/>
                <w:szCs w:val="28"/>
              </w:rPr>
            </w:pPr>
            <w:r w:rsidRPr="00C46CB0">
              <w:rPr>
                <w:rFonts w:hint="eastAsia"/>
                <w:b/>
                <w:bCs w:val="0"/>
                <w:sz w:val="28"/>
                <w:szCs w:val="28"/>
              </w:rPr>
              <w:t xml:space="preserve">5.5 </w:t>
            </w:r>
            <w:r w:rsidR="00B67107">
              <w:rPr>
                <w:rFonts w:hint="eastAsia"/>
                <w:b/>
                <w:bCs w:val="0"/>
                <w:sz w:val="28"/>
                <w:szCs w:val="28"/>
              </w:rPr>
              <w:t>弹道靶设备</w:t>
            </w:r>
            <w:r w:rsidRPr="00C46CB0">
              <w:rPr>
                <w:rFonts w:hint="eastAsia"/>
                <w:b/>
                <w:bCs w:val="0"/>
                <w:sz w:val="28"/>
                <w:szCs w:val="28"/>
              </w:rPr>
              <w:t>共性子系统</w:t>
            </w:r>
          </w:p>
        </w:tc>
      </w:tr>
      <w:tr w:rsidR="00B67107" w:rsidTr="001519B3">
        <w:trPr>
          <w:trHeight w:val="454"/>
          <w:jc w:val="center"/>
        </w:trPr>
        <w:tc>
          <w:tcPr>
            <w:tcW w:w="2643" w:type="dxa"/>
            <w:vMerge w:val="restart"/>
            <w:vAlign w:val="center"/>
          </w:tcPr>
          <w:p w:rsidR="00B67107" w:rsidRDefault="00B67107" w:rsidP="001519B3">
            <w:pPr>
              <w:jc w:val="center"/>
            </w:pPr>
            <w:r w:rsidRPr="00B67107">
              <w:rPr>
                <w:rFonts w:ascii="仿宋_GB2312" w:eastAsia="仿宋_GB2312" w:hAnsi="宋体" w:hint="eastAsia"/>
                <w:bCs/>
                <w:sz w:val="28"/>
                <w:szCs w:val="28"/>
              </w:rPr>
              <w:t>弹道靶设备共性子系统</w:t>
            </w:r>
          </w:p>
        </w:tc>
        <w:tc>
          <w:tcPr>
            <w:tcW w:w="2103" w:type="dxa"/>
            <w:vAlign w:val="center"/>
          </w:tcPr>
          <w:p w:rsidR="00B67107" w:rsidRPr="0003393A" w:rsidRDefault="00B67107" w:rsidP="00814FA6">
            <w:pPr>
              <w:jc w:val="center"/>
              <w:rPr>
                <w:rFonts w:ascii="仿宋_GB2312" w:eastAsia="仿宋_GB2312"/>
                <w:sz w:val="28"/>
                <w:szCs w:val="28"/>
              </w:rPr>
            </w:pPr>
            <w:r>
              <w:rPr>
                <w:rFonts w:ascii="仿宋_GB2312" w:eastAsia="仿宋_GB2312" w:hint="eastAsia"/>
                <w:sz w:val="28"/>
                <w:szCs w:val="28"/>
              </w:rPr>
              <w:t>测速控制</w:t>
            </w:r>
            <w:r w:rsidRPr="00D46C77">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探测器触发</w:t>
            </w:r>
            <w:r w:rsidRPr="00DA02D2">
              <w:rPr>
                <w:bCs w:val="0"/>
                <w:sz w:val="28"/>
                <w:szCs w:val="28"/>
              </w:rPr>
              <w:t>异常</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Pr>
                <w:rFonts w:ascii="仿宋_GB2312" w:eastAsia="仿宋_GB2312" w:hint="eastAsia"/>
                <w:sz w:val="28"/>
                <w:szCs w:val="28"/>
              </w:rPr>
              <w:t>测速控制</w:t>
            </w:r>
            <w:r w:rsidRPr="00D46C77">
              <w:rPr>
                <w:rFonts w:ascii="仿宋_GB2312" w:eastAsia="仿宋_GB2312" w:hint="eastAsia"/>
                <w:sz w:val="28"/>
                <w:szCs w:val="28"/>
              </w:rPr>
              <w:t>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自动控制仪连接问题</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自动控制仪持续输出</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自动控制仪D点输出故障</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TC400探测器持续输出高电平</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探测器输出的信号无法驱动多个测试设备</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自动控制仪D点持续输出</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Default="00B67107" w:rsidP="00814FA6">
            <w:pPr>
              <w:jc w:val="center"/>
            </w:pPr>
            <w:r w:rsidRPr="0068484C">
              <w:rPr>
                <w:rFonts w:ascii="仿宋_GB2312" w:eastAsia="仿宋_GB2312" w:hint="eastAsia"/>
                <w:sz w:val="28"/>
                <w:szCs w:val="28"/>
              </w:rPr>
              <w:t>测速控制系统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闪光检测系统远端连接不上</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5.5.1.8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阴影照相系统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图像采集系统不能联网</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5.5.2.1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阴影照相系统</w:t>
            </w:r>
          </w:p>
        </w:tc>
        <w:tc>
          <w:tcPr>
            <w:tcW w:w="6773" w:type="dxa"/>
            <w:vAlign w:val="center"/>
          </w:tcPr>
          <w:p w:rsidR="00B67107" w:rsidRPr="00AC7FC2" w:rsidRDefault="00B67107" w:rsidP="00814FA6">
            <w:pPr>
              <w:pStyle w:val="T4"/>
              <w:jc w:val="center"/>
              <w:rPr>
                <w:bCs w:val="0"/>
                <w:sz w:val="28"/>
                <w:szCs w:val="28"/>
              </w:rPr>
            </w:pPr>
            <w:r w:rsidRPr="00DA02D2">
              <w:rPr>
                <w:rFonts w:hint="eastAsia"/>
                <w:bCs w:val="0"/>
                <w:sz w:val="28"/>
                <w:szCs w:val="28"/>
              </w:rPr>
              <w:t>阴影图像的光斑均匀性变差</w:t>
            </w:r>
          </w:p>
        </w:tc>
        <w:tc>
          <w:tcPr>
            <w:tcW w:w="2197" w:type="dxa"/>
            <w:vAlign w:val="center"/>
          </w:tcPr>
          <w:p w:rsidR="00B67107" w:rsidRPr="00DA02D2" w:rsidRDefault="00B67107" w:rsidP="00814FA6">
            <w:pPr>
              <w:pStyle w:val="T4"/>
              <w:jc w:val="center"/>
              <w:rPr>
                <w:bCs w:val="0"/>
                <w:sz w:val="28"/>
                <w:szCs w:val="28"/>
              </w:rPr>
            </w:pPr>
            <w:r>
              <w:rPr>
                <w:rFonts w:hint="eastAsia"/>
                <w:bCs w:val="0"/>
                <w:sz w:val="28"/>
                <w:szCs w:val="28"/>
              </w:rPr>
              <w:t>5.5.2.2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图像过曝问题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双目相机外触发不稳定问题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双目相机多次触发问题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试验过程中激光器预燃高压掉电问题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试验过程中远程控制采集软件掉线问题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视觉位姿测量系统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CCD靶面工作异常问题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5.5.3.6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高速摄影系统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视场内出现条纹、发白等成像质量下降的问题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5.5.4.1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高速摄影系统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触发不正常问题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5.5.4.2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高速摄影系统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图像存储失败</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5.5.4.3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高速摄影系统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SA5高速摄影机散热异常</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5.5.4.4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高速摄影系统</w:t>
            </w:r>
          </w:p>
        </w:tc>
        <w:tc>
          <w:tcPr>
            <w:tcW w:w="6773" w:type="dxa"/>
            <w:vAlign w:val="center"/>
          </w:tcPr>
          <w:p w:rsidR="00B67107" w:rsidRPr="00AC7FC2" w:rsidRDefault="00B67107" w:rsidP="00814FA6">
            <w:pPr>
              <w:pStyle w:val="T4"/>
              <w:jc w:val="center"/>
              <w:rPr>
                <w:bCs w:val="0"/>
                <w:sz w:val="28"/>
                <w:szCs w:val="28"/>
              </w:rPr>
            </w:pPr>
            <w:r w:rsidRPr="002B1061">
              <w:rPr>
                <w:rFonts w:hint="eastAsia"/>
                <w:bCs w:val="0"/>
                <w:sz w:val="28"/>
                <w:szCs w:val="28"/>
              </w:rPr>
              <w:t>SA-X2高速摄影机无法通电</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5.5.4.5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光辐射测量系统</w:t>
            </w:r>
          </w:p>
        </w:tc>
        <w:tc>
          <w:tcPr>
            <w:tcW w:w="6773" w:type="dxa"/>
            <w:vAlign w:val="center"/>
          </w:tcPr>
          <w:p w:rsidR="00B67107" w:rsidRPr="006C5964" w:rsidRDefault="00B67107" w:rsidP="00814FA6">
            <w:pPr>
              <w:pStyle w:val="T4"/>
              <w:jc w:val="center"/>
              <w:rPr>
                <w:bCs w:val="0"/>
                <w:sz w:val="28"/>
                <w:szCs w:val="28"/>
              </w:rPr>
            </w:pPr>
            <w:r w:rsidRPr="002B1061">
              <w:rPr>
                <w:rFonts w:hint="eastAsia"/>
                <w:bCs w:val="0"/>
                <w:sz w:val="28"/>
                <w:szCs w:val="28"/>
              </w:rPr>
              <w:t>红外热像仪不显示图像</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5.5.5.1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光辐射测量系统</w:t>
            </w:r>
          </w:p>
        </w:tc>
        <w:tc>
          <w:tcPr>
            <w:tcW w:w="6773" w:type="dxa"/>
            <w:vAlign w:val="center"/>
          </w:tcPr>
          <w:p w:rsidR="00B67107" w:rsidRPr="006C5964" w:rsidRDefault="00B67107" w:rsidP="00814FA6">
            <w:pPr>
              <w:pStyle w:val="T4"/>
              <w:jc w:val="center"/>
              <w:rPr>
                <w:bCs w:val="0"/>
                <w:sz w:val="28"/>
                <w:szCs w:val="28"/>
              </w:rPr>
            </w:pPr>
            <w:r w:rsidRPr="002B1061">
              <w:rPr>
                <w:rFonts w:hint="eastAsia"/>
                <w:bCs w:val="0"/>
                <w:sz w:val="28"/>
                <w:szCs w:val="28"/>
              </w:rPr>
              <w:t>红外热像仪连接</w:t>
            </w:r>
            <w:r w:rsidRPr="00A234F6">
              <w:rPr>
                <w:rFonts w:hint="eastAsia"/>
                <w:bCs w:val="0"/>
                <w:sz w:val="28"/>
                <w:szCs w:val="28"/>
              </w:rPr>
              <w:t>时间</w:t>
            </w:r>
            <w:r w:rsidRPr="002B1061">
              <w:rPr>
                <w:rFonts w:hint="eastAsia"/>
                <w:bCs w:val="0"/>
                <w:sz w:val="28"/>
                <w:szCs w:val="28"/>
              </w:rPr>
              <w:t>过久问题</w:t>
            </w:r>
          </w:p>
        </w:tc>
        <w:tc>
          <w:tcPr>
            <w:tcW w:w="2197" w:type="dxa"/>
            <w:vAlign w:val="center"/>
          </w:tcPr>
          <w:p w:rsidR="00B67107" w:rsidRPr="002B1061" w:rsidRDefault="00B67107" w:rsidP="00814FA6">
            <w:pPr>
              <w:pStyle w:val="T4"/>
              <w:jc w:val="center"/>
              <w:rPr>
                <w:bCs w:val="0"/>
                <w:sz w:val="28"/>
                <w:szCs w:val="28"/>
              </w:rPr>
            </w:pPr>
            <w:r>
              <w:rPr>
                <w:rFonts w:hint="eastAsia"/>
                <w:bCs w:val="0"/>
                <w:sz w:val="28"/>
                <w:szCs w:val="28"/>
              </w:rPr>
              <w:t>5.5.5.2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成像图像有光路干扰</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5.5.6.1</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光纤断裂问题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5.5.6.2</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光源系统误触发问题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5.5.6.3</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激光器和时序控制器控制端门冲突问题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5.5.6.4</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w:t>
            </w:r>
            <w:r w:rsidRPr="004B3BFE">
              <w:rPr>
                <w:rFonts w:ascii="仿宋_GB2312" w:eastAsia="仿宋_GB2312" w:hint="eastAsia"/>
                <w:sz w:val="28"/>
                <w:szCs w:val="28"/>
              </w:rPr>
              <w:lastRenderedPageBreak/>
              <w:t>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lastRenderedPageBreak/>
              <w:t>试验过程中激光器不出光问题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5.5.6.5</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数据采集软件连接异常问题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5.5.6.6</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数字相机开启、采集失败问题</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5.5.6.7</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序列图像出现激波衍射效应</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5.5.6.8</w:t>
            </w:r>
          </w:p>
        </w:tc>
      </w:tr>
      <w:tr w:rsidR="00B67107" w:rsidTr="005042B0">
        <w:trPr>
          <w:trHeight w:val="454"/>
          <w:jc w:val="center"/>
        </w:trPr>
        <w:tc>
          <w:tcPr>
            <w:tcW w:w="2643" w:type="dxa"/>
            <w:vMerge/>
            <w:vAlign w:val="center"/>
          </w:tcPr>
          <w:p w:rsidR="00B67107" w:rsidRDefault="00B67107" w:rsidP="00814FA6">
            <w:pPr>
              <w:jc w:val="center"/>
            </w:pPr>
          </w:p>
        </w:tc>
        <w:tc>
          <w:tcPr>
            <w:tcW w:w="2103" w:type="dxa"/>
            <w:vAlign w:val="center"/>
          </w:tcPr>
          <w:p w:rsidR="00B67107" w:rsidRPr="0003393A" w:rsidRDefault="00B67107" w:rsidP="00814FA6">
            <w:pPr>
              <w:jc w:val="center"/>
              <w:rPr>
                <w:rFonts w:ascii="仿宋_GB2312" w:eastAsia="仿宋_GB2312"/>
                <w:sz w:val="28"/>
                <w:szCs w:val="28"/>
              </w:rPr>
            </w:pPr>
            <w:r w:rsidRPr="004B3BFE">
              <w:rPr>
                <w:rFonts w:ascii="仿宋_GB2312" w:eastAsia="仿宋_GB2312" w:hint="eastAsia"/>
                <w:sz w:val="28"/>
                <w:szCs w:val="28"/>
              </w:rPr>
              <w:t>10ns级超高速序列激光阴影成像仪</w:t>
            </w:r>
          </w:p>
        </w:tc>
        <w:tc>
          <w:tcPr>
            <w:tcW w:w="6773" w:type="dxa"/>
            <w:vAlign w:val="center"/>
          </w:tcPr>
          <w:p w:rsidR="00B67107" w:rsidRPr="00AC7FC2" w:rsidRDefault="00B67107" w:rsidP="00814FA6">
            <w:pPr>
              <w:pStyle w:val="T4"/>
              <w:jc w:val="center"/>
              <w:rPr>
                <w:bCs w:val="0"/>
                <w:sz w:val="28"/>
                <w:szCs w:val="28"/>
              </w:rPr>
            </w:pPr>
            <w:r w:rsidRPr="00353762">
              <w:rPr>
                <w:rFonts w:hint="eastAsia"/>
                <w:bCs w:val="0"/>
                <w:sz w:val="28"/>
                <w:szCs w:val="28"/>
              </w:rPr>
              <w:t>流场显示灵敏度低，无法获得低真空模型激波</w:t>
            </w:r>
          </w:p>
        </w:tc>
        <w:tc>
          <w:tcPr>
            <w:tcW w:w="2197" w:type="dxa"/>
            <w:vAlign w:val="center"/>
          </w:tcPr>
          <w:p w:rsidR="00B67107" w:rsidRPr="00353762" w:rsidRDefault="00B67107" w:rsidP="00814FA6">
            <w:pPr>
              <w:pStyle w:val="T4"/>
              <w:jc w:val="center"/>
              <w:rPr>
                <w:bCs w:val="0"/>
                <w:sz w:val="28"/>
                <w:szCs w:val="28"/>
              </w:rPr>
            </w:pPr>
            <w:r>
              <w:rPr>
                <w:rFonts w:hint="eastAsia"/>
                <w:bCs w:val="0"/>
                <w:sz w:val="28"/>
                <w:szCs w:val="28"/>
              </w:rPr>
              <w:t>5.5.6.9</w:t>
            </w:r>
          </w:p>
        </w:tc>
      </w:tr>
    </w:tbl>
    <w:p w:rsidR="00471456" w:rsidRPr="008174E2" w:rsidRDefault="00471456" w:rsidP="007F4229">
      <w:pPr>
        <w:spacing w:line="360" w:lineRule="auto"/>
        <w:ind w:firstLineChars="200" w:firstLine="560"/>
        <w:rPr>
          <w:rFonts w:ascii="仿宋_GB2312" w:eastAsia="仿宋_GB2312" w:hAnsi="宋体"/>
          <w:bCs/>
          <w:sz w:val="28"/>
          <w:szCs w:val="28"/>
        </w:rPr>
      </w:pPr>
    </w:p>
    <w:sectPr w:rsidR="00471456" w:rsidRPr="008174E2" w:rsidSect="00EA7C5A">
      <w:pgSz w:w="16838" w:h="11906" w:orient="landscape"/>
      <w:pgMar w:top="1797" w:right="1440" w:bottom="1797" w:left="1440"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0674" w:rsidRDefault="002A0674">
      <w:r>
        <w:separator/>
      </w:r>
    </w:p>
  </w:endnote>
  <w:endnote w:type="continuationSeparator" w:id="0">
    <w:p w:rsidR="002A0674" w:rsidRDefault="002A0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panose1 w:val="02010609030101010101"/>
    <w:charset w:val="86"/>
    <w:family w:val="modern"/>
    <w:pitch w:val="fixed"/>
    <w:sig w:usb0="00000001" w:usb1="080E0000" w:usb2="00000010" w:usb3="00000000" w:csb0="00040000" w:csb1="00000000"/>
  </w:font>
  <w:font w:name="经典细空黑">
    <w:panose1 w:val="02010609000101010101"/>
    <w:charset w:val="86"/>
    <w:family w:val="modern"/>
    <w:pitch w:val="fixed"/>
    <w:sig w:usb0="A1002AEF" w:usb1="F9DF7CFB" w:usb2="0000001E" w:usb3="00000000" w:csb0="00040000" w:csb1="00000000"/>
  </w:font>
  <w:font w:name="方正小标宋简体">
    <w:panose1 w:val="02010601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Default="00814FA6" w:rsidP="00DA02D2">
    <w:pPr>
      <w:pStyle w:val="a4"/>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end"/>
    </w:r>
  </w:p>
  <w:p w:rsidR="00814FA6" w:rsidRDefault="00814FA6" w:rsidP="00DA02D2">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Pr="00830486" w:rsidRDefault="00814FA6">
    <w:pPr>
      <w:pStyle w:val="a4"/>
      <w:jc w:val="center"/>
      <w:rPr>
        <w:sz w:val="24"/>
      </w:rPr>
    </w:pPr>
  </w:p>
  <w:p w:rsidR="00814FA6" w:rsidRDefault="00814FA6" w:rsidP="00DA02D2">
    <w:pPr>
      <w:pStyle w:val="a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Pr="00566899" w:rsidRDefault="00814FA6" w:rsidP="00DA02D2">
    <w:pPr>
      <w:pStyle w:val="a4"/>
      <w:jc w:val="center"/>
      <w:rPr>
        <w:sz w:val="24"/>
        <w:szCs w:val="24"/>
      </w:rPr>
    </w:pPr>
    <w:r w:rsidRPr="00566899">
      <w:rPr>
        <w:sz w:val="24"/>
        <w:szCs w:val="24"/>
      </w:rPr>
      <w:fldChar w:fldCharType="begin"/>
    </w:r>
    <w:r w:rsidRPr="00566899">
      <w:rPr>
        <w:sz w:val="24"/>
        <w:szCs w:val="24"/>
      </w:rPr>
      <w:instrText xml:space="preserve"> PAGE   \* MERGEFORMAT </w:instrText>
    </w:r>
    <w:r w:rsidRPr="00566899">
      <w:rPr>
        <w:sz w:val="24"/>
        <w:szCs w:val="24"/>
      </w:rPr>
      <w:fldChar w:fldCharType="separate"/>
    </w:r>
    <w:r w:rsidRPr="00E37825">
      <w:rPr>
        <w:noProof/>
        <w:sz w:val="24"/>
        <w:szCs w:val="24"/>
        <w:lang w:val="zh-CN"/>
      </w:rPr>
      <w:t>1</w:t>
    </w:r>
    <w:r w:rsidRPr="00566899">
      <w:rPr>
        <w:sz w:val="24"/>
        <w:szCs w:val="24"/>
      </w:rPr>
      <w:fldChar w:fldCharType="end"/>
    </w:r>
  </w:p>
  <w:p w:rsidR="00814FA6" w:rsidRDefault="00814FA6">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Pr="00830486" w:rsidRDefault="00814FA6">
    <w:pPr>
      <w:pStyle w:val="a4"/>
      <w:jc w:val="center"/>
      <w:rPr>
        <w:sz w:val="24"/>
      </w:rPr>
    </w:pPr>
  </w:p>
  <w:p w:rsidR="00814FA6" w:rsidRDefault="00814FA6" w:rsidP="00DA02D2">
    <w:pPr>
      <w:pStyle w:val="a4"/>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2750016"/>
      <w:docPartObj>
        <w:docPartGallery w:val="Page Numbers (Bottom of Page)"/>
        <w:docPartUnique/>
      </w:docPartObj>
    </w:sdtPr>
    <w:sdtEndPr>
      <w:rPr>
        <w:sz w:val="24"/>
      </w:rPr>
    </w:sdtEndPr>
    <w:sdtContent>
      <w:p w:rsidR="00814FA6" w:rsidRPr="00830486" w:rsidRDefault="00814FA6">
        <w:pPr>
          <w:pStyle w:val="a4"/>
          <w:jc w:val="center"/>
          <w:rPr>
            <w:sz w:val="24"/>
          </w:rPr>
        </w:pPr>
        <w:r w:rsidRPr="00830486">
          <w:rPr>
            <w:sz w:val="24"/>
          </w:rPr>
          <w:fldChar w:fldCharType="begin"/>
        </w:r>
        <w:r w:rsidRPr="00830486">
          <w:rPr>
            <w:sz w:val="24"/>
          </w:rPr>
          <w:instrText>PAGE   \* MERGEFORMAT</w:instrText>
        </w:r>
        <w:r w:rsidRPr="00830486">
          <w:rPr>
            <w:sz w:val="24"/>
          </w:rPr>
          <w:fldChar w:fldCharType="separate"/>
        </w:r>
        <w:r w:rsidR="00513EEC" w:rsidRPr="00513EEC">
          <w:rPr>
            <w:noProof/>
            <w:sz w:val="24"/>
            <w:lang w:val="zh-CN"/>
          </w:rPr>
          <w:t>271</w:t>
        </w:r>
        <w:r w:rsidRPr="00830486">
          <w:rPr>
            <w:sz w:val="24"/>
          </w:rPr>
          <w:fldChar w:fldCharType="end"/>
        </w:r>
      </w:p>
    </w:sdtContent>
  </w:sdt>
  <w:p w:rsidR="00814FA6" w:rsidRDefault="00814FA6" w:rsidP="00DA02D2">
    <w:pPr>
      <w:pStyle w:val="a4"/>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Pr="002D01E9" w:rsidRDefault="00814FA6" w:rsidP="00705ECC">
    <w:pPr>
      <w:pStyle w:val="a4"/>
    </w:pPr>
    <w:r w:rsidRPr="0004539D">
      <w:rPr>
        <w:rFonts w:ascii="宋体" w:hAnsi="宋体" w:hint="eastAsia"/>
        <w:color w:val="FFFFFF"/>
        <w:sz w:val="28"/>
        <w:szCs w:val="28"/>
      </w:rPr>
      <w:t>空</w:t>
    </w:r>
    <w:r>
      <w:rPr>
        <w:rFonts w:ascii="宋体" w:hAnsi="宋体" w:hint="eastAsia"/>
        <w:sz w:val="28"/>
        <w:szCs w:val="28"/>
      </w:rPr>
      <w:t>—</w:t>
    </w:r>
    <w:r w:rsidRPr="0004539D">
      <w:rPr>
        <w:sz w:val="28"/>
        <w:szCs w:val="28"/>
      </w:rPr>
      <w:t xml:space="preserve"> </w:t>
    </w:r>
    <w:r w:rsidRPr="0004539D">
      <w:rPr>
        <w:sz w:val="28"/>
        <w:szCs w:val="28"/>
      </w:rPr>
      <w:fldChar w:fldCharType="begin"/>
    </w:r>
    <w:r w:rsidRPr="0004539D">
      <w:rPr>
        <w:sz w:val="28"/>
        <w:szCs w:val="28"/>
      </w:rPr>
      <w:instrText xml:space="preserve"> PAGE </w:instrText>
    </w:r>
    <w:r w:rsidRPr="0004539D">
      <w:rPr>
        <w:sz w:val="28"/>
        <w:szCs w:val="28"/>
      </w:rPr>
      <w:fldChar w:fldCharType="separate"/>
    </w:r>
    <w:r>
      <w:rPr>
        <w:sz w:val="28"/>
        <w:szCs w:val="28"/>
      </w:rPr>
      <w:t>6</w:t>
    </w:r>
    <w:r w:rsidRPr="0004539D">
      <w:rPr>
        <w:sz w:val="28"/>
        <w:szCs w:val="28"/>
      </w:rPr>
      <w:fldChar w:fldCharType="end"/>
    </w:r>
    <w:r w:rsidRPr="0004539D">
      <w:rPr>
        <w:rFonts w:ascii="宋体" w:hAnsi="宋体"/>
        <w:sz w:val="28"/>
        <w:szCs w:val="28"/>
      </w:rPr>
      <w:t xml:space="preserve"> </w:t>
    </w:r>
    <w:r>
      <w:rPr>
        <w:rFonts w:ascii="宋体" w:hAnsi="宋体" w:hint="eastAsia"/>
        <w:sz w:val="28"/>
        <w:szCs w:val="28"/>
      </w:rPr>
      <w:t>—</w:t>
    </w:r>
    <w:r w:rsidRPr="0004539D">
      <w:rPr>
        <w:rFonts w:ascii="宋体" w:hAnsi="宋体" w:hint="eastAsia"/>
        <w:color w:val="FFFFFF"/>
        <w:sz w:val="28"/>
        <w:szCs w:val="28"/>
      </w:rPr>
      <w:t>空</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0674" w:rsidRDefault="002A0674">
      <w:r>
        <w:separator/>
      </w:r>
    </w:p>
  </w:footnote>
  <w:footnote w:type="continuationSeparator" w:id="0">
    <w:p w:rsidR="002A0674" w:rsidRDefault="002A06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FA6" w:rsidRDefault="00814FA6" w:rsidP="00DA02D2">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9pt" o:bullet="t">
        <v:imagedata r:id="rId1" o:title="artB640"/>
      </v:shape>
    </w:pict>
  </w:numPicBullet>
  <w:abstractNum w:abstractNumId="0">
    <w:nsid w:val="0000000A"/>
    <w:multiLevelType w:val="multilevel"/>
    <w:tmpl w:val="0000000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01D13DE"/>
    <w:multiLevelType w:val="hybridMultilevel"/>
    <w:tmpl w:val="AE42AE14"/>
    <w:lvl w:ilvl="0" w:tplc="EA8CBAC6">
      <w:start w:val="1"/>
      <w:numFmt w:val="japaneseCounting"/>
      <w:lvlText w:val="%1、"/>
      <w:lvlJc w:val="left"/>
      <w:pPr>
        <w:ind w:left="1945" w:hanging="1305"/>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2">
    <w:nsid w:val="02686C39"/>
    <w:multiLevelType w:val="hybridMultilevel"/>
    <w:tmpl w:val="97063DDC"/>
    <w:lvl w:ilvl="0" w:tplc="A56A6642">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285516D"/>
    <w:multiLevelType w:val="hybridMultilevel"/>
    <w:tmpl w:val="E97E1274"/>
    <w:lvl w:ilvl="0" w:tplc="E6864DD2">
      <w:start w:val="1"/>
      <w:numFmt w:val="lowerLetter"/>
      <w:lvlText w:val="%1、"/>
      <w:lvlJc w:val="left"/>
      <w:pPr>
        <w:ind w:left="136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0F7660A0"/>
    <w:multiLevelType w:val="hybridMultilevel"/>
    <w:tmpl w:val="3A507E00"/>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5">
    <w:nsid w:val="16E04C2E"/>
    <w:multiLevelType w:val="hybridMultilevel"/>
    <w:tmpl w:val="02E0AC12"/>
    <w:lvl w:ilvl="0" w:tplc="C8C8233C">
      <w:start w:val="1"/>
      <w:numFmt w:val="decimal"/>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6">
    <w:nsid w:val="17BE0727"/>
    <w:multiLevelType w:val="hybridMultilevel"/>
    <w:tmpl w:val="392256DE"/>
    <w:lvl w:ilvl="0" w:tplc="62641296">
      <w:start w:val="1"/>
      <w:numFmt w:val="bullet"/>
      <w:lvlText w:val=""/>
      <w:lvlJc w:val="left"/>
      <w:pPr>
        <w:ind w:left="851"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AB12301"/>
    <w:multiLevelType w:val="hybridMultilevel"/>
    <w:tmpl w:val="E4DE9E20"/>
    <w:lvl w:ilvl="0" w:tplc="AEA0D416">
      <w:start w:val="1"/>
      <w:numFmt w:val="lowerLetter"/>
      <w:lvlText w:val="%1."/>
      <w:lvlJc w:val="left"/>
      <w:pPr>
        <w:ind w:left="78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1BA65C79"/>
    <w:multiLevelType w:val="hybridMultilevel"/>
    <w:tmpl w:val="3EEE96FA"/>
    <w:lvl w:ilvl="0" w:tplc="454013B4">
      <w:start w:val="1"/>
      <w:numFmt w:val="japaneseCounting"/>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9">
    <w:nsid w:val="25C40CD4"/>
    <w:multiLevelType w:val="hybridMultilevel"/>
    <w:tmpl w:val="C4B4CCEC"/>
    <w:lvl w:ilvl="0" w:tplc="2F9A73FA">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DE6D6F"/>
    <w:multiLevelType w:val="hybridMultilevel"/>
    <w:tmpl w:val="0CE4D4E6"/>
    <w:lvl w:ilvl="0" w:tplc="8AEA97CC">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2A4F5757"/>
    <w:multiLevelType w:val="hybridMultilevel"/>
    <w:tmpl w:val="E97E1274"/>
    <w:lvl w:ilvl="0" w:tplc="E6864DD2">
      <w:start w:val="1"/>
      <w:numFmt w:val="lowerLetter"/>
      <w:lvlText w:val="%1、"/>
      <w:lvlJc w:val="left"/>
      <w:pPr>
        <w:ind w:left="136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nsid w:val="40A65C7D"/>
    <w:multiLevelType w:val="hybridMultilevel"/>
    <w:tmpl w:val="03FE7926"/>
    <w:lvl w:ilvl="0" w:tplc="0409000F">
      <w:start w:val="1"/>
      <w:numFmt w:val="decimal"/>
      <w:lvlText w:val="%1."/>
      <w:lvlJc w:val="left"/>
      <w:pPr>
        <w:ind w:left="1060" w:hanging="420"/>
      </w:p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3">
    <w:nsid w:val="41D55572"/>
    <w:multiLevelType w:val="multilevel"/>
    <w:tmpl w:val="CBEA451C"/>
    <w:lvl w:ilvl="0">
      <w:start w:val="1"/>
      <w:numFmt w:val="decimal"/>
      <w:lvlText w:val="%1"/>
      <w:lvlJc w:val="left"/>
      <w:pPr>
        <w:ind w:left="425" w:hanging="425"/>
      </w:pPr>
      <w:rPr>
        <w:rFonts w:hint="eastAsia"/>
      </w:rPr>
    </w:lvl>
    <w:lvl w:ilvl="1">
      <w:start w:val="1"/>
      <w:numFmt w:val="decimal"/>
      <w:pStyle w:val="T1"/>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432062E0"/>
    <w:multiLevelType w:val="hybridMultilevel"/>
    <w:tmpl w:val="DCF41214"/>
    <w:lvl w:ilvl="0" w:tplc="55007632">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86C0900"/>
    <w:multiLevelType w:val="hybridMultilevel"/>
    <w:tmpl w:val="E97E1274"/>
    <w:lvl w:ilvl="0" w:tplc="E6864DD2">
      <w:start w:val="1"/>
      <w:numFmt w:val="lowerLetter"/>
      <w:lvlText w:val="%1、"/>
      <w:lvlJc w:val="left"/>
      <w:pPr>
        <w:ind w:left="136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4BA41D3F"/>
    <w:multiLevelType w:val="hybridMultilevel"/>
    <w:tmpl w:val="7BE453D0"/>
    <w:lvl w:ilvl="0" w:tplc="E5A20232">
      <w:start w:val="1"/>
      <w:numFmt w:val="bullet"/>
      <w:lvlText w:val=""/>
      <w:lvlPicBulletId w:val="0"/>
      <w:lvlJc w:val="left"/>
      <w:pPr>
        <w:tabs>
          <w:tab w:val="num" w:pos="720"/>
        </w:tabs>
        <w:ind w:left="720" w:hanging="360"/>
      </w:pPr>
      <w:rPr>
        <w:rFonts w:ascii="Symbol" w:hAnsi="Symbol" w:hint="default"/>
      </w:rPr>
    </w:lvl>
    <w:lvl w:ilvl="1" w:tplc="A7AE60CA" w:tentative="1">
      <w:start w:val="1"/>
      <w:numFmt w:val="bullet"/>
      <w:lvlText w:val=""/>
      <w:lvlPicBulletId w:val="0"/>
      <w:lvlJc w:val="left"/>
      <w:pPr>
        <w:tabs>
          <w:tab w:val="num" w:pos="1440"/>
        </w:tabs>
        <w:ind w:left="1440" w:hanging="360"/>
      </w:pPr>
      <w:rPr>
        <w:rFonts w:ascii="Symbol" w:hAnsi="Symbol" w:hint="default"/>
      </w:rPr>
    </w:lvl>
    <w:lvl w:ilvl="2" w:tplc="9B62A01E" w:tentative="1">
      <w:start w:val="1"/>
      <w:numFmt w:val="bullet"/>
      <w:lvlText w:val=""/>
      <w:lvlPicBulletId w:val="0"/>
      <w:lvlJc w:val="left"/>
      <w:pPr>
        <w:tabs>
          <w:tab w:val="num" w:pos="2160"/>
        </w:tabs>
        <w:ind w:left="2160" w:hanging="360"/>
      </w:pPr>
      <w:rPr>
        <w:rFonts w:ascii="Symbol" w:hAnsi="Symbol" w:hint="default"/>
      </w:rPr>
    </w:lvl>
    <w:lvl w:ilvl="3" w:tplc="1A7C90C6" w:tentative="1">
      <w:start w:val="1"/>
      <w:numFmt w:val="bullet"/>
      <w:lvlText w:val=""/>
      <w:lvlPicBulletId w:val="0"/>
      <w:lvlJc w:val="left"/>
      <w:pPr>
        <w:tabs>
          <w:tab w:val="num" w:pos="2880"/>
        </w:tabs>
        <w:ind w:left="2880" w:hanging="360"/>
      </w:pPr>
      <w:rPr>
        <w:rFonts w:ascii="Symbol" w:hAnsi="Symbol" w:hint="default"/>
      </w:rPr>
    </w:lvl>
    <w:lvl w:ilvl="4" w:tplc="86BEB59A" w:tentative="1">
      <w:start w:val="1"/>
      <w:numFmt w:val="bullet"/>
      <w:lvlText w:val=""/>
      <w:lvlPicBulletId w:val="0"/>
      <w:lvlJc w:val="left"/>
      <w:pPr>
        <w:tabs>
          <w:tab w:val="num" w:pos="3600"/>
        </w:tabs>
        <w:ind w:left="3600" w:hanging="360"/>
      </w:pPr>
      <w:rPr>
        <w:rFonts w:ascii="Symbol" w:hAnsi="Symbol" w:hint="default"/>
      </w:rPr>
    </w:lvl>
    <w:lvl w:ilvl="5" w:tplc="46E897E4" w:tentative="1">
      <w:start w:val="1"/>
      <w:numFmt w:val="bullet"/>
      <w:lvlText w:val=""/>
      <w:lvlPicBulletId w:val="0"/>
      <w:lvlJc w:val="left"/>
      <w:pPr>
        <w:tabs>
          <w:tab w:val="num" w:pos="4320"/>
        </w:tabs>
        <w:ind w:left="4320" w:hanging="360"/>
      </w:pPr>
      <w:rPr>
        <w:rFonts w:ascii="Symbol" w:hAnsi="Symbol" w:hint="default"/>
      </w:rPr>
    </w:lvl>
    <w:lvl w:ilvl="6" w:tplc="7C98733C" w:tentative="1">
      <w:start w:val="1"/>
      <w:numFmt w:val="bullet"/>
      <w:lvlText w:val=""/>
      <w:lvlPicBulletId w:val="0"/>
      <w:lvlJc w:val="left"/>
      <w:pPr>
        <w:tabs>
          <w:tab w:val="num" w:pos="5040"/>
        </w:tabs>
        <w:ind w:left="5040" w:hanging="360"/>
      </w:pPr>
      <w:rPr>
        <w:rFonts w:ascii="Symbol" w:hAnsi="Symbol" w:hint="default"/>
      </w:rPr>
    </w:lvl>
    <w:lvl w:ilvl="7" w:tplc="37A8921C" w:tentative="1">
      <w:start w:val="1"/>
      <w:numFmt w:val="bullet"/>
      <w:lvlText w:val=""/>
      <w:lvlPicBulletId w:val="0"/>
      <w:lvlJc w:val="left"/>
      <w:pPr>
        <w:tabs>
          <w:tab w:val="num" w:pos="5760"/>
        </w:tabs>
        <w:ind w:left="5760" w:hanging="360"/>
      </w:pPr>
      <w:rPr>
        <w:rFonts w:ascii="Symbol" w:hAnsi="Symbol" w:hint="default"/>
      </w:rPr>
    </w:lvl>
    <w:lvl w:ilvl="8" w:tplc="AC0A6C88" w:tentative="1">
      <w:start w:val="1"/>
      <w:numFmt w:val="bullet"/>
      <w:lvlText w:val=""/>
      <w:lvlPicBulletId w:val="0"/>
      <w:lvlJc w:val="left"/>
      <w:pPr>
        <w:tabs>
          <w:tab w:val="num" w:pos="6480"/>
        </w:tabs>
        <w:ind w:left="6480" w:hanging="360"/>
      </w:pPr>
      <w:rPr>
        <w:rFonts w:ascii="Symbol" w:hAnsi="Symbol" w:hint="default"/>
      </w:rPr>
    </w:lvl>
  </w:abstractNum>
  <w:abstractNum w:abstractNumId="17">
    <w:nsid w:val="4BA6613A"/>
    <w:multiLevelType w:val="multilevel"/>
    <w:tmpl w:val="5778ED32"/>
    <w:lvl w:ilvl="0">
      <w:start w:val="1"/>
      <w:numFmt w:val="decimal"/>
      <w:lvlText w:val="%1"/>
      <w:lvlJc w:val="left"/>
      <w:pPr>
        <w:ind w:left="360" w:hanging="360"/>
      </w:pPr>
      <w:rPr>
        <w:rFonts w:hint="default"/>
      </w:rPr>
    </w:lvl>
    <w:lvl w:ilvl="1">
      <w:start w:val="1"/>
      <w:numFmt w:val="decimal"/>
      <w:lvlText w:val="2.%2"/>
      <w:lvlJc w:val="left"/>
      <w:pPr>
        <w:ind w:left="0" w:firstLine="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nsid w:val="4BAF346C"/>
    <w:multiLevelType w:val="hybridMultilevel"/>
    <w:tmpl w:val="BE38212E"/>
    <w:lvl w:ilvl="0" w:tplc="E472AB72">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52D635F1"/>
    <w:multiLevelType w:val="hybridMultilevel"/>
    <w:tmpl w:val="E690D9CA"/>
    <w:lvl w:ilvl="0" w:tplc="D31467D8">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nsid w:val="5E2459F6"/>
    <w:multiLevelType w:val="hybridMultilevel"/>
    <w:tmpl w:val="EA009182"/>
    <w:lvl w:ilvl="0" w:tplc="A3E63F46">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6F334CD2"/>
    <w:multiLevelType w:val="hybridMultilevel"/>
    <w:tmpl w:val="E97E1274"/>
    <w:lvl w:ilvl="0" w:tplc="E6864DD2">
      <w:start w:val="1"/>
      <w:numFmt w:val="lowerLetter"/>
      <w:lvlText w:val="%1、"/>
      <w:lvlJc w:val="left"/>
      <w:pPr>
        <w:ind w:left="136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79C42088"/>
    <w:multiLevelType w:val="hybridMultilevel"/>
    <w:tmpl w:val="C7884CD0"/>
    <w:lvl w:ilvl="0" w:tplc="0E10D5EE">
      <w:start w:val="8"/>
      <w:numFmt w:val="lowerLetter"/>
      <w:lvlText w:val="%1、"/>
      <w:lvlJc w:val="left"/>
      <w:pPr>
        <w:ind w:left="1151" w:hanging="720"/>
      </w:pPr>
      <w:rPr>
        <w:rFonts w:hint="default"/>
      </w:rPr>
    </w:lvl>
    <w:lvl w:ilvl="1" w:tplc="04090019" w:tentative="1">
      <w:start w:val="1"/>
      <w:numFmt w:val="lowerLetter"/>
      <w:lvlText w:val="%2)"/>
      <w:lvlJc w:val="left"/>
      <w:pPr>
        <w:ind w:left="1271" w:hanging="420"/>
      </w:pPr>
    </w:lvl>
    <w:lvl w:ilvl="2" w:tplc="0409001B" w:tentative="1">
      <w:start w:val="1"/>
      <w:numFmt w:val="lowerRoman"/>
      <w:lvlText w:val="%3."/>
      <w:lvlJc w:val="right"/>
      <w:pPr>
        <w:ind w:left="1691" w:hanging="420"/>
      </w:pPr>
    </w:lvl>
    <w:lvl w:ilvl="3" w:tplc="0409000F" w:tentative="1">
      <w:start w:val="1"/>
      <w:numFmt w:val="decimal"/>
      <w:lvlText w:val="%4."/>
      <w:lvlJc w:val="left"/>
      <w:pPr>
        <w:ind w:left="2111" w:hanging="420"/>
      </w:pPr>
    </w:lvl>
    <w:lvl w:ilvl="4" w:tplc="04090019" w:tentative="1">
      <w:start w:val="1"/>
      <w:numFmt w:val="lowerLetter"/>
      <w:lvlText w:val="%5)"/>
      <w:lvlJc w:val="left"/>
      <w:pPr>
        <w:ind w:left="2531" w:hanging="420"/>
      </w:pPr>
    </w:lvl>
    <w:lvl w:ilvl="5" w:tplc="0409001B" w:tentative="1">
      <w:start w:val="1"/>
      <w:numFmt w:val="lowerRoman"/>
      <w:lvlText w:val="%6."/>
      <w:lvlJc w:val="right"/>
      <w:pPr>
        <w:ind w:left="2951" w:hanging="420"/>
      </w:pPr>
    </w:lvl>
    <w:lvl w:ilvl="6" w:tplc="0409000F" w:tentative="1">
      <w:start w:val="1"/>
      <w:numFmt w:val="decimal"/>
      <w:lvlText w:val="%7."/>
      <w:lvlJc w:val="left"/>
      <w:pPr>
        <w:ind w:left="3371" w:hanging="420"/>
      </w:pPr>
    </w:lvl>
    <w:lvl w:ilvl="7" w:tplc="04090019" w:tentative="1">
      <w:start w:val="1"/>
      <w:numFmt w:val="lowerLetter"/>
      <w:lvlText w:val="%8)"/>
      <w:lvlJc w:val="left"/>
      <w:pPr>
        <w:ind w:left="3791" w:hanging="420"/>
      </w:pPr>
    </w:lvl>
    <w:lvl w:ilvl="8" w:tplc="0409001B" w:tentative="1">
      <w:start w:val="1"/>
      <w:numFmt w:val="lowerRoman"/>
      <w:lvlText w:val="%9."/>
      <w:lvlJc w:val="right"/>
      <w:pPr>
        <w:ind w:left="4211" w:hanging="420"/>
      </w:pPr>
    </w:lvl>
  </w:abstractNum>
  <w:num w:numId="1">
    <w:abstractNumId w:val="13"/>
  </w:num>
  <w:num w:numId="2">
    <w:abstractNumId w:val="1"/>
  </w:num>
  <w:num w:numId="3">
    <w:abstractNumId w:val="8"/>
  </w:num>
  <w:num w:numId="4">
    <w:abstractNumId w:val="9"/>
  </w:num>
  <w:num w:numId="5">
    <w:abstractNumId w:val="22"/>
  </w:num>
  <w:num w:numId="6">
    <w:abstractNumId w:val="17"/>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12"/>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96F"/>
    <w:rsid w:val="00000BC7"/>
    <w:rsid w:val="00003B77"/>
    <w:rsid w:val="0000404A"/>
    <w:rsid w:val="00016A68"/>
    <w:rsid w:val="00030149"/>
    <w:rsid w:val="00040261"/>
    <w:rsid w:val="00042BB3"/>
    <w:rsid w:val="000433B7"/>
    <w:rsid w:val="00051E6A"/>
    <w:rsid w:val="00071970"/>
    <w:rsid w:val="00072CEC"/>
    <w:rsid w:val="00075058"/>
    <w:rsid w:val="00097C7F"/>
    <w:rsid w:val="000A433A"/>
    <w:rsid w:val="000B0B91"/>
    <w:rsid w:val="000D04B7"/>
    <w:rsid w:val="000D21F9"/>
    <w:rsid w:val="00106C0A"/>
    <w:rsid w:val="00110FC3"/>
    <w:rsid w:val="001519B3"/>
    <w:rsid w:val="00162202"/>
    <w:rsid w:val="00166A73"/>
    <w:rsid w:val="00186F76"/>
    <w:rsid w:val="001B2CCF"/>
    <w:rsid w:val="001B3F0A"/>
    <w:rsid w:val="001B4391"/>
    <w:rsid w:val="001D0314"/>
    <w:rsid w:val="001D3AC0"/>
    <w:rsid w:val="001F47EF"/>
    <w:rsid w:val="001F4809"/>
    <w:rsid w:val="002001B6"/>
    <w:rsid w:val="002118A7"/>
    <w:rsid w:val="00217917"/>
    <w:rsid w:val="00252F2D"/>
    <w:rsid w:val="00277DAB"/>
    <w:rsid w:val="00281C55"/>
    <w:rsid w:val="002827E6"/>
    <w:rsid w:val="002832EB"/>
    <w:rsid w:val="002916AC"/>
    <w:rsid w:val="002921AC"/>
    <w:rsid w:val="002A0674"/>
    <w:rsid w:val="002A4EF7"/>
    <w:rsid w:val="002B1061"/>
    <w:rsid w:val="002B5948"/>
    <w:rsid w:val="002D5B77"/>
    <w:rsid w:val="002D659E"/>
    <w:rsid w:val="002E7064"/>
    <w:rsid w:val="00331D2A"/>
    <w:rsid w:val="00337493"/>
    <w:rsid w:val="00337CFE"/>
    <w:rsid w:val="00350A4B"/>
    <w:rsid w:val="00353762"/>
    <w:rsid w:val="003671AC"/>
    <w:rsid w:val="00382415"/>
    <w:rsid w:val="003A20BA"/>
    <w:rsid w:val="003C219C"/>
    <w:rsid w:val="003C7A0D"/>
    <w:rsid w:val="003E371B"/>
    <w:rsid w:val="00406EB8"/>
    <w:rsid w:val="004072D5"/>
    <w:rsid w:val="00407C27"/>
    <w:rsid w:val="004111AD"/>
    <w:rsid w:val="00421201"/>
    <w:rsid w:val="0042765A"/>
    <w:rsid w:val="00463D19"/>
    <w:rsid w:val="004675EA"/>
    <w:rsid w:val="00471456"/>
    <w:rsid w:val="004719E3"/>
    <w:rsid w:val="00480147"/>
    <w:rsid w:val="00484ECF"/>
    <w:rsid w:val="00490C10"/>
    <w:rsid w:val="0049149C"/>
    <w:rsid w:val="004925A0"/>
    <w:rsid w:val="00496418"/>
    <w:rsid w:val="004A77DE"/>
    <w:rsid w:val="004B3BFE"/>
    <w:rsid w:val="004B402B"/>
    <w:rsid w:val="004E274C"/>
    <w:rsid w:val="00501227"/>
    <w:rsid w:val="005042B0"/>
    <w:rsid w:val="005108F2"/>
    <w:rsid w:val="00511154"/>
    <w:rsid w:val="00513EEC"/>
    <w:rsid w:val="00515897"/>
    <w:rsid w:val="00534229"/>
    <w:rsid w:val="00556CAA"/>
    <w:rsid w:val="005752B1"/>
    <w:rsid w:val="005829F0"/>
    <w:rsid w:val="00583A0F"/>
    <w:rsid w:val="005A27A3"/>
    <w:rsid w:val="005B1400"/>
    <w:rsid w:val="005B5224"/>
    <w:rsid w:val="005F1E93"/>
    <w:rsid w:val="0061166C"/>
    <w:rsid w:val="006362AB"/>
    <w:rsid w:val="006455E0"/>
    <w:rsid w:val="006620A9"/>
    <w:rsid w:val="006654D1"/>
    <w:rsid w:val="00674167"/>
    <w:rsid w:val="0069187C"/>
    <w:rsid w:val="006C2BD7"/>
    <w:rsid w:val="006C5E49"/>
    <w:rsid w:val="00705ECC"/>
    <w:rsid w:val="00715A3A"/>
    <w:rsid w:val="00716005"/>
    <w:rsid w:val="00730266"/>
    <w:rsid w:val="0073626C"/>
    <w:rsid w:val="007408A5"/>
    <w:rsid w:val="00750832"/>
    <w:rsid w:val="00766ADA"/>
    <w:rsid w:val="007752D2"/>
    <w:rsid w:val="0079174E"/>
    <w:rsid w:val="00791BEA"/>
    <w:rsid w:val="007953C9"/>
    <w:rsid w:val="007C4B78"/>
    <w:rsid w:val="007D1123"/>
    <w:rsid w:val="007D6084"/>
    <w:rsid w:val="007F4229"/>
    <w:rsid w:val="00804195"/>
    <w:rsid w:val="00807B3F"/>
    <w:rsid w:val="00812258"/>
    <w:rsid w:val="00812467"/>
    <w:rsid w:val="00814FA6"/>
    <w:rsid w:val="008174E2"/>
    <w:rsid w:val="008179A9"/>
    <w:rsid w:val="00830486"/>
    <w:rsid w:val="00832D37"/>
    <w:rsid w:val="00837802"/>
    <w:rsid w:val="00843344"/>
    <w:rsid w:val="00870C72"/>
    <w:rsid w:val="00875209"/>
    <w:rsid w:val="00895663"/>
    <w:rsid w:val="008B5469"/>
    <w:rsid w:val="008B693D"/>
    <w:rsid w:val="008C64EC"/>
    <w:rsid w:val="008D7E5B"/>
    <w:rsid w:val="008E2F86"/>
    <w:rsid w:val="009024CF"/>
    <w:rsid w:val="00903B3B"/>
    <w:rsid w:val="009220E2"/>
    <w:rsid w:val="009410FC"/>
    <w:rsid w:val="009638BA"/>
    <w:rsid w:val="009658F2"/>
    <w:rsid w:val="009727C7"/>
    <w:rsid w:val="00980372"/>
    <w:rsid w:val="00983D78"/>
    <w:rsid w:val="009871D7"/>
    <w:rsid w:val="009A1A72"/>
    <w:rsid w:val="009A1C4F"/>
    <w:rsid w:val="009A496F"/>
    <w:rsid w:val="009C0E7D"/>
    <w:rsid w:val="009C436E"/>
    <w:rsid w:val="009C6E1F"/>
    <w:rsid w:val="009D4235"/>
    <w:rsid w:val="009E1AC8"/>
    <w:rsid w:val="009E3607"/>
    <w:rsid w:val="00A108F6"/>
    <w:rsid w:val="00A207A7"/>
    <w:rsid w:val="00A234F6"/>
    <w:rsid w:val="00A33B36"/>
    <w:rsid w:val="00A62AE3"/>
    <w:rsid w:val="00AA1891"/>
    <w:rsid w:val="00AB6AD0"/>
    <w:rsid w:val="00AC76FD"/>
    <w:rsid w:val="00AC7FC2"/>
    <w:rsid w:val="00AF5A7D"/>
    <w:rsid w:val="00B0352E"/>
    <w:rsid w:val="00B053FC"/>
    <w:rsid w:val="00B21DFF"/>
    <w:rsid w:val="00B67107"/>
    <w:rsid w:val="00B77F8B"/>
    <w:rsid w:val="00BA0272"/>
    <w:rsid w:val="00BA1F6E"/>
    <w:rsid w:val="00BB0D36"/>
    <w:rsid w:val="00BC776C"/>
    <w:rsid w:val="00BD5BBD"/>
    <w:rsid w:val="00BD6E09"/>
    <w:rsid w:val="00BE3061"/>
    <w:rsid w:val="00BE588F"/>
    <w:rsid w:val="00BF4BDE"/>
    <w:rsid w:val="00C151F8"/>
    <w:rsid w:val="00C2516C"/>
    <w:rsid w:val="00C412E1"/>
    <w:rsid w:val="00C46CB0"/>
    <w:rsid w:val="00C60039"/>
    <w:rsid w:val="00C82F71"/>
    <w:rsid w:val="00CA1EA0"/>
    <w:rsid w:val="00CA3367"/>
    <w:rsid w:val="00CA4347"/>
    <w:rsid w:val="00CA7DFD"/>
    <w:rsid w:val="00CB2F82"/>
    <w:rsid w:val="00CC0B8B"/>
    <w:rsid w:val="00CC7C71"/>
    <w:rsid w:val="00CD37E7"/>
    <w:rsid w:val="00CD5E78"/>
    <w:rsid w:val="00D03210"/>
    <w:rsid w:val="00D1496F"/>
    <w:rsid w:val="00D545B0"/>
    <w:rsid w:val="00D55BC9"/>
    <w:rsid w:val="00D877D8"/>
    <w:rsid w:val="00D9279D"/>
    <w:rsid w:val="00DA02D2"/>
    <w:rsid w:val="00DB07BF"/>
    <w:rsid w:val="00DC78B7"/>
    <w:rsid w:val="00DD2F33"/>
    <w:rsid w:val="00DF3A6A"/>
    <w:rsid w:val="00DF3DE1"/>
    <w:rsid w:val="00E02F03"/>
    <w:rsid w:val="00E06643"/>
    <w:rsid w:val="00E0777B"/>
    <w:rsid w:val="00E2363B"/>
    <w:rsid w:val="00E37FD3"/>
    <w:rsid w:val="00E4052B"/>
    <w:rsid w:val="00E55910"/>
    <w:rsid w:val="00E6159F"/>
    <w:rsid w:val="00EA0E05"/>
    <w:rsid w:val="00EA7C5A"/>
    <w:rsid w:val="00EB55BE"/>
    <w:rsid w:val="00EE4B6A"/>
    <w:rsid w:val="00F00639"/>
    <w:rsid w:val="00F00AF4"/>
    <w:rsid w:val="00F116D2"/>
    <w:rsid w:val="00F17F14"/>
    <w:rsid w:val="00F259F7"/>
    <w:rsid w:val="00F31EC5"/>
    <w:rsid w:val="00F476FA"/>
    <w:rsid w:val="00F51F3F"/>
    <w:rsid w:val="00F612A9"/>
    <w:rsid w:val="00F67019"/>
    <w:rsid w:val="00F81D34"/>
    <w:rsid w:val="00F94547"/>
    <w:rsid w:val="00FA5A72"/>
    <w:rsid w:val="00FC339E"/>
    <w:rsid w:val="00FD7A4F"/>
    <w:rsid w:val="00FE01D6"/>
    <w:rsid w:val="00FE244E"/>
    <w:rsid w:val="00FE7C3D"/>
    <w:rsid w:val="00FF7D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20E2"/>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9220E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20E2"/>
    <w:pPr>
      <w:keepNext/>
      <w:keepLines/>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20E2"/>
    <w:pPr>
      <w:keepNext/>
      <w:keepLines/>
      <w:outlineLvl w:val="2"/>
    </w:pPr>
    <w:rPr>
      <w:bCs/>
      <w:sz w:val="32"/>
      <w:szCs w:val="32"/>
    </w:rPr>
  </w:style>
  <w:style w:type="paragraph" w:styleId="4">
    <w:name w:val="heading 4"/>
    <w:basedOn w:val="a0"/>
    <w:next w:val="a"/>
    <w:link w:val="4Char"/>
    <w:uiPriority w:val="9"/>
    <w:unhideWhenUsed/>
    <w:qFormat/>
    <w:rsid w:val="009220E2"/>
    <w:pPr>
      <w:keepNext/>
      <w:keepLines/>
      <w:ind w:firstLineChars="0" w:firstLine="0"/>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9220E2"/>
    <w:rPr>
      <w:rFonts w:ascii="Times New Roman" w:eastAsia="宋体" w:hAnsi="Times New Roman" w:cs="Times New Roman"/>
      <w:b/>
      <w:bCs/>
      <w:kern w:val="44"/>
      <w:sz w:val="44"/>
      <w:szCs w:val="44"/>
    </w:rPr>
  </w:style>
  <w:style w:type="character" w:customStyle="1" w:styleId="2Char">
    <w:name w:val="标题 2 Char"/>
    <w:basedOn w:val="a1"/>
    <w:link w:val="2"/>
    <w:uiPriority w:val="9"/>
    <w:rsid w:val="009220E2"/>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220E2"/>
    <w:rPr>
      <w:rFonts w:ascii="Times New Roman" w:eastAsia="宋体" w:hAnsi="Times New Roman" w:cs="Times New Roman"/>
      <w:bCs/>
      <w:sz w:val="32"/>
      <w:szCs w:val="32"/>
    </w:rPr>
  </w:style>
  <w:style w:type="paragraph" w:customStyle="1" w:styleId="a0">
    <w:name w:val="故障_正文"/>
    <w:basedOn w:val="a"/>
    <w:autoRedefine/>
    <w:qFormat/>
    <w:rsid w:val="009220E2"/>
    <w:pPr>
      <w:ind w:firstLineChars="200" w:firstLine="560"/>
    </w:pPr>
    <w:rPr>
      <w:rFonts w:eastAsia="仿宋"/>
      <w:sz w:val="32"/>
      <w:szCs w:val="22"/>
    </w:rPr>
  </w:style>
  <w:style w:type="character" w:customStyle="1" w:styleId="4Char">
    <w:name w:val="标题 4 Char"/>
    <w:basedOn w:val="a1"/>
    <w:link w:val="4"/>
    <w:uiPriority w:val="9"/>
    <w:rsid w:val="009220E2"/>
    <w:rPr>
      <w:rFonts w:asciiTheme="majorHAnsi" w:eastAsiaTheme="majorEastAsia" w:hAnsiTheme="majorHAnsi" w:cstheme="majorBidi"/>
      <w:b/>
      <w:bCs/>
      <w:sz w:val="28"/>
      <w:szCs w:val="28"/>
    </w:rPr>
  </w:style>
  <w:style w:type="paragraph" w:styleId="a4">
    <w:name w:val="footer"/>
    <w:basedOn w:val="a"/>
    <w:link w:val="Char"/>
    <w:rsid w:val="009220E2"/>
    <w:pPr>
      <w:tabs>
        <w:tab w:val="center" w:pos="4153"/>
        <w:tab w:val="right" w:pos="8306"/>
      </w:tabs>
      <w:snapToGrid w:val="0"/>
      <w:jc w:val="left"/>
    </w:pPr>
    <w:rPr>
      <w:sz w:val="18"/>
      <w:szCs w:val="18"/>
    </w:rPr>
  </w:style>
  <w:style w:type="character" w:customStyle="1" w:styleId="Char">
    <w:name w:val="页脚 Char"/>
    <w:basedOn w:val="a1"/>
    <w:link w:val="a4"/>
    <w:rsid w:val="009220E2"/>
    <w:rPr>
      <w:rFonts w:ascii="Times New Roman" w:eastAsia="宋体" w:hAnsi="Times New Roman" w:cs="Times New Roman"/>
      <w:sz w:val="18"/>
      <w:szCs w:val="18"/>
    </w:rPr>
  </w:style>
  <w:style w:type="paragraph" w:styleId="a5">
    <w:name w:val="List Paragraph"/>
    <w:basedOn w:val="a"/>
    <w:link w:val="Char0"/>
    <w:uiPriority w:val="34"/>
    <w:qFormat/>
    <w:rsid w:val="009220E2"/>
    <w:pPr>
      <w:ind w:firstLineChars="200" w:firstLine="420"/>
    </w:pPr>
  </w:style>
  <w:style w:type="character" w:customStyle="1" w:styleId="Char0">
    <w:name w:val="列出段落 Char"/>
    <w:basedOn w:val="a1"/>
    <w:link w:val="a5"/>
    <w:uiPriority w:val="34"/>
    <w:rsid w:val="009220E2"/>
    <w:rPr>
      <w:rFonts w:ascii="Times New Roman" w:eastAsia="宋体" w:hAnsi="Times New Roman" w:cs="Times New Roman"/>
      <w:szCs w:val="24"/>
    </w:rPr>
  </w:style>
  <w:style w:type="paragraph" w:styleId="a6">
    <w:name w:val="header"/>
    <w:basedOn w:val="a"/>
    <w:link w:val="Char1"/>
    <w:uiPriority w:val="99"/>
    <w:unhideWhenUsed/>
    <w:rsid w:val="009220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6"/>
    <w:uiPriority w:val="99"/>
    <w:rsid w:val="009220E2"/>
    <w:rPr>
      <w:rFonts w:ascii="Times New Roman" w:eastAsia="宋体" w:hAnsi="Times New Roman" w:cs="Times New Roman"/>
      <w:sz w:val="18"/>
      <w:szCs w:val="18"/>
    </w:rPr>
  </w:style>
  <w:style w:type="character" w:customStyle="1" w:styleId="GFChar">
    <w:name w:val="GF报告正文 Char"/>
    <w:link w:val="GF"/>
    <w:locked/>
    <w:rsid w:val="009220E2"/>
    <w:rPr>
      <w:rFonts w:ascii="Times New Roman" w:eastAsia="宋体" w:hAnsi="Times New Roman" w:cs="Times New Roman"/>
      <w:kern w:val="0"/>
      <w:szCs w:val="21"/>
    </w:rPr>
  </w:style>
  <w:style w:type="paragraph" w:customStyle="1" w:styleId="GF">
    <w:name w:val="GF报告正文"/>
    <w:aliases w:val="分散对齐,首行缩进:  0 厘米,首行缩进:  0 厘米 Char Char"/>
    <w:basedOn w:val="a"/>
    <w:link w:val="GFChar"/>
    <w:qFormat/>
    <w:rsid w:val="009220E2"/>
    <w:pPr>
      <w:widowControl/>
      <w:adjustRightInd w:val="0"/>
      <w:snapToGrid w:val="0"/>
      <w:spacing w:line="360" w:lineRule="atLeast"/>
      <w:ind w:firstLineChars="200" w:firstLine="420"/>
    </w:pPr>
    <w:rPr>
      <w:kern w:val="0"/>
      <w:szCs w:val="21"/>
    </w:rPr>
  </w:style>
  <w:style w:type="character" w:customStyle="1" w:styleId="GFChar1">
    <w:name w:val="GF报告正文 Char1"/>
    <w:rsid w:val="009220E2"/>
    <w:rPr>
      <w:rFonts w:ascii="黑体" w:eastAsia="宋体" w:hAnsi="Times New Roman" w:cs="Times New Roman"/>
      <w:kern w:val="0"/>
      <w:sz w:val="20"/>
      <w:szCs w:val="20"/>
      <w:lang w:val="x-none" w:eastAsia="x-none"/>
    </w:rPr>
  </w:style>
  <w:style w:type="paragraph" w:styleId="a7">
    <w:name w:val="Normal (Web)"/>
    <w:basedOn w:val="a"/>
    <w:uiPriority w:val="99"/>
    <w:unhideWhenUsed/>
    <w:rsid w:val="009220E2"/>
    <w:rPr>
      <w:sz w:val="24"/>
    </w:rPr>
  </w:style>
  <w:style w:type="paragraph" w:customStyle="1" w:styleId="a8">
    <w:name w:val="标准文件_段"/>
    <w:autoRedefine/>
    <w:rsid w:val="009220E2"/>
    <w:pPr>
      <w:widowControl w:val="0"/>
      <w:autoSpaceDE w:val="0"/>
      <w:autoSpaceDN w:val="0"/>
      <w:adjustRightInd w:val="0"/>
      <w:snapToGrid w:val="0"/>
      <w:ind w:firstLine="420"/>
    </w:pPr>
    <w:rPr>
      <w:rFonts w:ascii="宋体" w:eastAsia="宋体" w:hAnsi="宋体" w:cs="Times New Roman"/>
      <w:noProof/>
      <w:spacing w:val="2"/>
      <w:kern w:val="0"/>
      <w:szCs w:val="20"/>
    </w:rPr>
  </w:style>
  <w:style w:type="paragraph" w:customStyle="1" w:styleId="CharCharChar">
    <w:name w:val="Char Char Char"/>
    <w:basedOn w:val="a"/>
    <w:rsid w:val="009220E2"/>
    <w:pPr>
      <w:widowControl/>
      <w:spacing w:after="160" w:line="240" w:lineRule="exact"/>
      <w:jc w:val="left"/>
    </w:pPr>
    <w:rPr>
      <w:rFonts w:ascii="Tahoma" w:hAnsi="Tahoma"/>
      <w:kern w:val="0"/>
      <w:sz w:val="20"/>
      <w:szCs w:val="20"/>
      <w:lang w:eastAsia="en-US"/>
    </w:rPr>
  </w:style>
  <w:style w:type="paragraph" w:customStyle="1" w:styleId="Char2">
    <w:name w:val="Char"/>
    <w:basedOn w:val="a"/>
    <w:rsid w:val="009220E2"/>
    <w:pPr>
      <w:widowControl/>
      <w:adjustRightInd w:val="0"/>
      <w:spacing w:after="160" w:line="240" w:lineRule="exact"/>
      <w:jc w:val="left"/>
    </w:pPr>
    <w:rPr>
      <w:rFonts w:ascii="Arial" w:eastAsia="Times New Roman" w:hAnsi="Arial" w:cs="Verdana"/>
      <w:b/>
      <w:kern w:val="0"/>
      <w:sz w:val="24"/>
      <w:szCs w:val="28"/>
      <w:lang w:eastAsia="en-US"/>
    </w:rPr>
  </w:style>
  <w:style w:type="paragraph" w:styleId="a9">
    <w:name w:val="Balloon Text"/>
    <w:basedOn w:val="a"/>
    <w:link w:val="Char3"/>
    <w:uiPriority w:val="99"/>
    <w:semiHidden/>
    <w:unhideWhenUsed/>
    <w:rsid w:val="009220E2"/>
    <w:rPr>
      <w:sz w:val="18"/>
      <w:szCs w:val="18"/>
    </w:rPr>
  </w:style>
  <w:style w:type="character" w:customStyle="1" w:styleId="Char3">
    <w:name w:val="批注框文本 Char"/>
    <w:basedOn w:val="a1"/>
    <w:link w:val="a9"/>
    <w:uiPriority w:val="99"/>
    <w:semiHidden/>
    <w:rsid w:val="009220E2"/>
    <w:rPr>
      <w:rFonts w:ascii="Times New Roman" w:eastAsia="宋体" w:hAnsi="Times New Roman" w:cs="Times New Roman"/>
      <w:sz w:val="18"/>
      <w:szCs w:val="18"/>
    </w:rPr>
  </w:style>
  <w:style w:type="paragraph" w:customStyle="1" w:styleId="GF0">
    <w:name w:val="GF报告二级标题"/>
    <w:basedOn w:val="a"/>
    <w:rsid w:val="009220E2"/>
    <w:pPr>
      <w:widowControl/>
      <w:spacing w:line="360" w:lineRule="atLeast"/>
      <w:jc w:val="left"/>
    </w:pPr>
    <w:rPr>
      <w:rFonts w:ascii="黑体" w:eastAsia="黑体"/>
      <w:kern w:val="0"/>
      <w:szCs w:val="20"/>
    </w:rPr>
  </w:style>
  <w:style w:type="paragraph" w:styleId="aa">
    <w:name w:val="Subtitle"/>
    <w:basedOn w:val="a"/>
    <w:next w:val="a"/>
    <w:link w:val="Char4"/>
    <w:uiPriority w:val="11"/>
    <w:qFormat/>
    <w:rsid w:val="009220E2"/>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4">
    <w:name w:val="副标题 Char"/>
    <w:basedOn w:val="a1"/>
    <w:link w:val="aa"/>
    <w:uiPriority w:val="11"/>
    <w:rsid w:val="009220E2"/>
    <w:rPr>
      <w:b/>
      <w:bCs/>
      <w:kern w:val="28"/>
      <w:sz w:val="32"/>
      <w:szCs w:val="32"/>
    </w:rPr>
  </w:style>
  <w:style w:type="character" w:styleId="ab">
    <w:name w:val="Emphasis"/>
    <w:basedOn w:val="a1"/>
    <w:uiPriority w:val="20"/>
    <w:qFormat/>
    <w:rsid w:val="009220E2"/>
    <w:rPr>
      <w:i/>
      <w:iCs/>
    </w:rPr>
  </w:style>
  <w:style w:type="paragraph" w:customStyle="1" w:styleId="40">
    <w:name w:val="标题4"/>
    <w:basedOn w:val="a0"/>
    <w:next w:val="a"/>
    <w:rsid w:val="009220E2"/>
    <w:pPr>
      <w:outlineLvl w:val="0"/>
    </w:pPr>
    <w:rPr>
      <w:rFonts w:ascii="仿宋_GB2312" w:eastAsia="仿宋_GB2312" w:hAnsi="宋体"/>
      <w:b/>
      <w:bCs/>
      <w:color w:val="000000" w:themeColor="text1"/>
      <w:szCs w:val="32"/>
    </w:rPr>
  </w:style>
  <w:style w:type="paragraph" w:styleId="20">
    <w:name w:val="toc 2"/>
    <w:basedOn w:val="a"/>
    <w:next w:val="a"/>
    <w:autoRedefine/>
    <w:uiPriority w:val="39"/>
    <w:unhideWhenUsed/>
    <w:qFormat/>
    <w:rsid w:val="009220E2"/>
    <w:pPr>
      <w:ind w:leftChars="200" w:left="420"/>
    </w:pPr>
  </w:style>
  <w:style w:type="paragraph" w:styleId="10">
    <w:name w:val="toc 1"/>
    <w:basedOn w:val="a"/>
    <w:next w:val="a"/>
    <w:autoRedefine/>
    <w:uiPriority w:val="39"/>
    <w:unhideWhenUsed/>
    <w:qFormat/>
    <w:rsid w:val="009220E2"/>
  </w:style>
  <w:style w:type="paragraph" w:styleId="30">
    <w:name w:val="toc 3"/>
    <w:basedOn w:val="a"/>
    <w:next w:val="a"/>
    <w:autoRedefine/>
    <w:uiPriority w:val="39"/>
    <w:unhideWhenUsed/>
    <w:qFormat/>
    <w:rsid w:val="009220E2"/>
    <w:pPr>
      <w:ind w:leftChars="400" w:left="840"/>
    </w:pPr>
  </w:style>
  <w:style w:type="character" w:styleId="ac">
    <w:name w:val="Hyperlink"/>
    <w:basedOn w:val="a1"/>
    <w:uiPriority w:val="99"/>
    <w:unhideWhenUsed/>
    <w:rsid w:val="009220E2"/>
    <w:rPr>
      <w:color w:val="0000FF" w:themeColor="hyperlink"/>
      <w:u w:val="single"/>
    </w:rPr>
  </w:style>
  <w:style w:type="paragraph" w:customStyle="1" w:styleId="GF1">
    <w:name w:val="GF_正文"/>
    <w:basedOn w:val="a"/>
    <w:autoRedefine/>
    <w:qFormat/>
    <w:rsid w:val="009220E2"/>
    <w:pPr>
      <w:spacing w:line="360" w:lineRule="atLeast"/>
      <w:ind w:firstLineChars="200" w:firstLine="420"/>
      <w:textAlignment w:val="center"/>
    </w:pPr>
    <w:rPr>
      <w:szCs w:val="22"/>
    </w:rPr>
  </w:style>
  <w:style w:type="character" w:customStyle="1" w:styleId="GF2">
    <w:name w:val="GF_字符_下标"/>
    <w:basedOn w:val="a1"/>
    <w:uiPriority w:val="1"/>
    <w:rsid w:val="009220E2"/>
    <w:rPr>
      <w:rFonts w:ascii="Times New Roman" w:hAnsi="Times New Roman"/>
      <w:strike w:val="0"/>
      <w:dstrike w:val="0"/>
      <w:vertAlign w:val="subscript"/>
    </w:rPr>
  </w:style>
  <w:style w:type="paragraph" w:customStyle="1" w:styleId="T1">
    <w:name w:val="T1"/>
    <w:basedOn w:val="a5"/>
    <w:link w:val="T10"/>
    <w:qFormat/>
    <w:rsid w:val="009220E2"/>
    <w:pPr>
      <w:numPr>
        <w:ilvl w:val="1"/>
        <w:numId w:val="1"/>
      </w:numPr>
      <w:ind w:firstLineChars="0" w:firstLine="0"/>
      <w:outlineLvl w:val="0"/>
    </w:pPr>
    <w:rPr>
      <w:rFonts w:ascii="仿宋_GB2312" w:eastAsia="仿宋_GB2312" w:hAnsi="宋体"/>
      <w:b/>
      <w:bCs/>
      <w:sz w:val="32"/>
      <w:szCs w:val="32"/>
    </w:rPr>
  </w:style>
  <w:style w:type="character" w:customStyle="1" w:styleId="T10">
    <w:name w:val="T1 字符"/>
    <w:basedOn w:val="Char0"/>
    <w:link w:val="T1"/>
    <w:rsid w:val="009220E2"/>
    <w:rPr>
      <w:rFonts w:ascii="仿宋_GB2312" w:eastAsia="仿宋_GB2312" w:hAnsi="宋体" w:cs="Times New Roman"/>
      <w:b/>
      <w:bCs/>
      <w:sz w:val="32"/>
      <w:szCs w:val="32"/>
    </w:rPr>
  </w:style>
  <w:style w:type="paragraph" w:customStyle="1" w:styleId="T2">
    <w:name w:val="T2"/>
    <w:basedOn w:val="a5"/>
    <w:link w:val="T20"/>
    <w:qFormat/>
    <w:rsid w:val="009220E2"/>
    <w:pPr>
      <w:ind w:left="567" w:firstLineChars="0" w:firstLine="0"/>
      <w:outlineLvl w:val="1"/>
    </w:pPr>
    <w:rPr>
      <w:rFonts w:ascii="仿宋_GB2312" w:eastAsia="仿宋_GB2312" w:hAnsi="宋体"/>
      <w:b/>
      <w:bCs/>
      <w:sz w:val="32"/>
      <w:szCs w:val="32"/>
    </w:rPr>
  </w:style>
  <w:style w:type="character" w:customStyle="1" w:styleId="T20">
    <w:name w:val="T2 字符"/>
    <w:basedOn w:val="Char0"/>
    <w:link w:val="T2"/>
    <w:rsid w:val="009220E2"/>
    <w:rPr>
      <w:rFonts w:ascii="仿宋_GB2312" w:eastAsia="仿宋_GB2312" w:hAnsi="宋体" w:cs="Times New Roman"/>
      <w:b/>
      <w:bCs/>
      <w:sz w:val="32"/>
      <w:szCs w:val="32"/>
    </w:rPr>
  </w:style>
  <w:style w:type="paragraph" w:customStyle="1" w:styleId="T3">
    <w:name w:val="T3"/>
    <w:basedOn w:val="a5"/>
    <w:link w:val="T30"/>
    <w:qFormat/>
    <w:rsid w:val="009220E2"/>
    <w:pPr>
      <w:ind w:left="709" w:firstLineChars="0" w:firstLine="0"/>
      <w:outlineLvl w:val="2"/>
    </w:pPr>
    <w:rPr>
      <w:rFonts w:ascii="仿宋_GB2312" w:eastAsia="仿宋_GB2312" w:hAnsi="宋体"/>
      <w:bCs/>
      <w:sz w:val="32"/>
      <w:szCs w:val="32"/>
    </w:rPr>
  </w:style>
  <w:style w:type="character" w:customStyle="1" w:styleId="T30">
    <w:name w:val="T3 字符"/>
    <w:basedOn w:val="Char0"/>
    <w:link w:val="T3"/>
    <w:rsid w:val="009220E2"/>
    <w:rPr>
      <w:rFonts w:ascii="仿宋_GB2312" w:eastAsia="仿宋_GB2312" w:hAnsi="宋体" w:cs="Times New Roman"/>
      <w:bCs/>
      <w:sz w:val="32"/>
      <w:szCs w:val="32"/>
    </w:rPr>
  </w:style>
  <w:style w:type="paragraph" w:customStyle="1" w:styleId="T4">
    <w:name w:val="T4"/>
    <w:basedOn w:val="a"/>
    <w:link w:val="T40"/>
    <w:qFormat/>
    <w:rsid w:val="009220E2"/>
    <w:pPr>
      <w:outlineLvl w:val="3"/>
    </w:pPr>
    <w:rPr>
      <w:rFonts w:ascii="仿宋_GB2312" w:eastAsia="仿宋_GB2312" w:hAnsi="宋体"/>
      <w:bCs/>
      <w:sz w:val="32"/>
      <w:szCs w:val="32"/>
    </w:rPr>
  </w:style>
  <w:style w:type="character" w:customStyle="1" w:styleId="T40">
    <w:name w:val="T4 字符"/>
    <w:basedOn w:val="a1"/>
    <w:link w:val="T4"/>
    <w:rsid w:val="009220E2"/>
    <w:rPr>
      <w:rFonts w:ascii="仿宋_GB2312" w:eastAsia="仿宋_GB2312" w:hAnsi="宋体" w:cs="Times New Roman"/>
      <w:bCs/>
      <w:sz w:val="32"/>
      <w:szCs w:val="32"/>
    </w:rPr>
  </w:style>
  <w:style w:type="paragraph" w:customStyle="1" w:styleId="ZW">
    <w:name w:val="ZW"/>
    <w:basedOn w:val="a"/>
    <w:link w:val="ZW0"/>
    <w:qFormat/>
    <w:rsid w:val="009220E2"/>
    <w:pPr>
      <w:ind w:firstLineChars="200" w:firstLine="640"/>
    </w:pPr>
    <w:rPr>
      <w:rFonts w:ascii="仿宋_GB2312" w:eastAsia="仿宋_GB2312" w:hAnsi="宋体"/>
      <w:bCs/>
      <w:sz w:val="32"/>
      <w:szCs w:val="32"/>
    </w:rPr>
  </w:style>
  <w:style w:type="character" w:customStyle="1" w:styleId="ZW0">
    <w:name w:val="ZW 字符"/>
    <w:basedOn w:val="a1"/>
    <w:link w:val="ZW"/>
    <w:rsid w:val="009220E2"/>
    <w:rPr>
      <w:rFonts w:ascii="仿宋_GB2312" w:eastAsia="仿宋_GB2312" w:hAnsi="宋体" w:cs="Times New Roman"/>
      <w:bCs/>
      <w:sz w:val="32"/>
      <w:szCs w:val="32"/>
    </w:rPr>
  </w:style>
  <w:style w:type="paragraph" w:customStyle="1" w:styleId="11">
    <w:name w:val="列出段落1"/>
    <w:basedOn w:val="a"/>
    <w:rsid w:val="009220E2"/>
    <w:pPr>
      <w:ind w:firstLineChars="200" w:firstLine="420"/>
    </w:pPr>
    <w:rPr>
      <w:rFonts w:asciiTheme="minorHAnsi" w:eastAsiaTheme="minorEastAsia" w:hAnsiTheme="minorHAnsi" w:cstheme="minorBidi"/>
    </w:rPr>
  </w:style>
  <w:style w:type="paragraph" w:styleId="ad">
    <w:name w:val="Document Map"/>
    <w:basedOn w:val="a"/>
    <w:link w:val="Char5"/>
    <w:uiPriority w:val="99"/>
    <w:semiHidden/>
    <w:unhideWhenUsed/>
    <w:rsid w:val="009220E2"/>
    <w:rPr>
      <w:rFonts w:ascii="宋体"/>
      <w:sz w:val="18"/>
      <w:szCs w:val="18"/>
    </w:rPr>
  </w:style>
  <w:style w:type="character" w:customStyle="1" w:styleId="Char5">
    <w:name w:val="文档结构图 Char"/>
    <w:basedOn w:val="a1"/>
    <w:link w:val="ad"/>
    <w:uiPriority w:val="99"/>
    <w:semiHidden/>
    <w:rsid w:val="009220E2"/>
    <w:rPr>
      <w:rFonts w:ascii="宋体" w:eastAsia="宋体" w:hAnsi="Times New Roman" w:cs="Times New Roman"/>
      <w:sz w:val="18"/>
      <w:szCs w:val="18"/>
    </w:rPr>
  </w:style>
  <w:style w:type="paragraph" w:styleId="41">
    <w:name w:val="toc 4"/>
    <w:basedOn w:val="a"/>
    <w:next w:val="a"/>
    <w:autoRedefine/>
    <w:uiPriority w:val="39"/>
    <w:unhideWhenUsed/>
    <w:rsid w:val="009220E2"/>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9220E2"/>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9220E2"/>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9220E2"/>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9220E2"/>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9220E2"/>
    <w:pPr>
      <w:ind w:leftChars="1600" w:left="3360"/>
    </w:pPr>
    <w:rPr>
      <w:rFonts w:asciiTheme="minorHAnsi" w:eastAsiaTheme="minorEastAsia" w:hAnsiTheme="minorHAnsi" w:cstheme="minorBidi"/>
      <w:szCs w:val="22"/>
    </w:rPr>
  </w:style>
  <w:style w:type="paragraph" w:styleId="ae">
    <w:name w:val="No Spacing"/>
    <w:uiPriority w:val="1"/>
    <w:qFormat/>
    <w:rsid w:val="009220E2"/>
    <w:pPr>
      <w:widowControl w:val="0"/>
      <w:jc w:val="both"/>
    </w:pPr>
    <w:rPr>
      <w:rFonts w:ascii="Times New Roman" w:eastAsia="宋体" w:hAnsi="Times New Roman" w:cs="Times New Roman"/>
      <w:szCs w:val="24"/>
    </w:rPr>
  </w:style>
  <w:style w:type="paragraph" w:styleId="TOC">
    <w:name w:val="TOC Heading"/>
    <w:basedOn w:val="1"/>
    <w:next w:val="a"/>
    <w:uiPriority w:val="39"/>
    <w:unhideWhenUsed/>
    <w:qFormat/>
    <w:rsid w:val="009220E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f">
    <w:name w:val="annotation reference"/>
    <w:basedOn w:val="a1"/>
    <w:uiPriority w:val="99"/>
    <w:semiHidden/>
    <w:unhideWhenUsed/>
    <w:rsid w:val="009220E2"/>
    <w:rPr>
      <w:sz w:val="21"/>
      <w:szCs w:val="21"/>
    </w:rPr>
  </w:style>
  <w:style w:type="paragraph" w:styleId="af0">
    <w:name w:val="annotation text"/>
    <w:basedOn w:val="a"/>
    <w:link w:val="Char6"/>
    <w:uiPriority w:val="99"/>
    <w:semiHidden/>
    <w:unhideWhenUsed/>
    <w:rsid w:val="009220E2"/>
    <w:pPr>
      <w:jc w:val="left"/>
    </w:pPr>
  </w:style>
  <w:style w:type="character" w:customStyle="1" w:styleId="Char6">
    <w:name w:val="批注文字 Char"/>
    <w:basedOn w:val="a1"/>
    <w:link w:val="af0"/>
    <w:uiPriority w:val="99"/>
    <w:semiHidden/>
    <w:rsid w:val="009220E2"/>
    <w:rPr>
      <w:rFonts w:ascii="Times New Roman" w:eastAsia="宋体" w:hAnsi="Times New Roman" w:cs="Times New Roman"/>
      <w:szCs w:val="24"/>
    </w:rPr>
  </w:style>
  <w:style w:type="paragraph" w:styleId="af1">
    <w:name w:val="annotation subject"/>
    <w:basedOn w:val="af0"/>
    <w:next w:val="af0"/>
    <w:link w:val="Char7"/>
    <w:uiPriority w:val="99"/>
    <w:semiHidden/>
    <w:unhideWhenUsed/>
    <w:rsid w:val="009220E2"/>
    <w:rPr>
      <w:b/>
      <w:bCs/>
    </w:rPr>
  </w:style>
  <w:style w:type="character" w:customStyle="1" w:styleId="Char7">
    <w:name w:val="批注主题 Char"/>
    <w:basedOn w:val="Char6"/>
    <w:link w:val="af1"/>
    <w:uiPriority w:val="99"/>
    <w:semiHidden/>
    <w:rsid w:val="009220E2"/>
    <w:rPr>
      <w:rFonts w:ascii="Times New Roman" w:eastAsia="宋体" w:hAnsi="Times New Roman" w:cs="Times New Roman"/>
      <w:b/>
      <w:bCs/>
      <w:szCs w:val="24"/>
    </w:rPr>
  </w:style>
  <w:style w:type="paragraph" w:customStyle="1" w:styleId="21">
    <w:name w:val="列出段落2"/>
    <w:basedOn w:val="a"/>
    <w:rsid w:val="009220E2"/>
    <w:pPr>
      <w:ind w:firstLineChars="200" w:firstLine="420"/>
    </w:pPr>
  </w:style>
  <w:style w:type="character" w:styleId="af2">
    <w:name w:val="page number"/>
    <w:basedOn w:val="a1"/>
    <w:rsid w:val="007953C9"/>
  </w:style>
  <w:style w:type="paragraph" w:customStyle="1" w:styleId="af3">
    <w:name w:val="封面"/>
    <w:basedOn w:val="a"/>
    <w:rsid w:val="00000BC7"/>
    <w:pPr>
      <w:widowControl/>
      <w:adjustRightInd w:val="0"/>
      <w:snapToGrid w:val="0"/>
      <w:spacing w:line="600" w:lineRule="exact"/>
      <w:jc w:val="center"/>
    </w:pPr>
    <w:rPr>
      <w:rFonts w:ascii="宋体" w:hAnsi="宋体"/>
      <w:bCs/>
      <w:snapToGrid w:val="0"/>
      <w:kern w:val="0"/>
      <w:sz w:val="44"/>
      <w:szCs w:val="28"/>
    </w:rPr>
  </w:style>
  <w:style w:type="paragraph" w:styleId="af4">
    <w:name w:val="Signature"/>
    <w:basedOn w:val="a"/>
    <w:next w:val="af3"/>
    <w:link w:val="Char8"/>
    <w:rsid w:val="00000BC7"/>
    <w:pPr>
      <w:widowControl/>
      <w:adjustRightInd w:val="0"/>
      <w:snapToGrid w:val="0"/>
      <w:spacing w:line="600" w:lineRule="exact"/>
      <w:jc w:val="center"/>
    </w:pPr>
    <w:rPr>
      <w:rFonts w:ascii="宋体"/>
      <w:b/>
      <w:snapToGrid w:val="0"/>
      <w:kern w:val="0"/>
      <w:sz w:val="36"/>
      <w:szCs w:val="28"/>
    </w:rPr>
  </w:style>
  <w:style w:type="character" w:customStyle="1" w:styleId="Char8">
    <w:name w:val="签名 Char"/>
    <w:basedOn w:val="a1"/>
    <w:link w:val="af4"/>
    <w:rsid w:val="00000BC7"/>
    <w:rPr>
      <w:rFonts w:ascii="宋体" w:eastAsia="宋体" w:hAnsi="Times New Roman" w:cs="Times New Roman"/>
      <w:b/>
      <w:snapToGrid w:val="0"/>
      <w:kern w:val="0"/>
      <w:sz w:val="36"/>
      <w:szCs w:val="28"/>
    </w:rPr>
  </w:style>
  <w:style w:type="table" w:styleId="af5">
    <w:name w:val="Table Grid"/>
    <w:basedOn w:val="a2"/>
    <w:uiPriority w:val="59"/>
    <w:rsid w:val="009E36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Revision"/>
    <w:hidden/>
    <w:uiPriority w:val="99"/>
    <w:semiHidden/>
    <w:rsid w:val="00166A73"/>
    <w:rPr>
      <w:rFonts w:ascii="Times New Roman" w:eastAsia="宋体"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20E2"/>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9220E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20E2"/>
    <w:pPr>
      <w:keepNext/>
      <w:keepLines/>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20E2"/>
    <w:pPr>
      <w:keepNext/>
      <w:keepLines/>
      <w:outlineLvl w:val="2"/>
    </w:pPr>
    <w:rPr>
      <w:bCs/>
      <w:sz w:val="32"/>
      <w:szCs w:val="32"/>
    </w:rPr>
  </w:style>
  <w:style w:type="paragraph" w:styleId="4">
    <w:name w:val="heading 4"/>
    <w:basedOn w:val="a0"/>
    <w:next w:val="a"/>
    <w:link w:val="4Char"/>
    <w:uiPriority w:val="9"/>
    <w:unhideWhenUsed/>
    <w:qFormat/>
    <w:rsid w:val="009220E2"/>
    <w:pPr>
      <w:keepNext/>
      <w:keepLines/>
      <w:ind w:firstLineChars="0" w:firstLine="0"/>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9220E2"/>
    <w:rPr>
      <w:rFonts w:ascii="Times New Roman" w:eastAsia="宋体" w:hAnsi="Times New Roman" w:cs="Times New Roman"/>
      <w:b/>
      <w:bCs/>
      <w:kern w:val="44"/>
      <w:sz w:val="44"/>
      <w:szCs w:val="44"/>
    </w:rPr>
  </w:style>
  <w:style w:type="character" w:customStyle="1" w:styleId="2Char">
    <w:name w:val="标题 2 Char"/>
    <w:basedOn w:val="a1"/>
    <w:link w:val="2"/>
    <w:uiPriority w:val="9"/>
    <w:rsid w:val="009220E2"/>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220E2"/>
    <w:rPr>
      <w:rFonts w:ascii="Times New Roman" w:eastAsia="宋体" w:hAnsi="Times New Roman" w:cs="Times New Roman"/>
      <w:bCs/>
      <w:sz w:val="32"/>
      <w:szCs w:val="32"/>
    </w:rPr>
  </w:style>
  <w:style w:type="paragraph" w:customStyle="1" w:styleId="a0">
    <w:name w:val="故障_正文"/>
    <w:basedOn w:val="a"/>
    <w:autoRedefine/>
    <w:qFormat/>
    <w:rsid w:val="009220E2"/>
    <w:pPr>
      <w:ind w:firstLineChars="200" w:firstLine="560"/>
    </w:pPr>
    <w:rPr>
      <w:rFonts w:eastAsia="仿宋"/>
      <w:sz w:val="32"/>
      <w:szCs w:val="22"/>
    </w:rPr>
  </w:style>
  <w:style w:type="character" w:customStyle="1" w:styleId="4Char">
    <w:name w:val="标题 4 Char"/>
    <w:basedOn w:val="a1"/>
    <w:link w:val="4"/>
    <w:uiPriority w:val="9"/>
    <w:rsid w:val="009220E2"/>
    <w:rPr>
      <w:rFonts w:asciiTheme="majorHAnsi" w:eastAsiaTheme="majorEastAsia" w:hAnsiTheme="majorHAnsi" w:cstheme="majorBidi"/>
      <w:b/>
      <w:bCs/>
      <w:sz w:val="28"/>
      <w:szCs w:val="28"/>
    </w:rPr>
  </w:style>
  <w:style w:type="paragraph" w:styleId="a4">
    <w:name w:val="footer"/>
    <w:basedOn w:val="a"/>
    <w:link w:val="Char"/>
    <w:rsid w:val="009220E2"/>
    <w:pPr>
      <w:tabs>
        <w:tab w:val="center" w:pos="4153"/>
        <w:tab w:val="right" w:pos="8306"/>
      </w:tabs>
      <w:snapToGrid w:val="0"/>
      <w:jc w:val="left"/>
    </w:pPr>
    <w:rPr>
      <w:sz w:val="18"/>
      <w:szCs w:val="18"/>
    </w:rPr>
  </w:style>
  <w:style w:type="character" w:customStyle="1" w:styleId="Char">
    <w:name w:val="页脚 Char"/>
    <w:basedOn w:val="a1"/>
    <w:link w:val="a4"/>
    <w:rsid w:val="009220E2"/>
    <w:rPr>
      <w:rFonts w:ascii="Times New Roman" w:eastAsia="宋体" w:hAnsi="Times New Roman" w:cs="Times New Roman"/>
      <w:sz w:val="18"/>
      <w:szCs w:val="18"/>
    </w:rPr>
  </w:style>
  <w:style w:type="paragraph" w:styleId="a5">
    <w:name w:val="List Paragraph"/>
    <w:basedOn w:val="a"/>
    <w:link w:val="Char0"/>
    <w:uiPriority w:val="34"/>
    <w:qFormat/>
    <w:rsid w:val="009220E2"/>
    <w:pPr>
      <w:ind w:firstLineChars="200" w:firstLine="420"/>
    </w:pPr>
  </w:style>
  <w:style w:type="character" w:customStyle="1" w:styleId="Char0">
    <w:name w:val="列出段落 Char"/>
    <w:basedOn w:val="a1"/>
    <w:link w:val="a5"/>
    <w:uiPriority w:val="34"/>
    <w:rsid w:val="009220E2"/>
    <w:rPr>
      <w:rFonts w:ascii="Times New Roman" w:eastAsia="宋体" w:hAnsi="Times New Roman" w:cs="Times New Roman"/>
      <w:szCs w:val="24"/>
    </w:rPr>
  </w:style>
  <w:style w:type="paragraph" w:styleId="a6">
    <w:name w:val="header"/>
    <w:basedOn w:val="a"/>
    <w:link w:val="Char1"/>
    <w:uiPriority w:val="99"/>
    <w:unhideWhenUsed/>
    <w:rsid w:val="009220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6"/>
    <w:uiPriority w:val="99"/>
    <w:rsid w:val="009220E2"/>
    <w:rPr>
      <w:rFonts w:ascii="Times New Roman" w:eastAsia="宋体" w:hAnsi="Times New Roman" w:cs="Times New Roman"/>
      <w:sz w:val="18"/>
      <w:szCs w:val="18"/>
    </w:rPr>
  </w:style>
  <w:style w:type="character" w:customStyle="1" w:styleId="GFChar">
    <w:name w:val="GF报告正文 Char"/>
    <w:link w:val="GF"/>
    <w:locked/>
    <w:rsid w:val="009220E2"/>
    <w:rPr>
      <w:rFonts w:ascii="Times New Roman" w:eastAsia="宋体" w:hAnsi="Times New Roman" w:cs="Times New Roman"/>
      <w:kern w:val="0"/>
      <w:szCs w:val="21"/>
    </w:rPr>
  </w:style>
  <w:style w:type="paragraph" w:customStyle="1" w:styleId="GF">
    <w:name w:val="GF报告正文"/>
    <w:aliases w:val="分散对齐,首行缩进:  0 厘米,首行缩进:  0 厘米 Char Char"/>
    <w:basedOn w:val="a"/>
    <w:link w:val="GFChar"/>
    <w:qFormat/>
    <w:rsid w:val="009220E2"/>
    <w:pPr>
      <w:widowControl/>
      <w:adjustRightInd w:val="0"/>
      <w:snapToGrid w:val="0"/>
      <w:spacing w:line="360" w:lineRule="atLeast"/>
      <w:ind w:firstLineChars="200" w:firstLine="420"/>
    </w:pPr>
    <w:rPr>
      <w:kern w:val="0"/>
      <w:szCs w:val="21"/>
    </w:rPr>
  </w:style>
  <w:style w:type="character" w:customStyle="1" w:styleId="GFChar1">
    <w:name w:val="GF报告正文 Char1"/>
    <w:rsid w:val="009220E2"/>
    <w:rPr>
      <w:rFonts w:ascii="黑体" w:eastAsia="宋体" w:hAnsi="Times New Roman" w:cs="Times New Roman"/>
      <w:kern w:val="0"/>
      <w:sz w:val="20"/>
      <w:szCs w:val="20"/>
      <w:lang w:val="x-none" w:eastAsia="x-none"/>
    </w:rPr>
  </w:style>
  <w:style w:type="paragraph" w:styleId="a7">
    <w:name w:val="Normal (Web)"/>
    <w:basedOn w:val="a"/>
    <w:uiPriority w:val="99"/>
    <w:unhideWhenUsed/>
    <w:rsid w:val="009220E2"/>
    <w:rPr>
      <w:sz w:val="24"/>
    </w:rPr>
  </w:style>
  <w:style w:type="paragraph" w:customStyle="1" w:styleId="a8">
    <w:name w:val="标准文件_段"/>
    <w:autoRedefine/>
    <w:rsid w:val="009220E2"/>
    <w:pPr>
      <w:widowControl w:val="0"/>
      <w:autoSpaceDE w:val="0"/>
      <w:autoSpaceDN w:val="0"/>
      <w:adjustRightInd w:val="0"/>
      <w:snapToGrid w:val="0"/>
      <w:ind w:firstLine="420"/>
    </w:pPr>
    <w:rPr>
      <w:rFonts w:ascii="宋体" w:eastAsia="宋体" w:hAnsi="宋体" w:cs="Times New Roman"/>
      <w:noProof/>
      <w:spacing w:val="2"/>
      <w:kern w:val="0"/>
      <w:szCs w:val="20"/>
    </w:rPr>
  </w:style>
  <w:style w:type="paragraph" w:customStyle="1" w:styleId="CharCharChar">
    <w:name w:val="Char Char Char"/>
    <w:basedOn w:val="a"/>
    <w:rsid w:val="009220E2"/>
    <w:pPr>
      <w:widowControl/>
      <w:spacing w:after="160" w:line="240" w:lineRule="exact"/>
      <w:jc w:val="left"/>
    </w:pPr>
    <w:rPr>
      <w:rFonts w:ascii="Tahoma" w:hAnsi="Tahoma"/>
      <w:kern w:val="0"/>
      <w:sz w:val="20"/>
      <w:szCs w:val="20"/>
      <w:lang w:eastAsia="en-US"/>
    </w:rPr>
  </w:style>
  <w:style w:type="paragraph" w:customStyle="1" w:styleId="Char2">
    <w:name w:val="Char"/>
    <w:basedOn w:val="a"/>
    <w:rsid w:val="009220E2"/>
    <w:pPr>
      <w:widowControl/>
      <w:adjustRightInd w:val="0"/>
      <w:spacing w:after="160" w:line="240" w:lineRule="exact"/>
      <w:jc w:val="left"/>
    </w:pPr>
    <w:rPr>
      <w:rFonts w:ascii="Arial" w:eastAsia="Times New Roman" w:hAnsi="Arial" w:cs="Verdana"/>
      <w:b/>
      <w:kern w:val="0"/>
      <w:sz w:val="24"/>
      <w:szCs w:val="28"/>
      <w:lang w:eastAsia="en-US"/>
    </w:rPr>
  </w:style>
  <w:style w:type="paragraph" w:styleId="a9">
    <w:name w:val="Balloon Text"/>
    <w:basedOn w:val="a"/>
    <w:link w:val="Char3"/>
    <w:uiPriority w:val="99"/>
    <w:semiHidden/>
    <w:unhideWhenUsed/>
    <w:rsid w:val="009220E2"/>
    <w:rPr>
      <w:sz w:val="18"/>
      <w:szCs w:val="18"/>
    </w:rPr>
  </w:style>
  <w:style w:type="character" w:customStyle="1" w:styleId="Char3">
    <w:name w:val="批注框文本 Char"/>
    <w:basedOn w:val="a1"/>
    <w:link w:val="a9"/>
    <w:uiPriority w:val="99"/>
    <w:semiHidden/>
    <w:rsid w:val="009220E2"/>
    <w:rPr>
      <w:rFonts w:ascii="Times New Roman" w:eastAsia="宋体" w:hAnsi="Times New Roman" w:cs="Times New Roman"/>
      <w:sz w:val="18"/>
      <w:szCs w:val="18"/>
    </w:rPr>
  </w:style>
  <w:style w:type="paragraph" w:customStyle="1" w:styleId="GF0">
    <w:name w:val="GF报告二级标题"/>
    <w:basedOn w:val="a"/>
    <w:rsid w:val="009220E2"/>
    <w:pPr>
      <w:widowControl/>
      <w:spacing w:line="360" w:lineRule="atLeast"/>
      <w:jc w:val="left"/>
    </w:pPr>
    <w:rPr>
      <w:rFonts w:ascii="黑体" w:eastAsia="黑体"/>
      <w:kern w:val="0"/>
      <w:szCs w:val="20"/>
    </w:rPr>
  </w:style>
  <w:style w:type="paragraph" w:styleId="aa">
    <w:name w:val="Subtitle"/>
    <w:basedOn w:val="a"/>
    <w:next w:val="a"/>
    <w:link w:val="Char4"/>
    <w:uiPriority w:val="11"/>
    <w:qFormat/>
    <w:rsid w:val="009220E2"/>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4">
    <w:name w:val="副标题 Char"/>
    <w:basedOn w:val="a1"/>
    <w:link w:val="aa"/>
    <w:uiPriority w:val="11"/>
    <w:rsid w:val="009220E2"/>
    <w:rPr>
      <w:b/>
      <w:bCs/>
      <w:kern w:val="28"/>
      <w:sz w:val="32"/>
      <w:szCs w:val="32"/>
    </w:rPr>
  </w:style>
  <w:style w:type="character" w:styleId="ab">
    <w:name w:val="Emphasis"/>
    <w:basedOn w:val="a1"/>
    <w:uiPriority w:val="20"/>
    <w:qFormat/>
    <w:rsid w:val="009220E2"/>
    <w:rPr>
      <w:i/>
      <w:iCs/>
    </w:rPr>
  </w:style>
  <w:style w:type="paragraph" w:customStyle="1" w:styleId="40">
    <w:name w:val="标题4"/>
    <w:basedOn w:val="a0"/>
    <w:next w:val="a"/>
    <w:rsid w:val="009220E2"/>
    <w:pPr>
      <w:outlineLvl w:val="0"/>
    </w:pPr>
    <w:rPr>
      <w:rFonts w:ascii="仿宋_GB2312" w:eastAsia="仿宋_GB2312" w:hAnsi="宋体"/>
      <w:b/>
      <w:bCs/>
      <w:color w:val="000000" w:themeColor="text1"/>
      <w:szCs w:val="32"/>
    </w:rPr>
  </w:style>
  <w:style w:type="paragraph" w:styleId="20">
    <w:name w:val="toc 2"/>
    <w:basedOn w:val="a"/>
    <w:next w:val="a"/>
    <w:autoRedefine/>
    <w:uiPriority w:val="39"/>
    <w:unhideWhenUsed/>
    <w:qFormat/>
    <w:rsid w:val="009220E2"/>
    <w:pPr>
      <w:ind w:leftChars="200" w:left="420"/>
    </w:pPr>
  </w:style>
  <w:style w:type="paragraph" w:styleId="10">
    <w:name w:val="toc 1"/>
    <w:basedOn w:val="a"/>
    <w:next w:val="a"/>
    <w:autoRedefine/>
    <w:uiPriority w:val="39"/>
    <w:unhideWhenUsed/>
    <w:qFormat/>
    <w:rsid w:val="009220E2"/>
  </w:style>
  <w:style w:type="paragraph" w:styleId="30">
    <w:name w:val="toc 3"/>
    <w:basedOn w:val="a"/>
    <w:next w:val="a"/>
    <w:autoRedefine/>
    <w:uiPriority w:val="39"/>
    <w:unhideWhenUsed/>
    <w:qFormat/>
    <w:rsid w:val="009220E2"/>
    <w:pPr>
      <w:ind w:leftChars="400" w:left="840"/>
    </w:pPr>
  </w:style>
  <w:style w:type="character" w:styleId="ac">
    <w:name w:val="Hyperlink"/>
    <w:basedOn w:val="a1"/>
    <w:uiPriority w:val="99"/>
    <w:unhideWhenUsed/>
    <w:rsid w:val="009220E2"/>
    <w:rPr>
      <w:color w:val="0000FF" w:themeColor="hyperlink"/>
      <w:u w:val="single"/>
    </w:rPr>
  </w:style>
  <w:style w:type="paragraph" w:customStyle="1" w:styleId="GF1">
    <w:name w:val="GF_正文"/>
    <w:basedOn w:val="a"/>
    <w:autoRedefine/>
    <w:qFormat/>
    <w:rsid w:val="009220E2"/>
    <w:pPr>
      <w:spacing w:line="360" w:lineRule="atLeast"/>
      <w:ind w:firstLineChars="200" w:firstLine="420"/>
      <w:textAlignment w:val="center"/>
    </w:pPr>
    <w:rPr>
      <w:szCs w:val="22"/>
    </w:rPr>
  </w:style>
  <w:style w:type="character" w:customStyle="1" w:styleId="GF2">
    <w:name w:val="GF_字符_下标"/>
    <w:basedOn w:val="a1"/>
    <w:uiPriority w:val="1"/>
    <w:rsid w:val="009220E2"/>
    <w:rPr>
      <w:rFonts w:ascii="Times New Roman" w:hAnsi="Times New Roman"/>
      <w:strike w:val="0"/>
      <w:dstrike w:val="0"/>
      <w:vertAlign w:val="subscript"/>
    </w:rPr>
  </w:style>
  <w:style w:type="paragraph" w:customStyle="1" w:styleId="T1">
    <w:name w:val="T1"/>
    <w:basedOn w:val="a5"/>
    <w:link w:val="T10"/>
    <w:qFormat/>
    <w:rsid w:val="009220E2"/>
    <w:pPr>
      <w:numPr>
        <w:ilvl w:val="1"/>
        <w:numId w:val="1"/>
      </w:numPr>
      <w:ind w:firstLineChars="0" w:firstLine="0"/>
      <w:outlineLvl w:val="0"/>
    </w:pPr>
    <w:rPr>
      <w:rFonts w:ascii="仿宋_GB2312" w:eastAsia="仿宋_GB2312" w:hAnsi="宋体"/>
      <w:b/>
      <w:bCs/>
      <w:sz w:val="32"/>
      <w:szCs w:val="32"/>
    </w:rPr>
  </w:style>
  <w:style w:type="character" w:customStyle="1" w:styleId="T10">
    <w:name w:val="T1 字符"/>
    <w:basedOn w:val="Char0"/>
    <w:link w:val="T1"/>
    <w:rsid w:val="009220E2"/>
    <w:rPr>
      <w:rFonts w:ascii="仿宋_GB2312" w:eastAsia="仿宋_GB2312" w:hAnsi="宋体" w:cs="Times New Roman"/>
      <w:b/>
      <w:bCs/>
      <w:sz w:val="32"/>
      <w:szCs w:val="32"/>
    </w:rPr>
  </w:style>
  <w:style w:type="paragraph" w:customStyle="1" w:styleId="T2">
    <w:name w:val="T2"/>
    <w:basedOn w:val="a5"/>
    <w:link w:val="T20"/>
    <w:qFormat/>
    <w:rsid w:val="009220E2"/>
    <w:pPr>
      <w:ind w:left="567" w:firstLineChars="0" w:firstLine="0"/>
      <w:outlineLvl w:val="1"/>
    </w:pPr>
    <w:rPr>
      <w:rFonts w:ascii="仿宋_GB2312" w:eastAsia="仿宋_GB2312" w:hAnsi="宋体"/>
      <w:b/>
      <w:bCs/>
      <w:sz w:val="32"/>
      <w:szCs w:val="32"/>
    </w:rPr>
  </w:style>
  <w:style w:type="character" w:customStyle="1" w:styleId="T20">
    <w:name w:val="T2 字符"/>
    <w:basedOn w:val="Char0"/>
    <w:link w:val="T2"/>
    <w:rsid w:val="009220E2"/>
    <w:rPr>
      <w:rFonts w:ascii="仿宋_GB2312" w:eastAsia="仿宋_GB2312" w:hAnsi="宋体" w:cs="Times New Roman"/>
      <w:b/>
      <w:bCs/>
      <w:sz w:val="32"/>
      <w:szCs w:val="32"/>
    </w:rPr>
  </w:style>
  <w:style w:type="paragraph" w:customStyle="1" w:styleId="T3">
    <w:name w:val="T3"/>
    <w:basedOn w:val="a5"/>
    <w:link w:val="T30"/>
    <w:qFormat/>
    <w:rsid w:val="009220E2"/>
    <w:pPr>
      <w:ind w:left="709" w:firstLineChars="0" w:firstLine="0"/>
      <w:outlineLvl w:val="2"/>
    </w:pPr>
    <w:rPr>
      <w:rFonts w:ascii="仿宋_GB2312" w:eastAsia="仿宋_GB2312" w:hAnsi="宋体"/>
      <w:bCs/>
      <w:sz w:val="32"/>
      <w:szCs w:val="32"/>
    </w:rPr>
  </w:style>
  <w:style w:type="character" w:customStyle="1" w:styleId="T30">
    <w:name w:val="T3 字符"/>
    <w:basedOn w:val="Char0"/>
    <w:link w:val="T3"/>
    <w:rsid w:val="009220E2"/>
    <w:rPr>
      <w:rFonts w:ascii="仿宋_GB2312" w:eastAsia="仿宋_GB2312" w:hAnsi="宋体" w:cs="Times New Roman"/>
      <w:bCs/>
      <w:sz w:val="32"/>
      <w:szCs w:val="32"/>
    </w:rPr>
  </w:style>
  <w:style w:type="paragraph" w:customStyle="1" w:styleId="T4">
    <w:name w:val="T4"/>
    <w:basedOn w:val="a"/>
    <w:link w:val="T40"/>
    <w:qFormat/>
    <w:rsid w:val="009220E2"/>
    <w:pPr>
      <w:outlineLvl w:val="3"/>
    </w:pPr>
    <w:rPr>
      <w:rFonts w:ascii="仿宋_GB2312" w:eastAsia="仿宋_GB2312" w:hAnsi="宋体"/>
      <w:bCs/>
      <w:sz w:val="32"/>
      <w:szCs w:val="32"/>
    </w:rPr>
  </w:style>
  <w:style w:type="character" w:customStyle="1" w:styleId="T40">
    <w:name w:val="T4 字符"/>
    <w:basedOn w:val="a1"/>
    <w:link w:val="T4"/>
    <w:rsid w:val="009220E2"/>
    <w:rPr>
      <w:rFonts w:ascii="仿宋_GB2312" w:eastAsia="仿宋_GB2312" w:hAnsi="宋体" w:cs="Times New Roman"/>
      <w:bCs/>
      <w:sz w:val="32"/>
      <w:szCs w:val="32"/>
    </w:rPr>
  </w:style>
  <w:style w:type="paragraph" w:customStyle="1" w:styleId="ZW">
    <w:name w:val="ZW"/>
    <w:basedOn w:val="a"/>
    <w:link w:val="ZW0"/>
    <w:qFormat/>
    <w:rsid w:val="009220E2"/>
    <w:pPr>
      <w:ind w:firstLineChars="200" w:firstLine="640"/>
    </w:pPr>
    <w:rPr>
      <w:rFonts w:ascii="仿宋_GB2312" w:eastAsia="仿宋_GB2312" w:hAnsi="宋体"/>
      <w:bCs/>
      <w:sz w:val="32"/>
      <w:szCs w:val="32"/>
    </w:rPr>
  </w:style>
  <w:style w:type="character" w:customStyle="1" w:styleId="ZW0">
    <w:name w:val="ZW 字符"/>
    <w:basedOn w:val="a1"/>
    <w:link w:val="ZW"/>
    <w:rsid w:val="009220E2"/>
    <w:rPr>
      <w:rFonts w:ascii="仿宋_GB2312" w:eastAsia="仿宋_GB2312" w:hAnsi="宋体" w:cs="Times New Roman"/>
      <w:bCs/>
      <w:sz w:val="32"/>
      <w:szCs w:val="32"/>
    </w:rPr>
  </w:style>
  <w:style w:type="paragraph" w:customStyle="1" w:styleId="11">
    <w:name w:val="列出段落1"/>
    <w:basedOn w:val="a"/>
    <w:rsid w:val="009220E2"/>
    <w:pPr>
      <w:ind w:firstLineChars="200" w:firstLine="420"/>
    </w:pPr>
    <w:rPr>
      <w:rFonts w:asciiTheme="minorHAnsi" w:eastAsiaTheme="minorEastAsia" w:hAnsiTheme="minorHAnsi" w:cstheme="minorBidi"/>
    </w:rPr>
  </w:style>
  <w:style w:type="paragraph" w:styleId="ad">
    <w:name w:val="Document Map"/>
    <w:basedOn w:val="a"/>
    <w:link w:val="Char5"/>
    <w:uiPriority w:val="99"/>
    <w:semiHidden/>
    <w:unhideWhenUsed/>
    <w:rsid w:val="009220E2"/>
    <w:rPr>
      <w:rFonts w:ascii="宋体"/>
      <w:sz w:val="18"/>
      <w:szCs w:val="18"/>
    </w:rPr>
  </w:style>
  <w:style w:type="character" w:customStyle="1" w:styleId="Char5">
    <w:name w:val="文档结构图 Char"/>
    <w:basedOn w:val="a1"/>
    <w:link w:val="ad"/>
    <w:uiPriority w:val="99"/>
    <w:semiHidden/>
    <w:rsid w:val="009220E2"/>
    <w:rPr>
      <w:rFonts w:ascii="宋体" w:eastAsia="宋体" w:hAnsi="Times New Roman" w:cs="Times New Roman"/>
      <w:sz w:val="18"/>
      <w:szCs w:val="18"/>
    </w:rPr>
  </w:style>
  <w:style w:type="paragraph" w:styleId="41">
    <w:name w:val="toc 4"/>
    <w:basedOn w:val="a"/>
    <w:next w:val="a"/>
    <w:autoRedefine/>
    <w:uiPriority w:val="39"/>
    <w:unhideWhenUsed/>
    <w:rsid w:val="009220E2"/>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9220E2"/>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9220E2"/>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9220E2"/>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9220E2"/>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9220E2"/>
    <w:pPr>
      <w:ind w:leftChars="1600" w:left="3360"/>
    </w:pPr>
    <w:rPr>
      <w:rFonts w:asciiTheme="minorHAnsi" w:eastAsiaTheme="minorEastAsia" w:hAnsiTheme="minorHAnsi" w:cstheme="minorBidi"/>
      <w:szCs w:val="22"/>
    </w:rPr>
  </w:style>
  <w:style w:type="paragraph" w:styleId="ae">
    <w:name w:val="No Spacing"/>
    <w:uiPriority w:val="1"/>
    <w:qFormat/>
    <w:rsid w:val="009220E2"/>
    <w:pPr>
      <w:widowControl w:val="0"/>
      <w:jc w:val="both"/>
    </w:pPr>
    <w:rPr>
      <w:rFonts w:ascii="Times New Roman" w:eastAsia="宋体" w:hAnsi="Times New Roman" w:cs="Times New Roman"/>
      <w:szCs w:val="24"/>
    </w:rPr>
  </w:style>
  <w:style w:type="paragraph" w:styleId="TOC">
    <w:name w:val="TOC Heading"/>
    <w:basedOn w:val="1"/>
    <w:next w:val="a"/>
    <w:uiPriority w:val="39"/>
    <w:unhideWhenUsed/>
    <w:qFormat/>
    <w:rsid w:val="009220E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f">
    <w:name w:val="annotation reference"/>
    <w:basedOn w:val="a1"/>
    <w:uiPriority w:val="99"/>
    <w:semiHidden/>
    <w:unhideWhenUsed/>
    <w:rsid w:val="009220E2"/>
    <w:rPr>
      <w:sz w:val="21"/>
      <w:szCs w:val="21"/>
    </w:rPr>
  </w:style>
  <w:style w:type="paragraph" w:styleId="af0">
    <w:name w:val="annotation text"/>
    <w:basedOn w:val="a"/>
    <w:link w:val="Char6"/>
    <w:uiPriority w:val="99"/>
    <w:semiHidden/>
    <w:unhideWhenUsed/>
    <w:rsid w:val="009220E2"/>
    <w:pPr>
      <w:jc w:val="left"/>
    </w:pPr>
  </w:style>
  <w:style w:type="character" w:customStyle="1" w:styleId="Char6">
    <w:name w:val="批注文字 Char"/>
    <w:basedOn w:val="a1"/>
    <w:link w:val="af0"/>
    <w:uiPriority w:val="99"/>
    <w:semiHidden/>
    <w:rsid w:val="009220E2"/>
    <w:rPr>
      <w:rFonts w:ascii="Times New Roman" w:eastAsia="宋体" w:hAnsi="Times New Roman" w:cs="Times New Roman"/>
      <w:szCs w:val="24"/>
    </w:rPr>
  </w:style>
  <w:style w:type="paragraph" w:styleId="af1">
    <w:name w:val="annotation subject"/>
    <w:basedOn w:val="af0"/>
    <w:next w:val="af0"/>
    <w:link w:val="Char7"/>
    <w:uiPriority w:val="99"/>
    <w:semiHidden/>
    <w:unhideWhenUsed/>
    <w:rsid w:val="009220E2"/>
    <w:rPr>
      <w:b/>
      <w:bCs/>
    </w:rPr>
  </w:style>
  <w:style w:type="character" w:customStyle="1" w:styleId="Char7">
    <w:name w:val="批注主题 Char"/>
    <w:basedOn w:val="Char6"/>
    <w:link w:val="af1"/>
    <w:uiPriority w:val="99"/>
    <w:semiHidden/>
    <w:rsid w:val="009220E2"/>
    <w:rPr>
      <w:rFonts w:ascii="Times New Roman" w:eastAsia="宋体" w:hAnsi="Times New Roman" w:cs="Times New Roman"/>
      <w:b/>
      <w:bCs/>
      <w:szCs w:val="24"/>
    </w:rPr>
  </w:style>
  <w:style w:type="paragraph" w:customStyle="1" w:styleId="21">
    <w:name w:val="列出段落2"/>
    <w:basedOn w:val="a"/>
    <w:rsid w:val="009220E2"/>
    <w:pPr>
      <w:ind w:firstLineChars="200" w:firstLine="420"/>
    </w:pPr>
  </w:style>
  <w:style w:type="character" w:styleId="af2">
    <w:name w:val="page number"/>
    <w:basedOn w:val="a1"/>
    <w:rsid w:val="007953C9"/>
  </w:style>
  <w:style w:type="paragraph" w:customStyle="1" w:styleId="af3">
    <w:name w:val="封面"/>
    <w:basedOn w:val="a"/>
    <w:rsid w:val="00000BC7"/>
    <w:pPr>
      <w:widowControl/>
      <w:adjustRightInd w:val="0"/>
      <w:snapToGrid w:val="0"/>
      <w:spacing w:line="600" w:lineRule="exact"/>
      <w:jc w:val="center"/>
    </w:pPr>
    <w:rPr>
      <w:rFonts w:ascii="宋体" w:hAnsi="宋体"/>
      <w:bCs/>
      <w:snapToGrid w:val="0"/>
      <w:kern w:val="0"/>
      <w:sz w:val="44"/>
      <w:szCs w:val="28"/>
    </w:rPr>
  </w:style>
  <w:style w:type="paragraph" w:styleId="af4">
    <w:name w:val="Signature"/>
    <w:basedOn w:val="a"/>
    <w:next w:val="af3"/>
    <w:link w:val="Char8"/>
    <w:rsid w:val="00000BC7"/>
    <w:pPr>
      <w:widowControl/>
      <w:adjustRightInd w:val="0"/>
      <w:snapToGrid w:val="0"/>
      <w:spacing w:line="600" w:lineRule="exact"/>
      <w:jc w:val="center"/>
    </w:pPr>
    <w:rPr>
      <w:rFonts w:ascii="宋体"/>
      <w:b/>
      <w:snapToGrid w:val="0"/>
      <w:kern w:val="0"/>
      <w:sz w:val="36"/>
      <w:szCs w:val="28"/>
    </w:rPr>
  </w:style>
  <w:style w:type="character" w:customStyle="1" w:styleId="Char8">
    <w:name w:val="签名 Char"/>
    <w:basedOn w:val="a1"/>
    <w:link w:val="af4"/>
    <w:rsid w:val="00000BC7"/>
    <w:rPr>
      <w:rFonts w:ascii="宋体" w:eastAsia="宋体" w:hAnsi="Times New Roman" w:cs="Times New Roman"/>
      <w:b/>
      <w:snapToGrid w:val="0"/>
      <w:kern w:val="0"/>
      <w:sz w:val="36"/>
      <w:szCs w:val="28"/>
    </w:rPr>
  </w:style>
  <w:style w:type="table" w:styleId="af5">
    <w:name w:val="Table Grid"/>
    <w:basedOn w:val="a2"/>
    <w:uiPriority w:val="59"/>
    <w:rsid w:val="009E36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Revision"/>
    <w:hidden/>
    <w:uiPriority w:val="99"/>
    <w:semiHidden/>
    <w:rsid w:val="00166A73"/>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7295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footer" Target="footer6.xml"/><Relationship Id="rId47" Type="http://schemas.openxmlformats.org/officeDocument/2006/relationships/image" Target="media/image26.png"/><Relationship Id="rId50" Type="http://schemas.openxmlformats.org/officeDocument/2006/relationships/image" Target="media/image28.jpeg"/><Relationship Id="rId55" Type="http://schemas.openxmlformats.org/officeDocument/2006/relationships/image" Target="media/image33.emf"/><Relationship Id="rId63" Type="http://schemas.openxmlformats.org/officeDocument/2006/relationships/image" Target="media/image38.jpeg"/><Relationship Id="rId68" Type="http://schemas.openxmlformats.org/officeDocument/2006/relationships/image" Target="media/image42.png"/><Relationship Id="rId76" Type="http://schemas.openxmlformats.org/officeDocument/2006/relationships/image" Target="media/image49.jpeg"/><Relationship Id="rId84" Type="http://schemas.openxmlformats.org/officeDocument/2006/relationships/oleObject" Target="embeddings/oleObject10.bin"/><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5.wmf"/><Relationship Id="rId2" Type="http://schemas.openxmlformats.org/officeDocument/2006/relationships/numbering" Target="numbering.xml"/><Relationship Id="rId16" Type="http://schemas.openxmlformats.org/officeDocument/2006/relationships/package" Target="embeddings/Microsoft_Visio_Drawing1111111111111111111111111111111111111111111.vsdx"/><Relationship Id="rId29" Type="http://schemas.openxmlformats.org/officeDocument/2006/relationships/image" Target="media/image12.emf"/><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4.emf"/><Relationship Id="rId37" Type="http://schemas.openxmlformats.org/officeDocument/2006/relationships/image" Target="media/image18.emf"/><Relationship Id="rId40" Type="http://schemas.openxmlformats.org/officeDocument/2006/relationships/image" Target="media/image20.png"/><Relationship Id="rId45" Type="http://schemas.openxmlformats.org/officeDocument/2006/relationships/image" Target="media/image24.jpeg"/><Relationship Id="rId53" Type="http://schemas.openxmlformats.org/officeDocument/2006/relationships/image" Target="media/image31.png"/><Relationship Id="rId58" Type="http://schemas.openxmlformats.org/officeDocument/2006/relationships/oleObject" Target="embeddings/oleObject5.bin"/><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2.jpeg"/><Relationship Id="rId87" Type="http://schemas.openxmlformats.org/officeDocument/2006/relationships/image" Target="media/image57.emf"/><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oleObject" Target="embeddings/oleObject9.bin"/><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footer" Target="footer5.xml"/><Relationship Id="rId27" Type="http://schemas.openxmlformats.org/officeDocument/2006/relationships/image" Target="media/image11.emf"/><Relationship Id="rId30" Type="http://schemas.openxmlformats.org/officeDocument/2006/relationships/oleObject" Target="embeddings/oleObject2.bin"/><Relationship Id="rId35" Type="http://schemas.openxmlformats.org/officeDocument/2006/relationships/image" Target="media/image16.png"/><Relationship Id="rId43" Type="http://schemas.openxmlformats.org/officeDocument/2006/relationships/image" Target="media/image22.jpeg"/><Relationship Id="rId48" Type="http://schemas.openxmlformats.org/officeDocument/2006/relationships/image" Target="media/image27.emf"/><Relationship Id="rId56" Type="http://schemas.openxmlformats.org/officeDocument/2006/relationships/oleObject" Target="embeddings/oleObject4.bin"/><Relationship Id="rId64" Type="http://schemas.openxmlformats.org/officeDocument/2006/relationships/image" Target="media/image39.jpe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oleObject" Target="embeddings/oleObject8.bin"/><Relationship Id="rId80" Type="http://schemas.openxmlformats.org/officeDocument/2006/relationships/image" Target="media/image53.png"/><Relationship Id="rId85" Type="http://schemas.openxmlformats.org/officeDocument/2006/relationships/image" Target="media/image56.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package" Target="embeddings/Microsoft_Visio_Drawing3333333333333333333333333333333333333333333.vsdx"/><Relationship Id="rId38" Type="http://schemas.openxmlformats.org/officeDocument/2006/relationships/package" Target="embeddings/Microsoft_Visio_Drawing4444444444444444444444444444444444444444444.vsdx"/><Relationship Id="rId46" Type="http://schemas.openxmlformats.org/officeDocument/2006/relationships/image" Target="media/image25.png"/><Relationship Id="rId59" Type="http://schemas.openxmlformats.org/officeDocument/2006/relationships/image" Target="media/image35.emf"/><Relationship Id="rId67" Type="http://schemas.openxmlformats.org/officeDocument/2006/relationships/oleObject" Target="embeddings/oleObject7.bin"/><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4.jpeg"/><Relationship Id="rId75" Type="http://schemas.openxmlformats.org/officeDocument/2006/relationships/image" Target="media/image48.png"/><Relationship Id="rId83" Type="http://schemas.openxmlformats.org/officeDocument/2006/relationships/image" Target="media/image55.emf"/><Relationship Id="rId88" Type="http://schemas.openxmlformats.org/officeDocument/2006/relationships/oleObject" Target="embeddings/oleObject12.bin"/><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8.wmf"/><Relationship Id="rId28" Type="http://schemas.openxmlformats.org/officeDocument/2006/relationships/package" Target="embeddings/Microsoft_Visio_Drawing111222222222222222222222222222222222222222222.vsdx"/><Relationship Id="rId36" Type="http://schemas.openxmlformats.org/officeDocument/2006/relationships/image" Target="media/image17.png"/><Relationship Id="rId49" Type="http://schemas.openxmlformats.org/officeDocument/2006/relationships/oleObject" Target="embeddings/oleObject3.bin"/><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oleObject" Target="embeddings/oleObject6.bin"/><Relationship Id="rId65" Type="http://schemas.openxmlformats.org/officeDocument/2006/relationships/image" Target="media/image40.jpeg"/><Relationship Id="rId73" Type="http://schemas.openxmlformats.org/officeDocument/2006/relationships/image" Target="media/image46.wmf"/><Relationship Id="rId78" Type="http://schemas.openxmlformats.org/officeDocument/2006/relationships/image" Target="media/image51.emf"/><Relationship Id="rId81" Type="http://schemas.openxmlformats.org/officeDocument/2006/relationships/image" Target="media/image54.emf"/><Relationship Id="rId86" Type="http://schemas.openxmlformats.org/officeDocument/2006/relationships/oleObject" Target="embeddings/oleObject11.bin"/><Relationship Id="rId4" Type="http://schemas.microsoft.com/office/2007/relationships/stylesWithEffects" Target="stylesWithEffect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C8EB1A8-57E1-4C75-82C1-FBFC57A55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283</Pages>
  <Words>24400</Words>
  <Characters>139083</Characters>
  <Application>Microsoft Office Word</Application>
  <DocSecurity>4</DocSecurity>
  <Lines>1159</Lines>
  <Paragraphs>326</Paragraphs>
  <ScaleCrop>false</ScaleCrop>
  <Company>Microsoft</Company>
  <LinksUpToDate>false</LinksUpToDate>
  <CharactersWithSpaces>163157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MENGLINGQI&lt;孟令奇&gt;</dc:creator>
  <cp:lastModifiedBy>MENGLINGQI&lt;孟令奇&gt;</cp:lastModifiedBy>
  <cp:revision>2</cp:revision>
  <cp:lastPrinted>2020-07-21T00:16:00Z</cp:lastPrinted>
  <dcterms:created xsi:type="dcterms:W3CDTF">2020-09-29T00:20:00Z</dcterms:created>
  <dcterms:modified xsi:type="dcterms:W3CDTF">2020-09-29T00:20:00Z</dcterms:modified>
</cp:coreProperties>
</file>