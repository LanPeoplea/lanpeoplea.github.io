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96A9DD" w14:textId="77777777" w:rsidR="00324622" w:rsidRDefault="00324622" w:rsidP="008537A0">
      <w:pPr>
        <w:pStyle w:val="a8"/>
        <w:spacing w:before="0" w:after="0" w:line="240" w:lineRule="auto"/>
        <w:outlineLvl w:val="9"/>
        <w:rPr>
          <w:sz w:val="52"/>
        </w:rPr>
      </w:pPr>
    </w:p>
    <w:p w14:paraId="50FFDFC7" w14:textId="77777777" w:rsidR="00324622" w:rsidRDefault="00324622" w:rsidP="008537A0">
      <w:pPr>
        <w:pStyle w:val="a8"/>
        <w:spacing w:before="0" w:after="0" w:line="240" w:lineRule="auto"/>
        <w:outlineLvl w:val="9"/>
        <w:rPr>
          <w:sz w:val="52"/>
        </w:rPr>
      </w:pPr>
    </w:p>
    <w:p w14:paraId="31F98DA3" w14:textId="77777777" w:rsidR="00324622" w:rsidRDefault="00324622" w:rsidP="008537A0">
      <w:pPr>
        <w:pStyle w:val="a8"/>
        <w:spacing w:before="0" w:after="0" w:line="240" w:lineRule="auto"/>
        <w:outlineLvl w:val="9"/>
        <w:rPr>
          <w:sz w:val="52"/>
        </w:rPr>
      </w:pPr>
    </w:p>
    <w:p w14:paraId="7763ED65" w14:textId="0338B80D" w:rsidR="00324622" w:rsidRDefault="008537A0" w:rsidP="008537A0">
      <w:pPr>
        <w:pStyle w:val="a8"/>
        <w:spacing w:before="0" w:after="0" w:line="240" w:lineRule="auto"/>
        <w:outlineLvl w:val="9"/>
        <w:rPr>
          <w:sz w:val="52"/>
        </w:rPr>
      </w:pPr>
      <w:r w:rsidRPr="008537A0">
        <w:rPr>
          <w:rFonts w:hint="eastAsia"/>
          <w:sz w:val="52"/>
        </w:rPr>
        <w:t>知识规则化描述研究</w:t>
      </w:r>
    </w:p>
    <w:p w14:paraId="369899B9" w14:textId="39150B6B" w:rsidR="008537A0" w:rsidRPr="00067485" w:rsidRDefault="008537A0" w:rsidP="008537A0">
      <w:pPr>
        <w:pStyle w:val="a8"/>
        <w:spacing w:before="0" w:after="0" w:line="240" w:lineRule="auto"/>
        <w:outlineLvl w:val="9"/>
        <w:rPr>
          <w:sz w:val="52"/>
        </w:rPr>
      </w:pPr>
      <w:r w:rsidRPr="00067485">
        <w:rPr>
          <w:rFonts w:hint="eastAsia"/>
          <w:sz w:val="52"/>
        </w:rPr>
        <w:t>咨询报告</w:t>
      </w:r>
    </w:p>
    <w:tbl>
      <w:tblPr>
        <w:tblW w:w="9106" w:type="dxa"/>
        <w:jc w:val="center"/>
        <w:tblLayout w:type="fixed"/>
        <w:tblLook w:val="04A0" w:firstRow="1" w:lastRow="0" w:firstColumn="1" w:lastColumn="0" w:noHBand="0" w:noVBand="1"/>
      </w:tblPr>
      <w:tblGrid>
        <w:gridCol w:w="108"/>
        <w:gridCol w:w="1393"/>
        <w:gridCol w:w="1499"/>
        <w:gridCol w:w="4501"/>
        <w:gridCol w:w="1497"/>
        <w:gridCol w:w="108"/>
      </w:tblGrid>
      <w:tr w:rsidR="00A0024D" w:rsidRPr="00B25181" w14:paraId="7BE3EB28" w14:textId="77777777" w:rsidTr="002E62FB">
        <w:trPr>
          <w:gridBefore w:val="1"/>
          <w:wBefore w:w="108" w:type="dxa"/>
          <w:trHeight w:val="680"/>
          <w:jc w:val="center"/>
        </w:trPr>
        <w:tc>
          <w:tcPr>
            <w:tcW w:w="8998" w:type="dxa"/>
            <w:gridSpan w:val="5"/>
            <w:vAlign w:val="center"/>
          </w:tcPr>
          <w:p w14:paraId="3E7FB159" w14:textId="77777777" w:rsidR="00A0024D" w:rsidRPr="00B25181" w:rsidRDefault="00A0024D" w:rsidP="002E62FB">
            <w:pPr>
              <w:adjustRightInd/>
              <w:spacing w:line="240" w:lineRule="auto"/>
              <w:jc w:val="center"/>
              <w:textAlignment w:val="auto"/>
              <w:rPr>
                <w:rFonts w:ascii="仿宋_GB2312" w:eastAsia="仿宋_GB2312" w:hAnsi="宋体"/>
                <w:kern w:val="2"/>
                <w:sz w:val="32"/>
                <w:szCs w:val="32"/>
              </w:rPr>
            </w:pPr>
          </w:p>
          <w:p w14:paraId="43C384E4" w14:textId="77777777" w:rsidR="00A0024D" w:rsidRPr="00B25181" w:rsidRDefault="00A0024D" w:rsidP="002E62FB">
            <w:pPr>
              <w:adjustRightInd/>
              <w:spacing w:line="240" w:lineRule="auto"/>
              <w:jc w:val="center"/>
              <w:textAlignment w:val="auto"/>
              <w:rPr>
                <w:rFonts w:ascii="仿宋_GB2312" w:eastAsia="仿宋_GB2312" w:hAnsi="宋体"/>
                <w:kern w:val="2"/>
                <w:sz w:val="32"/>
                <w:szCs w:val="32"/>
              </w:rPr>
            </w:pPr>
          </w:p>
          <w:p w14:paraId="3ECDE556" w14:textId="77777777" w:rsidR="00A0024D" w:rsidRPr="00B25181" w:rsidRDefault="00A0024D" w:rsidP="002E62FB">
            <w:pPr>
              <w:adjustRightInd/>
              <w:spacing w:line="240" w:lineRule="auto"/>
              <w:jc w:val="center"/>
              <w:textAlignment w:val="auto"/>
              <w:rPr>
                <w:rFonts w:ascii="仿宋_GB2312" w:eastAsia="仿宋_GB2312" w:hAnsi="宋体"/>
                <w:kern w:val="2"/>
                <w:sz w:val="32"/>
                <w:szCs w:val="32"/>
              </w:rPr>
            </w:pPr>
          </w:p>
        </w:tc>
      </w:tr>
      <w:tr w:rsidR="00A0024D" w:rsidRPr="00B25181" w14:paraId="3DFEF4BC" w14:textId="77777777" w:rsidTr="002E62FB">
        <w:trPr>
          <w:gridAfter w:val="2"/>
          <w:wAfter w:w="108" w:type="dxa"/>
          <w:trHeight w:val="680"/>
          <w:jc w:val="center"/>
        </w:trPr>
        <w:tc>
          <w:tcPr>
            <w:tcW w:w="1501" w:type="dxa"/>
            <w:gridSpan w:val="2"/>
            <w:vMerge w:val="restart"/>
            <w:vAlign w:val="center"/>
          </w:tcPr>
          <w:p w14:paraId="71C15257" w14:textId="77777777" w:rsidR="00A0024D" w:rsidRPr="00B25181" w:rsidRDefault="00A0024D" w:rsidP="002E62FB">
            <w:pPr>
              <w:widowControl/>
              <w:adjustRightInd/>
              <w:spacing w:line="240" w:lineRule="auto"/>
              <w:jc w:val="left"/>
              <w:textAlignment w:val="auto"/>
              <w:rPr>
                <w:rFonts w:ascii="仿宋_GB2312" w:eastAsia="仿宋_GB2312" w:hAnsi="宋体"/>
                <w:kern w:val="2"/>
                <w:sz w:val="32"/>
                <w:szCs w:val="32"/>
              </w:rPr>
            </w:pPr>
          </w:p>
        </w:tc>
        <w:tc>
          <w:tcPr>
            <w:tcW w:w="1499" w:type="dxa"/>
            <w:vAlign w:val="bottom"/>
          </w:tcPr>
          <w:p w14:paraId="2080DAB4"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p>
          <w:p w14:paraId="0A52F20D"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p>
          <w:p w14:paraId="2B1C9B37"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p>
          <w:p w14:paraId="037B5331"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p>
          <w:p w14:paraId="2D3339D9"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p>
          <w:p w14:paraId="213EF268"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p>
          <w:p w14:paraId="06E63895"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p>
          <w:p w14:paraId="12480A4A" w14:textId="1187314F" w:rsidR="00A0024D" w:rsidRDefault="00A0024D" w:rsidP="002E62FB">
            <w:pPr>
              <w:adjustRightInd/>
              <w:spacing w:line="360" w:lineRule="exact"/>
              <w:jc w:val="center"/>
              <w:textAlignment w:val="auto"/>
              <w:rPr>
                <w:rFonts w:ascii="仿宋_GB2312" w:eastAsia="仿宋_GB2312" w:hAnsi="宋体"/>
                <w:kern w:val="2"/>
                <w:sz w:val="32"/>
                <w:szCs w:val="32"/>
              </w:rPr>
            </w:pPr>
          </w:p>
          <w:p w14:paraId="0A7B5109" w14:textId="77777777" w:rsidR="00115751" w:rsidRPr="00B25181" w:rsidRDefault="00115751" w:rsidP="002E62FB">
            <w:pPr>
              <w:adjustRightInd/>
              <w:spacing w:line="360" w:lineRule="exact"/>
              <w:jc w:val="center"/>
              <w:textAlignment w:val="auto"/>
              <w:rPr>
                <w:rFonts w:ascii="仿宋_GB2312" w:eastAsia="仿宋_GB2312" w:hAnsi="宋体"/>
                <w:kern w:val="2"/>
                <w:sz w:val="32"/>
                <w:szCs w:val="32"/>
              </w:rPr>
            </w:pPr>
          </w:p>
          <w:p w14:paraId="70BF70C7"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r w:rsidRPr="00B25181">
              <w:rPr>
                <w:rFonts w:ascii="仿宋_GB2312" w:eastAsia="仿宋_GB2312" w:hAnsi="宋体" w:hint="eastAsia"/>
                <w:kern w:val="2"/>
                <w:sz w:val="32"/>
                <w:szCs w:val="32"/>
              </w:rPr>
              <w:t>编    写</w:t>
            </w:r>
          </w:p>
        </w:tc>
        <w:tc>
          <w:tcPr>
            <w:tcW w:w="4501" w:type="dxa"/>
            <w:tcBorders>
              <w:bottom w:val="single" w:sz="4" w:space="0" w:color="auto"/>
            </w:tcBorders>
            <w:vAlign w:val="bottom"/>
          </w:tcPr>
          <w:p w14:paraId="7B566F76" w14:textId="77777777" w:rsidR="00A0024D" w:rsidRPr="00B25181" w:rsidRDefault="00A0024D" w:rsidP="002E62FB">
            <w:pPr>
              <w:adjustRightInd/>
              <w:spacing w:line="360" w:lineRule="exact"/>
              <w:jc w:val="center"/>
              <w:textAlignment w:val="auto"/>
              <w:rPr>
                <w:rFonts w:ascii="宋体" w:eastAsia="宋体" w:hAnsi="宋体"/>
                <w:kern w:val="2"/>
                <w:sz w:val="28"/>
                <w:szCs w:val="28"/>
                <w:u w:val="single"/>
              </w:rPr>
            </w:pPr>
          </w:p>
        </w:tc>
      </w:tr>
      <w:tr w:rsidR="00A0024D" w:rsidRPr="00B25181" w14:paraId="3A10CDEB" w14:textId="77777777" w:rsidTr="002E62FB">
        <w:trPr>
          <w:gridAfter w:val="2"/>
          <w:wAfter w:w="108" w:type="dxa"/>
          <w:trHeight w:val="680"/>
          <w:jc w:val="center"/>
        </w:trPr>
        <w:tc>
          <w:tcPr>
            <w:tcW w:w="1501" w:type="dxa"/>
            <w:gridSpan w:val="2"/>
            <w:vMerge/>
            <w:vAlign w:val="center"/>
          </w:tcPr>
          <w:p w14:paraId="78FF954D" w14:textId="77777777" w:rsidR="00A0024D" w:rsidRPr="00B25181" w:rsidRDefault="00A0024D" w:rsidP="002E62FB">
            <w:pPr>
              <w:widowControl/>
              <w:adjustRightInd/>
              <w:spacing w:line="240" w:lineRule="auto"/>
              <w:jc w:val="left"/>
              <w:textAlignment w:val="auto"/>
              <w:rPr>
                <w:rFonts w:ascii="仿宋_GB2312" w:eastAsia="仿宋_GB2312" w:hAnsi="宋体"/>
                <w:kern w:val="2"/>
                <w:sz w:val="32"/>
                <w:szCs w:val="32"/>
              </w:rPr>
            </w:pPr>
          </w:p>
        </w:tc>
        <w:tc>
          <w:tcPr>
            <w:tcW w:w="1499" w:type="dxa"/>
            <w:vAlign w:val="bottom"/>
          </w:tcPr>
          <w:p w14:paraId="000FB658"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r w:rsidRPr="00B25181">
              <w:rPr>
                <w:rFonts w:ascii="仿宋_GB2312" w:eastAsia="仿宋_GB2312" w:hAnsi="宋体" w:hint="eastAsia"/>
                <w:kern w:val="2"/>
                <w:sz w:val="32"/>
                <w:szCs w:val="32"/>
              </w:rPr>
              <w:t>校    对</w:t>
            </w:r>
          </w:p>
        </w:tc>
        <w:tc>
          <w:tcPr>
            <w:tcW w:w="4501" w:type="dxa"/>
            <w:tcBorders>
              <w:bottom w:val="single" w:sz="4" w:space="0" w:color="auto"/>
            </w:tcBorders>
            <w:vAlign w:val="bottom"/>
          </w:tcPr>
          <w:p w14:paraId="75D2FBBF" w14:textId="77777777" w:rsidR="00A0024D" w:rsidRPr="00B25181" w:rsidRDefault="00A0024D" w:rsidP="002E62FB">
            <w:pPr>
              <w:adjustRightInd/>
              <w:spacing w:line="360" w:lineRule="exact"/>
              <w:jc w:val="center"/>
              <w:textAlignment w:val="auto"/>
              <w:rPr>
                <w:rFonts w:ascii="宋体" w:eastAsia="宋体" w:hAnsi="宋体"/>
                <w:kern w:val="2"/>
                <w:sz w:val="28"/>
                <w:szCs w:val="28"/>
                <w:u w:val="single"/>
              </w:rPr>
            </w:pPr>
          </w:p>
        </w:tc>
      </w:tr>
      <w:tr w:rsidR="00A0024D" w:rsidRPr="00B25181" w14:paraId="34BDCBF7" w14:textId="77777777" w:rsidTr="002E62FB">
        <w:trPr>
          <w:gridAfter w:val="2"/>
          <w:wAfter w:w="108" w:type="dxa"/>
          <w:trHeight w:val="680"/>
          <w:jc w:val="center"/>
        </w:trPr>
        <w:tc>
          <w:tcPr>
            <w:tcW w:w="1501" w:type="dxa"/>
            <w:gridSpan w:val="2"/>
            <w:vMerge/>
            <w:vAlign w:val="center"/>
          </w:tcPr>
          <w:p w14:paraId="31B8777B" w14:textId="77777777" w:rsidR="00A0024D" w:rsidRPr="00B25181" w:rsidRDefault="00A0024D" w:rsidP="002E62FB">
            <w:pPr>
              <w:widowControl/>
              <w:adjustRightInd/>
              <w:spacing w:line="240" w:lineRule="auto"/>
              <w:jc w:val="left"/>
              <w:textAlignment w:val="auto"/>
              <w:rPr>
                <w:rFonts w:ascii="仿宋_GB2312" w:eastAsia="仿宋_GB2312" w:hAnsi="宋体"/>
                <w:kern w:val="2"/>
                <w:sz w:val="32"/>
                <w:szCs w:val="32"/>
              </w:rPr>
            </w:pPr>
          </w:p>
        </w:tc>
        <w:tc>
          <w:tcPr>
            <w:tcW w:w="1499" w:type="dxa"/>
            <w:vAlign w:val="bottom"/>
          </w:tcPr>
          <w:p w14:paraId="0CCC6BA0"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r w:rsidRPr="00B25181">
              <w:rPr>
                <w:rFonts w:ascii="仿宋_GB2312" w:eastAsia="仿宋_GB2312" w:hAnsi="宋体" w:hint="eastAsia"/>
                <w:kern w:val="2"/>
                <w:sz w:val="32"/>
                <w:szCs w:val="32"/>
              </w:rPr>
              <w:t>审    核</w:t>
            </w:r>
          </w:p>
        </w:tc>
        <w:tc>
          <w:tcPr>
            <w:tcW w:w="4501" w:type="dxa"/>
            <w:tcBorders>
              <w:top w:val="single" w:sz="4" w:space="0" w:color="auto"/>
              <w:bottom w:val="single" w:sz="4" w:space="0" w:color="auto"/>
            </w:tcBorders>
            <w:vAlign w:val="bottom"/>
          </w:tcPr>
          <w:p w14:paraId="1949869C" w14:textId="77777777" w:rsidR="00A0024D" w:rsidRPr="00B25181" w:rsidRDefault="00A0024D" w:rsidP="002E62FB">
            <w:pPr>
              <w:adjustRightInd/>
              <w:spacing w:line="360" w:lineRule="exact"/>
              <w:jc w:val="center"/>
              <w:textAlignment w:val="auto"/>
              <w:rPr>
                <w:rFonts w:ascii="宋体" w:eastAsia="宋体" w:hAnsi="宋体"/>
                <w:kern w:val="2"/>
                <w:sz w:val="28"/>
                <w:szCs w:val="28"/>
                <w:u w:val="single"/>
              </w:rPr>
            </w:pPr>
          </w:p>
        </w:tc>
      </w:tr>
      <w:tr w:rsidR="00A0024D" w:rsidRPr="00B25181" w14:paraId="546B4F0F" w14:textId="77777777" w:rsidTr="002E62FB">
        <w:trPr>
          <w:gridAfter w:val="2"/>
          <w:wAfter w:w="108" w:type="dxa"/>
          <w:trHeight w:val="680"/>
          <w:jc w:val="center"/>
        </w:trPr>
        <w:tc>
          <w:tcPr>
            <w:tcW w:w="1501" w:type="dxa"/>
            <w:gridSpan w:val="2"/>
            <w:vMerge/>
            <w:vAlign w:val="center"/>
          </w:tcPr>
          <w:p w14:paraId="70468C88" w14:textId="77777777" w:rsidR="00A0024D" w:rsidRPr="00B25181" w:rsidRDefault="00A0024D" w:rsidP="002E62FB">
            <w:pPr>
              <w:widowControl/>
              <w:adjustRightInd/>
              <w:spacing w:line="240" w:lineRule="auto"/>
              <w:jc w:val="left"/>
              <w:textAlignment w:val="auto"/>
              <w:rPr>
                <w:rFonts w:ascii="仿宋_GB2312" w:eastAsia="仿宋_GB2312" w:hAnsi="宋体"/>
                <w:kern w:val="2"/>
                <w:sz w:val="32"/>
                <w:szCs w:val="32"/>
              </w:rPr>
            </w:pPr>
          </w:p>
        </w:tc>
        <w:tc>
          <w:tcPr>
            <w:tcW w:w="1499" w:type="dxa"/>
            <w:vAlign w:val="bottom"/>
          </w:tcPr>
          <w:p w14:paraId="5D8A3A63" w14:textId="77777777" w:rsidR="00A0024D" w:rsidRPr="00B25181" w:rsidRDefault="00A0024D" w:rsidP="002E62FB">
            <w:pPr>
              <w:adjustRightInd/>
              <w:spacing w:line="360" w:lineRule="exact"/>
              <w:jc w:val="center"/>
              <w:textAlignment w:val="auto"/>
              <w:rPr>
                <w:rFonts w:ascii="仿宋_GB2312" w:eastAsia="仿宋_GB2312" w:hAnsi="宋体"/>
                <w:kern w:val="2"/>
                <w:sz w:val="32"/>
                <w:szCs w:val="32"/>
              </w:rPr>
            </w:pPr>
            <w:r w:rsidRPr="00B25181">
              <w:rPr>
                <w:rFonts w:ascii="仿宋_GB2312" w:eastAsia="仿宋_GB2312" w:hAnsi="宋体" w:hint="eastAsia"/>
                <w:kern w:val="2"/>
                <w:sz w:val="32"/>
                <w:szCs w:val="32"/>
              </w:rPr>
              <w:t>批    准</w:t>
            </w:r>
          </w:p>
        </w:tc>
        <w:tc>
          <w:tcPr>
            <w:tcW w:w="4501" w:type="dxa"/>
            <w:tcBorders>
              <w:top w:val="single" w:sz="4" w:space="0" w:color="auto"/>
              <w:bottom w:val="single" w:sz="4" w:space="0" w:color="auto"/>
            </w:tcBorders>
            <w:vAlign w:val="bottom"/>
          </w:tcPr>
          <w:p w14:paraId="1AEEC0E8" w14:textId="77777777" w:rsidR="00A0024D" w:rsidRPr="00B25181" w:rsidRDefault="00A0024D" w:rsidP="002E62FB">
            <w:pPr>
              <w:adjustRightInd/>
              <w:spacing w:line="360" w:lineRule="exact"/>
              <w:jc w:val="center"/>
              <w:textAlignment w:val="auto"/>
              <w:rPr>
                <w:rFonts w:ascii="宋体" w:eastAsia="宋体" w:hAnsi="宋体"/>
                <w:kern w:val="2"/>
                <w:sz w:val="28"/>
                <w:szCs w:val="28"/>
                <w:u w:val="single"/>
              </w:rPr>
            </w:pPr>
          </w:p>
        </w:tc>
      </w:tr>
      <w:tr w:rsidR="00A0024D" w:rsidRPr="00B25181" w14:paraId="21763231" w14:textId="77777777" w:rsidTr="002E62FB">
        <w:trPr>
          <w:gridAfter w:val="1"/>
          <w:wAfter w:w="108" w:type="dxa"/>
          <w:trHeight w:val="680"/>
          <w:jc w:val="center"/>
        </w:trPr>
        <w:tc>
          <w:tcPr>
            <w:tcW w:w="8998" w:type="dxa"/>
            <w:gridSpan w:val="5"/>
            <w:vAlign w:val="center"/>
          </w:tcPr>
          <w:p w14:paraId="33C4D6EE" w14:textId="77777777" w:rsidR="00A0024D" w:rsidRPr="00B25181" w:rsidRDefault="00A0024D" w:rsidP="002E62FB">
            <w:pPr>
              <w:adjustRightInd/>
              <w:spacing w:line="240" w:lineRule="auto"/>
              <w:jc w:val="center"/>
              <w:textAlignment w:val="auto"/>
              <w:rPr>
                <w:rFonts w:ascii="仿宋_GB2312" w:eastAsia="仿宋_GB2312" w:hAnsi="宋体"/>
                <w:kern w:val="2"/>
                <w:sz w:val="32"/>
                <w:szCs w:val="32"/>
              </w:rPr>
            </w:pPr>
          </w:p>
        </w:tc>
      </w:tr>
    </w:tbl>
    <w:p w14:paraId="4E705173" w14:textId="1692080B" w:rsidR="00A0024D" w:rsidRDefault="00A0024D" w:rsidP="00A0024D">
      <w:pPr>
        <w:rPr>
          <w:rFonts w:eastAsiaTheme="minorEastAsia"/>
        </w:rPr>
      </w:pPr>
    </w:p>
    <w:p w14:paraId="7B4B3DF2" w14:textId="109476B6" w:rsidR="00115751" w:rsidRDefault="00115751" w:rsidP="00A0024D">
      <w:pPr>
        <w:rPr>
          <w:rFonts w:eastAsiaTheme="minorEastAsia"/>
        </w:rPr>
      </w:pPr>
    </w:p>
    <w:p w14:paraId="15438F00" w14:textId="651674D6" w:rsidR="00DA1A08" w:rsidRDefault="00DA1A08" w:rsidP="00DA1A08">
      <w:pPr>
        <w:rPr>
          <w:rFonts w:eastAsiaTheme="minorEastAsia"/>
        </w:rPr>
      </w:pPr>
    </w:p>
    <w:p w14:paraId="298D15E0" w14:textId="77777777" w:rsidR="00611AE0" w:rsidRDefault="00611AE0" w:rsidP="00DA1A08">
      <w:pPr>
        <w:rPr>
          <w:rFonts w:eastAsiaTheme="minorEastAsia" w:hint="eastAsia"/>
        </w:rPr>
      </w:pPr>
      <w:bookmarkStart w:id="0" w:name="_GoBack"/>
      <w:bookmarkEnd w:id="0"/>
    </w:p>
    <w:p w14:paraId="70E81989" w14:textId="77777777" w:rsidR="00DA1A08" w:rsidRDefault="00DA1A08" w:rsidP="00F44108">
      <w:pPr>
        <w:rPr>
          <w:rFonts w:eastAsiaTheme="minorEastAsia"/>
        </w:rPr>
        <w:sectPr w:rsidR="00DA1A08" w:rsidSect="00272ED9">
          <w:footerReference w:type="default" r:id="rId8"/>
          <w:pgSz w:w="11906" w:h="16838" w:code="9"/>
          <w:pgMar w:top="1701" w:right="1701" w:bottom="1701" w:left="1701" w:header="1134" w:footer="1134" w:gutter="0"/>
          <w:cols w:space="425"/>
          <w:docGrid w:type="lines" w:linePitch="312"/>
        </w:sectPr>
      </w:pPr>
    </w:p>
    <w:p w14:paraId="084B971B" w14:textId="676D367B" w:rsidR="00C94080" w:rsidRPr="00AE358D" w:rsidRDefault="00AE358D" w:rsidP="00AE358D">
      <w:pPr>
        <w:tabs>
          <w:tab w:val="right" w:leader="dot" w:pos="8494"/>
        </w:tabs>
        <w:spacing w:line="360" w:lineRule="auto"/>
        <w:ind w:firstLineChars="200" w:firstLine="640"/>
        <w:jc w:val="center"/>
        <w:rPr>
          <w:rFonts w:ascii="宋体" w:eastAsia="宋体" w:hAnsi="宋体"/>
          <w:sz w:val="32"/>
          <w:szCs w:val="32"/>
        </w:rPr>
      </w:pPr>
      <w:r w:rsidRPr="00AE358D">
        <w:rPr>
          <w:rFonts w:ascii="宋体" w:eastAsia="宋体" w:hAnsi="宋体" w:hint="eastAsia"/>
          <w:sz w:val="32"/>
          <w:szCs w:val="32"/>
        </w:rPr>
        <w:lastRenderedPageBreak/>
        <w:t>目录</w:t>
      </w:r>
    </w:p>
    <w:p w14:paraId="576AE50C" w14:textId="0B3BC129" w:rsidR="009D5300" w:rsidRPr="009D5300" w:rsidRDefault="00C94080">
      <w:pPr>
        <w:pStyle w:val="TOC2"/>
        <w:ind w:firstLine="400"/>
        <w:rPr>
          <w:rFonts w:eastAsia="宋体"/>
          <w:noProof/>
          <w:kern w:val="2"/>
          <w:sz w:val="21"/>
          <w:szCs w:val="22"/>
        </w:rPr>
      </w:pPr>
      <w:r>
        <w:rPr>
          <w:rFonts w:eastAsiaTheme="minorEastAsia"/>
        </w:rPr>
        <w:fldChar w:fldCharType="begin"/>
      </w:r>
      <w:r>
        <w:rPr>
          <w:rFonts w:eastAsiaTheme="minorEastAsia"/>
        </w:rPr>
        <w:instrText xml:space="preserve"> </w:instrText>
      </w:r>
      <w:r>
        <w:rPr>
          <w:rFonts w:eastAsiaTheme="minorEastAsia" w:hint="eastAsia"/>
        </w:rPr>
        <w:instrText>TOC \o "1-4" \h \z \u</w:instrText>
      </w:r>
      <w:r>
        <w:rPr>
          <w:rFonts w:eastAsiaTheme="minorEastAsia"/>
        </w:rPr>
        <w:instrText xml:space="preserve"> </w:instrText>
      </w:r>
      <w:r>
        <w:rPr>
          <w:rFonts w:eastAsiaTheme="minorEastAsia"/>
        </w:rPr>
        <w:fldChar w:fldCharType="separate"/>
      </w:r>
      <w:hyperlink w:anchor="_Toc83564859" w:history="1">
        <w:r w:rsidR="009D5300" w:rsidRPr="00793FA9">
          <w:rPr>
            <w:rStyle w:val="aff1"/>
            <w:rFonts w:eastAsia="宋体"/>
            <w:b/>
            <w:noProof/>
          </w:rPr>
          <w:t>1</w:t>
        </w:r>
        <w:r w:rsidR="009D5300" w:rsidRPr="00793FA9">
          <w:rPr>
            <w:rStyle w:val="aff1"/>
            <w:rFonts w:eastAsia="宋体"/>
            <w:b/>
            <w:noProof/>
          </w:rPr>
          <w:t>前言</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_Toc83564859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w:t>
        </w:r>
        <w:r w:rsidR="009D5300" w:rsidRPr="009D5300">
          <w:rPr>
            <w:rFonts w:eastAsia="宋体"/>
            <w:noProof/>
            <w:webHidden/>
          </w:rPr>
          <w:fldChar w:fldCharType="end"/>
        </w:r>
      </w:hyperlink>
    </w:p>
    <w:p w14:paraId="3AE1D819" w14:textId="7D15605C" w:rsidR="009D5300" w:rsidRPr="009D5300" w:rsidRDefault="00380E7A">
      <w:pPr>
        <w:pStyle w:val="TOC2"/>
        <w:ind w:firstLine="402"/>
        <w:rPr>
          <w:rFonts w:eastAsia="宋体"/>
          <w:noProof/>
          <w:kern w:val="2"/>
          <w:sz w:val="21"/>
          <w:szCs w:val="22"/>
        </w:rPr>
      </w:pPr>
      <w:hyperlink w:anchor="_Toc83564860" w:history="1">
        <w:r w:rsidR="009D5300" w:rsidRPr="00793FA9">
          <w:rPr>
            <w:rStyle w:val="aff1"/>
            <w:rFonts w:eastAsia="宋体"/>
            <w:b/>
            <w:noProof/>
          </w:rPr>
          <w:t>2</w:t>
        </w:r>
        <w:r w:rsidR="009D5300" w:rsidRPr="00793FA9">
          <w:rPr>
            <w:rStyle w:val="aff1"/>
            <w:rFonts w:eastAsia="宋体"/>
            <w:b/>
            <w:noProof/>
          </w:rPr>
          <w:t>需求分析</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_Toc83564860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w:t>
        </w:r>
        <w:r w:rsidR="009D5300" w:rsidRPr="009D5300">
          <w:rPr>
            <w:rFonts w:eastAsia="宋体"/>
            <w:noProof/>
            <w:webHidden/>
          </w:rPr>
          <w:fldChar w:fldCharType="end"/>
        </w:r>
      </w:hyperlink>
    </w:p>
    <w:p w14:paraId="052C0FA7" w14:textId="2BB441B1" w:rsidR="009D5300" w:rsidRPr="009D5300" w:rsidRDefault="00380E7A">
      <w:pPr>
        <w:pStyle w:val="TOC2"/>
        <w:ind w:firstLine="402"/>
        <w:rPr>
          <w:rFonts w:eastAsia="宋体"/>
          <w:noProof/>
          <w:kern w:val="2"/>
          <w:sz w:val="21"/>
          <w:szCs w:val="22"/>
        </w:rPr>
      </w:pPr>
      <w:hyperlink w:anchor="_Toc83564861" w:history="1">
        <w:r w:rsidR="009D5300" w:rsidRPr="00793FA9">
          <w:rPr>
            <w:rStyle w:val="aff1"/>
            <w:rFonts w:eastAsia="宋体"/>
            <w:b/>
            <w:noProof/>
          </w:rPr>
          <w:t>3</w:t>
        </w:r>
        <w:r w:rsidR="009D5300" w:rsidRPr="00793FA9">
          <w:rPr>
            <w:rStyle w:val="aff1"/>
            <w:rFonts w:eastAsia="宋体"/>
            <w:b/>
            <w:noProof/>
          </w:rPr>
          <w:t>知识分类及描述方法选用规范</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_Toc83564861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6</w:t>
        </w:r>
        <w:r w:rsidR="009D5300" w:rsidRPr="009D5300">
          <w:rPr>
            <w:rFonts w:eastAsia="宋体"/>
            <w:noProof/>
            <w:webHidden/>
          </w:rPr>
          <w:fldChar w:fldCharType="end"/>
        </w:r>
      </w:hyperlink>
    </w:p>
    <w:p w14:paraId="0661219C" w14:textId="7A103C67" w:rsidR="009D5300" w:rsidRPr="009D5300" w:rsidRDefault="00380E7A">
      <w:pPr>
        <w:pStyle w:val="TOC3"/>
        <w:ind w:firstLine="780"/>
        <w:rPr>
          <w:rFonts w:eastAsia="宋体"/>
          <w:noProof/>
          <w:kern w:val="2"/>
          <w:sz w:val="21"/>
          <w:szCs w:val="22"/>
        </w:rPr>
      </w:pPr>
      <w:hyperlink w:anchor="_Toc83564862" w:history="1">
        <w:r w:rsidR="009D5300" w:rsidRPr="009D5300">
          <w:rPr>
            <w:rStyle w:val="aff1"/>
            <w:rFonts w:eastAsia="宋体"/>
            <w:noProof/>
          </w:rPr>
          <w:t>3.1</w:t>
        </w:r>
        <w:r w:rsidR="009D5300" w:rsidRPr="009D5300">
          <w:rPr>
            <w:rStyle w:val="aff1"/>
            <w:rFonts w:eastAsia="宋体"/>
            <w:noProof/>
          </w:rPr>
          <w:t>知识分类规范</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_Toc83564862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6</w:t>
        </w:r>
        <w:r w:rsidR="009D5300" w:rsidRPr="009D5300">
          <w:rPr>
            <w:rFonts w:eastAsia="宋体"/>
            <w:noProof/>
            <w:webHidden/>
          </w:rPr>
          <w:fldChar w:fldCharType="end"/>
        </w:r>
      </w:hyperlink>
    </w:p>
    <w:p w14:paraId="57530A07" w14:textId="3E05A421" w:rsidR="009D5300" w:rsidRPr="009D5300" w:rsidRDefault="00380E7A">
      <w:pPr>
        <w:pStyle w:val="TOC3"/>
        <w:ind w:firstLine="780"/>
        <w:rPr>
          <w:rFonts w:eastAsia="宋体"/>
          <w:noProof/>
          <w:kern w:val="2"/>
          <w:sz w:val="21"/>
          <w:szCs w:val="22"/>
        </w:rPr>
      </w:pPr>
      <w:hyperlink w:anchor="_Toc83564863" w:history="1">
        <w:r w:rsidR="009D5300" w:rsidRPr="009D5300">
          <w:rPr>
            <w:rStyle w:val="aff1"/>
            <w:rFonts w:eastAsia="宋体"/>
            <w:noProof/>
          </w:rPr>
          <w:t>3.2</w:t>
        </w:r>
        <w:r w:rsidR="009D5300" w:rsidRPr="009D5300">
          <w:rPr>
            <w:rStyle w:val="aff1"/>
            <w:rFonts w:eastAsia="宋体"/>
            <w:noProof/>
          </w:rPr>
          <w:t>知识规则化描述方法及选用规范</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_Toc83564863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8</w:t>
        </w:r>
        <w:r w:rsidR="009D5300" w:rsidRPr="009D5300">
          <w:rPr>
            <w:rFonts w:eastAsia="宋体"/>
            <w:noProof/>
            <w:webHidden/>
          </w:rPr>
          <w:fldChar w:fldCharType="end"/>
        </w:r>
      </w:hyperlink>
    </w:p>
    <w:p w14:paraId="27B49CC4" w14:textId="3FB8CEB5" w:rsidR="009D5300" w:rsidRPr="009D5300" w:rsidRDefault="00380E7A">
      <w:pPr>
        <w:pStyle w:val="TOC4"/>
        <w:tabs>
          <w:tab w:val="right" w:leader="dot" w:pos="8494"/>
        </w:tabs>
        <w:ind w:left="1200"/>
        <w:rPr>
          <w:rFonts w:eastAsia="宋体"/>
          <w:noProof/>
          <w:kern w:val="2"/>
          <w:sz w:val="21"/>
          <w:szCs w:val="22"/>
        </w:rPr>
      </w:pPr>
      <w:hyperlink w:anchor="_Toc83564864" w:history="1">
        <w:r w:rsidR="009D5300" w:rsidRPr="009D5300">
          <w:rPr>
            <w:rStyle w:val="aff1"/>
            <w:rFonts w:eastAsia="宋体"/>
            <w:noProof/>
          </w:rPr>
          <w:t>3.2.1</w:t>
        </w:r>
        <w:r w:rsidR="009D5300" w:rsidRPr="009D5300">
          <w:rPr>
            <w:rStyle w:val="aff1"/>
            <w:rFonts w:eastAsia="宋体"/>
            <w:noProof/>
          </w:rPr>
          <w:t>产生式规则</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_Toc83564864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8</w:t>
        </w:r>
        <w:r w:rsidR="009D5300" w:rsidRPr="009D5300">
          <w:rPr>
            <w:rFonts w:eastAsia="宋体"/>
            <w:noProof/>
            <w:webHidden/>
          </w:rPr>
          <w:fldChar w:fldCharType="end"/>
        </w:r>
      </w:hyperlink>
    </w:p>
    <w:p w14:paraId="56EEC618" w14:textId="6C5215B1" w:rsidR="009D5300" w:rsidRPr="009D5300" w:rsidRDefault="00380E7A">
      <w:pPr>
        <w:pStyle w:val="TOC4"/>
        <w:tabs>
          <w:tab w:val="right" w:leader="dot" w:pos="8494"/>
        </w:tabs>
        <w:ind w:left="1200"/>
        <w:rPr>
          <w:rFonts w:eastAsia="宋体"/>
          <w:noProof/>
          <w:kern w:val="2"/>
          <w:sz w:val="21"/>
          <w:szCs w:val="22"/>
        </w:rPr>
      </w:pPr>
      <w:hyperlink w:anchor="_Toc83564865" w:history="1">
        <w:r w:rsidR="009D5300" w:rsidRPr="009D5300">
          <w:rPr>
            <w:rStyle w:val="aff1"/>
            <w:rFonts w:eastAsia="宋体"/>
            <w:noProof/>
          </w:rPr>
          <w:t>3.2.2</w:t>
        </w:r>
        <w:r w:rsidR="009D5300" w:rsidRPr="009D5300">
          <w:rPr>
            <w:rStyle w:val="aff1"/>
            <w:rFonts w:eastAsia="宋体"/>
            <w:noProof/>
          </w:rPr>
          <w:t>知识图谱</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_Toc83564865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9</w:t>
        </w:r>
        <w:r w:rsidR="009D5300" w:rsidRPr="009D5300">
          <w:rPr>
            <w:rFonts w:eastAsia="宋体"/>
            <w:noProof/>
            <w:webHidden/>
          </w:rPr>
          <w:fldChar w:fldCharType="end"/>
        </w:r>
      </w:hyperlink>
    </w:p>
    <w:p w14:paraId="21327E15" w14:textId="5E2EACCD" w:rsidR="009D5300" w:rsidRPr="009D5300" w:rsidRDefault="00380E7A">
      <w:pPr>
        <w:pStyle w:val="TOC4"/>
        <w:tabs>
          <w:tab w:val="right" w:leader="dot" w:pos="8494"/>
        </w:tabs>
        <w:ind w:left="1200"/>
        <w:rPr>
          <w:rFonts w:eastAsia="宋体"/>
          <w:noProof/>
          <w:kern w:val="2"/>
          <w:sz w:val="21"/>
          <w:szCs w:val="22"/>
        </w:rPr>
      </w:pPr>
      <w:hyperlink w:anchor="_Toc83564866" w:history="1">
        <w:r w:rsidR="009D5300" w:rsidRPr="009D5300">
          <w:rPr>
            <w:rStyle w:val="aff1"/>
            <w:rFonts w:eastAsia="宋体"/>
            <w:noProof/>
          </w:rPr>
          <w:t>3.2.3</w:t>
        </w:r>
        <w:r w:rsidR="009D5300" w:rsidRPr="009D5300">
          <w:rPr>
            <w:rStyle w:val="aff1"/>
            <w:rFonts w:eastAsia="宋体"/>
            <w:noProof/>
          </w:rPr>
          <w:t>框架法</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_Toc83564866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10</w:t>
        </w:r>
        <w:r w:rsidR="009D5300" w:rsidRPr="009D5300">
          <w:rPr>
            <w:rFonts w:eastAsia="宋体"/>
            <w:noProof/>
            <w:webHidden/>
          </w:rPr>
          <w:fldChar w:fldCharType="end"/>
        </w:r>
      </w:hyperlink>
    </w:p>
    <w:p w14:paraId="291BACAB" w14:textId="36DE3EF4" w:rsidR="009D5300" w:rsidRPr="009D5300" w:rsidRDefault="00380E7A">
      <w:pPr>
        <w:pStyle w:val="TOC4"/>
        <w:tabs>
          <w:tab w:val="right" w:leader="dot" w:pos="8494"/>
        </w:tabs>
        <w:ind w:left="1200"/>
        <w:rPr>
          <w:rFonts w:eastAsia="宋体"/>
          <w:noProof/>
          <w:kern w:val="2"/>
          <w:sz w:val="21"/>
          <w:szCs w:val="22"/>
        </w:rPr>
      </w:pPr>
      <w:hyperlink w:anchor="_Toc83564867" w:history="1">
        <w:r w:rsidR="009D5300" w:rsidRPr="009D5300">
          <w:rPr>
            <w:rStyle w:val="aff1"/>
            <w:rFonts w:eastAsia="宋体"/>
            <w:noProof/>
          </w:rPr>
          <w:t>3.2.4</w:t>
        </w:r>
        <w:r w:rsidR="009D5300" w:rsidRPr="009D5300">
          <w:rPr>
            <w:rStyle w:val="aff1"/>
            <w:rFonts w:eastAsia="宋体"/>
            <w:noProof/>
          </w:rPr>
          <w:t>谓词逻辑</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_Toc83564867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11</w:t>
        </w:r>
        <w:r w:rsidR="009D5300" w:rsidRPr="009D5300">
          <w:rPr>
            <w:rFonts w:eastAsia="宋体"/>
            <w:noProof/>
            <w:webHidden/>
          </w:rPr>
          <w:fldChar w:fldCharType="end"/>
        </w:r>
      </w:hyperlink>
    </w:p>
    <w:p w14:paraId="25BBE913" w14:textId="5C396569" w:rsidR="009D5300" w:rsidRPr="009D5300" w:rsidRDefault="00380E7A">
      <w:pPr>
        <w:pStyle w:val="TOC4"/>
        <w:tabs>
          <w:tab w:val="right" w:leader="dot" w:pos="8494"/>
        </w:tabs>
        <w:ind w:left="1200"/>
        <w:rPr>
          <w:rFonts w:eastAsia="宋体"/>
          <w:noProof/>
          <w:kern w:val="2"/>
          <w:sz w:val="21"/>
          <w:szCs w:val="22"/>
        </w:rPr>
      </w:pPr>
      <w:hyperlink w:anchor="_Toc83564868" w:history="1">
        <w:r w:rsidR="009D5300" w:rsidRPr="009D5300">
          <w:rPr>
            <w:rStyle w:val="aff1"/>
            <w:rFonts w:eastAsia="宋体"/>
            <w:noProof/>
          </w:rPr>
          <w:t>3.2.5</w:t>
        </w:r>
        <w:r w:rsidR="009D5300" w:rsidRPr="009D5300">
          <w:rPr>
            <w:rStyle w:val="aff1"/>
            <w:rFonts w:eastAsia="宋体"/>
            <w:noProof/>
          </w:rPr>
          <w:t>基于人工智能的方法</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_Toc83564868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12</w:t>
        </w:r>
        <w:r w:rsidR="009D5300" w:rsidRPr="009D5300">
          <w:rPr>
            <w:rFonts w:eastAsia="宋体"/>
            <w:noProof/>
            <w:webHidden/>
          </w:rPr>
          <w:fldChar w:fldCharType="end"/>
        </w:r>
      </w:hyperlink>
    </w:p>
    <w:p w14:paraId="34E94649" w14:textId="0C1DFD2B" w:rsidR="009D5300" w:rsidRPr="009D5300" w:rsidRDefault="00380E7A">
      <w:pPr>
        <w:pStyle w:val="TOC4"/>
        <w:tabs>
          <w:tab w:val="right" w:leader="dot" w:pos="8494"/>
        </w:tabs>
        <w:ind w:left="1200"/>
        <w:rPr>
          <w:rFonts w:eastAsia="宋体"/>
          <w:noProof/>
          <w:kern w:val="2"/>
          <w:sz w:val="21"/>
          <w:szCs w:val="22"/>
        </w:rPr>
      </w:pPr>
      <w:hyperlink w:anchor="_Toc83564869" w:history="1">
        <w:r w:rsidR="009D5300" w:rsidRPr="009D5300">
          <w:rPr>
            <w:rStyle w:val="aff1"/>
            <w:rFonts w:eastAsia="宋体"/>
            <w:noProof/>
          </w:rPr>
          <w:t>3.2.6</w:t>
        </w:r>
        <w:r w:rsidR="009D5300" w:rsidRPr="009D5300">
          <w:rPr>
            <w:rStyle w:val="aff1"/>
            <w:rFonts w:eastAsia="宋体"/>
            <w:noProof/>
          </w:rPr>
          <w:t>知识规则化描述方法选用规范</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_Toc83564869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12</w:t>
        </w:r>
        <w:r w:rsidR="009D5300" w:rsidRPr="009D5300">
          <w:rPr>
            <w:rFonts w:eastAsia="宋体"/>
            <w:noProof/>
            <w:webHidden/>
          </w:rPr>
          <w:fldChar w:fldCharType="end"/>
        </w:r>
      </w:hyperlink>
    </w:p>
    <w:p w14:paraId="743A23D3" w14:textId="136F9761" w:rsidR="009D5300" w:rsidRPr="009D5300" w:rsidRDefault="00380E7A">
      <w:pPr>
        <w:pStyle w:val="TOC2"/>
        <w:ind w:firstLine="402"/>
        <w:rPr>
          <w:rFonts w:eastAsia="宋体"/>
          <w:noProof/>
          <w:kern w:val="2"/>
          <w:sz w:val="21"/>
          <w:szCs w:val="22"/>
        </w:rPr>
      </w:pPr>
      <w:hyperlink w:anchor="_Toc83564870" w:history="1">
        <w:r w:rsidR="009D5300" w:rsidRPr="00793FA9">
          <w:rPr>
            <w:rStyle w:val="aff1"/>
            <w:rFonts w:eastAsia="宋体"/>
            <w:b/>
            <w:noProof/>
            <w:kern w:val="44"/>
          </w:rPr>
          <w:t>4</w:t>
        </w:r>
        <w:r w:rsidR="009D5300" w:rsidRPr="00793FA9">
          <w:rPr>
            <w:rStyle w:val="aff1"/>
            <w:rFonts w:eastAsia="宋体"/>
            <w:b/>
            <w:noProof/>
          </w:rPr>
          <w:t>专家知识抽取与规则化描述</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_Toc83564870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15</w:t>
        </w:r>
        <w:r w:rsidR="009D5300" w:rsidRPr="009D5300">
          <w:rPr>
            <w:rFonts w:eastAsia="宋体"/>
            <w:noProof/>
            <w:webHidden/>
          </w:rPr>
          <w:fldChar w:fldCharType="end"/>
        </w:r>
      </w:hyperlink>
    </w:p>
    <w:p w14:paraId="757D5687" w14:textId="3D3D0B4A" w:rsidR="009D5300" w:rsidRPr="009D5300" w:rsidRDefault="00380E7A">
      <w:pPr>
        <w:pStyle w:val="TOC3"/>
        <w:ind w:firstLine="780"/>
        <w:rPr>
          <w:rFonts w:eastAsia="宋体"/>
          <w:noProof/>
          <w:kern w:val="2"/>
          <w:sz w:val="21"/>
          <w:szCs w:val="22"/>
        </w:rPr>
      </w:pPr>
      <w:hyperlink w:anchor="_Toc83564871" w:history="1">
        <w:r w:rsidR="009D5300" w:rsidRPr="009D5300">
          <w:rPr>
            <w:rStyle w:val="aff1"/>
            <w:rFonts w:eastAsia="宋体"/>
            <w:noProof/>
          </w:rPr>
          <w:t>4.1</w:t>
        </w:r>
        <w:r w:rsidR="009D5300" w:rsidRPr="009D5300">
          <w:rPr>
            <w:rStyle w:val="aff1"/>
            <w:rFonts w:eastAsia="宋体"/>
            <w:noProof/>
          </w:rPr>
          <w:t>知识抽取方式</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_Toc83564871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15</w:t>
        </w:r>
        <w:r w:rsidR="009D5300" w:rsidRPr="009D5300">
          <w:rPr>
            <w:rFonts w:eastAsia="宋体"/>
            <w:noProof/>
            <w:webHidden/>
          </w:rPr>
          <w:fldChar w:fldCharType="end"/>
        </w:r>
      </w:hyperlink>
    </w:p>
    <w:p w14:paraId="646D6311" w14:textId="505419C0" w:rsidR="009D5300" w:rsidRPr="009D5300" w:rsidRDefault="00380E7A">
      <w:pPr>
        <w:pStyle w:val="TOC4"/>
        <w:tabs>
          <w:tab w:val="right" w:leader="dot" w:pos="8494"/>
        </w:tabs>
        <w:ind w:left="1200"/>
        <w:rPr>
          <w:rFonts w:eastAsia="宋体"/>
          <w:noProof/>
          <w:kern w:val="2"/>
          <w:sz w:val="21"/>
          <w:szCs w:val="22"/>
        </w:rPr>
      </w:pPr>
      <w:hyperlink w:anchor="_Toc83564872" w:history="1">
        <w:r w:rsidR="009D5300" w:rsidRPr="009D5300">
          <w:rPr>
            <w:rStyle w:val="aff1"/>
            <w:rFonts w:eastAsia="宋体"/>
            <w:noProof/>
          </w:rPr>
          <w:t>4.1.1</w:t>
        </w:r>
        <w:r w:rsidR="009D5300" w:rsidRPr="009D5300">
          <w:rPr>
            <w:rStyle w:val="aff1"/>
            <w:rFonts w:eastAsia="宋体"/>
            <w:noProof/>
          </w:rPr>
          <w:t>人工抽取</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_Toc83564872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15</w:t>
        </w:r>
        <w:r w:rsidR="009D5300" w:rsidRPr="009D5300">
          <w:rPr>
            <w:rFonts w:eastAsia="宋体"/>
            <w:noProof/>
            <w:webHidden/>
          </w:rPr>
          <w:fldChar w:fldCharType="end"/>
        </w:r>
      </w:hyperlink>
    </w:p>
    <w:p w14:paraId="537E5DEA" w14:textId="6BFF170A" w:rsidR="009D5300" w:rsidRPr="009D5300" w:rsidRDefault="00380E7A">
      <w:pPr>
        <w:pStyle w:val="TOC4"/>
        <w:tabs>
          <w:tab w:val="right" w:leader="dot" w:pos="8494"/>
        </w:tabs>
        <w:ind w:left="1200"/>
        <w:rPr>
          <w:rFonts w:eastAsia="宋体"/>
          <w:noProof/>
          <w:kern w:val="2"/>
          <w:sz w:val="21"/>
          <w:szCs w:val="22"/>
        </w:rPr>
      </w:pPr>
      <w:hyperlink w:anchor="_Toc83564873" w:history="1">
        <w:r w:rsidR="009D5300" w:rsidRPr="009D5300">
          <w:rPr>
            <w:rStyle w:val="aff1"/>
            <w:rFonts w:eastAsia="宋体"/>
            <w:noProof/>
          </w:rPr>
          <w:t>4.1.2</w:t>
        </w:r>
        <w:r w:rsidR="009D5300" w:rsidRPr="009D5300">
          <w:rPr>
            <w:rStyle w:val="aff1"/>
            <w:rFonts w:eastAsia="宋体"/>
            <w:noProof/>
          </w:rPr>
          <w:t>半自动抽取</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_Toc83564873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17</w:t>
        </w:r>
        <w:r w:rsidR="009D5300" w:rsidRPr="009D5300">
          <w:rPr>
            <w:rFonts w:eastAsia="宋体"/>
            <w:noProof/>
            <w:webHidden/>
          </w:rPr>
          <w:fldChar w:fldCharType="end"/>
        </w:r>
      </w:hyperlink>
    </w:p>
    <w:p w14:paraId="31E5B293" w14:textId="656F1417" w:rsidR="009D5300" w:rsidRPr="009D5300" w:rsidRDefault="00380E7A">
      <w:pPr>
        <w:pStyle w:val="TOC4"/>
        <w:tabs>
          <w:tab w:val="right" w:leader="dot" w:pos="8494"/>
        </w:tabs>
        <w:ind w:left="1200"/>
        <w:rPr>
          <w:rFonts w:eastAsia="宋体"/>
          <w:noProof/>
          <w:kern w:val="2"/>
          <w:sz w:val="21"/>
          <w:szCs w:val="22"/>
        </w:rPr>
      </w:pPr>
      <w:hyperlink w:anchor="_Toc83564874" w:history="1">
        <w:r w:rsidR="009D5300" w:rsidRPr="009D5300">
          <w:rPr>
            <w:rStyle w:val="aff1"/>
            <w:rFonts w:eastAsia="宋体"/>
            <w:noProof/>
          </w:rPr>
          <w:t>4.1.3</w:t>
        </w:r>
        <w:r w:rsidR="009D5300" w:rsidRPr="009D5300">
          <w:rPr>
            <w:rStyle w:val="aff1"/>
            <w:rFonts w:eastAsia="宋体"/>
            <w:noProof/>
          </w:rPr>
          <w:t>自动抽取</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_Toc83564874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19</w:t>
        </w:r>
        <w:r w:rsidR="009D5300" w:rsidRPr="009D5300">
          <w:rPr>
            <w:rFonts w:eastAsia="宋体"/>
            <w:noProof/>
            <w:webHidden/>
          </w:rPr>
          <w:fldChar w:fldCharType="end"/>
        </w:r>
      </w:hyperlink>
    </w:p>
    <w:p w14:paraId="54007FB4" w14:textId="5B7DF295" w:rsidR="009D5300" w:rsidRPr="009D5300" w:rsidRDefault="00380E7A">
      <w:pPr>
        <w:pStyle w:val="TOC3"/>
        <w:ind w:firstLine="780"/>
        <w:rPr>
          <w:rFonts w:eastAsia="宋体"/>
          <w:noProof/>
          <w:kern w:val="2"/>
          <w:sz w:val="21"/>
          <w:szCs w:val="22"/>
        </w:rPr>
      </w:pPr>
      <w:hyperlink w:anchor="_Toc83564875" w:history="1">
        <w:r w:rsidR="009D5300" w:rsidRPr="009D5300">
          <w:rPr>
            <w:rStyle w:val="aff1"/>
            <w:rFonts w:eastAsia="宋体"/>
            <w:bCs/>
            <w:noProof/>
            <w:kern w:val="44"/>
          </w:rPr>
          <w:t>4.2</w:t>
        </w:r>
        <w:r w:rsidR="009D5300" w:rsidRPr="009D5300">
          <w:rPr>
            <w:rStyle w:val="aff1"/>
            <w:rFonts w:eastAsia="宋体"/>
            <w:bCs/>
            <w:noProof/>
            <w:kern w:val="44"/>
          </w:rPr>
          <w:t>知识规则化</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_Toc83564875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21</w:t>
        </w:r>
        <w:r w:rsidR="009D5300" w:rsidRPr="009D5300">
          <w:rPr>
            <w:rFonts w:eastAsia="宋体"/>
            <w:noProof/>
            <w:webHidden/>
          </w:rPr>
          <w:fldChar w:fldCharType="end"/>
        </w:r>
      </w:hyperlink>
    </w:p>
    <w:p w14:paraId="322FEF1D" w14:textId="1661649A" w:rsidR="009D5300" w:rsidRPr="009D5300" w:rsidRDefault="00380E7A">
      <w:pPr>
        <w:pStyle w:val="TOC4"/>
        <w:tabs>
          <w:tab w:val="right" w:leader="dot" w:pos="8494"/>
        </w:tabs>
        <w:ind w:left="1200"/>
        <w:rPr>
          <w:rFonts w:eastAsia="宋体"/>
          <w:noProof/>
          <w:kern w:val="2"/>
          <w:sz w:val="21"/>
          <w:szCs w:val="22"/>
        </w:rPr>
      </w:pPr>
      <w:hyperlink w:anchor="_Toc83564876" w:history="1">
        <w:r w:rsidR="009D5300" w:rsidRPr="009D5300">
          <w:rPr>
            <w:rStyle w:val="aff1"/>
            <w:rFonts w:eastAsia="宋体"/>
            <w:noProof/>
          </w:rPr>
          <w:t>4.2.1</w:t>
        </w:r>
        <w:r w:rsidR="009D5300" w:rsidRPr="009D5300">
          <w:rPr>
            <w:rStyle w:val="aff1"/>
            <w:rFonts w:eastAsia="宋体"/>
            <w:noProof/>
          </w:rPr>
          <w:t>产生式规则</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_Toc83564876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21</w:t>
        </w:r>
        <w:r w:rsidR="009D5300" w:rsidRPr="009D5300">
          <w:rPr>
            <w:rFonts w:eastAsia="宋体"/>
            <w:noProof/>
            <w:webHidden/>
          </w:rPr>
          <w:fldChar w:fldCharType="end"/>
        </w:r>
      </w:hyperlink>
    </w:p>
    <w:p w14:paraId="73F4F363" w14:textId="58A86FA5" w:rsidR="009D5300" w:rsidRPr="009D5300" w:rsidRDefault="00380E7A">
      <w:pPr>
        <w:pStyle w:val="TOC4"/>
        <w:tabs>
          <w:tab w:val="right" w:leader="dot" w:pos="8494"/>
        </w:tabs>
        <w:ind w:left="1200"/>
        <w:rPr>
          <w:rFonts w:eastAsia="宋体"/>
          <w:noProof/>
          <w:kern w:val="2"/>
          <w:sz w:val="21"/>
          <w:szCs w:val="22"/>
        </w:rPr>
      </w:pPr>
      <w:hyperlink w:anchor="_Toc83564877" w:history="1">
        <w:r w:rsidR="009D5300" w:rsidRPr="009D5300">
          <w:rPr>
            <w:rStyle w:val="aff1"/>
            <w:rFonts w:eastAsia="宋体"/>
            <w:noProof/>
          </w:rPr>
          <w:t>4.2.2</w:t>
        </w:r>
        <w:r w:rsidR="009D5300" w:rsidRPr="009D5300">
          <w:rPr>
            <w:rStyle w:val="aff1"/>
            <w:rFonts w:eastAsia="宋体"/>
            <w:noProof/>
          </w:rPr>
          <w:t>知识图谱</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_Toc83564877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23</w:t>
        </w:r>
        <w:r w:rsidR="009D5300" w:rsidRPr="009D5300">
          <w:rPr>
            <w:rFonts w:eastAsia="宋体"/>
            <w:noProof/>
            <w:webHidden/>
          </w:rPr>
          <w:fldChar w:fldCharType="end"/>
        </w:r>
      </w:hyperlink>
    </w:p>
    <w:p w14:paraId="172A2496" w14:textId="0C983D6E" w:rsidR="009D5300" w:rsidRPr="009D5300" w:rsidRDefault="00380E7A">
      <w:pPr>
        <w:pStyle w:val="TOC4"/>
        <w:tabs>
          <w:tab w:val="right" w:leader="dot" w:pos="8494"/>
        </w:tabs>
        <w:ind w:left="1200"/>
        <w:rPr>
          <w:rFonts w:eastAsia="宋体"/>
          <w:noProof/>
          <w:kern w:val="2"/>
          <w:sz w:val="21"/>
          <w:szCs w:val="22"/>
        </w:rPr>
      </w:pPr>
      <w:hyperlink w:anchor="_Toc83564878" w:history="1">
        <w:r w:rsidR="009D5300" w:rsidRPr="009D5300">
          <w:rPr>
            <w:rStyle w:val="aff1"/>
            <w:rFonts w:eastAsia="宋体"/>
            <w:noProof/>
          </w:rPr>
          <w:t>4.2.3</w:t>
        </w:r>
        <w:r w:rsidR="009D5300" w:rsidRPr="009D5300">
          <w:rPr>
            <w:rStyle w:val="aff1"/>
            <w:rFonts w:eastAsia="宋体"/>
            <w:noProof/>
          </w:rPr>
          <w:t>框架法</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_Toc83564878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25</w:t>
        </w:r>
        <w:r w:rsidR="009D5300" w:rsidRPr="009D5300">
          <w:rPr>
            <w:rFonts w:eastAsia="宋体"/>
            <w:noProof/>
            <w:webHidden/>
          </w:rPr>
          <w:fldChar w:fldCharType="end"/>
        </w:r>
      </w:hyperlink>
    </w:p>
    <w:p w14:paraId="46CA5FA4" w14:textId="13DC28F1" w:rsidR="009D5300" w:rsidRPr="009D5300" w:rsidRDefault="00380E7A">
      <w:pPr>
        <w:pStyle w:val="TOC4"/>
        <w:tabs>
          <w:tab w:val="right" w:leader="dot" w:pos="8494"/>
        </w:tabs>
        <w:ind w:left="1200"/>
        <w:rPr>
          <w:rFonts w:eastAsia="宋体"/>
          <w:noProof/>
          <w:kern w:val="2"/>
          <w:sz w:val="21"/>
          <w:szCs w:val="22"/>
        </w:rPr>
      </w:pPr>
      <w:hyperlink w:anchor="_Toc83564879" w:history="1">
        <w:r w:rsidR="009D5300" w:rsidRPr="009D5300">
          <w:rPr>
            <w:rStyle w:val="aff1"/>
            <w:rFonts w:eastAsia="宋体"/>
            <w:noProof/>
          </w:rPr>
          <w:t>4.2.4</w:t>
        </w:r>
        <w:r w:rsidR="009D5300" w:rsidRPr="009D5300">
          <w:rPr>
            <w:rStyle w:val="aff1"/>
            <w:rFonts w:eastAsia="宋体"/>
            <w:noProof/>
          </w:rPr>
          <w:t>谓词逻辑</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_Toc83564879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27</w:t>
        </w:r>
        <w:r w:rsidR="009D5300" w:rsidRPr="009D5300">
          <w:rPr>
            <w:rFonts w:eastAsia="宋体"/>
            <w:noProof/>
            <w:webHidden/>
          </w:rPr>
          <w:fldChar w:fldCharType="end"/>
        </w:r>
      </w:hyperlink>
    </w:p>
    <w:p w14:paraId="5CC3E58D" w14:textId="737191AD" w:rsidR="009D5300" w:rsidRPr="009D5300" w:rsidRDefault="00380E7A">
      <w:pPr>
        <w:pStyle w:val="TOC4"/>
        <w:tabs>
          <w:tab w:val="right" w:leader="dot" w:pos="8494"/>
        </w:tabs>
        <w:ind w:left="1200"/>
        <w:rPr>
          <w:rFonts w:eastAsia="宋体"/>
          <w:noProof/>
          <w:kern w:val="2"/>
          <w:sz w:val="21"/>
          <w:szCs w:val="22"/>
        </w:rPr>
      </w:pPr>
      <w:hyperlink w:anchor="_Toc83564880" w:history="1">
        <w:r w:rsidR="009D5300" w:rsidRPr="009D5300">
          <w:rPr>
            <w:rStyle w:val="aff1"/>
            <w:rFonts w:eastAsia="宋体"/>
            <w:noProof/>
          </w:rPr>
          <w:t>4.2.5</w:t>
        </w:r>
        <w:r w:rsidR="009D5300" w:rsidRPr="009D5300">
          <w:rPr>
            <w:rStyle w:val="aff1"/>
            <w:rFonts w:eastAsia="宋体"/>
            <w:noProof/>
          </w:rPr>
          <w:t>基于人工智能的描述</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_Toc83564880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28</w:t>
        </w:r>
        <w:r w:rsidR="009D5300" w:rsidRPr="009D5300">
          <w:rPr>
            <w:rFonts w:eastAsia="宋体"/>
            <w:noProof/>
            <w:webHidden/>
          </w:rPr>
          <w:fldChar w:fldCharType="end"/>
        </w:r>
      </w:hyperlink>
    </w:p>
    <w:p w14:paraId="624A3D4B" w14:textId="668FF83F" w:rsidR="009D5300" w:rsidRPr="009D5300" w:rsidRDefault="00380E7A">
      <w:pPr>
        <w:pStyle w:val="TOC3"/>
        <w:ind w:firstLine="780"/>
        <w:rPr>
          <w:rFonts w:eastAsia="宋体"/>
          <w:noProof/>
          <w:kern w:val="2"/>
          <w:sz w:val="21"/>
          <w:szCs w:val="22"/>
        </w:rPr>
      </w:pPr>
      <w:hyperlink w:anchor="_Toc83564881" w:history="1">
        <w:r w:rsidR="009D5300" w:rsidRPr="009D5300">
          <w:rPr>
            <w:rStyle w:val="aff1"/>
            <w:rFonts w:eastAsia="宋体"/>
            <w:noProof/>
          </w:rPr>
          <w:t>4.3</w:t>
        </w:r>
        <w:r w:rsidR="009D5300" w:rsidRPr="009D5300">
          <w:rPr>
            <w:rStyle w:val="aff1"/>
            <w:rFonts w:eastAsia="宋体"/>
            <w:noProof/>
          </w:rPr>
          <w:t>存储规范</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_Toc83564881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30</w:t>
        </w:r>
        <w:r w:rsidR="009D5300" w:rsidRPr="009D5300">
          <w:rPr>
            <w:rFonts w:eastAsia="宋体"/>
            <w:noProof/>
            <w:webHidden/>
          </w:rPr>
          <w:fldChar w:fldCharType="end"/>
        </w:r>
      </w:hyperlink>
    </w:p>
    <w:p w14:paraId="551E55BD" w14:textId="4D99DBB5" w:rsidR="009D5300" w:rsidRPr="009D5300" w:rsidRDefault="00380E7A">
      <w:pPr>
        <w:pStyle w:val="TOC4"/>
        <w:tabs>
          <w:tab w:val="right" w:leader="dot" w:pos="8494"/>
        </w:tabs>
        <w:ind w:left="1200"/>
        <w:rPr>
          <w:rFonts w:eastAsia="宋体"/>
          <w:noProof/>
          <w:kern w:val="2"/>
          <w:sz w:val="21"/>
          <w:szCs w:val="22"/>
        </w:rPr>
      </w:pPr>
      <w:hyperlink w:anchor="_Toc83564882" w:history="1">
        <w:r w:rsidR="009D5300" w:rsidRPr="009D5300">
          <w:rPr>
            <w:rStyle w:val="aff1"/>
            <w:rFonts w:eastAsia="宋体"/>
            <w:noProof/>
          </w:rPr>
          <w:t xml:space="preserve">4.3.1 </w:t>
        </w:r>
        <w:r w:rsidR="009D5300" w:rsidRPr="009D5300">
          <w:rPr>
            <w:rStyle w:val="aff1"/>
            <w:rFonts w:eastAsia="宋体"/>
            <w:noProof/>
          </w:rPr>
          <w:t>图知识的存储</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_Toc83564882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31</w:t>
        </w:r>
        <w:r w:rsidR="009D5300" w:rsidRPr="009D5300">
          <w:rPr>
            <w:rFonts w:eastAsia="宋体"/>
            <w:noProof/>
            <w:webHidden/>
          </w:rPr>
          <w:fldChar w:fldCharType="end"/>
        </w:r>
      </w:hyperlink>
    </w:p>
    <w:p w14:paraId="07CC184B" w14:textId="47955805" w:rsidR="009D5300" w:rsidRPr="009D5300" w:rsidRDefault="00380E7A">
      <w:pPr>
        <w:pStyle w:val="TOC4"/>
        <w:tabs>
          <w:tab w:val="right" w:leader="dot" w:pos="8494"/>
        </w:tabs>
        <w:ind w:left="1200"/>
        <w:rPr>
          <w:rFonts w:eastAsia="宋体"/>
          <w:noProof/>
          <w:kern w:val="2"/>
          <w:sz w:val="21"/>
          <w:szCs w:val="22"/>
        </w:rPr>
      </w:pPr>
      <w:hyperlink w:anchor="_Toc83564883" w:history="1">
        <w:r w:rsidR="009D5300" w:rsidRPr="009D5300">
          <w:rPr>
            <w:rStyle w:val="aff1"/>
            <w:rFonts w:eastAsia="宋体"/>
            <w:noProof/>
          </w:rPr>
          <w:t xml:space="preserve">4.3.2 </w:t>
        </w:r>
        <w:r w:rsidR="009D5300" w:rsidRPr="009D5300">
          <w:rPr>
            <w:rStyle w:val="aff1"/>
            <w:rFonts w:eastAsia="宋体"/>
            <w:noProof/>
          </w:rPr>
          <w:t>表知识的存储</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_Toc83564883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32</w:t>
        </w:r>
        <w:r w:rsidR="009D5300" w:rsidRPr="009D5300">
          <w:rPr>
            <w:rFonts w:eastAsia="宋体"/>
            <w:noProof/>
            <w:webHidden/>
          </w:rPr>
          <w:fldChar w:fldCharType="end"/>
        </w:r>
      </w:hyperlink>
    </w:p>
    <w:p w14:paraId="3BCCA68D" w14:textId="13B126DA" w:rsidR="009D5300" w:rsidRPr="009D5300" w:rsidRDefault="00380E7A">
      <w:pPr>
        <w:pStyle w:val="TOC4"/>
        <w:tabs>
          <w:tab w:val="right" w:leader="dot" w:pos="8494"/>
        </w:tabs>
        <w:ind w:left="1200"/>
        <w:rPr>
          <w:rFonts w:eastAsia="宋体"/>
          <w:noProof/>
          <w:kern w:val="2"/>
          <w:sz w:val="21"/>
          <w:szCs w:val="22"/>
        </w:rPr>
      </w:pPr>
      <w:hyperlink w:anchor="_Toc83564884" w:history="1">
        <w:r w:rsidR="009D5300" w:rsidRPr="009D5300">
          <w:rPr>
            <w:rStyle w:val="aff1"/>
            <w:rFonts w:eastAsia="宋体"/>
            <w:noProof/>
          </w:rPr>
          <w:t xml:space="preserve">4.3.3 </w:t>
        </w:r>
        <w:r w:rsidR="009D5300" w:rsidRPr="009D5300">
          <w:rPr>
            <w:rStyle w:val="aff1"/>
            <w:rFonts w:eastAsia="宋体"/>
            <w:noProof/>
          </w:rPr>
          <w:t>存储工具推荐</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_Toc83564884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34</w:t>
        </w:r>
        <w:r w:rsidR="009D5300" w:rsidRPr="009D5300">
          <w:rPr>
            <w:rFonts w:eastAsia="宋体"/>
            <w:noProof/>
            <w:webHidden/>
          </w:rPr>
          <w:fldChar w:fldCharType="end"/>
        </w:r>
      </w:hyperlink>
    </w:p>
    <w:p w14:paraId="351E36A1" w14:textId="111FA9DC" w:rsidR="009D5300" w:rsidRPr="009D5300" w:rsidRDefault="00380E7A">
      <w:pPr>
        <w:pStyle w:val="TOC2"/>
        <w:ind w:firstLine="402"/>
        <w:rPr>
          <w:rFonts w:eastAsia="宋体"/>
          <w:noProof/>
          <w:kern w:val="2"/>
          <w:sz w:val="21"/>
          <w:szCs w:val="22"/>
        </w:rPr>
      </w:pPr>
      <w:hyperlink w:anchor="_Toc83564885" w:history="1">
        <w:r w:rsidR="009D5300" w:rsidRPr="00793FA9">
          <w:rPr>
            <w:rStyle w:val="aff1"/>
            <w:rFonts w:eastAsia="宋体"/>
            <w:b/>
            <w:noProof/>
          </w:rPr>
          <w:t>5</w:t>
        </w:r>
        <w:r w:rsidR="009D5300" w:rsidRPr="00793FA9">
          <w:rPr>
            <w:rStyle w:val="aff1"/>
            <w:rFonts w:eastAsia="宋体"/>
            <w:b/>
            <w:noProof/>
          </w:rPr>
          <w:t>知识应用规范</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_Toc83564885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36</w:t>
        </w:r>
        <w:r w:rsidR="009D5300" w:rsidRPr="009D5300">
          <w:rPr>
            <w:rFonts w:eastAsia="宋体"/>
            <w:noProof/>
            <w:webHidden/>
          </w:rPr>
          <w:fldChar w:fldCharType="end"/>
        </w:r>
      </w:hyperlink>
    </w:p>
    <w:p w14:paraId="63229C4C" w14:textId="5451DD9C" w:rsidR="009D5300" w:rsidRPr="009D5300" w:rsidRDefault="00380E7A">
      <w:pPr>
        <w:pStyle w:val="TOC3"/>
        <w:ind w:firstLine="780"/>
        <w:rPr>
          <w:rFonts w:eastAsia="宋体"/>
          <w:noProof/>
          <w:kern w:val="2"/>
          <w:sz w:val="21"/>
          <w:szCs w:val="22"/>
        </w:rPr>
      </w:pPr>
      <w:hyperlink w:anchor="_Toc83564886" w:history="1">
        <w:r w:rsidR="009D5300" w:rsidRPr="009D5300">
          <w:rPr>
            <w:rStyle w:val="aff1"/>
            <w:rFonts w:eastAsia="宋体"/>
            <w:noProof/>
          </w:rPr>
          <w:t>5.1</w:t>
        </w:r>
        <w:r w:rsidR="009D5300" w:rsidRPr="009D5300">
          <w:rPr>
            <w:rStyle w:val="aff1"/>
            <w:rFonts w:eastAsia="宋体"/>
            <w:noProof/>
          </w:rPr>
          <w:t>知识库设计</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_Toc83564886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36</w:t>
        </w:r>
        <w:r w:rsidR="009D5300" w:rsidRPr="009D5300">
          <w:rPr>
            <w:rFonts w:eastAsia="宋体"/>
            <w:noProof/>
            <w:webHidden/>
          </w:rPr>
          <w:fldChar w:fldCharType="end"/>
        </w:r>
      </w:hyperlink>
    </w:p>
    <w:p w14:paraId="41D2F955" w14:textId="179ABBE0" w:rsidR="009D5300" w:rsidRPr="009D5300" w:rsidRDefault="00380E7A">
      <w:pPr>
        <w:pStyle w:val="TOC4"/>
        <w:tabs>
          <w:tab w:val="right" w:leader="dot" w:pos="8494"/>
        </w:tabs>
        <w:ind w:left="1200"/>
        <w:rPr>
          <w:rFonts w:eastAsia="宋体"/>
          <w:noProof/>
          <w:kern w:val="2"/>
          <w:sz w:val="21"/>
          <w:szCs w:val="22"/>
        </w:rPr>
      </w:pPr>
      <w:hyperlink w:anchor="_Toc83564887" w:history="1">
        <w:r w:rsidR="009D5300" w:rsidRPr="009D5300">
          <w:rPr>
            <w:rStyle w:val="aff1"/>
            <w:rFonts w:eastAsia="宋体"/>
            <w:noProof/>
          </w:rPr>
          <w:t>5.1.1</w:t>
        </w:r>
        <w:r w:rsidR="009D5300" w:rsidRPr="009D5300">
          <w:rPr>
            <w:rStyle w:val="aff1"/>
            <w:rFonts w:eastAsia="宋体"/>
            <w:noProof/>
          </w:rPr>
          <w:t>源知识数据管理</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_Toc83564887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36</w:t>
        </w:r>
        <w:r w:rsidR="009D5300" w:rsidRPr="009D5300">
          <w:rPr>
            <w:rFonts w:eastAsia="宋体"/>
            <w:noProof/>
            <w:webHidden/>
          </w:rPr>
          <w:fldChar w:fldCharType="end"/>
        </w:r>
      </w:hyperlink>
    </w:p>
    <w:p w14:paraId="55B41708" w14:textId="36CDA86E" w:rsidR="009D5300" w:rsidRPr="009D5300" w:rsidRDefault="00380E7A">
      <w:pPr>
        <w:pStyle w:val="TOC4"/>
        <w:tabs>
          <w:tab w:val="right" w:leader="dot" w:pos="8494"/>
        </w:tabs>
        <w:ind w:left="1200"/>
        <w:rPr>
          <w:rFonts w:eastAsia="宋体"/>
          <w:noProof/>
          <w:kern w:val="2"/>
          <w:sz w:val="21"/>
          <w:szCs w:val="22"/>
        </w:rPr>
      </w:pPr>
      <w:hyperlink w:anchor="_Toc83564888" w:history="1">
        <w:r w:rsidR="009D5300" w:rsidRPr="009D5300">
          <w:rPr>
            <w:rStyle w:val="aff1"/>
            <w:rFonts w:eastAsia="宋体"/>
            <w:noProof/>
          </w:rPr>
          <w:t>5.1.2</w:t>
        </w:r>
        <w:r w:rsidR="009D5300" w:rsidRPr="009D5300">
          <w:rPr>
            <w:rStyle w:val="aff1"/>
            <w:rFonts w:eastAsia="宋体"/>
            <w:noProof/>
          </w:rPr>
          <w:t>规则名和事实名的编码规范</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_Toc83564888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37</w:t>
        </w:r>
        <w:r w:rsidR="009D5300" w:rsidRPr="009D5300">
          <w:rPr>
            <w:rFonts w:eastAsia="宋体"/>
            <w:noProof/>
            <w:webHidden/>
          </w:rPr>
          <w:fldChar w:fldCharType="end"/>
        </w:r>
      </w:hyperlink>
    </w:p>
    <w:p w14:paraId="78E46FFC" w14:textId="06D3501D" w:rsidR="009D5300" w:rsidRPr="009D5300" w:rsidRDefault="00380E7A">
      <w:pPr>
        <w:pStyle w:val="TOC3"/>
        <w:ind w:firstLine="780"/>
        <w:rPr>
          <w:rFonts w:eastAsia="宋体"/>
          <w:noProof/>
          <w:kern w:val="2"/>
          <w:sz w:val="21"/>
          <w:szCs w:val="22"/>
        </w:rPr>
      </w:pPr>
      <w:hyperlink w:anchor="_Toc83564889" w:history="1">
        <w:r w:rsidR="009D5300" w:rsidRPr="009D5300">
          <w:rPr>
            <w:rStyle w:val="aff1"/>
            <w:rFonts w:eastAsia="宋体"/>
            <w:noProof/>
          </w:rPr>
          <w:t>5.2</w:t>
        </w:r>
        <w:r w:rsidR="009D5300" w:rsidRPr="009D5300">
          <w:rPr>
            <w:rStyle w:val="aff1"/>
            <w:rFonts w:eastAsia="宋体"/>
            <w:noProof/>
          </w:rPr>
          <w:t>知识应用评价准则</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_Toc83564889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38</w:t>
        </w:r>
        <w:r w:rsidR="009D5300" w:rsidRPr="009D5300">
          <w:rPr>
            <w:rFonts w:eastAsia="宋体"/>
            <w:noProof/>
            <w:webHidden/>
          </w:rPr>
          <w:fldChar w:fldCharType="end"/>
        </w:r>
      </w:hyperlink>
    </w:p>
    <w:p w14:paraId="6EA90DD5" w14:textId="1CC3CCBC" w:rsidR="009D5300" w:rsidRPr="009D5300" w:rsidRDefault="00380E7A">
      <w:pPr>
        <w:pStyle w:val="TOC3"/>
        <w:ind w:firstLine="780"/>
        <w:rPr>
          <w:rFonts w:eastAsia="宋体"/>
          <w:noProof/>
          <w:kern w:val="2"/>
          <w:sz w:val="21"/>
          <w:szCs w:val="22"/>
        </w:rPr>
      </w:pPr>
      <w:hyperlink w:anchor="_Toc83564890" w:history="1">
        <w:r w:rsidR="009D5300" w:rsidRPr="009D5300">
          <w:rPr>
            <w:rStyle w:val="aff1"/>
            <w:rFonts w:eastAsia="宋体"/>
            <w:noProof/>
          </w:rPr>
          <w:t>5.2</w:t>
        </w:r>
        <w:r w:rsidR="009D5300" w:rsidRPr="009D5300">
          <w:rPr>
            <w:rStyle w:val="aff1"/>
            <w:rFonts w:eastAsia="宋体"/>
            <w:noProof/>
          </w:rPr>
          <w:t>知识维护流程</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_Toc83564890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39</w:t>
        </w:r>
        <w:r w:rsidR="009D5300" w:rsidRPr="009D5300">
          <w:rPr>
            <w:rFonts w:eastAsia="宋体"/>
            <w:noProof/>
            <w:webHidden/>
          </w:rPr>
          <w:fldChar w:fldCharType="end"/>
        </w:r>
      </w:hyperlink>
    </w:p>
    <w:p w14:paraId="668484CF" w14:textId="6D47CB22" w:rsidR="009D5300" w:rsidRPr="009D5300" w:rsidRDefault="00380E7A">
      <w:pPr>
        <w:pStyle w:val="TOC4"/>
        <w:tabs>
          <w:tab w:val="right" w:leader="dot" w:pos="8494"/>
        </w:tabs>
        <w:ind w:left="1200"/>
        <w:rPr>
          <w:rFonts w:eastAsia="宋体"/>
          <w:noProof/>
          <w:kern w:val="2"/>
          <w:sz w:val="21"/>
          <w:szCs w:val="22"/>
        </w:rPr>
      </w:pPr>
      <w:hyperlink w:anchor="_Toc83564891" w:history="1">
        <w:r w:rsidR="009D5300" w:rsidRPr="009D5300">
          <w:rPr>
            <w:rStyle w:val="aff1"/>
            <w:rFonts w:eastAsia="宋体"/>
            <w:noProof/>
          </w:rPr>
          <w:t>5.2.1</w:t>
        </w:r>
        <w:r w:rsidR="009D5300" w:rsidRPr="009D5300">
          <w:rPr>
            <w:rStyle w:val="aff1"/>
            <w:rFonts w:eastAsia="宋体"/>
            <w:noProof/>
          </w:rPr>
          <w:t>一致性检测</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_Toc83564891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39</w:t>
        </w:r>
        <w:r w:rsidR="009D5300" w:rsidRPr="009D5300">
          <w:rPr>
            <w:rFonts w:eastAsia="宋体"/>
            <w:noProof/>
            <w:webHidden/>
          </w:rPr>
          <w:fldChar w:fldCharType="end"/>
        </w:r>
      </w:hyperlink>
    </w:p>
    <w:p w14:paraId="04E7F0B7" w14:textId="50E0207F" w:rsidR="009D5300" w:rsidRPr="009D5300" w:rsidRDefault="00380E7A">
      <w:pPr>
        <w:pStyle w:val="TOC4"/>
        <w:tabs>
          <w:tab w:val="right" w:leader="dot" w:pos="8494"/>
        </w:tabs>
        <w:ind w:left="1200"/>
        <w:rPr>
          <w:rFonts w:eastAsia="宋体"/>
          <w:noProof/>
          <w:kern w:val="2"/>
          <w:sz w:val="21"/>
          <w:szCs w:val="22"/>
        </w:rPr>
      </w:pPr>
      <w:hyperlink w:anchor="_Toc83564892" w:history="1">
        <w:r w:rsidR="009D5300" w:rsidRPr="009D5300">
          <w:rPr>
            <w:rStyle w:val="aff1"/>
            <w:rFonts w:eastAsia="宋体"/>
            <w:noProof/>
          </w:rPr>
          <w:t>5.2.2</w:t>
        </w:r>
        <w:r w:rsidR="009D5300" w:rsidRPr="009D5300">
          <w:rPr>
            <w:rStyle w:val="aff1"/>
            <w:rFonts w:eastAsia="宋体"/>
            <w:noProof/>
          </w:rPr>
          <w:t>冗余性检测</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_Toc83564892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40</w:t>
        </w:r>
        <w:r w:rsidR="009D5300" w:rsidRPr="009D5300">
          <w:rPr>
            <w:rFonts w:eastAsia="宋体"/>
            <w:noProof/>
            <w:webHidden/>
          </w:rPr>
          <w:fldChar w:fldCharType="end"/>
        </w:r>
      </w:hyperlink>
    </w:p>
    <w:p w14:paraId="510A4517" w14:textId="2F2EE288" w:rsidR="009D5300" w:rsidRPr="009D5300" w:rsidRDefault="00380E7A">
      <w:pPr>
        <w:pStyle w:val="TOC4"/>
        <w:tabs>
          <w:tab w:val="right" w:leader="dot" w:pos="8494"/>
        </w:tabs>
        <w:ind w:left="1200"/>
        <w:rPr>
          <w:rFonts w:eastAsia="宋体"/>
          <w:noProof/>
          <w:kern w:val="2"/>
          <w:sz w:val="21"/>
          <w:szCs w:val="22"/>
        </w:rPr>
      </w:pPr>
      <w:hyperlink w:anchor="_Toc83564893" w:history="1">
        <w:r w:rsidR="009D5300" w:rsidRPr="009D5300">
          <w:rPr>
            <w:rStyle w:val="aff1"/>
            <w:rFonts w:eastAsia="宋体"/>
            <w:noProof/>
          </w:rPr>
          <w:t>5.2.3</w:t>
        </w:r>
        <w:r w:rsidR="009D5300" w:rsidRPr="009D5300">
          <w:rPr>
            <w:rStyle w:val="aff1"/>
            <w:rFonts w:eastAsia="宋体"/>
            <w:noProof/>
          </w:rPr>
          <w:t>完备性维护</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_Toc83564893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42</w:t>
        </w:r>
        <w:r w:rsidR="009D5300" w:rsidRPr="009D5300">
          <w:rPr>
            <w:rFonts w:eastAsia="宋体"/>
            <w:noProof/>
            <w:webHidden/>
          </w:rPr>
          <w:fldChar w:fldCharType="end"/>
        </w:r>
      </w:hyperlink>
    </w:p>
    <w:p w14:paraId="12096E6E" w14:textId="21E3CDBA" w:rsidR="009D5300" w:rsidRPr="009D5300" w:rsidRDefault="00380E7A">
      <w:pPr>
        <w:pStyle w:val="TOC4"/>
        <w:tabs>
          <w:tab w:val="right" w:leader="dot" w:pos="8494"/>
        </w:tabs>
        <w:ind w:left="1200"/>
        <w:rPr>
          <w:rFonts w:eastAsia="宋体"/>
          <w:noProof/>
          <w:kern w:val="2"/>
          <w:sz w:val="21"/>
          <w:szCs w:val="22"/>
        </w:rPr>
      </w:pPr>
      <w:hyperlink w:anchor="_Toc83564894" w:history="1">
        <w:r w:rsidR="009D5300" w:rsidRPr="009D5300">
          <w:rPr>
            <w:rStyle w:val="aff1"/>
            <w:rFonts w:eastAsia="宋体"/>
            <w:noProof/>
          </w:rPr>
          <w:t>5.2.4</w:t>
        </w:r>
        <w:r w:rsidR="009D5300" w:rsidRPr="009D5300">
          <w:rPr>
            <w:rStyle w:val="aff1"/>
            <w:rFonts w:eastAsia="宋体"/>
            <w:noProof/>
          </w:rPr>
          <w:t>知识更新</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_Toc83564894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43</w:t>
        </w:r>
        <w:r w:rsidR="009D5300" w:rsidRPr="009D5300">
          <w:rPr>
            <w:rFonts w:eastAsia="宋体"/>
            <w:noProof/>
            <w:webHidden/>
          </w:rPr>
          <w:fldChar w:fldCharType="end"/>
        </w:r>
      </w:hyperlink>
    </w:p>
    <w:p w14:paraId="0EDE3B18" w14:textId="27FFC3E6" w:rsidR="009D5300" w:rsidRPr="009D5300" w:rsidRDefault="00380E7A">
      <w:pPr>
        <w:pStyle w:val="TOC4"/>
        <w:tabs>
          <w:tab w:val="right" w:leader="dot" w:pos="8494"/>
        </w:tabs>
        <w:ind w:left="1200"/>
        <w:rPr>
          <w:rFonts w:eastAsia="宋体"/>
          <w:noProof/>
          <w:kern w:val="2"/>
          <w:sz w:val="21"/>
          <w:szCs w:val="22"/>
        </w:rPr>
      </w:pPr>
      <w:hyperlink w:anchor="_Toc83564895" w:history="1">
        <w:r w:rsidR="009D5300" w:rsidRPr="009D5300">
          <w:rPr>
            <w:rStyle w:val="aff1"/>
            <w:rFonts w:eastAsia="宋体"/>
            <w:noProof/>
          </w:rPr>
          <w:t>5.2.5</w:t>
        </w:r>
        <w:r w:rsidR="009D5300" w:rsidRPr="009D5300">
          <w:rPr>
            <w:rStyle w:val="aff1"/>
            <w:rFonts w:eastAsia="宋体"/>
            <w:noProof/>
          </w:rPr>
          <w:t>知识备份</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_Toc83564895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46</w:t>
        </w:r>
        <w:r w:rsidR="009D5300" w:rsidRPr="009D5300">
          <w:rPr>
            <w:rFonts w:eastAsia="宋体"/>
            <w:noProof/>
            <w:webHidden/>
          </w:rPr>
          <w:fldChar w:fldCharType="end"/>
        </w:r>
      </w:hyperlink>
    </w:p>
    <w:p w14:paraId="7E8DC5FB" w14:textId="4893AA1C" w:rsidR="009D5300" w:rsidRPr="009D5300" w:rsidRDefault="00380E7A">
      <w:pPr>
        <w:pStyle w:val="TOC2"/>
        <w:ind w:firstLine="402"/>
        <w:rPr>
          <w:rFonts w:eastAsia="宋体"/>
          <w:noProof/>
          <w:kern w:val="2"/>
          <w:sz w:val="21"/>
          <w:szCs w:val="22"/>
        </w:rPr>
      </w:pPr>
      <w:hyperlink w:anchor="_Toc83564896" w:history="1">
        <w:r w:rsidR="009D5300" w:rsidRPr="00793FA9">
          <w:rPr>
            <w:rStyle w:val="aff1"/>
            <w:rFonts w:eastAsia="宋体"/>
            <w:b/>
            <w:noProof/>
          </w:rPr>
          <w:t>6</w:t>
        </w:r>
        <w:r w:rsidR="009D5300" w:rsidRPr="00793FA9">
          <w:rPr>
            <w:rStyle w:val="aff1"/>
            <w:rFonts w:eastAsia="宋体"/>
            <w:b/>
            <w:noProof/>
          </w:rPr>
          <w:t>初步应用建议</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_Toc83564896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48</w:t>
        </w:r>
        <w:r w:rsidR="009D5300" w:rsidRPr="009D5300">
          <w:rPr>
            <w:rFonts w:eastAsia="宋体"/>
            <w:noProof/>
            <w:webHidden/>
          </w:rPr>
          <w:fldChar w:fldCharType="end"/>
        </w:r>
      </w:hyperlink>
    </w:p>
    <w:p w14:paraId="1FF12C37" w14:textId="33D4F4F6" w:rsidR="009D5300" w:rsidRPr="009D5300" w:rsidRDefault="00380E7A">
      <w:pPr>
        <w:pStyle w:val="TOC3"/>
        <w:ind w:firstLine="780"/>
        <w:rPr>
          <w:rFonts w:eastAsia="宋体"/>
          <w:noProof/>
          <w:kern w:val="2"/>
          <w:sz w:val="21"/>
          <w:szCs w:val="22"/>
        </w:rPr>
      </w:pPr>
      <w:hyperlink w:anchor="_Toc83564897" w:history="1">
        <w:r w:rsidR="009D5300" w:rsidRPr="009D5300">
          <w:rPr>
            <w:rStyle w:val="aff1"/>
            <w:rFonts w:eastAsia="宋体"/>
            <w:noProof/>
          </w:rPr>
          <w:t>6.1</w:t>
        </w:r>
        <w:r w:rsidR="009D5300" w:rsidRPr="009D5300">
          <w:rPr>
            <w:rStyle w:val="aff1"/>
            <w:rFonts w:eastAsia="宋体"/>
            <w:noProof/>
          </w:rPr>
          <w:t>现有知识类型分析</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_Toc83564897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48</w:t>
        </w:r>
        <w:r w:rsidR="009D5300" w:rsidRPr="009D5300">
          <w:rPr>
            <w:rFonts w:eastAsia="宋体"/>
            <w:noProof/>
            <w:webHidden/>
          </w:rPr>
          <w:fldChar w:fldCharType="end"/>
        </w:r>
      </w:hyperlink>
    </w:p>
    <w:p w14:paraId="023A018B" w14:textId="52DE02CA" w:rsidR="009D5300" w:rsidRPr="009D5300" w:rsidRDefault="00380E7A">
      <w:pPr>
        <w:pStyle w:val="TOC3"/>
        <w:ind w:firstLine="780"/>
        <w:rPr>
          <w:rFonts w:eastAsia="宋体"/>
          <w:noProof/>
          <w:kern w:val="2"/>
          <w:sz w:val="21"/>
          <w:szCs w:val="22"/>
        </w:rPr>
      </w:pPr>
      <w:hyperlink w:anchor="_Toc83564898" w:history="1">
        <w:r w:rsidR="009D5300" w:rsidRPr="009D5300">
          <w:rPr>
            <w:rStyle w:val="aff1"/>
            <w:rFonts w:eastAsia="宋体"/>
            <w:noProof/>
          </w:rPr>
          <w:t>6.2</w:t>
        </w:r>
        <w:r w:rsidR="009D5300" w:rsidRPr="009D5300">
          <w:rPr>
            <w:rStyle w:val="aff1"/>
            <w:rFonts w:eastAsia="宋体"/>
            <w:noProof/>
          </w:rPr>
          <w:t>知识抽取方式分析</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_Toc83564898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48</w:t>
        </w:r>
        <w:r w:rsidR="009D5300" w:rsidRPr="009D5300">
          <w:rPr>
            <w:rFonts w:eastAsia="宋体"/>
            <w:noProof/>
            <w:webHidden/>
          </w:rPr>
          <w:fldChar w:fldCharType="end"/>
        </w:r>
      </w:hyperlink>
    </w:p>
    <w:p w14:paraId="0659D085" w14:textId="03439CF8" w:rsidR="009D5300" w:rsidRPr="009D5300" w:rsidRDefault="00380E7A">
      <w:pPr>
        <w:pStyle w:val="TOC3"/>
        <w:ind w:firstLine="780"/>
        <w:rPr>
          <w:rFonts w:eastAsia="宋体"/>
          <w:noProof/>
          <w:kern w:val="2"/>
          <w:sz w:val="21"/>
          <w:szCs w:val="22"/>
        </w:rPr>
      </w:pPr>
      <w:hyperlink w:anchor="_Toc83564899" w:history="1">
        <w:r w:rsidR="009D5300" w:rsidRPr="009D5300">
          <w:rPr>
            <w:rStyle w:val="aff1"/>
            <w:rFonts w:eastAsia="宋体"/>
            <w:noProof/>
          </w:rPr>
          <w:t>6.3</w:t>
        </w:r>
        <w:r w:rsidR="009D5300" w:rsidRPr="009D5300">
          <w:rPr>
            <w:rStyle w:val="aff1"/>
            <w:rFonts w:eastAsia="宋体"/>
            <w:noProof/>
          </w:rPr>
          <w:t>规则化方法选型</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_Toc83564899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49</w:t>
        </w:r>
        <w:r w:rsidR="009D5300" w:rsidRPr="009D5300">
          <w:rPr>
            <w:rFonts w:eastAsia="宋体"/>
            <w:noProof/>
            <w:webHidden/>
          </w:rPr>
          <w:fldChar w:fldCharType="end"/>
        </w:r>
      </w:hyperlink>
    </w:p>
    <w:p w14:paraId="3EA13970" w14:textId="01978DEE" w:rsidR="009D5300" w:rsidRPr="009D5300" w:rsidRDefault="00380E7A">
      <w:pPr>
        <w:pStyle w:val="TOC4"/>
        <w:tabs>
          <w:tab w:val="right" w:leader="dot" w:pos="8494"/>
        </w:tabs>
        <w:ind w:left="1200"/>
        <w:rPr>
          <w:rFonts w:eastAsia="宋体"/>
          <w:noProof/>
          <w:kern w:val="2"/>
          <w:sz w:val="21"/>
          <w:szCs w:val="22"/>
        </w:rPr>
      </w:pPr>
      <w:hyperlink w:anchor="_Toc83564900" w:history="1">
        <w:r w:rsidR="009D5300" w:rsidRPr="009D5300">
          <w:rPr>
            <w:rStyle w:val="aff1"/>
            <w:rFonts w:eastAsia="宋体"/>
            <w:noProof/>
          </w:rPr>
          <w:t>6.3.1</w:t>
        </w:r>
        <w:r w:rsidR="009D5300" w:rsidRPr="009D5300">
          <w:rPr>
            <w:rStyle w:val="aff1"/>
            <w:rFonts w:eastAsia="宋体"/>
            <w:noProof/>
          </w:rPr>
          <w:t>故障树知识</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_Toc83564900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49</w:t>
        </w:r>
        <w:r w:rsidR="009D5300" w:rsidRPr="009D5300">
          <w:rPr>
            <w:rFonts w:eastAsia="宋体"/>
            <w:noProof/>
            <w:webHidden/>
          </w:rPr>
          <w:fldChar w:fldCharType="end"/>
        </w:r>
      </w:hyperlink>
    </w:p>
    <w:p w14:paraId="4A255438" w14:textId="6CD80ACE" w:rsidR="009D5300" w:rsidRPr="009D5300" w:rsidRDefault="00380E7A">
      <w:pPr>
        <w:pStyle w:val="TOC4"/>
        <w:tabs>
          <w:tab w:val="right" w:leader="dot" w:pos="8494"/>
        </w:tabs>
        <w:ind w:left="1200"/>
        <w:rPr>
          <w:rFonts w:eastAsia="宋体"/>
          <w:noProof/>
          <w:kern w:val="2"/>
          <w:sz w:val="21"/>
          <w:szCs w:val="22"/>
        </w:rPr>
      </w:pPr>
      <w:hyperlink w:anchor="_Toc83564901" w:history="1">
        <w:r w:rsidR="009D5300" w:rsidRPr="009D5300">
          <w:rPr>
            <w:rStyle w:val="aff1"/>
            <w:rFonts w:eastAsia="宋体"/>
            <w:noProof/>
          </w:rPr>
          <w:t>6.3.2</w:t>
        </w:r>
        <w:r w:rsidR="009D5300" w:rsidRPr="009D5300">
          <w:rPr>
            <w:rStyle w:val="aff1"/>
            <w:rFonts w:eastAsia="宋体"/>
            <w:noProof/>
          </w:rPr>
          <w:t>预案知识</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_Toc83564901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49</w:t>
        </w:r>
        <w:r w:rsidR="009D5300" w:rsidRPr="009D5300">
          <w:rPr>
            <w:rFonts w:eastAsia="宋体"/>
            <w:noProof/>
            <w:webHidden/>
          </w:rPr>
          <w:fldChar w:fldCharType="end"/>
        </w:r>
      </w:hyperlink>
    </w:p>
    <w:p w14:paraId="151CD165" w14:textId="30E9E4A7" w:rsidR="009D5300" w:rsidRPr="009D5300" w:rsidRDefault="00380E7A">
      <w:pPr>
        <w:pStyle w:val="TOC3"/>
        <w:ind w:firstLine="780"/>
        <w:rPr>
          <w:rFonts w:eastAsia="宋体"/>
          <w:noProof/>
          <w:kern w:val="2"/>
          <w:sz w:val="21"/>
          <w:szCs w:val="22"/>
        </w:rPr>
      </w:pPr>
      <w:hyperlink w:anchor="_Toc83564902" w:history="1">
        <w:r w:rsidR="009D5300" w:rsidRPr="009D5300">
          <w:rPr>
            <w:rStyle w:val="aff1"/>
            <w:rFonts w:eastAsia="宋体"/>
            <w:noProof/>
          </w:rPr>
          <w:t>6.4</w:t>
        </w:r>
        <w:r w:rsidR="009D5300" w:rsidRPr="009D5300">
          <w:rPr>
            <w:rStyle w:val="aff1"/>
            <w:rFonts w:eastAsia="宋体"/>
            <w:noProof/>
          </w:rPr>
          <w:t>知识存储</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_Toc83564902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51</w:t>
        </w:r>
        <w:r w:rsidR="009D5300" w:rsidRPr="009D5300">
          <w:rPr>
            <w:rFonts w:eastAsia="宋体"/>
            <w:noProof/>
            <w:webHidden/>
          </w:rPr>
          <w:fldChar w:fldCharType="end"/>
        </w:r>
      </w:hyperlink>
    </w:p>
    <w:p w14:paraId="0D99DC7F" w14:textId="13F5D5E9" w:rsidR="009D5300" w:rsidRPr="009D5300" w:rsidRDefault="00380E7A">
      <w:pPr>
        <w:pStyle w:val="TOC4"/>
        <w:tabs>
          <w:tab w:val="right" w:leader="dot" w:pos="8494"/>
        </w:tabs>
        <w:ind w:left="1200"/>
        <w:rPr>
          <w:rFonts w:eastAsia="宋体"/>
          <w:noProof/>
          <w:kern w:val="2"/>
          <w:sz w:val="21"/>
          <w:szCs w:val="22"/>
        </w:rPr>
      </w:pPr>
      <w:hyperlink w:anchor="_Toc83564903" w:history="1">
        <w:r w:rsidR="009D5300" w:rsidRPr="009D5300">
          <w:rPr>
            <w:rStyle w:val="aff1"/>
            <w:rFonts w:eastAsia="宋体"/>
            <w:noProof/>
          </w:rPr>
          <w:t>6.4.1</w:t>
        </w:r>
        <w:r w:rsidR="009D5300" w:rsidRPr="009D5300">
          <w:rPr>
            <w:rStyle w:val="aff1"/>
            <w:rFonts w:eastAsia="宋体"/>
            <w:noProof/>
          </w:rPr>
          <w:t>故障树知识数据存储形式</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_Toc83564903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51</w:t>
        </w:r>
        <w:r w:rsidR="009D5300" w:rsidRPr="009D5300">
          <w:rPr>
            <w:rFonts w:eastAsia="宋体"/>
            <w:noProof/>
            <w:webHidden/>
          </w:rPr>
          <w:fldChar w:fldCharType="end"/>
        </w:r>
      </w:hyperlink>
    </w:p>
    <w:p w14:paraId="62ACAE94" w14:textId="28BD49FB" w:rsidR="009D5300" w:rsidRPr="009D5300" w:rsidRDefault="00380E7A">
      <w:pPr>
        <w:pStyle w:val="TOC4"/>
        <w:tabs>
          <w:tab w:val="right" w:leader="dot" w:pos="8494"/>
        </w:tabs>
        <w:ind w:left="1200"/>
        <w:rPr>
          <w:rFonts w:eastAsia="宋体"/>
          <w:noProof/>
          <w:kern w:val="2"/>
          <w:sz w:val="21"/>
          <w:szCs w:val="22"/>
        </w:rPr>
      </w:pPr>
      <w:hyperlink w:anchor="_Toc83564904" w:history="1">
        <w:r w:rsidR="009D5300" w:rsidRPr="009D5300">
          <w:rPr>
            <w:rStyle w:val="aff1"/>
            <w:rFonts w:eastAsia="宋体"/>
            <w:noProof/>
          </w:rPr>
          <w:t>6.4.2</w:t>
        </w:r>
        <w:r w:rsidR="009D5300" w:rsidRPr="009D5300">
          <w:rPr>
            <w:rStyle w:val="aff1"/>
            <w:rFonts w:eastAsia="宋体"/>
            <w:noProof/>
          </w:rPr>
          <w:t>预案知识数据存储形式</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_Toc83564904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51</w:t>
        </w:r>
        <w:r w:rsidR="009D5300" w:rsidRPr="009D5300">
          <w:rPr>
            <w:rFonts w:eastAsia="宋体"/>
            <w:noProof/>
            <w:webHidden/>
          </w:rPr>
          <w:fldChar w:fldCharType="end"/>
        </w:r>
      </w:hyperlink>
    </w:p>
    <w:p w14:paraId="15B257AF" w14:textId="6DB729EB" w:rsidR="009D5300" w:rsidRPr="009D5300" w:rsidRDefault="00380E7A">
      <w:pPr>
        <w:pStyle w:val="TOC3"/>
        <w:ind w:firstLine="780"/>
        <w:rPr>
          <w:rFonts w:eastAsia="宋体"/>
          <w:noProof/>
          <w:kern w:val="2"/>
          <w:sz w:val="21"/>
          <w:szCs w:val="22"/>
        </w:rPr>
      </w:pPr>
      <w:hyperlink w:anchor="_Toc83564905" w:history="1">
        <w:r w:rsidR="009D5300" w:rsidRPr="009D5300">
          <w:rPr>
            <w:rStyle w:val="aff1"/>
            <w:rFonts w:eastAsia="宋体"/>
            <w:noProof/>
          </w:rPr>
          <w:t>6.5</w:t>
        </w:r>
        <w:r w:rsidR="009D5300" w:rsidRPr="009D5300">
          <w:rPr>
            <w:rStyle w:val="aff1"/>
            <w:rFonts w:eastAsia="宋体"/>
            <w:noProof/>
          </w:rPr>
          <w:t>知识维护</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_Toc83564905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52</w:t>
        </w:r>
        <w:r w:rsidR="009D5300" w:rsidRPr="009D5300">
          <w:rPr>
            <w:rFonts w:eastAsia="宋体"/>
            <w:noProof/>
            <w:webHidden/>
          </w:rPr>
          <w:fldChar w:fldCharType="end"/>
        </w:r>
      </w:hyperlink>
    </w:p>
    <w:p w14:paraId="75DA87F9" w14:textId="2670EA10" w:rsidR="009D5300" w:rsidRPr="009D5300" w:rsidRDefault="00380E7A">
      <w:pPr>
        <w:pStyle w:val="TOC4"/>
        <w:tabs>
          <w:tab w:val="right" w:leader="dot" w:pos="8494"/>
        </w:tabs>
        <w:ind w:left="1200"/>
        <w:rPr>
          <w:rFonts w:eastAsia="宋体"/>
          <w:noProof/>
          <w:kern w:val="2"/>
          <w:sz w:val="21"/>
          <w:szCs w:val="22"/>
        </w:rPr>
      </w:pPr>
      <w:hyperlink w:anchor="_Toc83564906" w:history="1">
        <w:r w:rsidR="009D5300" w:rsidRPr="009D5300">
          <w:rPr>
            <w:rStyle w:val="aff1"/>
            <w:rFonts w:eastAsia="宋体"/>
            <w:noProof/>
          </w:rPr>
          <w:t>6.5.1</w:t>
        </w:r>
        <w:r w:rsidR="009D5300" w:rsidRPr="009D5300">
          <w:rPr>
            <w:rStyle w:val="aff1"/>
            <w:rFonts w:eastAsia="宋体"/>
            <w:noProof/>
          </w:rPr>
          <w:t>规则知识的维护</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_Toc83564906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52</w:t>
        </w:r>
        <w:r w:rsidR="009D5300" w:rsidRPr="009D5300">
          <w:rPr>
            <w:rFonts w:eastAsia="宋体"/>
            <w:noProof/>
            <w:webHidden/>
          </w:rPr>
          <w:fldChar w:fldCharType="end"/>
        </w:r>
      </w:hyperlink>
    </w:p>
    <w:p w14:paraId="5B9F4C86" w14:textId="57D1B6FB" w:rsidR="009D5300" w:rsidRPr="009D5300" w:rsidRDefault="00380E7A">
      <w:pPr>
        <w:pStyle w:val="TOC4"/>
        <w:tabs>
          <w:tab w:val="right" w:leader="dot" w:pos="8494"/>
        </w:tabs>
        <w:ind w:left="1200"/>
        <w:rPr>
          <w:rFonts w:eastAsia="宋体"/>
          <w:noProof/>
          <w:kern w:val="2"/>
          <w:sz w:val="21"/>
          <w:szCs w:val="22"/>
        </w:rPr>
      </w:pPr>
      <w:hyperlink w:anchor="_Toc83564907" w:history="1">
        <w:r w:rsidR="009D5300" w:rsidRPr="009D5300">
          <w:rPr>
            <w:rStyle w:val="aff1"/>
            <w:rFonts w:eastAsia="宋体"/>
            <w:noProof/>
          </w:rPr>
          <w:t>6.5.2</w:t>
        </w:r>
        <w:r w:rsidR="009D5300" w:rsidRPr="009D5300">
          <w:rPr>
            <w:rStyle w:val="aff1"/>
            <w:rFonts w:eastAsia="宋体"/>
            <w:noProof/>
          </w:rPr>
          <w:t>知识图谱的维护</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_Toc83564907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52</w:t>
        </w:r>
        <w:r w:rsidR="009D5300" w:rsidRPr="009D5300">
          <w:rPr>
            <w:rFonts w:eastAsia="宋体"/>
            <w:noProof/>
            <w:webHidden/>
          </w:rPr>
          <w:fldChar w:fldCharType="end"/>
        </w:r>
      </w:hyperlink>
    </w:p>
    <w:p w14:paraId="09478E45" w14:textId="2E9E1650" w:rsidR="009D5300" w:rsidRPr="009D5300" w:rsidRDefault="00380E7A">
      <w:pPr>
        <w:pStyle w:val="TOC4"/>
        <w:tabs>
          <w:tab w:val="right" w:leader="dot" w:pos="8494"/>
        </w:tabs>
        <w:ind w:left="1200"/>
        <w:rPr>
          <w:rFonts w:eastAsia="宋体"/>
          <w:noProof/>
          <w:kern w:val="2"/>
          <w:sz w:val="21"/>
          <w:szCs w:val="22"/>
        </w:rPr>
      </w:pPr>
      <w:hyperlink w:anchor="_Toc83564908" w:history="1">
        <w:r w:rsidR="009D5300" w:rsidRPr="009D5300">
          <w:rPr>
            <w:rStyle w:val="aff1"/>
            <w:rFonts w:eastAsia="宋体"/>
            <w:noProof/>
          </w:rPr>
          <w:t>6.5.3</w:t>
        </w:r>
        <w:r w:rsidR="009D5300" w:rsidRPr="009D5300">
          <w:rPr>
            <w:rStyle w:val="aff1"/>
            <w:rFonts w:eastAsia="宋体"/>
            <w:noProof/>
          </w:rPr>
          <w:t>预案知识维护</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_Toc83564908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53</w:t>
        </w:r>
        <w:r w:rsidR="009D5300" w:rsidRPr="009D5300">
          <w:rPr>
            <w:rFonts w:eastAsia="宋体"/>
            <w:noProof/>
            <w:webHidden/>
          </w:rPr>
          <w:fldChar w:fldCharType="end"/>
        </w:r>
      </w:hyperlink>
    </w:p>
    <w:p w14:paraId="19299B86" w14:textId="372CD4B3" w:rsidR="009D5300" w:rsidRPr="009D5300" w:rsidRDefault="00380E7A">
      <w:pPr>
        <w:pStyle w:val="TOC3"/>
        <w:ind w:firstLine="780"/>
        <w:rPr>
          <w:rFonts w:eastAsia="宋体"/>
          <w:noProof/>
          <w:kern w:val="2"/>
          <w:sz w:val="21"/>
          <w:szCs w:val="22"/>
        </w:rPr>
      </w:pPr>
      <w:hyperlink w:anchor="_Toc83564909" w:history="1">
        <w:r w:rsidR="009D5300" w:rsidRPr="009D5300">
          <w:rPr>
            <w:rStyle w:val="aff1"/>
            <w:rFonts w:eastAsia="宋体"/>
            <w:noProof/>
          </w:rPr>
          <w:t>参考文献</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_Toc83564909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55</w:t>
        </w:r>
        <w:r w:rsidR="009D5300" w:rsidRPr="009D5300">
          <w:rPr>
            <w:rFonts w:eastAsia="宋体"/>
            <w:noProof/>
            <w:webHidden/>
          </w:rPr>
          <w:fldChar w:fldCharType="end"/>
        </w:r>
      </w:hyperlink>
    </w:p>
    <w:p w14:paraId="6C402ED5" w14:textId="6330DDDC" w:rsidR="009D5300" w:rsidRPr="009D5300" w:rsidRDefault="00380E7A">
      <w:pPr>
        <w:pStyle w:val="TOC2"/>
        <w:ind w:firstLine="402"/>
        <w:rPr>
          <w:rFonts w:eastAsia="宋体"/>
          <w:noProof/>
          <w:kern w:val="2"/>
          <w:sz w:val="21"/>
          <w:szCs w:val="22"/>
        </w:rPr>
      </w:pPr>
      <w:hyperlink w:anchor="_Toc83564910" w:history="1">
        <w:r w:rsidR="009D5300" w:rsidRPr="00793FA9">
          <w:rPr>
            <w:rStyle w:val="aff1"/>
            <w:rFonts w:eastAsia="宋体"/>
            <w:b/>
            <w:noProof/>
          </w:rPr>
          <w:t>附件</w:t>
        </w:r>
        <w:r w:rsidR="009D5300" w:rsidRPr="00793FA9">
          <w:rPr>
            <w:rStyle w:val="aff1"/>
            <w:rFonts w:eastAsia="宋体"/>
            <w:b/>
            <w:noProof/>
          </w:rPr>
          <w:t xml:space="preserve">1 </w:t>
        </w:r>
        <w:r w:rsidR="009D5300" w:rsidRPr="00793FA9">
          <w:rPr>
            <w:rStyle w:val="aff1"/>
            <w:rFonts w:eastAsia="宋体"/>
            <w:b/>
            <w:noProof/>
          </w:rPr>
          <w:t>风洞设备知识管理案例</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_Toc83564910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56</w:t>
        </w:r>
        <w:r w:rsidR="009D5300" w:rsidRPr="009D5300">
          <w:rPr>
            <w:rFonts w:eastAsia="宋体"/>
            <w:noProof/>
            <w:webHidden/>
          </w:rPr>
          <w:fldChar w:fldCharType="end"/>
        </w:r>
      </w:hyperlink>
    </w:p>
    <w:p w14:paraId="75518255" w14:textId="612A4523" w:rsidR="009D5300" w:rsidRPr="009D5300" w:rsidRDefault="00380E7A">
      <w:pPr>
        <w:pStyle w:val="TOC3"/>
        <w:ind w:firstLine="780"/>
        <w:rPr>
          <w:rFonts w:eastAsia="宋体"/>
          <w:noProof/>
          <w:kern w:val="2"/>
          <w:sz w:val="21"/>
          <w:szCs w:val="22"/>
        </w:rPr>
      </w:pPr>
      <w:hyperlink w:anchor="_Toc83564911" w:history="1">
        <w:r w:rsidR="009D5300" w:rsidRPr="009D5300">
          <w:rPr>
            <w:rStyle w:val="aff1"/>
            <w:rFonts w:eastAsia="宋体"/>
            <w:noProof/>
          </w:rPr>
          <w:t xml:space="preserve">F1.1 </w:t>
        </w:r>
        <w:r w:rsidR="009D5300" w:rsidRPr="009D5300">
          <w:rPr>
            <w:rStyle w:val="aff1"/>
            <w:rFonts w:eastAsia="宋体"/>
            <w:noProof/>
          </w:rPr>
          <w:t>风洞设备故障诊断知识管理案例</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_Toc83564911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56</w:t>
        </w:r>
        <w:r w:rsidR="009D5300" w:rsidRPr="009D5300">
          <w:rPr>
            <w:rFonts w:eastAsia="宋体"/>
            <w:noProof/>
            <w:webHidden/>
          </w:rPr>
          <w:fldChar w:fldCharType="end"/>
        </w:r>
      </w:hyperlink>
    </w:p>
    <w:p w14:paraId="5301F8E1" w14:textId="3E600C9D" w:rsidR="009D5300" w:rsidRPr="009D5300" w:rsidRDefault="00380E7A">
      <w:pPr>
        <w:pStyle w:val="TOC4"/>
        <w:tabs>
          <w:tab w:val="right" w:leader="dot" w:pos="8494"/>
        </w:tabs>
        <w:ind w:left="1200"/>
        <w:rPr>
          <w:rFonts w:eastAsia="宋体"/>
          <w:noProof/>
          <w:kern w:val="2"/>
          <w:sz w:val="21"/>
          <w:szCs w:val="22"/>
        </w:rPr>
      </w:pPr>
      <w:hyperlink w:anchor="_Toc83564912" w:history="1">
        <w:r w:rsidR="009D5300" w:rsidRPr="009D5300">
          <w:rPr>
            <w:rStyle w:val="aff1"/>
            <w:rFonts w:eastAsia="宋体"/>
            <w:noProof/>
          </w:rPr>
          <w:t xml:space="preserve">F1.1.1 </w:t>
        </w:r>
        <w:r w:rsidR="009D5300" w:rsidRPr="009D5300">
          <w:rPr>
            <w:rStyle w:val="aff1"/>
            <w:rFonts w:eastAsia="宋体"/>
            <w:noProof/>
          </w:rPr>
          <w:t>风洞本体</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_Toc83564912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56</w:t>
        </w:r>
        <w:r w:rsidR="009D5300" w:rsidRPr="009D5300">
          <w:rPr>
            <w:rFonts w:eastAsia="宋体"/>
            <w:noProof/>
            <w:webHidden/>
          </w:rPr>
          <w:fldChar w:fldCharType="end"/>
        </w:r>
      </w:hyperlink>
    </w:p>
    <w:p w14:paraId="0DB5AF46" w14:textId="47C6D9EA" w:rsidR="009D5300" w:rsidRPr="009D5300" w:rsidRDefault="00380E7A">
      <w:pPr>
        <w:pStyle w:val="TOC4"/>
        <w:tabs>
          <w:tab w:val="right" w:leader="dot" w:pos="8494"/>
        </w:tabs>
        <w:ind w:left="1200"/>
        <w:rPr>
          <w:rFonts w:eastAsia="宋体"/>
          <w:noProof/>
          <w:kern w:val="2"/>
          <w:sz w:val="21"/>
          <w:szCs w:val="22"/>
        </w:rPr>
      </w:pPr>
      <w:hyperlink w:anchor="_Toc83564913" w:history="1">
        <w:r w:rsidR="009D5300" w:rsidRPr="009D5300">
          <w:rPr>
            <w:rStyle w:val="aff1"/>
            <w:rFonts w:eastAsia="宋体"/>
            <w:noProof/>
          </w:rPr>
          <w:t xml:space="preserve">F1.1.2 </w:t>
        </w:r>
        <w:r w:rsidR="009D5300" w:rsidRPr="009D5300">
          <w:rPr>
            <w:rStyle w:val="aff1"/>
            <w:rFonts w:eastAsia="宋体"/>
            <w:noProof/>
          </w:rPr>
          <w:t>运行控制系统</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_Toc83564913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58</w:t>
        </w:r>
        <w:r w:rsidR="009D5300" w:rsidRPr="009D5300">
          <w:rPr>
            <w:rFonts w:eastAsia="宋体"/>
            <w:noProof/>
            <w:webHidden/>
          </w:rPr>
          <w:fldChar w:fldCharType="end"/>
        </w:r>
      </w:hyperlink>
    </w:p>
    <w:p w14:paraId="0E11DA9D" w14:textId="7E9BBB7E" w:rsidR="009D5300" w:rsidRPr="009D5300" w:rsidRDefault="00380E7A">
      <w:pPr>
        <w:pStyle w:val="TOC4"/>
        <w:tabs>
          <w:tab w:val="right" w:leader="dot" w:pos="8494"/>
        </w:tabs>
        <w:ind w:left="1200"/>
        <w:rPr>
          <w:rFonts w:eastAsia="宋体"/>
          <w:noProof/>
          <w:kern w:val="2"/>
          <w:sz w:val="21"/>
          <w:szCs w:val="22"/>
        </w:rPr>
      </w:pPr>
      <w:hyperlink w:anchor="_Toc83564914" w:history="1">
        <w:r w:rsidR="009D5300" w:rsidRPr="009D5300">
          <w:rPr>
            <w:rStyle w:val="aff1"/>
            <w:rFonts w:eastAsia="宋体"/>
            <w:noProof/>
          </w:rPr>
          <w:t xml:space="preserve">F1.1.3 </w:t>
        </w:r>
        <w:r w:rsidR="009D5300" w:rsidRPr="009D5300">
          <w:rPr>
            <w:rStyle w:val="aff1"/>
            <w:rFonts w:eastAsia="宋体"/>
            <w:noProof/>
          </w:rPr>
          <w:t>加热器系统</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_Toc83564914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60</w:t>
        </w:r>
        <w:r w:rsidR="009D5300" w:rsidRPr="009D5300">
          <w:rPr>
            <w:rFonts w:eastAsia="宋体"/>
            <w:noProof/>
            <w:webHidden/>
          </w:rPr>
          <w:fldChar w:fldCharType="end"/>
        </w:r>
      </w:hyperlink>
    </w:p>
    <w:p w14:paraId="5DFC65C4" w14:textId="06793B82" w:rsidR="009D5300" w:rsidRPr="009D5300" w:rsidRDefault="00380E7A">
      <w:pPr>
        <w:pStyle w:val="TOC2"/>
        <w:ind w:firstLine="402"/>
        <w:rPr>
          <w:rFonts w:eastAsia="宋体"/>
          <w:noProof/>
          <w:kern w:val="2"/>
          <w:sz w:val="21"/>
          <w:szCs w:val="22"/>
        </w:rPr>
      </w:pPr>
      <w:hyperlink w:anchor="_Toc83564915" w:history="1">
        <w:r w:rsidR="009D5300" w:rsidRPr="00BE33BE">
          <w:rPr>
            <w:rStyle w:val="aff1"/>
            <w:rFonts w:eastAsia="宋体"/>
            <w:b/>
            <w:noProof/>
          </w:rPr>
          <w:t>附件</w:t>
        </w:r>
        <w:r w:rsidR="009D5300" w:rsidRPr="00BE33BE">
          <w:rPr>
            <w:rStyle w:val="aff1"/>
            <w:rFonts w:eastAsia="宋体"/>
            <w:b/>
            <w:noProof/>
          </w:rPr>
          <w:t xml:space="preserve">2 </w:t>
        </w:r>
        <w:r w:rsidR="009D5300" w:rsidRPr="00BE33BE">
          <w:rPr>
            <w:rStyle w:val="aff1"/>
            <w:rFonts w:eastAsia="宋体"/>
            <w:b/>
            <w:noProof/>
          </w:rPr>
          <w:t>案例编辑模板</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_Toc83564915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62</w:t>
        </w:r>
        <w:r w:rsidR="009D5300" w:rsidRPr="009D5300">
          <w:rPr>
            <w:rFonts w:eastAsia="宋体"/>
            <w:noProof/>
            <w:webHidden/>
          </w:rPr>
          <w:fldChar w:fldCharType="end"/>
        </w:r>
      </w:hyperlink>
    </w:p>
    <w:p w14:paraId="36D8FAE7" w14:textId="26CEB462" w:rsidR="009D5300" w:rsidRPr="009D5300" w:rsidRDefault="00380E7A">
      <w:pPr>
        <w:pStyle w:val="TOC2"/>
        <w:ind w:firstLine="402"/>
        <w:rPr>
          <w:rFonts w:eastAsia="宋体"/>
          <w:noProof/>
          <w:kern w:val="2"/>
          <w:sz w:val="21"/>
          <w:szCs w:val="22"/>
        </w:rPr>
      </w:pPr>
      <w:hyperlink w:anchor="_Toc83564916" w:history="1">
        <w:r w:rsidR="009D5300" w:rsidRPr="00BE33BE">
          <w:rPr>
            <w:rStyle w:val="aff1"/>
            <w:rFonts w:eastAsia="宋体"/>
            <w:b/>
            <w:noProof/>
          </w:rPr>
          <w:t>附件</w:t>
        </w:r>
        <w:r w:rsidR="009D5300" w:rsidRPr="00BE33BE">
          <w:rPr>
            <w:rStyle w:val="aff1"/>
            <w:rFonts w:eastAsia="宋体"/>
            <w:b/>
            <w:noProof/>
          </w:rPr>
          <w:t xml:space="preserve">3 </w:t>
        </w:r>
        <w:r w:rsidR="009D5300" w:rsidRPr="00BE33BE">
          <w:rPr>
            <w:rStyle w:val="aff1"/>
            <w:rFonts w:eastAsia="宋体"/>
            <w:b/>
            <w:noProof/>
          </w:rPr>
          <w:t>知识管理案例</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_Toc83564916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64</w:t>
        </w:r>
        <w:r w:rsidR="009D5300" w:rsidRPr="009D5300">
          <w:rPr>
            <w:rFonts w:eastAsia="宋体"/>
            <w:noProof/>
            <w:webHidden/>
          </w:rPr>
          <w:fldChar w:fldCharType="end"/>
        </w:r>
      </w:hyperlink>
    </w:p>
    <w:p w14:paraId="3D1E3C92" w14:textId="61230B26" w:rsidR="009D5300" w:rsidRPr="009D5300" w:rsidRDefault="00380E7A">
      <w:pPr>
        <w:pStyle w:val="TOC3"/>
        <w:ind w:firstLine="780"/>
        <w:rPr>
          <w:rFonts w:eastAsia="宋体"/>
          <w:noProof/>
          <w:kern w:val="2"/>
          <w:sz w:val="21"/>
          <w:szCs w:val="22"/>
        </w:rPr>
      </w:pPr>
      <w:hyperlink w:anchor="_Toc83564917" w:history="1">
        <w:r w:rsidR="009D5300" w:rsidRPr="009D5300">
          <w:rPr>
            <w:rStyle w:val="aff1"/>
            <w:rFonts w:eastAsia="宋体"/>
            <w:noProof/>
          </w:rPr>
          <w:t xml:space="preserve">F3.1 </w:t>
        </w:r>
        <w:r w:rsidR="009D5300" w:rsidRPr="009D5300">
          <w:rPr>
            <w:rStyle w:val="aff1"/>
            <w:rFonts w:eastAsia="宋体"/>
            <w:noProof/>
          </w:rPr>
          <w:t>产生式规则的故障诊断专家系统应用案例</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_Toc83564917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64</w:t>
        </w:r>
        <w:r w:rsidR="009D5300" w:rsidRPr="009D5300">
          <w:rPr>
            <w:rFonts w:eastAsia="宋体"/>
            <w:noProof/>
            <w:webHidden/>
          </w:rPr>
          <w:fldChar w:fldCharType="end"/>
        </w:r>
      </w:hyperlink>
    </w:p>
    <w:p w14:paraId="4C067FE9" w14:textId="342440DE" w:rsidR="009D5300" w:rsidRDefault="00380E7A">
      <w:pPr>
        <w:pStyle w:val="TOC3"/>
        <w:ind w:firstLine="780"/>
        <w:rPr>
          <w:rFonts w:asciiTheme="minorHAnsi" w:eastAsiaTheme="minorEastAsia" w:hAnsiTheme="minorHAnsi" w:cstheme="minorBidi"/>
          <w:noProof/>
          <w:kern w:val="2"/>
          <w:sz w:val="21"/>
          <w:szCs w:val="22"/>
        </w:rPr>
      </w:pPr>
      <w:hyperlink w:anchor="_Toc83564918" w:history="1">
        <w:r w:rsidR="009D5300" w:rsidRPr="009D5300">
          <w:rPr>
            <w:rStyle w:val="aff1"/>
            <w:rFonts w:eastAsia="宋体"/>
            <w:noProof/>
          </w:rPr>
          <w:t xml:space="preserve">F3.2 </w:t>
        </w:r>
        <w:r w:rsidR="009D5300" w:rsidRPr="009D5300">
          <w:rPr>
            <w:rStyle w:val="aff1"/>
            <w:rFonts w:eastAsia="宋体"/>
            <w:noProof/>
          </w:rPr>
          <w:t>基于</w:t>
        </w:r>
        <w:r w:rsidR="009D5300" w:rsidRPr="009D5300">
          <w:rPr>
            <w:rStyle w:val="aff1"/>
            <w:rFonts w:eastAsia="宋体"/>
            <w:noProof/>
          </w:rPr>
          <w:t>AI</w:t>
        </w:r>
        <w:r w:rsidR="009D5300" w:rsidRPr="009D5300">
          <w:rPr>
            <w:rStyle w:val="aff1"/>
            <w:rFonts w:eastAsia="宋体"/>
            <w:noProof/>
          </w:rPr>
          <w:t>的故障诊断专家系统应用案例</w:t>
        </w:r>
        <w:r w:rsidR="009D5300" w:rsidRPr="009D5300">
          <w:rPr>
            <w:rFonts w:eastAsia="宋体"/>
            <w:noProof/>
            <w:webHidden/>
          </w:rPr>
          <w:tab/>
        </w:r>
        <w:r w:rsidR="009D5300" w:rsidRPr="009D5300">
          <w:rPr>
            <w:rFonts w:eastAsia="宋体"/>
            <w:noProof/>
            <w:webHidden/>
          </w:rPr>
          <w:fldChar w:fldCharType="begin"/>
        </w:r>
        <w:r w:rsidR="009D5300" w:rsidRPr="009D5300">
          <w:rPr>
            <w:rFonts w:eastAsia="宋体"/>
            <w:noProof/>
            <w:webHidden/>
          </w:rPr>
          <w:instrText xml:space="preserve"> PAGEREF _Toc83564918 \h </w:instrText>
        </w:r>
        <w:r w:rsidR="009D5300" w:rsidRPr="009D5300">
          <w:rPr>
            <w:rFonts w:eastAsia="宋体"/>
            <w:noProof/>
            <w:webHidden/>
          </w:rPr>
        </w:r>
        <w:r w:rsidR="009D5300" w:rsidRPr="009D5300">
          <w:rPr>
            <w:rFonts w:eastAsia="宋体"/>
            <w:noProof/>
            <w:webHidden/>
          </w:rPr>
          <w:fldChar w:fldCharType="separate"/>
        </w:r>
        <w:r w:rsidR="009D5300" w:rsidRPr="009D5300">
          <w:rPr>
            <w:rFonts w:eastAsia="宋体"/>
            <w:noProof/>
            <w:webHidden/>
          </w:rPr>
          <w:t>71</w:t>
        </w:r>
        <w:r w:rsidR="009D5300" w:rsidRPr="009D5300">
          <w:rPr>
            <w:rFonts w:eastAsia="宋体"/>
            <w:noProof/>
            <w:webHidden/>
          </w:rPr>
          <w:fldChar w:fldCharType="end"/>
        </w:r>
      </w:hyperlink>
    </w:p>
    <w:p w14:paraId="2D191731" w14:textId="1D155BAE" w:rsidR="0011534D" w:rsidRDefault="00C94080" w:rsidP="00F44108">
      <w:pPr>
        <w:rPr>
          <w:rFonts w:eastAsiaTheme="minorEastAsia"/>
        </w:rPr>
        <w:sectPr w:rsidR="0011534D" w:rsidSect="00272ED9">
          <w:pgSz w:w="11906" w:h="16838" w:code="9"/>
          <w:pgMar w:top="1701" w:right="1701" w:bottom="1701" w:left="1701" w:header="1134" w:footer="1134" w:gutter="0"/>
          <w:cols w:space="425"/>
          <w:docGrid w:type="lines" w:linePitch="312"/>
        </w:sectPr>
      </w:pPr>
      <w:r>
        <w:rPr>
          <w:rFonts w:eastAsiaTheme="minorEastAsia"/>
        </w:rPr>
        <w:fldChar w:fldCharType="end"/>
      </w:r>
    </w:p>
    <w:p w14:paraId="615FD3E7" w14:textId="1F53EA3F" w:rsidR="00F44108" w:rsidRDefault="00F44108" w:rsidP="003B3750">
      <w:pPr>
        <w:pStyle w:val="aa"/>
      </w:pPr>
      <w:bookmarkStart w:id="1" w:name="_Toc83564859"/>
      <w:r>
        <w:rPr>
          <w:rFonts w:hint="eastAsia"/>
        </w:rPr>
        <w:lastRenderedPageBreak/>
        <w:t>1</w:t>
      </w:r>
      <w:r>
        <w:rPr>
          <w:rFonts w:hint="eastAsia"/>
        </w:rPr>
        <w:t>前言</w:t>
      </w:r>
      <w:bookmarkEnd w:id="1"/>
    </w:p>
    <w:p w14:paraId="7AA30C2E" w14:textId="77777777" w:rsidR="004D4168" w:rsidRPr="004D4168" w:rsidRDefault="004D4168" w:rsidP="004D4168">
      <w:pPr>
        <w:spacing w:line="400" w:lineRule="exact"/>
        <w:ind w:firstLineChars="200" w:firstLine="480"/>
        <w:rPr>
          <w:rFonts w:eastAsia="宋体"/>
          <w:sz w:val="24"/>
        </w:rPr>
      </w:pPr>
      <w:r w:rsidRPr="004D4168">
        <w:rPr>
          <w:rFonts w:eastAsia="宋体" w:hint="eastAsia"/>
          <w:sz w:val="24"/>
        </w:rPr>
        <w:t>风洞作为空气动力装备的重要试验设施和设备，是发展高新飞行技术和先进飞行器的重要战略装备和基础。随着航空航天行业的飞速发展，风洞设备的规模和数量不断增加，风洞试验任务量也呈现出迅猛增长的趋势，所模拟的试验工况也变得日渐严苛和恶劣，导致风洞设备的可靠性和安全性面临极大的考验。为了保障风洞设备在运行过程中保持良好的性能状态，防止故障导致的意外事件发生，降低风洞设备的运维成本，就必须对风洞设备开展预测与健康管理（</w:t>
      </w:r>
      <w:r w:rsidRPr="004D4168">
        <w:rPr>
          <w:rFonts w:eastAsia="宋体"/>
          <w:sz w:val="24"/>
        </w:rPr>
        <w:t>Prognostics and Health Management, PHM</w:t>
      </w:r>
      <w:r w:rsidRPr="004D4168">
        <w:rPr>
          <w:rFonts w:eastAsia="宋体" w:hint="eastAsia"/>
          <w:sz w:val="24"/>
        </w:rPr>
        <w:t>）工作。</w:t>
      </w:r>
    </w:p>
    <w:p w14:paraId="2E24CBB6" w14:textId="041B20BF" w:rsidR="0011534D" w:rsidRDefault="004D4168" w:rsidP="00C10D89">
      <w:pPr>
        <w:spacing w:line="400" w:lineRule="exact"/>
        <w:ind w:firstLineChars="200" w:firstLine="480"/>
        <w:rPr>
          <w:rFonts w:eastAsia="宋体"/>
          <w:sz w:val="24"/>
        </w:rPr>
      </w:pPr>
      <w:r w:rsidRPr="004D4168">
        <w:rPr>
          <w:rFonts w:eastAsia="宋体" w:hint="eastAsia"/>
          <w:sz w:val="24"/>
        </w:rPr>
        <w:t>在风洞运行过程中，风洞设备操作人员、试验操作人员和工程师等专家，将会依据设备和试验的具体情况，分析设备的退化和故障原因和机理，产生大量定制化的经验、认知和判断等专家知识。在</w:t>
      </w:r>
      <w:r w:rsidRPr="004D4168">
        <w:rPr>
          <w:rFonts w:eastAsia="宋体"/>
          <w:sz w:val="24"/>
        </w:rPr>
        <w:t>PHM</w:t>
      </w:r>
      <w:r w:rsidRPr="004D4168">
        <w:rPr>
          <w:rFonts w:eastAsia="宋体" w:hint="eastAsia"/>
          <w:sz w:val="24"/>
        </w:rPr>
        <w:t>工作开展过程中，专家知识的加入使得风洞设备</w:t>
      </w:r>
      <w:r w:rsidRPr="004D4168">
        <w:rPr>
          <w:rFonts w:eastAsia="宋体" w:hint="eastAsia"/>
          <w:sz w:val="24"/>
        </w:rPr>
        <w:t>P</w:t>
      </w:r>
      <w:r w:rsidRPr="004D4168">
        <w:rPr>
          <w:rFonts w:eastAsia="宋体"/>
          <w:sz w:val="24"/>
        </w:rPr>
        <w:t>HM</w:t>
      </w:r>
      <w:r w:rsidRPr="004D4168">
        <w:rPr>
          <w:rFonts w:eastAsia="宋体" w:hint="eastAsia"/>
          <w:sz w:val="24"/>
        </w:rPr>
        <w:t>模型更加定制化、个性化，可以在一定程度上提高故障诊断、故障预测、健康状态评估等任务的准确度，为风洞设备的健康管理提供着宝贵且有价值的知识。</w:t>
      </w:r>
    </w:p>
    <w:p w14:paraId="1FC3FD5B" w14:textId="77777777" w:rsidR="00C10D89" w:rsidRPr="00C10D89" w:rsidRDefault="00C10D89" w:rsidP="00C10D89">
      <w:pPr>
        <w:spacing w:line="400" w:lineRule="exact"/>
        <w:ind w:firstLineChars="200" w:firstLine="480"/>
        <w:rPr>
          <w:rFonts w:eastAsia="宋体"/>
          <w:sz w:val="24"/>
        </w:rPr>
      </w:pPr>
    </w:p>
    <w:p w14:paraId="40267B45" w14:textId="2F781E07" w:rsidR="009E0D80" w:rsidRPr="00C10D89" w:rsidRDefault="009E0D80" w:rsidP="00C10D89">
      <w:pPr>
        <w:pStyle w:val="11"/>
        <w:ind w:firstLine="480"/>
        <w:sectPr w:rsidR="009E0D80" w:rsidRPr="00C10D89" w:rsidSect="00272ED9">
          <w:pgSz w:w="11906" w:h="16838" w:code="9"/>
          <w:pgMar w:top="1701" w:right="1701" w:bottom="1701" w:left="1701" w:header="1134" w:footer="1134" w:gutter="0"/>
          <w:cols w:space="425"/>
          <w:docGrid w:type="lines" w:linePitch="312"/>
        </w:sectPr>
      </w:pPr>
    </w:p>
    <w:p w14:paraId="2A9820A7" w14:textId="3A05BD63" w:rsidR="00F44108" w:rsidRDefault="00F44108" w:rsidP="00F44108">
      <w:pPr>
        <w:pStyle w:val="aa"/>
      </w:pPr>
      <w:bookmarkStart w:id="2" w:name="_Toc83564860"/>
      <w:r>
        <w:rPr>
          <w:rFonts w:hint="eastAsia"/>
        </w:rPr>
        <w:lastRenderedPageBreak/>
        <w:t>2</w:t>
      </w:r>
      <w:r>
        <w:rPr>
          <w:rFonts w:hint="eastAsia"/>
        </w:rPr>
        <w:t>需求分析</w:t>
      </w:r>
      <w:bookmarkEnd w:id="2"/>
    </w:p>
    <w:p w14:paraId="5BCEE954" w14:textId="77777777" w:rsidR="004D4168" w:rsidRPr="001645A2" w:rsidRDefault="004D4168" w:rsidP="004D4168">
      <w:pPr>
        <w:pStyle w:val="11"/>
        <w:ind w:firstLine="480"/>
      </w:pPr>
      <w:r w:rsidRPr="007C3F2A">
        <w:rPr>
          <w:rStyle w:val="12"/>
          <w:rFonts w:hint="eastAsia"/>
        </w:rPr>
        <w:t>随</w:t>
      </w:r>
      <w:r w:rsidRPr="001645A2">
        <w:rPr>
          <w:rFonts w:hint="eastAsia"/>
        </w:rPr>
        <w:t>着风洞设备的建设发展，风洞试验任务的日趋增长，试验装备的维护难度与日俱增，为保障试验装备正常运行所花费的维修费用和时间也越来越多。过去参试装备的故障监测和诊断主要靠人工方式，效率和数据利用率低。这一过程所产生大量专家经验存在诸多问题。一方面，已经积累的专家知识，形式多样（如条目化规则知识、故障树、案例库等），难以检索和推广利用；另一方面，专家知识管理手段已经不能适应当前风洞平台规范化、标准化发展的要求。因此，将科技管理人员在工作过程中积累的经验收集、存储与使用，构建风洞健康管理知识平台，是提高风洞健康一体化管理水平的关键。</w:t>
      </w:r>
    </w:p>
    <w:p w14:paraId="2BDA2C5C" w14:textId="77777777" w:rsidR="004D4168" w:rsidRPr="001645A2" w:rsidRDefault="004D4168" w:rsidP="004D4168">
      <w:pPr>
        <w:pStyle w:val="11"/>
        <w:ind w:firstLine="480"/>
      </w:pPr>
      <w:r w:rsidRPr="001645A2">
        <w:rPr>
          <w:rFonts w:hint="eastAsia"/>
        </w:rPr>
        <w:t>为了风洞健康管理知识平台的顺利构建，本咨询报告从知识管理的角度梳理相关业务要求、标准和技术。</w:t>
      </w:r>
      <w:r w:rsidRPr="002506E1">
        <w:rPr>
          <w:rFonts w:hint="eastAsia"/>
        </w:rPr>
        <w:t>针对基地风洞运维专家知识的特点和应用需求，提出基地风洞运维专家知识描述、存储与应用规范化要求，制定知识信息录入模板、规则模板等，以便建立专家知识规则映射表，为知识梳理、平台搭建统一管理的专家知识库提供方法指导和规范要求。</w:t>
      </w:r>
    </w:p>
    <w:p w14:paraId="55B70A87" w14:textId="2FDD9F83" w:rsidR="00BD69E6" w:rsidRDefault="00BD69E6" w:rsidP="00BD69E6">
      <w:pPr>
        <w:pStyle w:val="11"/>
        <w:ind w:firstLine="480"/>
      </w:pPr>
      <w:r>
        <w:rPr>
          <w:rFonts w:hint="eastAsia"/>
        </w:rPr>
        <w:t>本报告分为</w:t>
      </w:r>
      <w:r w:rsidR="00566F55">
        <w:t>6</w:t>
      </w:r>
      <w:r>
        <w:rPr>
          <w:rFonts w:hint="eastAsia"/>
        </w:rPr>
        <w:t>章，对</w:t>
      </w:r>
      <w:r w:rsidRPr="002506E1">
        <w:rPr>
          <w:rFonts w:hint="eastAsia"/>
        </w:rPr>
        <w:t>风洞运维专家知识</w:t>
      </w:r>
      <w:r>
        <w:rPr>
          <w:rFonts w:hint="eastAsia"/>
        </w:rPr>
        <w:t>规则化研究的内容进行阐述，各章节主要内容如下：</w:t>
      </w:r>
    </w:p>
    <w:p w14:paraId="6A1BC0D8" w14:textId="5A3C9A57" w:rsidR="00BD69E6" w:rsidRDefault="00BD69E6" w:rsidP="00BD69E6">
      <w:pPr>
        <w:pStyle w:val="11"/>
        <w:ind w:firstLine="480"/>
      </w:pPr>
      <w:r>
        <w:rPr>
          <w:rFonts w:hint="eastAsia"/>
        </w:rPr>
        <w:t>第一章是前言，主要介绍基地</w:t>
      </w:r>
      <w:r w:rsidR="007521B1">
        <w:rPr>
          <w:rFonts w:hint="eastAsia"/>
        </w:rPr>
        <w:t>知识管理现状及开展知识规范化管理的必要性</w:t>
      </w:r>
      <w:r>
        <w:rPr>
          <w:rFonts w:hint="eastAsia"/>
        </w:rPr>
        <w:t>。</w:t>
      </w:r>
    </w:p>
    <w:p w14:paraId="45C21C93" w14:textId="4BDCA14A" w:rsidR="00BD69E6" w:rsidRDefault="00BD69E6" w:rsidP="00BD69E6">
      <w:pPr>
        <w:pStyle w:val="11"/>
        <w:ind w:firstLine="480"/>
      </w:pPr>
      <w:r>
        <w:rPr>
          <w:rFonts w:hint="eastAsia"/>
        </w:rPr>
        <w:t>第二章是需求分析，</w:t>
      </w:r>
      <w:r w:rsidR="007521B1">
        <w:rPr>
          <w:rFonts w:hint="eastAsia"/>
        </w:rPr>
        <w:t>首先</w:t>
      </w:r>
      <w:r>
        <w:rPr>
          <w:rFonts w:hint="eastAsia"/>
        </w:rPr>
        <w:t>对基地专家知识管理问题进行剖析，进而对知识规范治理的需求进行分析。</w:t>
      </w:r>
    </w:p>
    <w:p w14:paraId="42CF01C7" w14:textId="06DA5F82" w:rsidR="00BD69E6" w:rsidRDefault="00BD69E6" w:rsidP="00BD69E6">
      <w:pPr>
        <w:pStyle w:val="11"/>
        <w:ind w:firstLine="480"/>
      </w:pPr>
      <w:r>
        <w:rPr>
          <w:rFonts w:hint="eastAsia"/>
        </w:rPr>
        <w:t>第三章是知识分类及描述方法选用规范，</w:t>
      </w:r>
      <w:r w:rsidR="00D1208F">
        <w:rPr>
          <w:rFonts w:hint="eastAsia"/>
        </w:rPr>
        <w:t>首先，</w:t>
      </w:r>
      <w:r w:rsidRPr="00CB50BA">
        <w:rPr>
          <w:rFonts w:hint="eastAsia"/>
        </w:rPr>
        <w:t>根据</w:t>
      </w:r>
      <w:r>
        <w:rPr>
          <w:rFonts w:hint="eastAsia"/>
        </w:rPr>
        <w:t>风洞健康管理一体化平台</w:t>
      </w:r>
      <w:r w:rsidRPr="00CB50BA">
        <w:rPr>
          <w:rFonts w:hint="eastAsia"/>
        </w:rPr>
        <w:t>的需要和标准</w:t>
      </w:r>
      <w:r>
        <w:rPr>
          <w:rFonts w:hint="eastAsia"/>
        </w:rPr>
        <w:t>，将知识划分为不同类型，</w:t>
      </w:r>
      <w:r w:rsidR="00D1208F">
        <w:rPr>
          <w:rFonts w:hint="eastAsia"/>
        </w:rPr>
        <w:t>其次，介绍了</w:t>
      </w:r>
      <w:r w:rsidR="00D1208F">
        <w:rPr>
          <w:rFonts w:hint="eastAsia"/>
        </w:rPr>
        <w:t>5</w:t>
      </w:r>
      <w:r w:rsidR="00D1208F">
        <w:rPr>
          <w:rFonts w:hint="eastAsia"/>
        </w:rPr>
        <w:t>种主流的知识规则化描述方法，最后，</w:t>
      </w:r>
      <w:r>
        <w:rPr>
          <w:rFonts w:hint="eastAsia"/>
        </w:rPr>
        <w:t>以知识</w:t>
      </w:r>
      <w:r w:rsidR="00D1208F">
        <w:rPr>
          <w:rFonts w:hint="eastAsia"/>
        </w:rPr>
        <w:t>分类</w:t>
      </w:r>
      <w:r>
        <w:rPr>
          <w:rFonts w:hint="eastAsia"/>
        </w:rPr>
        <w:t>为依据规范</w:t>
      </w:r>
      <w:r w:rsidR="00D1208F">
        <w:rPr>
          <w:rFonts w:hint="eastAsia"/>
        </w:rPr>
        <w:t>了</w:t>
      </w:r>
      <w:r>
        <w:rPr>
          <w:rFonts w:hint="eastAsia"/>
        </w:rPr>
        <w:t>知识规则化描述方法的选用。</w:t>
      </w:r>
    </w:p>
    <w:p w14:paraId="1A8408FC" w14:textId="2AD0BAFC" w:rsidR="00BD69E6" w:rsidRDefault="00BD69E6" w:rsidP="00BD69E6">
      <w:pPr>
        <w:pStyle w:val="11"/>
        <w:ind w:firstLine="480"/>
      </w:pPr>
      <w:r>
        <w:rPr>
          <w:rFonts w:hint="eastAsia"/>
        </w:rPr>
        <w:t>第四章是专家知识抽取与规则化描述，以自动化程度为切入点，分析了从不同来源、结构的数据中进行知识</w:t>
      </w:r>
      <w:r w:rsidR="00D1208F">
        <w:rPr>
          <w:rFonts w:hint="eastAsia"/>
        </w:rPr>
        <w:t>抽取</w:t>
      </w:r>
      <w:r>
        <w:rPr>
          <w:rFonts w:hint="eastAsia"/>
        </w:rPr>
        <w:t>的</w:t>
      </w:r>
      <w:r>
        <w:rPr>
          <w:rFonts w:hint="eastAsia"/>
        </w:rPr>
        <w:t>3</w:t>
      </w:r>
      <w:r w:rsidR="00D1208F">
        <w:rPr>
          <w:rFonts w:hint="eastAsia"/>
        </w:rPr>
        <w:t>种</w:t>
      </w:r>
      <w:r>
        <w:rPr>
          <w:rFonts w:hint="eastAsia"/>
        </w:rPr>
        <w:t>方式。</w:t>
      </w:r>
      <w:r w:rsidR="00D1208F">
        <w:rPr>
          <w:rFonts w:hint="eastAsia"/>
        </w:rPr>
        <w:t>其次</w:t>
      </w:r>
      <w:r>
        <w:rPr>
          <w:rFonts w:hint="eastAsia"/>
        </w:rPr>
        <w:t>，以人工抽取方式为主，</w:t>
      </w:r>
      <w:r w:rsidR="00D1208F">
        <w:rPr>
          <w:rFonts w:hint="eastAsia"/>
        </w:rPr>
        <w:t>给出了知识规则化的录入模板</w:t>
      </w:r>
      <w:r>
        <w:rPr>
          <w:rFonts w:hint="eastAsia"/>
        </w:rPr>
        <w:t>，对</w:t>
      </w:r>
      <w:r w:rsidR="00D1208F">
        <w:rPr>
          <w:rFonts w:hint="eastAsia"/>
        </w:rPr>
        <w:t>于</w:t>
      </w:r>
      <w:r>
        <w:rPr>
          <w:rFonts w:hint="eastAsia"/>
        </w:rPr>
        <w:t>规则化结果</w:t>
      </w:r>
      <w:r w:rsidR="00D1208F">
        <w:rPr>
          <w:rFonts w:hint="eastAsia"/>
        </w:rPr>
        <w:t>，</w:t>
      </w:r>
      <w:r>
        <w:rPr>
          <w:rFonts w:hint="eastAsia"/>
        </w:rPr>
        <w:t>阐述了图知识和表知识的存储规范。</w:t>
      </w:r>
    </w:p>
    <w:p w14:paraId="56596F48" w14:textId="128E1F88" w:rsidR="00BD69E6" w:rsidRDefault="00BD69E6" w:rsidP="00BD69E6">
      <w:pPr>
        <w:pStyle w:val="11"/>
        <w:ind w:firstLine="480"/>
      </w:pPr>
      <w:r>
        <w:rPr>
          <w:rFonts w:hint="eastAsia"/>
        </w:rPr>
        <w:t>第五章是知识应用规范，首先</w:t>
      </w:r>
      <w:r w:rsidR="00D1208F">
        <w:rPr>
          <w:rFonts w:hint="eastAsia"/>
        </w:rPr>
        <w:t>，</w:t>
      </w:r>
      <w:r w:rsidR="00F22522">
        <w:rPr>
          <w:rFonts w:hint="eastAsia"/>
        </w:rPr>
        <w:t>规范了知识库设计的基本内容，随后，</w:t>
      </w:r>
      <w:r>
        <w:rPr>
          <w:rFonts w:hint="eastAsia"/>
        </w:rPr>
        <w:t>提出了知识应用</w:t>
      </w:r>
      <w:r w:rsidR="00D1208F">
        <w:rPr>
          <w:rFonts w:hint="eastAsia"/>
        </w:rPr>
        <w:t>的</w:t>
      </w:r>
      <w:r>
        <w:rPr>
          <w:rFonts w:hint="eastAsia"/>
        </w:rPr>
        <w:t>评价准则，最后</w:t>
      </w:r>
      <w:r w:rsidR="00D1208F">
        <w:rPr>
          <w:rFonts w:hint="eastAsia"/>
        </w:rPr>
        <w:t>，</w:t>
      </w:r>
      <w:r>
        <w:rPr>
          <w:rFonts w:hint="eastAsia"/>
        </w:rPr>
        <w:t>阐述了知识维护的必要</w:t>
      </w:r>
      <w:r w:rsidR="00D1208F">
        <w:rPr>
          <w:rFonts w:hint="eastAsia"/>
        </w:rPr>
        <w:t>的规范</w:t>
      </w:r>
      <w:r>
        <w:rPr>
          <w:rFonts w:hint="eastAsia"/>
        </w:rPr>
        <w:t>流程及</w:t>
      </w:r>
      <w:r w:rsidR="00D1208F">
        <w:rPr>
          <w:rFonts w:hint="eastAsia"/>
        </w:rPr>
        <w:t>内容</w:t>
      </w:r>
      <w:r>
        <w:rPr>
          <w:rFonts w:hint="eastAsia"/>
        </w:rPr>
        <w:t>。</w:t>
      </w:r>
    </w:p>
    <w:p w14:paraId="400EFECA" w14:textId="77777777" w:rsidR="00BD69E6" w:rsidRDefault="00BD69E6" w:rsidP="00BD69E6">
      <w:pPr>
        <w:pStyle w:val="11"/>
        <w:ind w:firstLine="480"/>
      </w:pPr>
      <w:r>
        <w:rPr>
          <w:rFonts w:hint="eastAsia"/>
        </w:rPr>
        <w:t>第六章是初步应用建议，根据基地当前知识管理情况，</w:t>
      </w:r>
      <w:r w:rsidRPr="00527ECB">
        <w:rPr>
          <w:rFonts w:hint="eastAsia"/>
        </w:rPr>
        <w:t>给出</w:t>
      </w:r>
      <w:r>
        <w:rPr>
          <w:rFonts w:hint="eastAsia"/>
        </w:rPr>
        <w:t>了</w:t>
      </w:r>
      <w:r w:rsidRPr="00527ECB">
        <w:rPr>
          <w:rFonts w:hint="eastAsia"/>
        </w:rPr>
        <w:t>专家知识抽取、表达、存储、维护的推荐方法</w:t>
      </w:r>
      <w:r>
        <w:rPr>
          <w:rFonts w:hint="eastAsia"/>
        </w:rPr>
        <w:t>。</w:t>
      </w:r>
    </w:p>
    <w:p w14:paraId="1D7AB055" w14:textId="77777777" w:rsidR="0011534D" w:rsidRPr="008B6096" w:rsidRDefault="0011534D" w:rsidP="00F44108">
      <w:pPr>
        <w:rPr>
          <w:rFonts w:eastAsiaTheme="minorEastAsia"/>
        </w:rPr>
      </w:pPr>
    </w:p>
    <w:p w14:paraId="4FD197E8" w14:textId="77777777" w:rsidR="0011534D" w:rsidRDefault="0011534D" w:rsidP="00F44108">
      <w:pPr>
        <w:rPr>
          <w:rFonts w:eastAsiaTheme="minorEastAsia"/>
        </w:rPr>
        <w:sectPr w:rsidR="0011534D" w:rsidSect="00272ED9">
          <w:pgSz w:w="11906" w:h="16838" w:code="9"/>
          <w:pgMar w:top="1701" w:right="1701" w:bottom="1701" w:left="1701" w:header="1134" w:footer="1134" w:gutter="0"/>
          <w:cols w:space="425"/>
          <w:docGrid w:type="lines" w:linePitch="312"/>
        </w:sectPr>
      </w:pPr>
    </w:p>
    <w:p w14:paraId="728A992C" w14:textId="5892CE78" w:rsidR="00742DEC" w:rsidRDefault="00F44108" w:rsidP="003B3750">
      <w:pPr>
        <w:pStyle w:val="aa"/>
      </w:pPr>
      <w:bookmarkStart w:id="3" w:name="_Toc83564861"/>
      <w:r>
        <w:lastRenderedPageBreak/>
        <w:t>3</w:t>
      </w:r>
      <w:r w:rsidR="003B3750" w:rsidRPr="00C42D0C">
        <w:rPr>
          <w:rFonts w:hint="eastAsia"/>
        </w:rPr>
        <w:t>知识</w:t>
      </w:r>
      <w:r w:rsidR="00EB3242">
        <w:rPr>
          <w:rFonts w:hint="eastAsia"/>
        </w:rPr>
        <w:t>分类</w:t>
      </w:r>
      <w:r w:rsidR="003B3750" w:rsidRPr="00C42D0C">
        <w:rPr>
          <w:rFonts w:hint="eastAsia"/>
        </w:rPr>
        <w:t>及描述方法选用规范</w:t>
      </w:r>
      <w:bookmarkEnd w:id="3"/>
    </w:p>
    <w:p w14:paraId="1307A704" w14:textId="7273D35A" w:rsidR="00291813" w:rsidRPr="008B6096" w:rsidRDefault="00A67F07" w:rsidP="008B6096">
      <w:pPr>
        <w:pStyle w:val="11"/>
        <w:ind w:firstLine="480"/>
        <w:rPr>
          <w:rFonts w:eastAsiaTheme="minorEastAsia"/>
        </w:rPr>
      </w:pPr>
      <w:r>
        <w:rPr>
          <w:rFonts w:hint="eastAsia"/>
        </w:rPr>
        <w:t>风洞设备健康管理</w:t>
      </w:r>
      <w:r w:rsidRPr="008410A0">
        <w:rPr>
          <w:rFonts w:hint="eastAsia"/>
        </w:rPr>
        <w:t>过程中所产生</w:t>
      </w:r>
      <w:r>
        <w:rPr>
          <w:rFonts w:hint="eastAsia"/>
        </w:rPr>
        <w:t>和</w:t>
      </w:r>
      <w:r w:rsidRPr="008410A0">
        <w:rPr>
          <w:rFonts w:hint="eastAsia"/>
        </w:rPr>
        <w:t>使用的文档虽得以完整存档，但存在类型单一、知识内容不具体、维度不明确、</w:t>
      </w:r>
      <w:r>
        <w:rPr>
          <w:rFonts w:hint="eastAsia"/>
        </w:rPr>
        <w:t>现行</w:t>
      </w:r>
      <w:r w:rsidRPr="008410A0">
        <w:rPr>
          <w:rFonts w:hint="eastAsia"/>
        </w:rPr>
        <w:t>管理不方便应用等问题，缺乏高效的分类和结构化管理。</w:t>
      </w:r>
      <w:r>
        <w:rPr>
          <w:rFonts w:hint="eastAsia"/>
        </w:rPr>
        <w:t>构建风洞设备健康管理知识库的首要问题是：基地试验设备健康管理形成的知识</w:t>
      </w:r>
      <w:r w:rsidRPr="00435E92">
        <w:rPr>
          <w:rFonts w:hint="eastAsia"/>
        </w:rPr>
        <w:t>文档结构和成文模式</w:t>
      </w:r>
      <w:r>
        <w:rPr>
          <w:rFonts w:hint="eastAsia"/>
        </w:rPr>
        <w:t>，</w:t>
      </w:r>
      <w:r w:rsidRPr="00435E92">
        <w:rPr>
          <w:rFonts w:hint="eastAsia"/>
        </w:rPr>
        <w:t>并不能遵循统一的</w:t>
      </w:r>
      <w:r>
        <w:rPr>
          <w:rFonts w:hint="eastAsia"/>
        </w:rPr>
        <w:t>知识规则化描述方式。因此，需要针对不同知识类型的特点选择合适的知识规则化录入模板。</w:t>
      </w:r>
      <w:r w:rsidR="00810FC0">
        <w:rPr>
          <w:rFonts w:hint="eastAsia"/>
        </w:rPr>
        <w:t>首先，依据四条分类准则划分了知识类型并分析各类知识的特点与判别依据。其次，介绍了</w:t>
      </w:r>
      <w:r w:rsidR="00810FC0">
        <w:rPr>
          <w:rFonts w:hint="eastAsia"/>
        </w:rPr>
        <w:t>5</w:t>
      </w:r>
      <w:r w:rsidR="00810FC0">
        <w:rPr>
          <w:rFonts w:hint="eastAsia"/>
        </w:rPr>
        <w:t>种主流的知识规则化描述方法，最后，以知识分类为依据规范了知识规则化描述方法的选用。</w:t>
      </w:r>
    </w:p>
    <w:p w14:paraId="02858518" w14:textId="6575BD96" w:rsidR="00993B38" w:rsidRDefault="00F44108" w:rsidP="00993B38">
      <w:pPr>
        <w:pStyle w:val="ac"/>
        <w:rPr>
          <w:rStyle w:val="ad"/>
        </w:rPr>
      </w:pPr>
      <w:bookmarkStart w:id="4" w:name="_Toc83564862"/>
      <w:r>
        <w:rPr>
          <w:rFonts w:eastAsiaTheme="minorEastAsia"/>
        </w:rPr>
        <w:t>3</w:t>
      </w:r>
      <w:r w:rsidR="00993B38">
        <w:rPr>
          <w:rFonts w:eastAsiaTheme="minorEastAsia"/>
        </w:rPr>
        <w:t>.1</w:t>
      </w:r>
      <w:r w:rsidR="00993B38" w:rsidRPr="00993B38">
        <w:rPr>
          <w:rStyle w:val="ad"/>
          <w:rFonts w:hint="eastAsia"/>
        </w:rPr>
        <w:t>知识分类规范</w:t>
      </w:r>
      <w:bookmarkEnd w:id="4"/>
    </w:p>
    <w:p w14:paraId="3A93A407" w14:textId="2326C1B7" w:rsidR="008410A0" w:rsidRDefault="0032122D" w:rsidP="009E2809">
      <w:pPr>
        <w:pStyle w:val="11"/>
        <w:ind w:firstLine="480"/>
      </w:pPr>
      <w:r>
        <w:rPr>
          <w:rFonts w:hint="eastAsia"/>
        </w:rPr>
        <w:t>为了使操作人员能够系统地划分知识类型并选择知识规则化工具，本节梳理了</w:t>
      </w:r>
      <w:r w:rsidR="00AF40EF">
        <w:rPr>
          <w:rFonts w:hint="eastAsia"/>
        </w:rPr>
        <w:t>知识分类准则</w:t>
      </w:r>
      <w:r>
        <w:rPr>
          <w:rFonts w:hint="eastAsia"/>
        </w:rPr>
        <w:t>并规范了</w:t>
      </w:r>
      <w:r w:rsidR="00AF40EF">
        <w:rPr>
          <w:rFonts w:hint="eastAsia"/>
        </w:rPr>
        <w:t>划分依据</w:t>
      </w:r>
      <w:r>
        <w:rPr>
          <w:rFonts w:hint="eastAsia"/>
        </w:rPr>
        <w:t>，</w:t>
      </w:r>
      <w:r w:rsidR="00651CE7">
        <w:rPr>
          <w:rFonts w:hint="eastAsia"/>
        </w:rPr>
        <w:t>如表</w:t>
      </w:r>
      <w:r w:rsidR="00651CE7">
        <w:rPr>
          <w:rFonts w:hint="eastAsia"/>
        </w:rPr>
        <w:t>3-</w:t>
      </w:r>
      <w:r w:rsidR="00651CE7">
        <w:t>1</w:t>
      </w:r>
      <w:r w:rsidR="00651CE7">
        <w:rPr>
          <w:rFonts w:hint="eastAsia"/>
        </w:rPr>
        <w:t>所示。</w:t>
      </w:r>
      <w:r>
        <w:rPr>
          <w:rFonts w:hint="eastAsia"/>
        </w:rPr>
        <w:t>随后，根据各类知识特点推荐了适用的</w:t>
      </w:r>
      <w:r w:rsidRPr="00755FA3">
        <w:rPr>
          <w:rFonts w:hint="eastAsia"/>
        </w:rPr>
        <w:t>知识描述方法</w:t>
      </w:r>
      <w:r>
        <w:rPr>
          <w:rFonts w:hint="eastAsia"/>
        </w:rPr>
        <w:t>。</w:t>
      </w:r>
    </w:p>
    <w:p w14:paraId="784FBACD" w14:textId="206412F0" w:rsidR="004C50FA" w:rsidRDefault="0032122D" w:rsidP="00E14536">
      <w:pPr>
        <w:pStyle w:val="11"/>
        <w:ind w:firstLine="480"/>
      </w:pPr>
      <w:r w:rsidRPr="00755FA3">
        <w:t>知识管理方法和使用目的</w:t>
      </w:r>
      <w:r w:rsidRPr="00755FA3">
        <w:rPr>
          <w:rFonts w:hint="eastAsia"/>
        </w:rPr>
        <w:t>等的不同产生了多种知识分类依据，</w:t>
      </w:r>
      <w:r w:rsidR="00CB50BA" w:rsidRPr="00CB50BA">
        <w:rPr>
          <w:rFonts w:hint="eastAsia"/>
        </w:rPr>
        <w:t>根据</w:t>
      </w:r>
      <w:r>
        <w:rPr>
          <w:rFonts w:hint="eastAsia"/>
        </w:rPr>
        <w:t>风洞健康管理一体化平台</w:t>
      </w:r>
      <w:r w:rsidR="00CB50BA" w:rsidRPr="00CB50BA">
        <w:rPr>
          <w:rFonts w:hint="eastAsia"/>
        </w:rPr>
        <w:t>特定的需要和标准，通过比较，把</w:t>
      </w:r>
      <w:r w:rsidR="00CB50BA">
        <w:rPr>
          <w:rFonts w:hint="eastAsia"/>
        </w:rPr>
        <w:t>基地</w:t>
      </w:r>
      <w:r w:rsidR="00CB50BA" w:rsidRPr="00CB50BA">
        <w:rPr>
          <w:rFonts w:hint="eastAsia"/>
        </w:rPr>
        <w:t>的</w:t>
      </w:r>
      <w:r w:rsidR="00CB50BA">
        <w:rPr>
          <w:rFonts w:hint="eastAsia"/>
        </w:rPr>
        <w:t>相关</w:t>
      </w:r>
      <w:r w:rsidR="00CB50BA" w:rsidRPr="00CB50BA">
        <w:rPr>
          <w:rFonts w:hint="eastAsia"/>
        </w:rPr>
        <w:t>知识按照</w:t>
      </w:r>
      <w:r w:rsidR="00CB50BA">
        <w:rPr>
          <w:rFonts w:hint="eastAsia"/>
        </w:rPr>
        <w:t>可呈现程度、形成方式、</w:t>
      </w:r>
      <w:r>
        <w:rPr>
          <w:rFonts w:hint="eastAsia"/>
        </w:rPr>
        <w:t>描述内容和</w:t>
      </w:r>
      <w:r w:rsidR="00CB50BA">
        <w:rPr>
          <w:rFonts w:hint="eastAsia"/>
        </w:rPr>
        <w:t>功能</w:t>
      </w:r>
      <w:r w:rsidR="004D6F53">
        <w:rPr>
          <w:rFonts w:hint="eastAsia"/>
        </w:rPr>
        <w:t>用途</w:t>
      </w:r>
      <w:r>
        <w:rPr>
          <w:rFonts w:hint="eastAsia"/>
        </w:rPr>
        <w:t>四方面的</w:t>
      </w:r>
      <w:r w:rsidR="00CB50BA">
        <w:rPr>
          <w:rFonts w:hint="eastAsia"/>
        </w:rPr>
        <w:t>依据</w:t>
      </w:r>
      <w:r w:rsidR="00CB50BA" w:rsidRPr="00CB50BA">
        <w:rPr>
          <w:rFonts w:hint="eastAsia"/>
        </w:rPr>
        <w:t>划分成为不同类别的知识，以此显示其在知识整体中的应有位置和相互关系。</w:t>
      </w:r>
      <w:r w:rsidR="00B165E1">
        <w:rPr>
          <w:rFonts w:hint="eastAsia"/>
        </w:rPr>
        <w:t>知识管理的对象是显性知识，因此需要将隐性知识转化为显性知识</w:t>
      </w:r>
      <w:r w:rsidR="00936AE1">
        <w:rPr>
          <w:rFonts w:hint="eastAsia"/>
        </w:rPr>
        <w:t>。</w:t>
      </w:r>
      <w:r w:rsidR="009D6D16">
        <w:rPr>
          <w:rFonts w:hint="eastAsia"/>
        </w:rPr>
        <w:t>通过文字语言、数字符号等将</w:t>
      </w:r>
      <w:r w:rsidR="009D6D16" w:rsidRPr="009D6D16">
        <w:rPr>
          <w:rFonts w:hint="eastAsia"/>
        </w:rPr>
        <w:t>将个体、团队</w:t>
      </w:r>
      <w:r w:rsidR="009D6D16">
        <w:rPr>
          <w:rFonts w:hint="eastAsia"/>
        </w:rPr>
        <w:t>的隐性知识表达出来，就会变为显性知识，主要包括撰写</w:t>
      </w:r>
      <w:r w:rsidR="009D6D16" w:rsidRPr="009D6D16">
        <w:rPr>
          <w:rFonts w:hint="eastAsia"/>
        </w:rPr>
        <w:t>心得</w:t>
      </w:r>
      <w:r w:rsidR="009D6D16">
        <w:rPr>
          <w:rFonts w:hint="eastAsia"/>
        </w:rPr>
        <w:t>、</w:t>
      </w:r>
      <w:r w:rsidR="009D6D16" w:rsidRPr="009D6D16">
        <w:rPr>
          <w:rFonts w:hint="eastAsia"/>
        </w:rPr>
        <w:t>团体总结</w:t>
      </w:r>
      <w:r w:rsidR="009D6D16">
        <w:rPr>
          <w:rFonts w:hint="eastAsia"/>
        </w:rPr>
        <w:t>等方式。</w:t>
      </w:r>
    </w:p>
    <w:p w14:paraId="433B4343" w14:textId="77777777" w:rsidR="00700720" w:rsidRPr="00601E96" w:rsidRDefault="00700720" w:rsidP="00700720">
      <w:pPr>
        <w:pStyle w:val="ac"/>
      </w:pPr>
      <w:r>
        <w:t>3</w:t>
      </w:r>
      <w:r w:rsidRPr="00601E96">
        <w:t>.2</w:t>
      </w:r>
      <w:r w:rsidRPr="00601E96">
        <w:rPr>
          <w:rFonts w:hint="eastAsia"/>
        </w:rPr>
        <w:t>知识规则化描述方法及选用规范</w:t>
      </w:r>
    </w:p>
    <w:p w14:paraId="5390430C" w14:textId="77777777" w:rsidR="00700720" w:rsidRDefault="00700720" w:rsidP="00700720">
      <w:pPr>
        <w:pStyle w:val="11"/>
        <w:ind w:firstLine="480"/>
      </w:pPr>
      <w:r>
        <w:rPr>
          <w:rFonts w:hint="eastAsia"/>
        </w:rPr>
        <w:t>通常专家经验规则所包含的信息可供人清晰辨别，但对于机器而言则过于模糊、抽象，不利于智能化管理。这是因为人类可以接受对事物的模糊和不确定的定义，而基于冯诺依曼构架的计算机在解决问题时需要确定的问题描述及确定的问题解决方案。</w:t>
      </w:r>
      <w:r w:rsidRPr="008956A9">
        <w:rPr>
          <w:rFonts w:hint="eastAsia"/>
        </w:rPr>
        <w:t>人类与计算机之间存在着模糊与确定的鸿沟</w:t>
      </w:r>
      <w:r>
        <w:rPr>
          <w:rFonts w:hint="eastAsia"/>
        </w:rPr>
        <w:t>，因此在建立健康管理一体化平台知识库前，需要考虑将人类</w:t>
      </w:r>
      <w:r w:rsidRPr="008956A9">
        <w:rPr>
          <w:rFonts w:hint="eastAsia"/>
        </w:rPr>
        <w:t>专家经验规则如何规则化、确定化</w:t>
      </w:r>
      <w:r>
        <w:rPr>
          <w:rFonts w:hint="eastAsia"/>
        </w:rPr>
        <w:t>，使其能转换为计算机可以自动理解判断的知识规则。</w:t>
      </w:r>
    </w:p>
    <w:p w14:paraId="6F7138C9" w14:textId="77777777" w:rsidR="00700720" w:rsidRPr="00340DA7" w:rsidRDefault="00700720" w:rsidP="00700720">
      <w:pPr>
        <w:pStyle w:val="af"/>
      </w:pPr>
      <w:r>
        <w:t>3.</w:t>
      </w:r>
      <w:r>
        <w:rPr>
          <w:rFonts w:hint="eastAsia"/>
        </w:rPr>
        <w:t>2</w:t>
      </w:r>
      <w:r>
        <w:t>.1</w:t>
      </w:r>
      <w:r>
        <w:rPr>
          <w:rFonts w:hint="eastAsia"/>
        </w:rPr>
        <w:t>产生式规则</w:t>
      </w:r>
    </w:p>
    <w:p w14:paraId="659C76FF" w14:textId="3E8DF7C4" w:rsidR="00700720" w:rsidRPr="00075F1C" w:rsidRDefault="00700720" w:rsidP="00700720">
      <w:pPr>
        <w:pStyle w:val="11"/>
        <w:ind w:firstLine="480"/>
      </w:pPr>
      <w:r>
        <w:rPr>
          <w:rFonts w:hint="eastAsia"/>
        </w:rPr>
        <w:t>产生式规则表示法是一种自然的、逻辑的知识表示方法，符合人类关于事物的思维模式。每一条规则具有表示形式一致性，且方便建立规则库对知识进行一致性</w:t>
      </w:r>
    </w:p>
    <w:p w14:paraId="0C48C27D" w14:textId="3F453967" w:rsidR="00BC6B1D" w:rsidRDefault="00BC6B1D" w:rsidP="00700720">
      <w:pPr>
        <w:pStyle w:val="af2"/>
        <w:jc w:val="both"/>
        <w:sectPr w:rsidR="00BC6B1D" w:rsidSect="00272ED9">
          <w:pgSz w:w="11906" w:h="16838" w:code="9"/>
          <w:pgMar w:top="1701" w:right="1701" w:bottom="1701" w:left="1701" w:header="1134" w:footer="1134" w:gutter="0"/>
          <w:cols w:space="425"/>
          <w:docGrid w:type="lines" w:linePitch="312"/>
        </w:sectPr>
      </w:pPr>
    </w:p>
    <w:p w14:paraId="77C568E6" w14:textId="0D825F16" w:rsidR="00BC6B1D" w:rsidRDefault="00BC6B1D" w:rsidP="00211E5C">
      <w:pPr>
        <w:pStyle w:val="af2"/>
      </w:pPr>
      <w:r>
        <w:rPr>
          <w:rFonts w:hint="eastAsia"/>
        </w:rPr>
        <w:lastRenderedPageBreak/>
        <w:t>表</w:t>
      </w:r>
      <w:r w:rsidR="00651CE7">
        <w:t>3</w:t>
      </w:r>
      <w:r>
        <w:t>-</w:t>
      </w:r>
      <w:r w:rsidR="00651CE7">
        <w:t>1</w:t>
      </w:r>
      <w:r>
        <w:t xml:space="preserve"> </w:t>
      </w:r>
      <w:r>
        <w:rPr>
          <w:rFonts w:hint="eastAsia"/>
        </w:rPr>
        <w:t>知识类型判断依据</w:t>
      </w:r>
    </w:p>
    <w:tbl>
      <w:tblPr>
        <w:tblStyle w:val="af8"/>
        <w:tblW w:w="0" w:type="auto"/>
        <w:tblLook w:val="04A0" w:firstRow="1" w:lastRow="0" w:firstColumn="1" w:lastColumn="0" w:noHBand="0" w:noVBand="1"/>
      </w:tblPr>
      <w:tblGrid>
        <w:gridCol w:w="1129"/>
        <w:gridCol w:w="2127"/>
        <w:gridCol w:w="5953"/>
        <w:gridCol w:w="4111"/>
      </w:tblGrid>
      <w:tr w:rsidR="00BC6B1D" w14:paraId="4EDAB2BE" w14:textId="77777777" w:rsidTr="00E14536">
        <w:tc>
          <w:tcPr>
            <w:tcW w:w="1129" w:type="dxa"/>
          </w:tcPr>
          <w:p w14:paraId="70904B21" w14:textId="77777777" w:rsidR="00BC6B1D" w:rsidRDefault="00BC6B1D" w:rsidP="00570691">
            <w:pPr>
              <w:pStyle w:val="af4"/>
              <w:jc w:val="center"/>
            </w:pPr>
            <w:r>
              <w:rPr>
                <w:rFonts w:hint="eastAsia"/>
              </w:rPr>
              <w:t>分类准则</w:t>
            </w:r>
          </w:p>
        </w:tc>
        <w:tc>
          <w:tcPr>
            <w:tcW w:w="2127" w:type="dxa"/>
          </w:tcPr>
          <w:p w14:paraId="6A9F2D38" w14:textId="77777777" w:rsidR="00BC6B1D" w:rsidRDefault="00BC6B1D" w:rsidP="00570691">
            <w:pPr>
              <w:pStyle w:val="af4"/>
              <w:jc w:val="center"/>
            </w:pPr>
            <w:r>
              <w:rPr>
                <w:rFonts w:hint="eastAsia"/>
              </w:rPr>
              <w:t>知识类别</w:t>
            </w:r>
          </w:p>
        </w:tc>
        <w:tc>
          <w:tcPr>
            <w:tcW w:w="5953" w:type="dxa"/>
          </w:tcPr>
          <w:p w14:paraId="77969D79" w14:textId="77777777" w:rsidR="00BC6B1D" w:rsidRDefault="00BC6B1D" w:rsidP="00570691">
            <w:pPr>
              <w:pStyle w:val="af4"/>
              <w:jc w:val="center"/>
            </w:pPr>
            <w:r>
              <w:rPr>
                <w:rFonts w:hint="eastAsia"/>
              </w:rPr>
              <w:t>描述与</w:t>
            </w:r>
            <w:r w:rsidRPr="00DB5284">
              <w:rPr>
                <w:rFonts w:hint="eastAsia"/>
              </w:rPr>
              <w:t>特性</w:t>
            </w:r>
          </w:p>
        </w:tc>
        <w:tc>
          <w:tcPr>
            <w:tcW w:w="4111" w:type="dxa"/>
          </w:tcPr>
          <w:p w14:paraId="68242CE1" w14:textId="77777777" w:rsidR="00BC6B1D" w:rsidRDefault="00BC6B1D" w:rsidP="00570691">
            <w:pPr>
              <w:pStyle w:val="af4"/>
              <w:jc w:val="center"/>
            </w:pPr>
            <w:r w:rsidRPr="00751B8E">
              <w:rPr>
                <w:rFonts w:hint="eastAsia"/>
              </w:rPr>
              <w:t>判别依据</w:t>
            </w:r>
          </w:p>
        </w:tc>
      </w:tr>
      <w:tr w:rsidR="00BC6B1D" w14:paraId="7263589D" w14:textId="77777777" w:rsidTr="00E14536">
        <w:trPr>
          <w:trHeight w:val="601"/>
        </w:trPr>
        <w:tc>
          <w:tcPr>
            <w:tcW w:w="1129" w:type="dxa"/>
            <w:vMerge w:val="restart"/>
            <w:vAlign w:val="center"/>
          </w:tcPr>
          <w:p w14:paraId="3707F84B" w14:textId="77777777" w:rsidR="00BC6B1D" w:rsidRDefault="00BC6B1D" w:rsidP="00570691">
            <w:pPr>
              <w:pStyle w:val="af4"/>
              <w:jc w:val="center"/>
            </w:pPr>
            <w:r>
              <w:rPr>
                <w:rFonts w:hint="eastAsia"/>
              </w:rPr>
              <w:t>可呈现程度</w:t>
            </w:r>
          </w:p>
        </w:tc>
        <w:tc>
          <w:tcPr>
            <w:tcW w:w="2127" w:type="dxa"/>
            <w:vAlign w:val="center"/>
          </w:tcPr>
          <w:p w14:paraId="47CD23D9" w14:textId="244DCD4F" w:rsidR="00BC6B1D" w:rsidRDefault="00BC6B1D" w:rsidP="00570691">
            <w:pPr>
              <w:pStyle w:val="af4"/>
              <w:jc w:val="center"/>
            </w:pPr>
            <w:r>
              <w:rPr>
                <w:rFonts w:hint="eastAsia"/>
              </w:rPr>
              <w:t>显性知识</w:t>
            </w:r>
          </w:p>
        </w:tc>
        <w:tc>
          <w:tcPr>
            <w:tcW w:w="5953" w:type="dxa"/>
            <w:vAlign w:val="center"/>
          </w:tcPr>
          <w:p w14:paraId="23E50411" w14:textId="7E2D8EE1" w:rsidR="00B165E1" w:rsidRDefault="00BC6B1D" w:rsidP="00570691">
            <w:pPr>
              <w:pStyle w:val="af4"/>
            </w:pPr>
            <w:r>
              <w:rPr>
                <w:rFonts w:hint="eastAsia"/>
              </w:rPr>
              <w:t>显性知识是指可以用文字、数字等清楚地表达出来的知识</w:t>
            </w:r>
            <w:r w:rsidR="00570691">
              <w:rPr>
                <w:rFonts w:hint="eastAsia"/>
              </w:rPr>
              <w:t>，具有</w:t>
            </w:r>
            <w:r w:rsidR="005803FD" w:rsidRPr="005803FD">
              <w:rPr>
                <w:rFonts w:hint="eastAsia"/>
              </w:rPr>
              <w:t>可描述性、有除大脑之外的物质载体、具有普遍性和传播性</w:t>
            </w:r>
          </w:p>
        </w:tc>
        <w:tc>
          <w:tcPr>
            <w:tcW w:w="4111" w:type="dxa"/>
            <w:vAlign w:val="center"/>
          </w:tcPr>
          <w:p w14:paraId="23D9B78D" w14:textId="77777777" w:rsidR="00BC6B1D" w:rsidRPr="00E14536" w:rsidRDefault="00BC6B1D">
            <w:pPr>
              <w:pStyle w:val="af4"/>
              <w:rPr>
                <w:b/>
              </w:rPr>
            </w:pPr>
            <w:r w:rsidRPr="00751B8E">
              <w:rPr>
                <w:rFonts w:hint="eastAsia"/>
              </w:rPr>
              <w:t>以书籍、设计文件、图纸、磁盘等载体记录的文字、语言、数据、图形、图像、视频等</w:t>
            </w:r>
          </w:p>
        </w:tc>
      </w:tr>
      <w:tr w:rsidR="00BC6B1D" w14:paraId="7B539BC9" w14:textId="77777777" w:rsidTr="00E14536">
        <w:trPr>
          <w:trHeight w:val="358"/>
        </w:trPr>
        <w:tc>
          <w:tcPr>
            <w:tcW w:w="1129" w:type="dxa"/>
            <w:vMerge/>
            <w:vAlign w:val="center"/>
          </w:tcPr>
          <w:p w14:paraId="684B684F" w14:textId="77777777" w:rsidR="00BC6B1D" w:rsidRDefault="00BC6B1D" w:rsidP="00570691">
            <w:pPr>
              <w:pStyle w:val="af4"/>
              <w:jc w:val="center"/>
            </w:pPr>
          </w:p>
        </w:tc>
        <w:tc>
          <w:tcPr>
            <w:tcW w:w="2127" w:type="dxa"/>
            <w:vAlign w:val="center"/>
          </w:tcPr>
          <w:p w14:paraId="2FED807B" w14:textId="32200865" w:rsidR="00BC6B1D" w:rsidRDefault="00291813" w:rsidP="00570691">
            <w:pPr>
              <w:pStyle w:val="af4"/>
              <w:jc w:val="center"/>
            </w:pPr>
            <w:r>
              <w:rPr>
                <w:rFonts w:hint="eastAsia"/>
              </w:rPr>
              <w:t>隐性知识</w:t>
            </w:r>
          </w:p>
        </w:tc>
        <w:tc>
          <w:tcPr>
            <w:tcW w:w="5953" w:type="dxa"/>
            <w:vAlign w:val="center"/>
          </w:tcPr>
          <w:p w14:paraId="4566CA19" w14:textId="2AB9548C" w:rsidR="00B165E1" w:rsidRPr="00752BFB" w:rsidRDefault="00BC6B1D" w:rsidP="00570691">
            <w:pPr>
              <w:pStyle w:val="af4"/>
            </w:pPr>
            <w:r w:rsidRPr="00752BFB">
              <w:rPr>
                <w:rFonts w:hint="eastAsia"/>
              </w:rPr>
              <w:t>隐性知识是指个性化</w:t>
            </w:r>
            <w:r>
              <w:rPr>
                <w:rFonts w:hint="eastAsia"/>
              </w:rPr>
              <w:t>，只可意会，</w:t>
            </w:r>
            <w:r w:rsidRPr="00752BFB">
              <w:rPr>
                <w:rFonts w:hint="eastAsia"/>
              </w:rPr>
              <w:t>难以</w:t>
            </w:r>
            <w:r>
              <w:rPr>
                <w:rFonts w:hint="eastAsia"/>
              </w:rPr>
              <w:t>形式化</w:t>
            </w:r>
            <w:r w:rsidRPr="00752BFB">
              <w:rPr>
                <w:rFonts w:hint="eastAsia"/>
              </w:rPr>
              <w:t>、公式化的知识</w:t>
            </w:r>
            <w:r w:rsidR="00570691">
              <w:rPr>
                <w:rFonts w:hint="eastAsia"/>
              </w:rPr>
              <w:t>，具有</w:t>
            </w:r>
            <w:r w:rsidR="00B165E1">
              <w:rPr>
                <w:rFonts w:hint="eastAsia"/>
              </w:rPr>
              <w:t>个体差异性，不确定性</w:t>
            </w:r>
          </w:p>
        </w:tc>
        <w:tc>
          <w:tcPr>
            <w:tcW w:w="4111" w:type="dxa"/>
            <w:vAlign w:val="center"/>
          </w:tcPr>
          <w:p w14:paraId="1363EBA4" w14:textId="77777777" w:rsidR="00BC6B1D" w:rsidRPr="00752BFB" w:rsidRDefault="00BC6B1D">
            <w:pPr>
              <w:pStyle w:val="af4"/>
            </w:pPr>
            <w:r w:rsidRPr="00751B8E">
              <w:rPr>
                <w:rFonts w:hint="eastAsia"/>
              </w:rPr>
              <w:t>可意会而不可言传的经验、诀窍、技巧</w:t>
            </w:r>
          </w:p>
        </w:tc>
      </w:tr>
      <w:tr w:rsidR="00BC6B1D" w14:paraId="27D579FD" w14:textId="77777777" w:rsidTr="00E14536">
        <w:trPr>
          <w:trHeight w:val="823"/>
        </w:trPr>
        <w:tc>
          <w:tcPr>
            <w:tcW w:w="1129" w:type="dxa"/>
            <w:vMerge w:val="restart"/>
            <w:vAlign w:val="center"/>
          </w:tcPr>
          <w:p w14:paraId="518C6A7A" w14:textId="77777777" w:rsidR="00BC6B1D" w:rsidRDefault="00BC6B1D" w:rsidP="00570691">
            <w:pPr>
              <w:pStyle w:val="af4"/>
              <w:jc w:val="center"/>
            </w:pPr>
            <w:r>
              <w:rPr>
                <w:rFonts w:hint="eastAsia"/>
              </w:rPr>
              <w:t>形成方式</w:t>
            </w:r>
          </w:p>
        </w:tc>
        <w:tc>
          <w:tcPr>
            <w:tcW w:w="2127" w:type="dxa"/>
            <w:vAlign w:val="center"/>
          </w:tcPr>
          <w:p w14:paraId="12DD98EC" w14:textId="6BB91194" w:rsidR="00BC6B1D" w:rsidRDefault="00BC6B1D" w:rsidP="00570691">
            <w:pPr>
              <w:pStyle w:val="af4"/>
              <w:jc w:val="center"/>
            </w:pPr>
            <w:r>
              <w:rPr>
                <w:rFonts w:hint="eastAsia"/>
              </w:rPr>
              <w:t>经验知识</w:t>
            </w:r>
          </w:p>
        </w:tc>
        <w:tc>
          <w:tcPr>
            <w:tcW w:w="5953" w:type="dxa"/>
            <w:vAlign w:val="center"/>
          </w:tcPr>
          <w:p w14:paraId="5A405DF7" w14:textId="4F0DD647" w:rsidR="00BC6B1D" w:rsidRDefault="00BC6B1D" w:rsidP="00570691">
            <w:pPr>
              <w:pStyle w:val="af4"/>
            </w:pPr>
            <w:r w:rsidRPr="00752BFB">
              <w:rPr>
                <w:rFonts w:hint="eastAsia"/>
              </w:rPr>
              <w:t>经验知识来源于个人或团队在解决实际问题过程中的记忆和直接感受</w:t>
            </w:r>
            <w:r>
              <w:rPr>
                <w:rFonts w:hint="eastAsia"/>
              </w:rPr>
              <w:t>，</w:t>
            </w:r>
            <w:r w:rsidRPr="00752BFB">
              <w:rPr>
                <w:rFonts w:hint="eastAsia"/>
              </w:rPr>
              <w:t>难以被编码或作为有形载体呈现</w:t>
            </w:r>
            <w:r>
              <w:rPr>
                <w:rFonts w:hint="eastAsia"/>
              </w:rPr>
              <w:t>。</w:t>
            </w:r>
            <w:r w:rsidR="005803FD">
              <w:rPr>
                <w:rFonts w:hint="eastAsia"/>
              </w:rPr>
              <w:t>具有主观性、使用局限性</w:t>
            </w:r>
          </w:p>
        </w:tc>
        <w:tc>
          <w:tcPr>
            <w:tcW w:w="4111" w:type="dxa"/>
            <w:vAlign w:val="center"/>
          </w:tcPr>
          <w:p w14:paraId="7261AA77" w14:textId="77777777" w:rsidR="00BC6B1D" w:rsidRPr="00752BFB" w:rsidRDefault="00BC6B1D">
            <w:pPr>
              <w:pStyle w:val="af4"/>
            </w:pPr>
            <w:r w:rsidRPr="00751B8E">
              <w:rPr>
                <w:rFonts w:hint="eastAsia"/>
              </w:rPr>
              <w:t>领域内的专家的经验知识</w:t>
            </w:r>
          </w:p>
        </w:tc>
      </w:tr>
      <w:tr w:rsidR="00BC6B1D" w14:paraId="1E05A347" w14:textId="77777777" w:rsidTr="00E14536">
        <w:trPr>
          <w:trHeight w:val="613"/>
        </w:trPr>
        <w:tc>
          <w:tcPr>
            <w:tcW w:w="1129" w:type="dxa"/>
            <w:vMerge/>
            <w:vAlign w:val="center"/>
          </w:tcPr>
          <w:p w14:paraId="43B5A1F9" w14:textId="77777777" w:rsidR="00BC6B1D" w:rsidRDefault="00BC6B1D" w:rsidP="00570691">
            <w:pPr>
              <w:pStyle w:val="af4"/>
              <w:jc w:val="center"/>
            </w:pPr>
          </w:p>
        </w:tc>
        <w:tc>
          <w:tcPr>
            <w:tcW w:w="2127" w:type="dxa"/>
            <w:vAlign w:val="center"/>
          </w:tcPr>
          <w:p w14:paraId="2A1396BD" w14:textId="721005BD" w:rsidR="00BC6B1D" w:rsidRDefault="00810FC0" w:rsidP="00570691">
            <w:pPr>
              <w:pStyle w:val="af4"/>
              <w:jc w:val="center"/>
            </w:pPr>
            <w:r>
              <w:rPr>
                <w:rFonts w:hint="eastAsia"/>
              </w:rPr>
              <w:t>理论知识</w:t>
            </w:r>
          </w:p>
        </w:tc>
        <w:tc>
          <w:tcPr>
            <w:tcW w:w="5953" w:type="dxa"/>
            <w:vAlign w:val="center"/>
          </w:tcPr>
          <w:p w14:paraId="4C8A9CDD" w14:textId="3CA93102" w:rsidR="00BC6B1D" w:rsidRPr="00752BFB" w:rsidRDefault="00BC6B1D" w:rsidP="00570691">
            <w:pPr>
              <w:pStyle w:val="af4"/>
            </w:pPr>
            <w:r>
              <w:rPr>
                <w:rFonts w:hint="eastAsia"/>
              </w:rPr>
              <w:t>理论知识是实践获得的感性材料通过归纳整理、抽象而形成的概念与公理</w:t>
            </w:r>
            <w:r w:rsidR="005803FD">
              <w:rPr>
                <w:rFonts w:hint="eastAsia"/>
              </w:rPr>
              <w:t>，具有客观性、抽象性</w:t>
            </w:r>
          </w:p>
        </w:tc>
        <w:tc>
          <w:tcPr>
            <w:tcW w:w="4111" w:type="dxa"/>
            <w:vAlign w:val="center"/>
          </w:tcPr>
          <w:p w14:paraId="7CB099B5" w14:textId="77777777" w:rsidR="00BC6B1D" w:rsidRDefault="00BC6B1D">
            <w:pPr>
              <w:pStyle w:val="af4"/>
            </w:pPr>
            <w:r w:rsidRPr="00751B8E">
              <w:rPr>
                <w:rFonts w:hint="eastAsia"/>
              </w:rPr>
              <w:t>经过反复验证形成的一些概念、判断和推论，如企业标准</w:t>
            </w:r>
          </w:p>
        </w:tc>
      </w:tr>
      <w:tr w:rsidR="00BC6B1D" w14:paraId="55699145" w14:textId="77777777" w:rsidTr="00E14536">
        <w:trPr>
          <w:trHeight w:val="653"/>
        </w:trPr>
        <w:tc>
          <w:tcPr>
            <w:tcW w:w="1129" w:type="dxa"/>
            <w:vMerge w:val="restart"/>
            <w:vAlign w:val="center"/>
          </w:tcPr>
          <w:p w14:paraId="59558B45" w14:textId="77777777" w:rsidR="00BC6B1D" w:rsidRDefault="00BC6B1D" w:rsidP="00570691">
            <w:pPr>
              <w:pStyle w:val="af4"/>
              <w:jc w:val="center"/>
            </w:pPr>
            <w:r>
              <w:rPr>
                <w:rFonts w:hint="eastAsia"/>
              </w:rPr>
              <w:t>描述内容</w:t>
            </w:r>
          </w:p>
        </w:tc>
        <w:tc>
          <w:tcPr>
            <w:tcW w:w="2127" w:type="dxa"/>
            <w:vAlign w:val="center"/>
          </w:tcPr>
          <w:p w14:paraId="41CCC3E9" w14:textId="7A64EA90" w:rsidR="00BC6B1D" w:rsidRDefault="00BC6B1D" w:rsidP="00570691">
            <w:pPr>
              <w:pStyle w:val="af4"/>
              <w:jc w:val="center"/>
            </w:pPr>
            <w:r>
              <w:rPr>
                <w:rFonts w:hint="eastAsia"/>
              </w:rPr>
              <w:t>过程知识</w:t>
            </w:r>
          </w:p>
        </w:tc>
        <w:tc>
          <w:tcPr>
            <w:tcW w:w="5953" w:type="dxa"/>
            <w:vAlign w:val="center"/>
          </w:tcPr>
          <w:p w14:paraId="6784A66C" w14:textId="77777777" w:rsidR="00BC6B1D" w:rsidRPr="00752BFB" w:rsidRDefault="00BC6B1D" w:rsidP="00570691">
            <w:pPr>
              <w:pStyle w:val="af4"/>
            </w:pPr>
            <w:r>
              <w:rPr>
                <w:rFonts w:hint="eastAsia"/>
              </w:rPr>
              <w:t>过程性知识指</w:t>
            </w:r>
            <w:r w:rsidRPr="007A70D5">
              <w:rPr>
                <w:rFonts w:hint="eastAsia"/>
              </w:rPr>
              <w:t>规律性的知识，主要由该领域内的规则、定律和经验构成</w:t>
            </w:r>
          </w:p>
        </w:tc>
        <w:tc>
          <w:tcPr>
            <w:tcW w:w="4111" w:type="dxa"/>
            <w:vAlign w:val="center"/>
          </w:tcPr>
          <w:p w14:paraId="66F162D6" w14:textId="77777777" w:rsidR="00BC6B1D" w:rsidRDefault="00BC6B1D">
            <w:pPr>
              <w:pStyle w:val="af4"/>
            </w:pPr>
            <w:r w:rsidRPr="00751B8E">
              <w:rPr>
                <w:rFonts w:hint="eastAsia"/>
              </w:rPr>
              <w:t>知识的来源是试验过程、工艺技术等，有确切的公式或步骤来表达</w:t>
            </w:r>
          </w:p>
        </w:tc>
      </w:tr>
      <w:tr w:rsidR="00BC6B1D" w14:paraId="2CBCD15A" w14:textId="77777777" w:rsidTr="00810FC0">
        <w:trPr>
          <w:trHeight w:val="409"/>
        </w:trPr>
        <w:tc>
          <w:tcPr>
            <w:tcW w:w="1129" w:type="dxa"/>
            <w:vMerge/>
          </w:tcPr>
          <w:p w14:paraId="4DF6E2A0" w14:textId="77777777" w:rsidR="00BC6B1D" w:rsidRDefault="00BC6B1D" w:rsidP="00570691">
            <w:pPr>
              <w:pStyle w:val="af4"/>
            </w:pPr>
          </w:p>
        </w:tc>
        <w:tc>
          <w:tcPr>
            <w:tcW w:w="2127" w:type="dxa"/>
            <w:vAlign w:val="center"/>
          </w:tcPr>
          <w:p w14:paraId="1360F6CF" w14:textId="02C5D40F" w:rsidR="00BC6B1D" w:rsidRDefault="00810FC0" w:rsidP="00810FC0">
            <w:pPr>
              <w:pStyle w:val="af4"/>
              <w:jc w:val="center"/>
            </w:pPr>
            <w:r>
              <w:rPr>
                <w:rFonts w:hint="eastAsia"/>
              </w:rPr>
              <w:t>事实知识</w:t>
            </w:r>
          </w:p>
        </w:tc>
        <w:tc>
          <w:tcPr>
            <w:tcW w:w="5953" w:type="dxa"/>
            <w:vAlign w:val="center"/>
          </w:tcPr>
          <w:p w14:paraId="09E91F25" w14:textId="77777777" w:rsidR="00BC6B1D" w:rsidRPr="00752BFB" w:rsidRDefault="00BC6B1D" w:rsidP="00570691">
            <w:pPr>
              <w:pStyle w:val="af4"/>
            </w:pPr>
            <w:r w:rsidRPr="007A70D5">
              <w:rPr>
                <w:rFonts w:hint="eastAsia"/>
              </w:rPr>
              <w:t>事实性知识也被称为叙述性知识，主要是用来描述问题或事物的概念、属性、</w:t>
            </w:r>
            <w:r>
              <w:rPr>
                <w:rFonts w:hint="eastAsia"/>
              </w:rPr>
              <w:t>结构等</w:t>
            </w:r>
          </w:p>
        </w:tc>
        <w:tc>
          <w:tcPr>
            <w:tcW w:w="4111" w:type="dxa"/>
            <w:vAlign w:val="center"/>
          </w:tcPr>
          <w:p w14:paraId="4F5C8DE8" w14:textId="77777777" w:rsidR="00BC6B1D" w:rsidRPr="007A70D5" w:rsidRDefault="00BC6B1D">
            <w:pPr>
              <w:pStyle w:val="af4"/>
            </w:pPr>
            <w:r w:rsidRPr="00751B8E">
              <w:rPr>
                <w:rFonts w:hint="eastAsia"/>
              </w:rPr>
              <w:t>知识的来源是书本、文献等方面，不需要启发式思考</w:t>
            </w:r>
          </w:p>
        </w:tc>
      </w:tr>
      <w:tr w:rsidR="00F0100B" w14:paraId="6762C7D1" w14:textId="77777777" w:rsidTr="00E14536">
        <w:trPr>
          <w:trHeight w:val="409"/>
        </w:trPr>
        <w:tc>
          <w:tcPr>
            <w:tcW w:w="1129" w:type="dxa"/>
            <w:vMerge w:val="restart"/>
            <w:vAlign w:val="center"/>
          </w:tcPr>
          <w:p w14:paraId="2E8E2D3E" w14:textId="37913A4F" w:rsidR="00F0100B" w:rsidRDefault="004D6F53" w:rsidP="00E14536">
            <w:pPr>
              <w:pStyle w:val="af4"/>
              <w:jc w:val="center"/>
            </w:pPr>
            <w:r>
              <w:rPr>
                <w:rFonts w:hint="eastAsia"/>
              </w:rPr>
              <w:t>功能用途</w:t>
            </w:r>
          </w:p>
        </w:tc>
        <w:tc>
          <w:tcPr>
            <w:tcW w:w="2127" w:type="dxa"/>
            <w:vAlign w:val="center"/>
          </w:tcPr>
          <w:p w14:paraId="1F6A77F8" w14:textId="66F074AE" w:rsidR="00F0100B" w:rsidRDefault="00F0100B" w:rsidP="00E14536">
            <w:pPr>
              <w:pStyle w:val="af4"/>
              <w:jc w:val="center"/>
            </w:pPr>
            <w:r>
              <w:rPr>
                <w:rFonts w:hint="eastAsia"/>
              </w:rPr>
              <w:t>规则知识</w:t>
            </w:r>
          </w:p>
        </w:tc>
        <w:tc>
          <w:tcPr>
            <w:tcW w:w="5953" w:type="dxa"/>
            <w:vAlign w:val="center"/>
          </w:tcPr>
          <w:p w14:paraId="528933C5" w14:textId="3887EA7F" w:rsidR="00F0100B" w:rsidRPr="007A70D5" w:rsidRDefault="005803FD" w:rsidP="00570691">
            <w:pPr>
              <w:pStyle w:val="af4"/>
            </w:pPr>
            <w:r>
              <w:rPr>
                <w:rFonts w:hint="eastAsia"/>
              </w:rPr>
              <w:t>高度精简地、处理成条目的知识</w:t>
            </w:r>
          </w:p>
        </w:tc>
        <w:tc>
          <w:tcPr>
            <w:tcW w:w="4111" w:type="dxa"/>
            <w:vAlign w:val="center"/>
          </w:tcPr>
          <w:p w14:paraId="7493DBC3" w14:textId="4EDA2410" w:rsidR="00F0100B" w:rsidRPr="00751B8E" w:rsidRDefault="005803FD" w:rsidP="00570691">
            <w:pPr>
              <w:pStyle w:val="af4"/>
            </w:pPr>
            <w:r w:rsidRPr="00750BE9">
              <w:rPr>
                <w:rFonts w:hint="eastAsia"/>
              </w:rPr>
              <w:t>由前提条件和结论两部分组成</w:t>
            </w:r>
          </w:p>
        </w:tc>
      </w:tr>
      <w:tr w:rsidR="00F0100B" w14:paraId="07FE7279" w14:textId="77777777" w:rsidTr="00E14536">
        <w:trPr>
          <w:trHeight w:val="409"/>
        </w:trPr>
        <w:tc>
          <w:tcPr>
            <w:tcW w:w="1129" w:type="dxa"/>
            <w:vMerge/>
          </w:tcPr>
          <w:p w14:paraId="5398800E" w14:textId="77777777" w:rsidR="00F0100B" w:rsidRDefault="00F0100B" w:rsidP="00570691">
            <w:pPr>
              <w:pStyle w:val="af4"/>
            </w:pPr>
          </w:p>
        </w:tc>
        <w:tc>
          <w:tcPr>
            <w:tcW w:w="2127" w:type="dxa"/>
            <w:vAlign w:val="center"/>
          </w:tcPr>
          <w:p w14:paraId="1C757ED7" w14:textId="35F7BD55" w:rsidR="00F0100B" w:rsidRDefault="00F0100B" w:rsidP="00E14536">
            <w:pPr>
              <w:pStyle w:val="af4"/>
              <w:jc w:val="center"/>
            </w:pPr>
            <w:r>
              <w:rPr>
                <w:rFonts w:hint="eastAsia"/>
              </w:rPr>
              <w:t>故障树知识</w:t>
            </w:r>
          </w:p>
        </w:tc>
        <w:tc>
          <w:tcPr>
            <w:tcW w:w="5953" w:type="dxa"/>
            <w:vAlign w:val="center"/>
          </w:tcPr>
          <w:p w14:paraId="628FCB34" w14:textId="3A5AE3AD" w:rsidR="00F0100B" w:rsidRPr="007A70D5" w:rsidRDefault="00C36A81" w:rsidP="00570691">
            <w:pPr>
              <w:pStyle w:val="af4"/>
            </w:pPr>
            <w:r w:rsidRPr="00C36A81">
              <w:rPr>
                <w:rFonts w:hint="eastAsia"/>
              </w:rPr>
              <w:t>用事件符号、逻辑门符号和转移符号描述系统中各种事件之间的因果关系</w:t>
            </w:r>
          </w:p>
        </w:tc>
        <w:tc>
          <w:tcPr>
            <w:tcW w:w="4111" w:type="dxa"/>
            <w:vAlign w:val="center"/>
          </w:tcPr>
          <w:p w14:paraId="41738692" w14:textId="5C977AA8" w:rsidR="00F0100B" w:rsidRPr="00751B8E" w:rsidRDefault="00C36A81" w:rsidP="00570691">
            <w:pPr>
              <w:pStyle w:val="af4"/>
            </w:pPr>
            <w:r>
              <w:rPr>
                <w:rFonts w:ascii="宋体" w:hAnsi="宋体" w:hint="eastAsia"/>
              </w:rPr>
              <w:t>按照</w:t>
            </w:r>
            <w:r w:rsidRPr="00E14536">
              <w:t>GJB/Z 768A-1998</w:t>
            </w:r>
            <w:r>
              <w:rPr>
                <w:rFonts w:ascii="宋体" w:hAnsi="宋体" w:hint="eastAsia"/>
              </w:rPr>
              <w:t>构造的故障树</w:t>
            </w:r>
          </w:p>
        </w:tc>
      </w:tr>
      <w:tr w:rsidR="00F0100B" w14:paraId="2724CC73" w14:textId="77777777" w:rsidTr="00E14536">
        <w:trPr>
          <w:trHeight w:val="409"/>
        </w:trPr>
        <w:tc>
          <w:tcPr>
            <w:tcW w:w="1129" w:type="dxa"/>
            <w:vMerge/>
          </w:tcPr>
          <w:p w14:paraId="59E2EEED" w14:textId="77777777" w:rsidR="00F0100B" w:rsidRDefault="00F0100B" w:rsidP="00570691">
            <w:pPr>
              <w:pStyle w:val="af4"/>
            </w:pPr>
          </w:p>
        </w:tc>
        <w:tc>
          <w:tcPr>
            <w:tcW w:w="2127" w:type="dxa"/>
            <w:vAlign w:val="center"/>
          </w:tcPr>
          <w:p w14:paraId="71F4E4B8" w14:textId="05DB95A5" w:rsidR="00F0100B" w:rsidRDefault="00F0100B" w:rsidP="00E14536">
            <w:pPr>
              <w:pStyle w:val="af4"/>
              <w:jc w:val="center"/>
            </w:pPr>
            <w:r>
              <w:rPr>
                <w:rFonts w:hint="eastAsia"/>
              </w:rPr>
              <w:t>预案知识</w:t>
            </w:r>
          </w:p>
        </w:tc>
        <w:tc>
          <w:tcPr>
            <w:tcW w:w="5953" w:type="dxa"/>
            <w:vAlign w:val="center"/>
          </w:tcPr>
          <w:p w14:paraId="5AF752E4" w14:textId="32A3222B" w:rsidR="00F0100B" w:rsidRPr="007A70D5" w:rsidRDefault="00C36A81" w:rsidP="00570691">
            <w:pPr>
              <w:pStyle w:val="af4"/>
            </w:pPr>
            <w:r w:rsidRPr="00C36A81">
              <w:rPr>
                <w:rFonts w:hint="eastAsia"/>
              </w:rPr>
              <w:t>根据评估分析或经验，对潜在的或可能发生的突发事件的类别和影响程度而事先制定的处置方案</w:t>
            </w:r>
          </w:p>
        </w:tc>
        <w:tc>
          <w:tcPr>
            <w:tcW w:w="4111" w:type="dxa"/>
            <w:vAlign w:val="center"/>
          </w:tcPr>
          <w:p w14:paraId="5D33CBF8" w14:textId="13961CA7" w:rsidR="00F0100B" w:rsidRPr="00751B8E" w:rsidRDefault="00C36A81" w:rsidP="00570691">
            <w:pPr>
              <w:pStyle w:val="af4"/>
            </w:pPr>
            <w:r w:rsidRPr="00C13316">
              <w:rPr>
                <w:rFonts w:ascii="宋体" w:hAnsi="宋体" w:hint="eastAsia"/>
              </w:rPr>
              <w:t>历史出现的各类故障情况所记录的归零报告、故障记录、试验记录</w:t>
            </w:r>
            <w:r w:rsidR="005803FD">
              <w:rPr>
                <w:rFonts w:ascii="宋体" w:hAnsi="宋体" w:hint="eastAsia"/>
              </w:rPr>
              <w:t>、处置程序</w:t>
            </w:r>
            <w:r w:rsidRPr="00C13316">
              <w:rPr>
                <w:rFonts w:ascii="宋体" w:hAnsi="宋体" w:hint="eastAsia"/>
              </w:rPr>
              <w:t>等</w:t>
            </w:r>
          </w:p>
        </w:tc>
      </w:tr>
    </w:tbl>
    <w:p w14:paraId="3C8FA3E2" w14:textId="6B56315E" w:rsidR="00D33BBE" w:rsidRPr="00E14536" w:rsidRDefault="00D33BBE" w:rsidP="00E14536">
      <w:pPr>
        <w:rPr>
          <w:rFonts w:eastAsiaTheme="minorEastAsia"/>
        </w:rPr>
        <w:sectPr w:rsidR="00D33BBE" w:rsidRPr="00E14536" w:rsidSect="00E14536">
          <w:pgSz w:w="16838" w:h="11906" w:orient="landscape" w:code="9"/>
          <w:pgMar w:top="1701" w:right="1701" w:bottom="1701" w:left="1701" w:header="1134" w:footer="1134" w:gutter="0"/>
          <w:cols w:space="425"/>
          <w:docGrid w:type="lines" w:linePitch="312"/>
        </w:sectPr>
      </w:pPr>
    </w:p>
    <w:p w14:paraId="1C58FD45" w14:textId="0A68E95F" w:rsidR="00075F1C" w:rsidRPr="00075F1C" w:rsidRDefault="00D17103" w:rsidP="0089596F">
      <w:pPr>
        <w:pStyle w:val="11"/>
        <w:ind w:firstLine="480"/>
      </w:pPr>
      <w:bookmarkStart w:id="5" w:name="_Hlk80796028"/>
      <w:r>
        <w:rPr>
          <w:rFonts w:hint="eastAsia"/>
        </w:rPr>
        <w:lastRenderedPageBreak/>
        <w:t>和完整性查询，能够有效表达</w:t>
      </w:r>
      <w:r w:rsidRPr="002523D7">
        <w:rPr>
          <w:rFonts w:hint="eastAsia"/>
        </w:rPr>
        <w:t>过程性知识</w:t>
      </w:r>
      <w:r>
        <w:rPr>
          <w:rFonts w:hint="eastAsia"/>
        </w:rPr>
        <w:t>。</w:t>
      </w:r>
      <w:bookmarkEnd w:id="5"/>
      <w:r w:rsidR="009D2267" w:rsidRPr="009D2267">
        <w:rPr>
          <w:rFonts w:hint="eastAsia"/>
        </w:rPr>
        <w:t>规则的完备性、独立性和完整性</w:t>
      </w:r>
      <w:r w:rsidR="009D2267">
        <w:rPr>
          <w:rFonts w:hint="eastAsia"/>
        </w:rPr>
        <w:t>需要考虑。</w:t>
      </w:r>
      <w:bookmarkStart w:id="6" w:name="_Hlk80796059"/>
      <w:r w:rsidR="007068B8" w:rsidRPr="007068B8">
        <w:rPr>
          <w:rFonts w:hint="eastAsia"/>
        </w:rPr>
        <w:t>产生式表示是目前专家系统中</w:t>
      </w:r>
      <w:r w:rsidR="007068B8" w:rsidRPr="008956A9">
        <w:rPr>
          <w:rFonts w:hint="eastAsia"/>
        </w:rPr>
        <w:t>使用最广泛</w:t>
      </w:r>
      <w:r w:rsidR="007068B8" w:rsidRPr="007068B8">
        <w:rPr>
          <w:rFonts w:hint="eastAsia"/>
        </w:rPr>
        <w:t>的知识表示法</w:t>
      </w:r>
      <w:r w:rsidR="007068B8">
        <w:rPr>
          <w:rFonts w:hint="eastAsia"/>
        </w:rPr>
        <w:t>。</w:t>
      </w:r>
      <w:bookmarkEnd w:id="6"/>
    </w:p>
    <w:p w14:paraId="39DE8BE1" w14:textId="2A908E5F" w:rsidR="00D17103" w:rsidRPr="00D17103" w:rsidRDefault="00E51D1E" w:rsidP="00E51D1E">
      <w:pPr>
        <w:pStyle w:val="31"/>
        <w:ind w:firstLine="384"/>
      </w:pPr>
      <w:r>
        <w:rPr>
          <w:rFonts w:hint="eastAsia"/>
        </w:rPr>
        <w:t>（</w:t>
      </w:r>
      <w:r>
        <w:rPr>
          <w:rFonts w:hint="eastAsia"/>
        </w:rPr>
        <w:t>1</w:t>
      </w:r>
      <w:r>
        <w:rPr>
          <w:rFonts w:hint="eastAsia"/>
        </w:rPr>
        <w:t>）</w:t>
      </w:r>
      <w:r w:rsidR="00D17103">
        <w:rPr>
          <w:rFonts w:hint="eastAsia"/>
        </w:rPr>
        <w:t>基本形式</w:t>
      </w:r>
    </w:p>
    <w:p w14:paraId="3D3ABCDE" w14:textId="100E4F5C" w:rsidR="00075F1C" w:rsidRDefault="00075F1C" w:rsidP="00075F1C">
      <w:pPr>
        <w:pStyle w:val="11"/>
        <w:ind w:firstLine="480"/>
      </w:pPr>
      <w:r w:rsidRPr="00075F1C">
        <w:rPr>
          <w:rFonts w:hint="eastAsia"/>
        </w:rPr>
        <w:t>此方法三维基本逻辑结构表现为</w:t>
      </w:r>
    </w:p>
    <w:p w14:paraId="10072E8D" w14:textId="4107694A" w:rsidR="00075F1C" w:rsidRDefault="00075F1C" w:rsidP="00075F1C">
      <w:pPr>
        <w:pStyle w:val="af3"/>
      </w:pPr>
      <w:r>
        <w:tab/>
      </w:r>
      <w:r w:rsidR="00986735" w:rsidRPr="00025957">
        <w:rPr>
          <w:position w:val="-4"/>
        </w:rPr>
        <w:object w:dxaOrig="2320" w:dyaOrig="320" w14:anchorId="49C1A8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pt;height:16pt" o:ole="">
            <v:imagedata r:id="rId9" o:title=""/>
          </v:shape>
          <o:OLEObject Type="Embed" ProgID="Equation.DSMT4" ShapeID="_x0000_i1025" DrawAspect="Content" ObjectID="_1694240858" r:id="rId10"/>
        </w:object>
      </w:r>
      <w:r>
        <w:tab/>
      </w:r>
    </w:p>
    <w:p w14:paraId="39965DC1" w14:textId="4E09F020" w:rsidR="007A4EFA" w:rsidRDefault="007A4EFA" w:rsidP="00075F1C">
      <w:pPr>
        <w:pStyle w:val="af3"/>
      </w:pPr>
      <w:r>
        <w:rPr>
          <w:rFonts w:hint="eastAsia"/>
        </w:rPr>
        <w:t>可以用以下公式表示：</w:t>
      </w:r>
    </w:p>
    <w:p w14:paraId="6E4DD3F7" w14:textId="6E651543" w:rsidR="007A4EFA" w:rsidRDefault="00986735" w:rsidP="00D2138C">
      <w:pPr>
        <w:pStyle w:val="af3"/>
        <w:jc w:val="center"/>
      </w:pPr>
      <w:r w:rsidRPr="00025957">
        <w:rPr>
          <w:position w:val="-4"/>
        </w:rPr>
        <w:object w:dxaOrig="4160" w:dyaOrig="600" w14:anchorId="2E9374D8">
          <v:shape id="_x0000_i1026" type="#_x0000_t75" style="width:208pt;height:30pt" o:ole="">
            <v:imagedata r:id="rId11" o:title=""/>
          </v:shape>
          <o:OLEObject Type="Embed" ProgID="Equation.DSMT4" ShapeID="_x0000_i1026" DrawAspect="Content" ObjectID="_1694240859" r:id="rId12"/>
        </w:object>
      </w:r>
    </w:p>
    <w:p w14:paraId="18D7551D" w14:textId="7CDB6D40" w:rsidR="00D2138C" w:rsidRDefault="00986735" w:rsidP="00D2138C">
      <w:pPr>
        <w:pStyle w:val="11"/>
        <w:ind w:firstLine="480"/>
      </w:pPr>
      <w:r w:rsidRPr="00986735">
        <w:rPr>
          <w:position w:val="-12"/>
        </w:rPr>
        <w:object w:dxaOrig="300" w:dyaOrig="360" w14:anchorId="5AF4C490">
          <v:shape id="_x0000_i1027" type="#_x0000_t75" style="width:15pt;height:18pt" o:ole="">
            <v:imagedata r:id="rId13" o:title=""/>
          </v:shape>
          <o:OLEObject Type="Embed" ProgID="Equation.DSMT4" ShapeID="_x0000_i1027" DrawAspect="Content" ObjectID="_1694240860" r:id="rId14"/>
        </w:object>
      </w:r>
      <w:r w:rsidR="00D2138C">
        <w:rPr>
          <w:rFonts w:hint="eastAsia"/>
        </w:rPr>
        <w:t>表示第</w:t>
      </w:r>
      <w:r w:rsidR="00D2138C" w:rsidRPr="00291093">
        <w:rPr>
          <w:rFonts w:hint="eastAsia"/>
          <w:i/>
        </w:rPr>
        <w:t>k</w:t>
      </w:r>
      <w:r w:rsidR="00D2138C">
        <w:rPr>
          <w:rFonts w:hint="eastAsia"/>
        </w:rPr>
        <w:t>条规则，</w:t>
      </w:r>
      <w:r w:rsidRPr="00986735">
        <w:rPr>
          <w:position w:val="-12"/>
        </w:rPr>
        <w:object w:dxaOrig="300" w:dyaOrig="360" w14:anchorId="5B953172">
          <v:shape id="_x0000_i1028" type="#_x0000_t75" style="width:15pt;height:18pt" o:ole="">
            <v:imagedata r:id="rId15" o:title=""/>
          </v:shape>
          <o:OLEObject Type="Embed" ProgID="Equation.DSMT4" ShapeID="_x0000_i1028" DrawAspect="Content" ObjectID="_1694240861" r:id="rId16"/>
        </w:object>
      </w:r>
      <w:r w:rsidR="00D2138C">
        <w:rPr>
          <w:rFonts w:hint="eastAsia"/>
        </w:rPr>
        <w:t>表示其结论。</w:t>
      </w:r>
      <w:r w:rsidR="00297491" w:rsidRPr="00297491">
        <w:rPr>
          <w:rFonts w:hint="eastAsia"/>
        </w:rPr>
        <w:t>在产生式规则中，存在</w:t>
      </w:r>
      <w:r w:rsidR="00B2066E">
        <w:rPr>
          <w:rFonts w:hint="eastAsia"/>
        </w:rPr>
        <w:t>条件</w:t>
      </w:r>
      <w:r w:rsidR="00297491" w:rsidRPr="00297491">
        <w:rPr>
          <w:rFonts w:hint="eastAsia"/>
        </w:rPr>
        <w:t>的复用和结论与</w:t>
      </w:r>
      <w:r w:rsidR="00B2066E">
        <w:rPr>
          <w:rFonts w:hint="eastAsia"/>
        </w:rPr>
        <w:t>条件</w:t>
      </w:r>
      <w:r w:rsidR="00297491" w:rsidRPr="00297491">
        <w:rPr>
          <w:rFonts w:hint="eastAsia"/>
        </w:rPr>
        <w:t>关联的情况</w:t>
      </w:r>
      <w:r w:rsidR="00297491">
        <w:rPr>
          <w:rFonts w:hint="eastAsia"/>
        </w:rPr>
        <w:t>，即</w:t>
      </w:r>
    </w:p>
    <w:p w14:paraId="7C23DEA6" w14:textId="28104284" w:rsidR="00297491" w:rsidRDefault="00297491" w:rsidP="00297491">
      <w:pPr>
        <w:pStyle w:val="af3"/>
      </w:pPr>
      <w:r>
        <w:tab/>
      </w:r>
      <w:r w:rsidR="00986735" w:rsidRPr="00025957">
        <w:rPr>
          <w:position w:val="-4"/>
        </w:rPr>
        <w:object w:dxaOrig="3220" w:dyaOrig="380" w14:anchorId="6B84DF80">
          <v:shape id="_x0000_i1029" type="#_x0000_t75" style="width:161pt;height:19pt" o:ole="">
            <v:imagedata r:id="rId17" o:title=""/>
          </v:shape>
          <o:OLEObject Type="Embed" ProgID="Equation.DSMT4" ShapeID="_x0000_i1029" DrawAspect="Content" ObjectID="_1694240862" r:id="rId18"/>
        </w:object>
      </w:r>
      <w:r>
        <w:tab/>
      </w:r>
    </w:p>
    <w:p w14:paraId="07217DBF" w14:textId="77777777" w:rsidR="00297491" w:rsidRDefault="00297491" w:rsidP="00297491">
      <w:pPr>
        <w:pStyle w:val="11"/>
        <w:ind w:firstLine="480"/>
      </w:pPr>
      <w:r>
        <w:rPr>
          <w:rFonts w:hint="eastAsia"/>
        </w:rPr>
        <w:t>或</w:t>
      </w:r>
    </w:p>
    <w:p w14:paraId="748ECDE2" w14:textId="010722C8" w:rsidR="00297491" w:rsidRDefault="00297491" w:rsidP="00297491">
      <w:pPr>
        <w:pStyle w:val="af3"/>
      </w:pPr>
      <w:r>
        <w:tab/>
      </w:r>
      <w:r w:rsidR="00986735" w:rsidRPr="00025957">
        <w:rPr>
          <w:position w:val="-4"/>
        </w:rPr>
        <w:object w:dxaOrig="1780" w:dyaOrig="380" w14:anchorId="3EE34642">
          <v:shape id="_x0000_i1030" type="#_x0000_t75" style="width:89pt;height:19pt" o:ole="">
            <v:imagedata r:id="rId19" o:title=""/>
          </v:shape>
          <o:OLEObject Type="Embed" ProgID="Equation.DSMT4" ShapeID="_x0000_i1030" DrawAspect="Content" ObjectID="_1694240863" r:id="rId20"/>
        </w:object>
      </w:r>
      <w:r>
        <w:tab/>
      </w:r>
    </w:p>
    <w:p w14:paraId="1746C9C7" w14:textId="0DB04C0E" w:rsidR="00D17103" w:rsidRDefault="00E51D1E" w:rsidP="00E51D1E">
      <w:pPr>
        <w:pStyle w:val="31"/>
        <w:ind w:firstLine="384"/>
      </w:pPr>
      <w:r>
        <w:rPr>
          <w:rFonts w:hint="eastAsia"/>
        </w:rPr>
        <w:t>（</w:t>
      </w:r>
      <w:r>
        <w:rPr>
          <w:rFonts w:hint="eastAsia"/>
        </w:rPr>
        <w:t>2</w:t>
      </w:r>
      <w:r>
        <w:rPr>
          <w:rFonts w:hint="eastAsia"/>
        </w:rPr>
        <w:t>）</w:t>
      </w:r>
      <w:r w:rsidR="009D2267">
        <w:rPr>
          <w:rFonts w:hint="eastAsia"/>
        </w:rPr>
        <w:t>不确定下</w:t>
      </w:r>
      <w:r>
        <w:rPr>
          <w:rFonts w:hint="eastAsia"/>
        </w:rPr>
        <w:t>形式</w:t>
      </w:r>
    </w:p>
    <w:p w14:paraId="4E71D9BD" w14:textId="79E93B90" w:rsidR="009D2267" w:rsidRDefault="009D2267" w:rsidP="009D2267">
      <w:pPr>
        <w:pStyle w:val="11"/>
        <w:ind w:firstLine="480"/>
      </w:pPr>
      <w:r>
        <w:rPr>
          <w:rFonts w:hint="eastAsia"/>
        </w:rPr>
        <w:t>不确定推理时，</w:t>
      </w:r>
      <w:r w:rsidRPr="009D2267">
        <w:rPr>
          <w:rFonts w:hint="eastAsia"/>
        </w:rPr>
        <w:t>产生式规则可以非常方便的结合</w:t>
      </w:r>
      <w:r w:rsidR="007068B8">
        <w:rPr>
          <w:rFonts w:hint="eastAsia"/>
        </w:rPr>
        <w:t>置信度</w:t>
      </w:r>
      <w:r w:rsidRPr="009D2267">
        <w:rPr>
          <w:rFonts w:hint="eastAsia"/>
        </w:rPr>
        <w:t>因子并构成</w:t>
      </w:r>
      <w:r w:rsidRPr="009D2267">
        <w:t>C-F</w:t>
      </w:r>
      <w:r w:rsidRPr="009D2267">
        <w:rPr>
          <w:rFonts w:hint="eastAsia"/>
        </w:rPr>
        <w:t>模型</w:t>
      </w:r>
      <w:r>
        <w:rPr>
          <w:rFonts w:hint="eastAsia"/>
        </w:rPr>
        <w:t>。</w:t>
      </w:r>
    </w:p>
    <w:p w14:paraId="21C2C3D5" w14:textId="048AA951" w:rsidR="009D2267" w:rsidRDefault="009D2267" w:rsidP="009D2267">
      <w:pPr>
        <w:pStyle w:val="af3"/>
      </w:pPr>
      <w:r>
        <w:tab/>
      </w:r>
      <w:r w:rsidR="00986735" w:rsidRPr="00025957">
        <w:rPr>
          <w:position w:val="-4"/>
        </w:rPr>
        <w:object w:dxaOrig="2840" w:dyaOrig="320" w14:anchorId="458B82A1">
          <v:shape id="_x0000_i1031" type="#_x0000_t75" style="width:142pt;height:16pt" o:ole="">
            <v:imagedata r:id="rId21" o:title=""/>
          </v:shape>
          <o:OLEObject Type="Embed" ProgID="Equation.DSMT4" ShapeID="_x0000_i1031" DrawAspect="Content" ObjectID="_1694240864" r:id="rId22"/>
        </w:object>
      </w:r>
      <w:r>
        <w:tab/>
      </w:r>
    </w:p>
    <w:p w14:paraId="0888DA2B" w14:textId="36610F23" w:rsidR="009D2267" w:rsidRDefault="009D2267" w:rsidP="009D2267">
      <w:pPr>
        <w:pStyle w:val="11"/>
        <w:ind w:firstLine="480"/>
      </w:pPr>
      <w:r w:rsidRPr="009D2267">
        <w:t>E</w:t>
      </w:r>
      <w:r w:rsidRPr="009D2267">
        <w:rPr>
          <w:rFonts w:hint="eastAsia"/>
        </w:rPr>
        <w:t>表示规则的条件前提或证据；</w:t>
      </w:r>
      <w:r w:rsidRPr="009D2267">
        <w:t>H</w:t>
      </w:r>
      <w:r w:rsidRPr="009D2267">
        <w:rPr>
          <w:rFonts w:hint="eastAsia"/>
        </w:rPr>
        <w:t>表示规则的结论；</w:t>
      </w:r>
      <w:r w:rsidRPr="009D2267">
        <w:t>E</w:t>
      </w:r>
      <w:r w:rsidRPr="009D2267">
        <w:rPr>
          <w:rFonts w:hint="eastAsia"/>
        </w:rPr>
        <w:t>、</w:t>
      </w:r>
      <w:r w:rsidRPr="009D2267">
        <w:t>H</w:t>
      </w:r>
      <w:r w:rsidRPr="009D2267">
        <w:rPr>
          <w:rFonts w:hint="eastAsia"/>
        </w:rPr>
        <w:t>可以是单一或组合的；</w:t>
      </w:r>
      <w:r w:rsidRPr="009D2267">
        <w:t>CF(H,E)</w:t>
      </w:r>
      <w:r w:rsidRPr="009D2267">
        <w:rPr>
          <w:rFonts w:hint="eastAsia"/>
        </w:rPr>
        <w:t>是知识的</w:t>
      </w:r>
      <w:r w:rsidR="007068B8">
        <w:rPr>
          <w:rFonts w:hint="eastAsia"/>
        </w:rPr>
        <w:t>置信度</w:t>
      </w:r>
      <w:r w:rsidRPr="009D2267">
        <w:rPr>
          <w:rFonts w:hint="eastAsia"/>
        </w:rPr>
        <w:t>，在</w:t>
      </w:r>
      <w:r w:rsidRPr="009D2267">
        <w:t>[1,1]</w:t>
      </w:r>
      <w:r w:rsidRPr="009D2267">
        <w:rPr>
          <w:rFonts w:hint="eastAsia"/>
        </w:rPr>
        <w:t>内取值，称为可信度因子</w:t>
      </w:r>
      <w:r w:rsidRPr="009D2267">
        <w:t>CF</w:t>
      </w:r>
      <w:r w:rsidRPr="009D2267">
        <w:rPr>
          <w:rFonts w:hint="eastAsia"/>
        </w:rPr>
        <w:t>，也称规则强度，</w:t>
      </w:r>
      <w:bookmarkStart w:id="7" w:name="_Hlk80796825"/>
      <w:r w:rsidRPr="009D2267">
        <w:rPr>
          <w:rFonts w:hint="eastAsia"/>
        </w:rPr>
        <w:t>表示专家对结论</w:t>
      </w:r>
      <w:r w:rsidRPr="009D2267">
        <w:t>H</w:t>
      </w:r>
      <w:r w:rsidRPr="009D2267">
        <w:rPr>
          <w:rFonts w:hint="eastAsia"/>
        </w:rPr>
        <w:t>在条件</w:t>
      </w:r>
      <w:r w:rsidRPr="009D2267">
        <w:t>E</w:t>
      </w:r>
      <w:r w:rsidRPr="009D2267">
        <w:rPr>
          <w:rFonts w:hint="eastAsia"/>
        </w:rPr>
        <w:t>成立的情况下的信任程度。</w:t>
      </w:r>
      <w:bookmarkEnd w:id="7"/>
    </w:p>
    <w:p w14:paraId="7C0043EA" w14:textId="6F88D786" w:rsidR="007068B8" w:rsidRDefault="006877C8" w:rsidP="00441489">
      <w:pPr>
        <w:pStyle w:val="af"/>
      </w:pPr>
      <w:bookmarkStart w:id="8" w:name="_Toc83564865"/>
      <w:r>
        <w:t>3</w:t>
      </w:r>
      <w:r w:rsidR="00E51D1E">
        <w:t>.</w:t>
      </w:r>
      <w:r w:rsidR="007068B8">
        <w:rPr>
          <w:rFonts w:hint="eastAsia"/>
        </w:rPr>
        <w:t>2</w:t>
      </w:r>
      <w:r w:rsidR="007068B8">
        <w:t>.2</w:t>
      </w:r>
      <w:r w:rsidR="004339EE">
        <w:rPr>
          <w:rFonts w:hint="eastAsia"/>
        </w:rPr>
        <w:t>知识图谱</w:t>
      </w:r>
      <w:bookmarkEnd w:id="8"/>
    </w:p>
    <w:p w14:paraId="42FED271" w14:textId="64A0E46B" w:rsidR="004339EE" w:rsidRDefault="004339EE" w:rsidP="004339EE">
      <w:pPr>
        <w:pStyle w:val="11"/>
        <w:ind w:firstLine="480"/>
      </w:pPr>
      <w:r w:rsidRPr="004339EE">
        <w:rPr>
          <w:rFonts w:hint="eastAsia"/>
        </w:rPr>
        <w:t>知识图谱（</w:t>
      </w:r>
      <w:r w:rsidRPr="004339EE">
        <w:t>Knowledge Graph</w:t>
      </w:r>
      <w:r w:rsidRPr="004339EE">
        <w:rPr>
          <w:rFonts w:hint="eastAsia"/>
        </w:rPr>
        <w:t>）是</w:t>
      </w:r>
      <w:r w:rsidRPr="004339EE">
        <w:t>Google</w:t>
      </w:r>
      <w:r w:rsidRPr="004339EE">
        <w:rPr>
          <w:rFonts w:hint="eastAsia"/>
        </w:rPr>
        <w:t>公司于</w:t>
      </w:r>
      <w:r w:rsidRPr="004339EE">
        <w:t>2012</w:t>
      </w:r>
      <w:r w:rsidRPr="004339EE">
        <w:rPr>
          <w:rFonts w:hint="eastAsia"/>
        </w:rPr>
        <w:t>年在</w:t>
      </w:r>
      <w:r w:rsidR="00423FC0">
        <w:rPr>
          <w:rFonts w:hint="eastAsia"/>
        </w:rPr>
        <w:t>知识图谱</w:t>
      </w:r>
      <w:r>
        <w:rPr>
          <w:rFonts w:hint="eastAsia"/>
        </w:rPr>
        <w:t>（</w:t>
      </w:r>
      <w:r>
        <w:rPr>
          <w:rFonts w:hint="eastAsia"/>
        </w:rPr>
        <w:t>Semantic</w:t>
      </w:r>
      <w:r>
        <w:t xml:space="preserve"> </w:t>
      </w:r>
      <w:r>
        <w:rPr>
          <w:rFonts w:hint="eastAsia"/>
        </w:rPr>
        <w:t>Network</w:t>
      </w:r>
      <w:r>
        <w:rPr>
          <w:rFonts w:hint="eastAsia"/>
        </w:rPr>
        <w:t>）</w:t>
      </w:r>
      <w:r w:rsidRPr="004339EE">
        <w:rPr>
          <w:rFonts w:hint="eastAsia"/>
        </w:rPr>
        <w:t>的基础上提出的概念，其主要目的是为了增强搜索引擎的能力，以提高用户搜索质量。</w:t>
      </w:r>
      <w:bookmarkStart w:id="9" w:name="_Hlk80805466"/>
      <w:r>
        <w:rPr>
          <w:rFonts w:hint="eastAsia"/>
        </w:rPr>
        <w:t>知识图谱</w:t>
      </w:r>
      <w:r w:rsidR="00BF4A90">
        <w:rPr>
          <w:rFonts w:hint="eastAsia"/>
        </w:rPr>
        <w:t>是一种表达能力强的知识表示方法。</w:t>
      </w:r>
      <w:bookmarkEnd w:id="9"/>
      <w:r w:rsidR="0016352E">
        <w:rPr>
          <w:rFonts w:hint="eastAsia"/>
        </w:rPr>
        <w:t>不同于产生式表示法对事物因果关系的描述，</w:t>
      </w:r>
      <w:r>
        <w:rPr>
          <w:rFonts w:hint="eastAsia"/>
        </w:rPr>
        <w:t>知识图谱的实质与内涵知识图谱是一种将显性知识和隐性知识融通的途径，</w:t>
      </w:r>
      <w:bookmarkStart w:id="10" w:name="_Hlk80805481"/>
      <w:r>
        <w:rPr>
          <w:rFonts w:hint="eastAsia"/>
        </w:rPr>
        <w:t>其实质是用简单明了的可视化技术</w:t>
      </w:r>
      <w:bookmarkEnd w:id="10"/>
      <w:r>
        <w:rPr>
          <w:rFonts w:hint="eastAsia"/>
        </w:rPr>
        <w:t>将个人拥有的各种资料、信息通过组合形式描述、演变成更具价值的知识体系的一种方法。</w:t>
      </w:r>
      <w:bookmarkStart w:id="11" w:name="_Hlk80805498"/>
      <w:r>
        <w:rPr>
          <w:rFonts w:hint="eastAsia"/>
        </w:rPr>
        <w:t>其中的“图”指的是图示</w:t>
      </w:r>
      <w:r w:rsidR="005944AC">
        <w:rPr>
          <w:rFonts w:hint="eastAsia"/>
        </w:rPr>
        <w:t>，</w:t>
      </w:r>
      <w:r>
        <w:t>“</w:t>
      </w:r>
      <w:r>
        <w:rPr>
          <w:rFonts w:hint="eastAsia"/>
        </w:rPr>
        <w:t>谱”指的是系统，“图”与“谱”合一则是知识空间与时间动态变化的统一表述。</w:t>
      </w:r>
    </w:p>
    <w:bookmarkEnd w:id="11"/>
    <w:p w14:paraId="38E31512" w14:textId="412B6514" w:rsidR="00C06A55" w:rsidRDefault="0036123C" w:rsidP="0016352E">
      <w:pPr>
        <w:pStyle w:val="11"/>
        <w:ind w:firstLine="480"/>
      </w:pPr>
      <w:r>
        <w:rPr>
          <w:rFonts w:hint="eastAsia"/>
        </w:rPr>
        <w:lastRenderedPageBreak/>
        <w:t>知识图谱</w:t>
      </w:r>
      <w:r w:rsidR="0016352E">
        <w:rPr>
          <w:rFonts w:hint="eastAsia"/>
        </w:rPr>
        <w:t>是一张描述领域知识的带标记的有向图，</w:t>
      </w:r>
      <w:bookmarkStart w:id="12" w:name="_Hlk80813161"/>
      <w:r w:rsidR="0016352E">
        <w:rPr>
          <w:rFonts w:hint="eastAsia"/>
        </w:rPr>
        <w:t>节点表示各种事物、概念等对象，</w:t>
      </w:r>
      <w:r w:rsidR="00180536">
        <w:rPr>
          <w:rFonts w:hint="eastAsia"/>
        </w:rPr>
        <w:t>边</w:t>
      </w:r>
      <w:r w:rsidR="0016352E">
        <w:rPr>
          <w:rFonts w:hint="eastAsia"/>
        </w:rPr>
        <w:t>表示节点之间的语义关系</w:t>
      </w:r>
      <w:bookmarkEnd w:id="12"/>
      <w:r w:rsidR="0016352E">
        <w:rPr>
          <w:rFonts w:hint="eastAsia"/>
        </w:rPr>
        <w:t>。节点带有若干属性，一般用框架或元组表示。节点还可以是语义子网络，从而形成多层语义嵌套网络。</w:t>
      </w:r>
    </w:p>
    <w:p w14:paraId="68E88141" w14:textId="2ED87818" w:rsidR="0016352E" w:rsidRDefault="00C06A55" w:rsidP="00C06A55">
      <w:pPr>
        <w:pStyle w:val="11"/>
        <w:ind w:firstLine="480"/>
      </w:pPr>
      <w:r>
        <w:rPr>
          <w:rFonts w:hint="eastAsia"/>
        </w:rPr>
        <w:t>从结构上来说，</w:t>
      </w:r>
      <w:r w:rsidR="00C9542D">
        <w:rPr>
          <w:rFonts w:hint="eastAsia"/>
        </w:rPr>
        <w:t>知识图谱</w:t>
      </w:r>
      <w:r>
        <w:rPr>
          <w:rFonts w:hint="eastAsia"/>
        </w:rPr>
        <w:t>是由基本的语义单元组成。一般来说，这些基本的语义单元主要可以称为</w:t>
      </w:r>
      <w:r w:rsidR="00423FC0">
        <w:rPr>
          <w:rFonts w:hint="eastAsia"/>
        </w:rPr>
        <w:t>知识图谱</w:t>
      </w:r>
      <w:r>
        <w:rPr>
          <w:rFonts w:hint="eastAsia"/>
        </w:rPr>
        <w:t>中的语义基元。在表示上，</w:t>
      </w:r>
      <w:r w:rsidR="00423FC0">
        <w:rPr>
          <w:rFonts w:hint="eastAsia"/>
        </w:rPr>
        <w:t>知识图谱</w:t>
      </w:r>
      <w:r w:rsidR="0016352E">
        <w:rPr>
          <w:rFonts w:hint="eastAsia"/>
        </w:rPr>
        <w:t>的基本网元结构是三元组结构为（头节点，</w:t>
      </w:r>
      <w:r w:rsidR="00180536">
        <w:rPr>
          <w:rFonts w:hint="eastAsia"/>
        </w:rPr>
        <w:t>边</w:t>
      </w:r>
      <w:r w:rsidR="0016352E">
        <w:rPr>
          <w:rFonts w:hint="eastAsia"/>
        </w:rPr>
        <w:t>，尾节点）。</w:t>
      </w:r>
      <w:r w:rsidRPr="00C06A55">
        <w:rPr>
          <w:rFonts w:hint="eastAsia"/>
        </w:rPr>
        <w:t>对于简单的语义关系，通过直接使用语义基元即可表示出来</w:t>
      </w:r>
      <w:r>
        <w:rPr>
          <w:rFonts w:hint="eastAsia"/>
        </w:rPr>
        <w:t>，如图</w:t>
      </w:r>
      <w:r w:rsidR="00651CE7">
        <w:t>3</w:t>
      </w:r>
      <w:r w:rsidR="00CF6887">
        <w:t>-</w:t>
      </w:r>
      <w:r w:rsidR="00651CE7">
        <w:t>2</w:t>
      </w:r>
      <w:r>
        <w:rPr>
          <w:rFonts w:hint="eastAsia"/>
        </w:rPr>
        <w:t>所示</w:t>
      </w:r>
    </w:p>
    <w:p w14:paraId="6F449856" w14:textId="39EEFAD9" w:rsidR="00BD3C5C" w:rsidRDefault="00BD3C5C" w:rsidP="000A414F">
      <w:pPr>
        <w:pStyle w:val="af6"/>
        <w:rPr>
          <w:rFonts w:eastAsiaTheme="minorEastAsia"/>
        </w:rPr>
      </w:pPr>
      <w:r w:rsidRPr="00955126">
        <w:rPr>
          <w:noProof/>
        </w:rPr>
        <w:drawing>
          <wp:inline distT="0" distB="0" distL="0" distR="0" wp14:anchorId="4C80D177" wp14:editId="670623A9">
            <wp:extent cx="2901950" cy="569625"/>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8967"/>
                    <a:stretch/>
                  </pic:blipFill>
                  <pic:spPr bwMode="auto">
                    <a:xfrm>
                      <a:off x="0" y="0"/>
                      <a:ext cx="3031032" cy="594963"/>
                    </a:xfrm>
                    <a:prstGeom prst="rect">
                      <a:avLst/>
                    </a:prstGeom>
                    <a:ln>
                      <a:noFill/>
                    </a:ln>
                    <a:extLst>
                      <a:ext uri="{53640926-AAD7-44D8-BBD7-CCE9431645EC}">
                        <a14:shadowObscured xmlns:a14="http://schemas.microsoft.com/office/drawing/2010/main"/>
                      </a:ext>
                    </a:extLst>
                  </pic:spPr>
                </pic:pic>
              </a:graphicData>
            </a:graphic>
          </wp:inline>
        </w:drawing>
      </w:r>
    </w:p>
    <w:p w14:paraId="201A200A" w14:textId="4667F61A" w:rsidR="00590D18" w:rsidRDefault="00590D18" w:rsidP="000A414F">
      <w:pPr>
        <w:pStyle w:val="af1"/>
      </w:pPr>
      <w:r w:rsidRPr="00590D18">
        <w:rPr>
          <w:rFonts w:hint="eastAsia"/>
        </w:rPr>
        <w:t>图</w:t>
      </w:r>
      <w:r w:rsidR="00651CE7">
        <w:t>3</w:t>
      </w:r>
      <w:r w:rsidR="00752B24">
        <w:t>-</w:t>
      </w:r>
      <w:r w:rsidR="00651CE7">
        <w:t>2</w:t>
      </w:r>
      <w:r w:rsidR="001A2032">
        <w:t xml:space="preserve"> </w:t>
      </w:r>
      <w:r w:rsidRPr="00590D18">
        <w:rPr>
          <w:rFonts w:hint="eastAsia"/>
        </w:rPr>
        <w:t>语义网三元组示例</w:t>
      </w:r>
    </w:p>
    <w:p w14:paraId="290002AF" w14:textId="1F5FC339" w:rsidR="00C06A55" w:rsidRDefault="00C06A55" w:rsidP="00C06A55">
      <w:pPr>
        <w:pStyle w:val="11"/>
        <w:ind w:firstLine="480"/>
      </w:pPr>
      <w:r w:rsidRPr="00C06A55">
        <w:rPr>
          <w:rFonts w:hint="eastAsia"/>
        </w:rPr>
        <w:t>对于复杂的语义关系，需要多个语义基元组合使用，甚至需要增加中间节点，如“当河流水位超过警戒线且持续降雨，或者连续降雨天数大于５天时，发出警报”这种既包含“与”关系和“或”关系的复杂语义，需要对语义进行使用多个语义基元和增加中间节点来表示</w:t>
      </w:r>
      <w:r>
        <w:rPr>
          <w:rFonts w:hint="eastAsia"/>
        </w:rPr>
        <w:t>。</w:t>
      </w:r>
    </w:p>
    <w:p w14:paraId="37D11BBD" w14:textId="29F24DDA" w:rsidR="00C06A55" w:rsidRPr="00C06A55" w:rsidRDefault="00423FC0" w:rsidP="00C06A55">
      <w:pPr>
        <w:pStyle w:val="11"/>
        <w:ind w:firstLine="480"/>
      </w:pPr>
      <w:r>
        <w:rPr>
          <w:rFonts w:hint="eastAsia"/>
        </w:rPr>
        <w:t>知识图谱</w:t>
      </w:r>
      <w:r w:rsidR="00C06A55" w:rsidRPr="00C06A55">
        <w:rPr>
          <w:rFonts w:hint="eastAsia"/>
        </w:rPr>
        <w:t>基本关系主要包括以下类型</w:t>
      </w:r>
      <w:r w:rsidR="00C06A55">
        <w:rPr>
          <w:rFonts w:hint="eastAsia"/>
        </w:rPr>
        <w:t>。</w:t>
      </w:r>
    </w:p>
    <w:p w14:paraId="5E85A6BD" w14:textId="57C288D7" w:rsidR="00BF4A90" w:rsidRPr="00BF4A90" w:rsidRDefault="00BF4A90" w:rsidP="00BF4A90">
      <w:pPr>
        <w:pStyle w:val="11"/>
        <w:ind w:firstLine="480"/>
      </w:pPr>
      <w:r w:rsidRPr="00BF4A90">
        <w:rPr>
          <w:rFonts w:hint="eastAsia"/>
        </w:rPr>
        <w:t>属性类型：</w:t>
      </w:r>
      <w:r w:rsidRPr="00BF4A90">
        <w:t>Have</w:t>
      </w:r>
      <w:r w:rsidRPr="00BF4A90">
        <w:rPr>
          <w:rFonts w:hint="eastAsia"/>
        </w:rPr>
        <w:t>关系，表示一个节点是另外一个节点的属性。</w:t>
      </w:r>
    </w:p>
    <w:p w14:paraId="485A7B19" w14:textId="2C6B65DC" w:rsidR="00BF4A90" w:rsidRPr="00BF4A90" w:rsidRDefault="00BF4A90" w:rsidP="00BF4A90">
      <w:pPr>
        <w:pStyle w:val="11"/>
        <w:ind w:firstLine="480"/>
      </w:pPr>
      <w:r w:rsidRPr="00BF4A90">
        <w:rPr>
          <w:rFonts w:hint="eastAsia"/>
        </w:rPr>
        <w:t>类属类型：</w:t>
      </w:r>
      <w:r w:rsidRPr="00BF4A90">
        <w:t>ISA(is-a</w:t>
      </w:r>
      <w:r w:rsidRPr="00BF4A90">
        <w:rPr>
          <w:rFonts w:hint="eastAsia"/>
        </w:rPr>
        <w:t>）关系，表示一个节点是另外一个节点的实例或是子类。</w:t>
      </w:r>
    </w:p>
    <w:p w14:paraId="52315123" w14:textId="2F2F6ED5" w:rsidR="00BF4A90" w:rsidRPr="00BF4A90" w:rsidRDefault="00BF4A90" w:rsidP="00BF4A90">
      <w:pPr>
        <w:pStyle w:val="11"/>
        <w:ind w:firstLine="480"/>
      </w:pPr>
      <w:r w:rsidRPr="00BF4A90">
        <w:rPr>
          <w:rFonts w:hint="eastAsia"/>
        </w:rPr>
        <w:t>聚类类型：</w:t>
      </w:r>
      <w:r w:rsidRPr="00BF4A90">
        <w:t>Part-of</w:t>
      </w:r>
      <w:r w:rsidRPr="00BF4A90">
        <w:rPr>
          <w:rFonts w:hint="eastAsia"/>
        </w:rPr>
        <w:t>关系，表示一个节点是另外一个节点的某个部分。</w:t>
      </w:r>
    </w:p>
    <w:p w14:paraId="49028A80" w14:textId="51749434" w:rsidR="00BF4A90" w:rsidRPr="00BF4A90" w:rsidRDefault="00BF4A90" w:rsidP="00BF4A90">
      <w:pPr>
        <w:pStyle w:val="11"/>
        <w:ind w:firstLine="480"/>
      </w:pPr>
      <w:r w:rsidRPr="00BF4A90">
        <w:rPr>
          <w:rFonts w:hint="eastAsia"/>
        </w:rPr>
        <w:t>时间序列类型：</w:t>
      </w:r>
      <w:r w:rsidRPr="00BF4A90">
        <w:t>After/Before/At</w:t>
      </w:r>
      <w:r w:rsidRPr="00BF4A90">
        <w:rPr>
          <w:rFonts w:hint="eastAsia"/>
        </w:rPr>
        <w:t>关系</w:t>
      </w:r>
      <w:r>
        <w:rPr>
          <w:rFonts w:hint="eastAsia"/>
        </w:rPr>
        <w:t>，</w:t>
      </w:r>
      <w:r w:rsidRPr="00BF4A90">
        <w:rPr>
          <w:rFonts w:hint="eastAsia"/>
        </w:rPr>
        <w:t>表示节点间的次序关系。</w:t>
      </w:r>
    </w:p>
    <w:p w14:paraId="018821BA" w14:textId="006666DC" w:rsidR="00BF4A90" w:rsidRPr="00BF4A90" w:rsidRDefault="00BF4A90" w:rsidP="00BF4A90">
      <w:pPr>
        <w:pStyle w:val="11"/>
        <w:ind w:firstLine="480"/>
      </w:pPr>
      <w:r w:rsidRPr="00BF4A90">
        <w:rPr>
          <w:rFonts w:hint="eastAsia"/>
        </w:rPr>
        <w:t>位置类型：</w:t>
      </w:r>
      <w:r w:rsidRPr="00BF4A90">
        <w:t>Located-On/At/Under</w:t>
      </w:r>
      <w:r w:rsidRPr="00BF4A90">
        <w:rPr>
          <w:rFonts w:hint="eastAsia"/>
        </w:rPr>
        <w:t>关系，表示节点间的空间位置关系。</w:t>
      </w:r>
    </w:p>
    <w:p w14:paraId="5E828C26" w14:textId="0957B1C9" w:rsidR="00BF4A90" w:rsidRPr="00BF4A90" w:rsidRDefault="00BF4A90" w:rsidP="00BF4A90">
      <w:pPr>
        <w:pStyle w:val="11"/>
        <w:ind w:firstLine="480"/>
      </w:pPr>
      <w:r w:rsidRPr="00BF4A90">
        <w:rPr>
          <w:rFonts w:hint="eastAsia"/>
        </w:rPr>
        <w:t>组成类型</w:t>
      </w:r>
      <w:r w:rsidR="00180536">
        <w:rPr>
          <w:rFonts w:hint="eastAsia"/>
        </w:rPr>
        <w:t>：</w:t>
      </w:r>
      <w:r w:rsidRPr="00BF4A90">
        <w:t>Composed-of</w:t>
      </w:r>
      <w:r w:rsidRPr="00BF4A90">
        <w:rPr>
          <w:rFonts w:hint="eastAsia"/>
        </w:rPr>
        <w:t>表示节点由另外一些节点组成。</w:t>
      </w:r>
    </w:p>
    <w:p w14:paraId="514774C2" w14:textId="47337F6F" w:rsidR="00BF4A90" w:rsidRPr="00BF4A90" w:rsidRDefault="00BF4A90" w:rsidP="00BF4A90">
      <w:pPr>
        <w:pStyle w:val="11"/>
        <w:ind w:firstLine="480"/>
      </w:pPr>
      <w:r w:rsidRPr="00BF4A90">
        <w:rPr>
          <w:rFonts w:hint="eastAsia"/>
        </w:rPr>
        <w:t>因果类型：</w:t>
      </w:r>
      <w:r w:rsidRPr="00BF4A90">
        <w:t>If-then</w:t>
      </w:r>
      <w:r w:rsidRPr="00BF4A90">
        <w:rPr>
          <w:rFonts w:hint="eastAsia"/>
        </w:rPr>
        <w:t>表示节点间的因果逻辑关系。</w:t>
      </w:r>
    </w:p>
    <w:p w14:paraId="0FBD070D" w14:textId="1DAC9892" w:rsidR="006A6CB6" w:rsidRPr="006A6CB6" w:rsidRDefault="00BF4A90" w:rsidP="00BF4A90">
      <w:pPr>
        <w:pStyle w:val="11"/>
        <w:ind w:firstLine="480"/>
      </w:pPr>
      <w:r w:rsidRPr="00BF4A90">
        <w:rPr>
          <w:rFonts w:hint="eastAsia"/>
        </w:rPr>
        <w:t>相似类型：</w:t>
      </w:r>
      <w:r w:rsidRPr="00BF4A90">
        <w:t>Similar-to</w:t>
      </w:r>
      <w:r w:rsidRPr="00BF4A90">
        <w:rPr>
          <w:rFonts w:hint="eastAsia"/>
        </w:rPr>
        <w:t>表示一个节点与另外一个节点相似。</w:t>
      </w:r>
    </w:p>
    <w:p w14:paraId="4E6E33F5" w14:textId="610366AC" w:rsidR="00340DA7" w:rsidRDefault="006877C8" w:rsidP="00441489">
      <w:pPr>
        <w:pStyle w:val="af"/>
      </w:pPr>
      <w:bookmarkStart w:id="13" w:name="_Toc83564866"/>
      <w:r>
        <w:t>3</w:t>
      </w:r>
      <w:r w:rsidR="00E51D1E">
        <w:t>.</w:t>
      </w:r>
      <w:r w:rsidR="00340DA7">
        <w:rPr>
          <w:rFonts w:hint="eastAsia"/>
        </w:rPr>
        <w:t>2</w:t>
      </w:r>
      <w:r w:rsidR="00340DA7">
        <w:t>.</w:t>
      </w:r>
      <w:r w:rsidR="007068B8">
        <w:t>3</w:t>
      </w:r>
      <w:r w:rsidR="00340DA7">
        <w:rPr>
          <w:rFonts w:hint="eastAsia"/>
        </w:rPr>
        <w:t>框架</w:t>
      </w:r>
      <w:r w:rsidR="002523D7">
        <w:rPr>
          <w:rFonts w:hint="eastAsia"/>
        </w:rPr>
        <w:t>法</w:t>
      </w:r>
      <w:bookmarkEnd w:id="13"/>
    </w:p>
    <w:p w14:paraId="1AA4220F" w14:textId="78F63F32" w:rsidR="007068B8" w:rsidRDefault="006A6CB6" w:rsidP="006A6CB6">
      <w:pPr>
        <w:pStyle w:val="11"/>
        <w:ind w:firstLine="480"/>
      </w:pPr>
      <w:r>
        <w:rPr>
          <w:rFonts w:hint="eastAsia"/>
        </w:rPr>
        <w:t>框架表示法是一种结构化的知识表示方法，善于</w:t>
      </w:r>
      <w:r w:rsidRPr="002523D7">
        <w:rPr>
          <w:rFonts w:hint="eastAsia"/>
        </w:rPr>
        <w:t>描述结构性</w:t>
      </w:r>
      <w:r>
        <w:rPr>
          <w:rFonts w:hint="eastAsia"/>
        </w:rPr>
        <w:t>的知识。框架之间的嵌套构成框架网络</w:t>
      </w:r>
      <w:r w:rsidR="00F84CA9">
        <w:rPr>
          <w:rFonts w:hint="eastAsia"/>
        </w:rPr>
        <w:t>式的</w:t>
      </w:r>
      <w:r>
        <w:rPr>
          <w:rFonts w:hint="eastAsia"/>
        </w:rPr>
        <w:t>框架更能表现事物之间的复杂关系。</w:t>
      </w:r>
      <w:r w:rsidR="00635502">
        <w:rPr>
          <w:rFonts w:hint="eastAsia"/>
        </w:rPr>
        <w:t>其</w:t>
      </w:r>
      <w:r>
        <w:rPr>
          <w:rFonts w:hint="eastAsia"/>
        </w:rPr>
        <w:t>继承性消除了知识表达的冗余描述，较好的保证了知识的一致性。框架的结构能够适应多种推理方法，推理机制可以灵活制定。但是，对于过程性知识的描述能力较低，通常会将框架表示法和产生式表示法结合使用。</w:t>
      </w:r>
      <w:r w:rsidR="007068B8" w:rsidRPr="007068B8">
        <w:rPr>
          <w:rFonts w:hint="eastAsia"/>
        </w:rPr>
        <w:t>框架允许结点有结构从而增加第三维，而语义网本质是一种二维的表示方法</w:t>
      </w:r>
      <w:r w:rsidR="007068B8">
        <w:rPr>
          <w:rFonts w:hint="eastAsia"/>
        </w:rPr>
        <w:t>。</w:t>
      </w:r>
      <w:bookmarkStart w:id="14" w:name="_Hlk80814215"/>
      <w:r w:rsidR="007068B8" w:rsidRPr="007068B8">
        <w:rPr>
          <w:rFonts w:hint="eastAsia"/>
        </w:rPr>
        <w:t>框架的记录类型与记录值对应的术语是“槽”和“槽值”。通过在槽值中再次使用框架来继承，可以建立更加强大的知识表示系统。</w:t>
      </w:r>
      <w:bookmarkStart w:id="15" w:name="_Hlk80814245"/>
      <w:bookmarkEnd w:id="14"/>
      <w:r w:rsidR="007068B8" w:rsidRPr="007068B8">
        <w:rPr>
          <w:rFonts w:hint="eastAsia"/>
        </w:rPr>
        <w:t>框</w:t>
      </w:r>
      <w:r w:rsidR="007068B8" w:rsidRPr="007068B8">
        <w:rPr>
          <w:rFonts w:hint="eastAsia"/>
        </w:rPr>
        <w:lastRenderedPageBreak/>
        <w:t>架系统可以很好的描述诸如汽车这样的机械装置</w:t>
      </w:r>
      <w:r w:rsidR="00BF5796">
        <w:rPr>
          <w:rFonts w:hint="eastAsia"/>
        </w:rPr>
        <w:t>结构</w:t>
      </w:r>
      <w:r w:rsidR="007068B8" w:rsidRPr="007068B8">
        <w:rPr>
          <w:rFonts w:hint="eastAsia"/>
        </w:rPr>
        <w:t>。</w:t>
      </w:r>
      <w:bookmarkEnd w:id="15"/>
    </w:p>
    <w:p w14:paraId="42A76EBA" w14:textId="1C57C0C0" w:rsidR="007068B8" w:rsidRDefault="00E51D1E" w:rsidP="00E51D1E">
      <w:pPr>
        <w:pStyle w:val="31"/>
        <w:ind w:firstLine="384"/>
      </w:pPr>
      <w:r>
        <w:rPr>
          <w:rFonts w:hint="eastAsia"/>
        </w:rPr>
        <w:t>（</w:t>
      </w:r>
      <w:r>
        <w:rPr>
          <w:rFonts w:hint="eastAsia"/>
        </w:rPr>
        <w:t>1</w:t>
      </w:r>
      <w:r>
        <w:rPr>
          <w:rFonts w:hint="eastAsia"/>
        </w:rPr>
        <w:t>）框架法的结构</w:t>
      </w:r>
    </w:p>
    <w:p w14:paraId="116C3799" w14:textId="2CEE96D6" w:rsidR="007068B8" w:rsidRDefault="007068B8" w:rsidP="007068B8">
      <w:pPr>
        <w:pStyle w:val="11"/>
        <w:ind w:firstLine="480"/>
      </w:pPr>
      <w:r w:rsidRPr="007068B8">
        <w:rPr>
          <w:rFonts w:hint="eastAsia"/>
        </w:rPr>
        <w:t>框架表示法主要用以表示结构固定的数据，框架的顶层是固定的，表示某个固定的概念或事件。</w:t>
      </w:r>
      <w:bookmarkStart w:id="16" w:name="_Hlk80814389"/>
      <w:r w:rsidRPr="007068B8">
        <w:rPr>
          <w:rFonts w:hint="eastAsia"/>
        </w:rPr>
        <w:t>下层由多个“槽”组成，“槽”又可以细分为若干个“侧面”，每个“侧面”由“侧面名”和“侧面值”组成。</w:t>
      </w:r>
      <w:bookmarkEnd w:id="16"/>
      <w:r w:rsidRPr="007068B8">
        <w:rPr>
          <w:rFonts w:hint="eastAsia"/>
        </w:rPr>
        <w:t>其中，“槽”用以表示某一类型或某一方面的属性知识，“侧面”表示某一属性的具体名称和取值。一个知识表达系统可以由多个“框架”组成，一个“框架”可以由多个“槽”组成，一个“槽”又可以由多个“侧面”组成，不同的“框架”、“槽”和“侧面”以不同的“框架名”、“槽名”和“侧面名”区分。框架结构的一般表达式</w:t>
      </w:r>
      <w:r w:rsidR="00FB0311">
        <w:rPr>
          <w:rFonts w:hint="eastAsia"/>
        </w:rPr>
        <w:t>如表</w:t>
      </w:r>
      <w:r w:rsidR="00651CE7">
        <w:t>3</w:t>
      </w:r>
      <w:r w:rsidR="0089596F">
        <w:t>-</w:t>
      </w:r>
      <w:r w:rsidR="0000022A">
        <w:t>2</w:t>
      </w:r>
      <w:r w:rsidR="00FB0311">
        <w:rPr>
          <w:rFonts w:hint="eastAsia"/>
        </w:rPr>
        <w:t>所示。</w:t>
      </w:r>
    </w:p>
    <w:p w14:paraId="6742E0FC" w14:textId="7A825525" w:rsidR="00FB0311" w:rsidRDefault="00FB0311" w:rsidP="00300CDF">
      <w:pPr>
        <w:pStyle w:val="af2"/>
      </w:pPr>
      <w:r>
        <w:rPr>
          <w:rFonts w:hint="eastAsia"/>
        </w:rPr>
        <w:t>表</w:t>
      </w:r>
      <w:r w:rsidR="00651CE7">
        <w:t>3</w:t>
      </w:r>
      <w:r w:rsidR="00300CDF">
        <w:t>-</w:t>
      </w:r>
      <w:r w:rsidR="0000022A">
        <w:t>2</w:t>
      </w:r>
      <w:r>
        <w:t xml:space="preserve"> </w:t>
      </w:r>
      <w:r>
        <w:rPr>
          <w:rFonts w:hint="eastAsia"/>
        </w:rPr>
        <w:t>框架法结构</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982"/>
      </w:tblGrid>
      <w:tr w:rsidR="00FB0311" w:rsidRPr="00FB0311" w14:paraId="7567DDA5" w14:textId="22F4A977" w:rsidTr="0023461B">
        <w:trPr>
          <w:jc w:val="center"/>
        </w:trPr>
        <w:tc>
          <w:tcPr>
            <w:tcW w:w="1413" w:type="dxa"/>
          </w:tcPr>
          <w:p w14:paraId="0831B134" w14:textId="0E9F5CE3" w:rsidR="00FB0311" w:rsidRPr="00A42945" w:rsidRDefault="00FB0311" w:rsidP="0023461B">
            <w:pPr>
              <w:pStyle w:val="af4"/>
            </w:pPr>
            <w:r w:rsidRPr="00EC1F6A">
              <w:rPr>
                <w:rFonts w:hint="eastAsia"/>
              </w:rPr>
              <w:t>&lt;</w:t>
            </w:r>
            <w:r w:rsidRPr="0083202B">
              <w:rPr>
                <w:rFonts w:hint="eastAsia"/>
              </w:rPr>
              <w:t>框架名</w:t>
            </w:r>
            <w:r w:rsidRPr="0083202B">
              <w:t>&gt;</w:t>
            </w:r>
          </w:p>
        </w:tc>
        <w:tc>
          <w:tcPr>
            <w:tcW w:w="2982" w:type="dxa"/>
          </w:tcPr>
          <w:p w14:paraId="1F15F4FB" w14:textId="77777777" w:rsidR="00FB0311" w:rsidRPr="0089596F" w:rsidRDefault="00FB0311" w:rsidP="0023461B">
            <w:pPr>
              <w:pStyle w:val="af4"/>
            </w:pPr>
          </w:p>
        </w:tc>
      </w:tr>
      <w:tr w:rsidR="00FB0311" w:rsidRPr="00FB0311" w14:paraId="51B68D26" w14:textId="2863F4E3" w:rsidTr="0023461B">
        <w:trPr>
          <w:jc w:val="center"/>
        </w:trPr>
        <w:tc>
          <w:tcPr>
            <w:tcW w:w="1413" w:type="dxa"/>
          </w:tcPr>
          <w:p w14:paraId="2CAF0744" w14:textId="0F508211" w:rsidR="00FB0311" w:rsidRPr="00A42945" w:rsidRDefault="00FB0311" w:rsidP="0023461B">
            <w:pPr>
              <w:pStyle w:val="af4"/>
            </w:pPr>
            <w:proofErr w:type="gramStart"/>
            <w:r w:rsidRPr="00A42945">
              <w:rPr>
                <w:rFonts w:hint="eastAsia"/>
              </w:rPr>
              <w:t>槽名</w:t>
            </w:r>
            <w:proofErr w:type="gramEnd"/>
            <w:r w:rsidRPr="00D731E2">
              <w:t>1</w:t>
            </w:r>
            <w:r w:rsidRPr="00A42945">
              <w:rPr>
                <w:rFonts w:hint="eastAsia"/>
              </w:rPr>
              <w:t>：</w:t>
            </w:r>
          </w:p>
        </w:tc>
        <w:tc>
          <w:tcPr>
            <w:tcW w:w="2982" w:type="dxa"/>
          </w:tcPr>
          <w:p w14:paraId="1DB668AE" w14:textId="1E9A78FB" w:rsidR="00FB0311" w:rsidRPr="0089596F" w:rsidRDefault="00FB0311" w:rsidP="0023461B">
            <w:pPr>
              <w:pStyle w:val="af4"/>
            </w:pPr>
            <w:r w:rsidRPr="0089596F">
              <w:rPr>
                <w:rFonts w:hint="eastAsia"/>
              </w:rPr>
              <w:t>侧面名</w:t>
            </w:r>
            <w:r w:rsidRPr="00D731E2">
              <w:t>1</w:t>
            </w:r>
            <w:r w:rsidRPr="00807EED">
              <w:rPr>
                <w:vertAlign w:val="subscript"/>
              </w:rPr>
              <w:t>1</w:t>
            </w:r>
            <w:r w:rsidRPr="0089596F">
              <w:rPr>
                <w:rFonts w:hint="eastAsia"/>
              </w:rPr>
              <w:t>：</w:t>
            </w:r>
            <w:proofErr w:type="gramStart"/>
            <w:r w:rsidRPr="0089596F">
              <w:rPr>
                <w:rFonts w:hint="eastAsia"/>
              </w:rPr>
              <w:t>侧面值</w:t>
            </w:r>
            <w:proofErr w:type="gramEnd"/>
            <w:r w:rsidRPr="00D731E2">
              <w:t>1</w:t>
            </w:r>
            <w:r w:rsidRPr="00807EED">
              <w:rPr>
                <w:vertAlign w:val="subscript"/>
              </w:rPr>
              <w:t>1</w:t>
            </w:r>
          </w:p>
        </w:tc>
      </w:tr>
      <w:tr w:rsidR="00FB0311" w:rsidRPr="00FB0311" w14:paraId="557E4241" w14:textId="79DAA83C" w:rsidTr="0023461B">
        <w:trPr>
          <w:jc w:val="center"/>
        </w:trPr>
        <w:tc>
          <w:tcPr>
            <w:tcW w:w="1413" w:type="dxa"/>
          </w:tcPr>
          <w:p w14:paraId="6351D5A7" w14:textId="23B073DF" w:rsidR="00FB0311" w:rsidRPr="00A42945" w:rsidRDefault="00FB0311" w:rsidP="0023461B">
            <w:pPr>
              <w:pStyle w:val="af4"/>
            </w:pPr>
          </w:p>
        </w:tc>
        <w:tc>
          <w:tcPr>
            <w:tcW w:w="2982" w:type="dxa"/>
          </w:tcPr>
          <w:p w14:paraId="5474FB82" w14:textId="4359EC9B" w:rsidR="00FB0311" w:rsidRPr="00A42945" w:rsidRDefault="00FB0311" w:rsidP="0023461B">
            <w:pPr>
              <w:pStyle w:val="af4"/>
            </w:pPr>
            <w:r w:rsidRPr="00A42945">
              <w:rPr>
                <w:rFonts w:hint="eastAsia"/>
              </w:rPr>
              <w:t>侧面名</w:t>
            </w:r>
            <w:r w:rsidRPr="00D731E2">
              <w:t>1</w:t>
            </w:r>
            <w:r w:rsidRPr="00807EED">
              <w:rPr>
                <w:vertAlign w:val="subscript"/>
              </w:rPr>
              <w:t>2</w:t>
            </w:r>
            <w:r w:rsidRPr="00A42945">
              <w:rPr>
                <w:rFonts w:hint="eastAsia"/>
              </w:rPr>
              <w:t>：</w:t>
            </w:r>
            <w:proofErr w:type="gramStart"/>
            <w:r w:rsidRPr="00A42945">
              <w:rPr>
                <w:rFonts w:hint="eastAsia"/>
              </w:rPr>
              <w:t>侧面值</w:t>
            </w:r>
            <w:proofErr w:type="gramEnd"/>
            <w:r w:rsidRPr="00D731E2">
              <w:t>1</w:t>
            </w:r>
            <w:r w:rsidRPr="00807EED">
              <w:rPr>
                <w:vertAlign w:val="subscript"/>
              </w:rPr>
              <w:t>2</w:t>
            </w:r>
          </w:p>
        </w:tc>
      </w:tr>
      <w:tr w:rsidR="00FB0311" w:rsidRPr="00FB0311" w14:paraId="651118D9" w14:textId="26E191DB" w:rsidTr="0023461B">
        <w:trPr>
          <w:jc w:val="center"/>
        </w:trPr>
        <w:tc>
          <w:tcPr>
            <w:tcW w:w="1413" w:type="dxa"/>
          </w:tcPr>
          <w:p w14:paraId="67C0A89A" w14:textId="1E4C628F" w:rsidR="00FB0311" w:rsidRPr="00A42945" w:rsidRDefault="00FB0311" w:rsidP="0023461B">
            <w:pPr>
              <w:pStyle w:val="af4"/>
            </w:pPr>
          </w:p>
        </w:tc>
        <w:tc>
          <w:tcPr>
            <w:tcW w:w="2982" w:type="dxa"/>
          </w:tcPr>
          <w:p w14:paraId="36A53A0D" w14:textId="736DD7E5" w:rsidR="00FB0311" w:rsidRPr="00A42945" w:rsidRDefault="00FB0311" w:rsidP="0023461B">
            <w:pPr>
              <w:pStyle w:val="af4"/>
            </w:pPr>
            <w:r w:rsidRPr="00A42945">
              <w:rPr>
                <w:rFonts w:hint="eastAsia"/>
              </w:rPr>
              <w:t>…</w:t>
            </w:r>
          </w:p>
        </w:tc>
      </w:tr>
      <w:tr w:rsidR="00FB0311" w:rsidRPr="00FB0311" w14:paraId="1C4B8186" w14:textId="7BB0E71A" w:rsidTr="0023461B">
        <w:trPr>
          <w:jc w:val="center"/>
        </w:trPr>
        <w:tc>
          <w:tcPr>
            <w:tcW w:w="1413" w:type="dxa"/>
          </w:tcPr>
          <w:p w14:paraId="5BF3352A" w14:textId="28A9CFDC" w:rsidR="00FB0311" w:rsidRPr="00A42945" w:rsidRDefault="00FB0311" w:rsidP="0023461B">
            <w:pPr>
              <w:pStyle w:val="af4"/>
            </w:pPr>
          </w:p>
        </w:tc>
        <w:tc>
          <w:tcPr>
            <w:tcW w:w="2982" w:type="dxa"/>
          </w:tcPr>
          <w:p w14:paraId="4C9EBD3E" w14:textId="1597EB37" w:rsidR="00FB0311" w:rsidRPr="00A42945" w:rsidRDefault="00FB0311" w:rsidP="0023461B">
            <w:pPr>
              <w:pStyle w:val="af4"/>
            </w:pPr>
            <w:r w:rsidRPr="00A42945">
              <w:rPr>
                <w:rFonts w:hint="eastAsia"/>
              </w:rPr>
              <w:t>侧面名</w:t>
            </w:r>
            <w:r w:rsidRPr="00D731E2">
              <w:t>1</w:t>
            </w:r>
            <w:r w:rsidRPr="00807EED">
              <w:rPr>
                <w:i/>
                <w:vertAlign w:val="subscript"/>
              </w:rPr>
              <w:t>n</w:t>
            </w:r>
            <w:r w:rsidRPr="00A42945">
              <w:rPr>
                <w:rFonts w:hint="eastAsia"/>
              </w:rPr>
              <w:t>：</w:t>
            </w:r>
            <w:proofErr w:type="gramStart"/>
            <w:r w:rsidRPr="00A42945">
              <w:rPr>
                <w:rFonts w:hint="eastAsia"/>
              </w:rPr>
              <w:t>侧面值</w:t>
            </w:r>
            <w:proofErr w:type="gramEnd"/>
            <w:r w:rsidRPr="00D731E2">
              <w:t>1</w:t>
            </w:r>
            <w:r w:rsidRPr="00807EED">
              <w:rPr>
                <w:i/>
                <w:vertAlign w:val="subscript"/>
              </w:rPr>
              <w:t>n</w:t>
            </w:r>
          </w:p>
        </w:tc>
      </w:tr>
      <w:tr w:rsidR="00FB0311" w:rsidRPr="00FB0311" w14:paraId="09BA8F7D" w14:textId="00CEC37A" w:rsidTr="0023461B">
        <w:trPr>
          <w:jc w:val="center"/>
        </w:trPr>
        <w:tc>
          <w:tcPr>
            <w:tcW w:w="1413" w:type="dxa"/>
          </w:tcPr>
          <w:p w14:paraId="17B4AF6C" w14:textId="01D8AC90" w:rsidR="00FB0311" w:rsidRPr="00A42945" w:rsidRDefault="00FB0311" w:rsidP="0023461B">
            <w:pPr>
              <w:pStyle w:val="af4"/>
            </w:pPr>
            <w:proofErr w:type="gramStart"/>
            <w:r w:rsidRPr="00A42945">
              <w:rPr>
                <w:rFonts w:hint="eastAsia"/>
              </w:rPr>
              <w:t>槽名</w:t>
            </w:r>
            <w:proofErr w:type="gramEnd"/>
            <w:r w:rsidRPr="00CF74AB">
              <w:rPr>
                <w:i/>
              </w:rPr>
              <w:t>k</w:t>
            </w:r>
            <w:r w:rsidRPr="00A42945">
              <w:rPr>
                <w:rFonts w:hint="eastAsia"/>
              </w:rPr>
              <w:t>：</w:t>
            </w:r>
          </w:p>
        </w:tc>
        <w:tc>
          <w:tcPr>
            <w:tcW w:w="2982" w:type="dxa"/>
          </w:tcPr>
          <w:p w14:paraId="172DCB88" w14:textId="6E7C88BD" w:rsidR="00FB0311" w:rsidRPr="00EC1F6A" w:rsidRDefault="00FB0311" w:rsidP="0023461B">
            <w:pPr>
              <w:pStyle w:val="af4"/>
            </w:pPr>
            <w:r>
              <w:rPr>
                <w:rFonts w:hint="eastAsia"/>
              </w:rPr>
              <w:t>侧面名</w:t>
            </w:r>
            <w:r w:rsidRPr="00CF74AB">
              <w:rPr>
                <w:rFonts w:hint="eastAsia"/>
                <w:i/>
              </w:rPr>
              <w:t>k</w:t>
            </w:r>
            <w:r w:rsidRPr="00807EED">
              <w:rPr>
                <w:vertAlign w:val="subscript"/>
              </w:rPr>
              <w:t>1</w:t>
            </w:r>
            <w:r>
              <w:rPr>
                <w:rFonts w:hint="eastAsia"/>
              </w:rPr>
              <w:t>：</w:t>
            </w:r>
            <w:proofErr w:type="gramStart"/>
            <w:r>
              <w:rPr>
                <w:rFonts w:hint="eastAsia"/>
              </w:rPr>
              <w:t>侧面值</w:t>
            </w:r>
            <w:proofErr w:type="gramEnd"/>
            <w:r w:rsidRPr="00CF74AB">
              <w:rPr>
                <w:rFonts w:hint="eastAsia"/>
                <w:i/>
              </w:rPr>
              <w:t>k</w:t>
            </w:r>
            <w:r w:rsidRPr="00807EED">
              <w:rPr>
                <w:vertAlign w:val="subscript"/>
              </w:rPr>
              <w:t>1</w:t>
            </w:r>
          </w:p>
        </w:tc>
      </w:tr>
      <w:tr w:rsidR="00FB0311" w:rsidRPr="00FB0311" w14:paraId="318AA129" w14:textId="52E5DA53" w:rsidTr="0089596F">
        <w:trPr>
          <w:jc w:val="center"/>
        </w:trPr>
        <w:tc>
          <w:tcPr>
            <w:tcW w:w="1413" w:type="dxa"/>
          </w:tcPr>
          <w:p w14:paraId="551F6C4D" w14:textId="77777777" w:rsidR="00FB0311" w:rsidRPr="00A42945" w:rsidRDefault="00FB0311" w:rsidP="0089596F">
            <w:pPr>
              <w:pStyle w:val="af4"/>
            </w:pPr>
          </w:p>
        </w:tc>
        <w:tc>
          <w:tcPr>
            <w:tcW w:w="2982" w:type="dxa"/>
          </w:tcPr>
          <w:p w14:paraId="56F59727" w14:textId="6866F9FD" w:rsidR="00FB0311" w:rsidRPr="00EC1F6A" w:rsidRDefault="00FB0311" w:rsidP="0089596F">
            <w:pPr>
              <w:pStyle w:val="af4"/>
            </w:pPr>
            <w:r>
              <w:rPr>
                <w:rFonts w:hint="eastAsia"/>
              </w:rPr>
              <w:t>侧面名</w:t>
            </w:r>
            <w:r w:rsidRPr="00CF74AB">
              <w:rPr>
                <w:rFonts w:hint="eastAsia"/>
                <w:i/>
              </w:rPr>
              <w:t>k</w:t>
            </w:r>
            <w:r w:rsidRPr="00807EED">
              <w:rPr>
                <w:vertAlign w:val="subscript"/>
              </w:rPr>
              <w:t>2</w:t>
            </w:r>
            <w:r>
              <w:rPr>
                <w:rFonts w:hint="eastAsia"/>
              </w:rPr>
              <w:t>：</w:t>
            </w:r>
            <w:proofErr w:type="gramStart"/>
            <w:r>
              <w:rPr>
                <w:rFonts w:hint="eastAsia"/>
              </w:rPr>
              <w:t>侧面值</w:t>
            </w:r>
            <w:proofErr w:type="gramEnd"/>
            <w:r w:rsidRPr="00CF74AB">
              <w:rPr>
                <w:rFonts w:hint="eastAsia"/>
                <w:i/>
              </w:rPr>
              <w:t>k</w:t>
            </w:r>
            <w:r w:rsidRPr="00807EED">
              <w:rPr>
                <w:vertAlign w:val="subscript"/>
              </w:rPr>
              <w:t>2</w:t>
            </w:r>
          </w:p>
        </w:tc>
      </w:tr>
      <w:tr w:rsidR="00FB0311" w:rsidRPr="00FB0311" w14:paraId="20CC0938" w14:textId="26B49207" w:rsidTr="0089596F">
        <w:trPr>
          <w:jc w:val="center"/>
        </w:trPr>
        <w:tc>
          <w:tcPr>
            <w:tcW w:w="1413" w:type="dxa"/>
          </w:tcPr>
          <w:p w14:paraId="2E557DE8" w14:textId="77777777" w:rsidR="00FB0311" w:rsidRPr="00A42945" w:rsidRDefault="00FB0311" w:rsidP="0089596F">
            <w:pPr>
              <w:pStyle w:val="af4"/>
            </w:pPr>
          </w:p>
        </w:tc>
        <w:tc>
          <w:tcPr>
            <w:tcW w:w="2982" w:type="dxa"/>
          </w:tcPr>
          <w:p w14:paraId="7852EEBB" w14:textId="4C7CE0F0" w:rsidR="00FB0311" w:rsidRPr="00EC1F6A" w:rsidRDefault="00FB0311" w:rsidP="0089596F">
            <w:pPr>
              <w:pStyle w:val="af4"/>
            </w:pPr>
            <w:r>
              <w:rPr>
                <w:rFonts w:hint="eastAsia"/>
              </w:rPr>
              <w:t>…</w:t>
            </w:r>
          </w:p>
        </w:tc>
      </w:tr>
      <w:tr w:rsidR="00FB0311" w:rsidRPr="00FB0311" w14:paraId="75F1A44B" w14:textId="77777777" w:rsidTr="0089596F">
        <w:trPr>
          <w:jc w:val="center"/>
        </w:trPr>
        <w:tc>
          <w:tcPr>
            <w:tcW w:w="1413" w:type="dxa"/>
          </w:tcPr>
          <w:p w14:paraId="04171CC8" w14:textId="77777777" w:rsidR="00FB0311" w:rsidRPr="00FB0311" w:rsidRDefault="00FB0311" w:rsidP="00FB0311">
            <w:pPr>
              <w:pStyle w:val="af4"/>
            </w:pPr>
          </w:p>
        </w:tc>
        <w:tc>
          <w:tcPr>
            <w:tcW w:w="2982" w:type="dxa"/>
          </w:tcPr>
          <w:p w14:paraId="05B7C448" w14:textId="1391DAA3" w:rsidR="00FB0311" w:rsidRDefault="00FB0311" w:rsidP="00FB0311">
            <w:pPr>
              <w:pStyle w:val="af4"/>
            </w:pPr>
            <w:r>
              <w:rPr>
                <w:rFonts w:hint="eastAsia"/>
              </w:rPr>
              <w:t>侧面名</w:t>
            </w:r>
            <w:r w:rsidRPr="00CF74AB">
              <w:rPr>
                <w:rFonts w:hint="eastAsia"/>
                <w:i/>
              </w:rPr>
              <w:t>k</w:t>
            </w:r>
            <w:r w:rsidRPr="00807EED">
              <w:rPr>
                <w:rFonts w:hint="eastAsia"/>
                <w:i/>
                <w:vertAlign w:val="subscript"/>
              </w:rPr>
              <w:t>m</w:t>
            </w:r>
            <w:r>
              <w:rPr>
                <w:rFonts w:hint="eastAsia"/>
              </w:rPr>
              <w:t>：</w:t>
            </w:r>
            <w:proofErr w:type="gramStart"/>
            <w:r>
              <w:rPr>
                <w:rFonts w:hint="eastAsia"/>
              </w:rPr>
              <w:t>侧面值</w:t>
            </w:r>
            <w:proofErr w:type="gramEnd"/>
            <w:r w:rsidRPr="00CF74AB">
              <w:rPr>
                <w:rFonts w:hint="eastAsia"/>
                <w:i/>
              </w:rPr>
              <w:t>k</w:t>
            </w:r>
            <w:r w:rsidRPr="00807EED">
              <w:rPr>
                <w:rFonts w:hint="eastAsia"/>
                <w:i/>
                <w:vertAlign w:val="subscript"/>
              </w:rPr>
              <w:t>m</w:t>
            </w:r>
          </w:p>
        </w:tc>
      </w:tr>
    </w:tbl>
    <w:p w14:paraId="3B984B0A" w14:textId="32659E5A" w:rsidR="00936B97" w:rsidRDefault="00E51D1E" w:rsidP="002F096B">
      <w:pPr>
        <w:pStyle w:val="31"/>
        <w:spacing w:beforeLines="50" w:before="156"/>
        <w:ind w:firstLine="384"/>
      </w:pPr>
      <w:r>
        <w:rPr>
          <w:rFonts w:ascii="宋体" w:hAnsi="宋体" w:cs="宋体" w:hint="eastAsia"/>
        </w:rPr>
        <w:t>（</w:t>
      </w:r>
      <w:r>
        <w:rPr>
          <w:rFonts w:hint="eastAsia"/>
        </w:rPr>
        <w:t>2</w:t>
      </w:r>
      <w:r>
        <w:rPr>
          <w:rFonts w:ascii="宋体" w:hAnsi="宋体" w:cs="宋体" w:hint="eastAsia"/>
        </w:rPr>
        <w:t>）</w:t>
      </w:r>
      <w:r w:rsidR="00936B97">
        <w:rPr>
          <w:rFonts w:ascii="宋体" w:hAnsi="宋体" w:cs="宋体" w:hint="eastAsia"/>
        </w:rPr>
        <w:t>相关说明</w:t>
      </w:r>
    </w:p>
    <w:p w14:paraId="05265EDB" w14:textId="0AB4040F" w:rsidR="00936B97" w:rsidRDefault="00E51D1E" w:rsidP="00E51D1E">
      <w:pPr>
        <w:pStyle w:val="11"/>
        <w:ind w:firstLine="480"/>
      </w:pPr>
      <w:r>
        <w:rPr>
          <w:rFonts w:hint="eastAsia"/>
        </w:rPr>
        <w:t>①</w:t>
      </w:r>
      <w:r w:rsidR="00936B97">
        <w:rPr>
          <w:rFonts w:hint="eastAsia"/>
        </w:rPr>
        <w:t>框架名的值允许带有参数。此时，当另一个框架调用它时需要提供相应的实在参数。</w:t>
      </w:r>
    </w:p>
    <w:p w14:paraId="2C11B0E1" w14:textId="7F78C213" w:rsidR="00936B97" w:rsidRPr="00F0666B" w:rsidRDefault="00E51D1E" w:rsidP="00F0666B">
      <w:pPr>
        <w:pStyle w:val="11"/>
        <w:ind w:firstLine="480"/>
      </w:pPr>
      <w:r w:rsidRPr="00F0666B">
        <w:rPr>
          <w:rFonts w:hint="eastAsia"/>
        </w:rPr>
        <w:t>②</w:t>
      </w:r>
      <w:r w:rsidR="00936B97" w:rsidRPr="00F0666B">
        <w:rPr>
          <w:rFonts w:hint="eastAsia"/>
        </w:rPr>
        <w:t>当槽值或侧面值是一个过程时，它既可以是一个明确表示出来的</w:t>
      </w:r>
      <w:r w:rsidR="00936B97" w:rsidRPr="00F0666B">
        <w:t>&lt;</w:t>
      </w:r>
      <w:r w:rsidR="00936B97" w:rsidRPr="00DD46B6">
        <w:rPr>
          <w:rFonts w:hint="eastAsia"/>
        </w:rPr>
        <w:t>动作</w:t>
      </w:r>
      <w:r w:rsidR="00936B97" w:rsidRPr="00DD46B6">
        <w:t>&gt;</w:t>
      </w:r>
      <w:r w:rsidR="00936B97" w:rsidRPr="0017711C">
        <w:rPr>
          <w:rFonts w:hint="eastAsia"/>
        </w:rPr>
        <w:t>串，也可以是对</w:t>
      </w:r>
      <w:r w:rsidR="000274FF" w:rsidRPr="00F0666B">
        <w:rPr>
          <w:rFonts w:hint="eastAsia"/>
        </w:rPr>
        <w:t>主语言</w:t>
      </w:r>
      <w:r w:rsidR="00936B97" w:rsidRPr="00F0666B">
        <w:rPr>
          <w:rFonts w:hint="eastAsia"/>
        </w:rPr>
        <w:t>的某个过程的调用，从而可将过程性知识表示出来。</w:t>
      </w:r>
    </w:p>
    <w:p w14:paraId="3DBB7FDB" w14:textId="142B1296" w:rsidR="00936B97" w:rsidRDefault="00E51D1E" w:rsidP="00E51D1E">
      <w:pPr>
        <w:pStyle w:val="11"/>
        <w:ind w:firstLine="480"/>
      </w:pPr>
      <w:r>
        <w:rPr>
          <w:rFonts w:hint="eastAsia"/>
        </w:rPr>
        <w:t>③</w:t>
      </w:r>
      <w:r w:rsidR="00936B97">
        <w:rPr>
          <w:rFonts w:hint="eastAsia"/>
        </w:rPr>
        <w:t>当槽值或侧面值是谓词时，其真值由当时谓词中变元的取值决定。</w:t>
      </w:r>
    </w:p>
    <w:p w14:paraId="5D24BF69" w14:textId="431DF019" w:rsidR="00936B97" w:rsidRDefault="00E51D1E" w:rsidP="00E51D1E">
      <w:pPr>
        <w:pStyle w:val="11"/>
        <w:ind w:firstLine="480"/>
      </w:pPr>
      <w:r>
        <w:rPr>
          <w:rFonts w:hint="eastAsia"/>
        </w:rPr>
        <w:t>④</w:t>
      </w:r>
      <w:r w:rsidR="00936B97">
        <w:rPr>
          <w:rFonts w:hint="eastAsia"/>
        </w:rPr>
        <w:t>槽值或侧面值为空时，表示该值等待以后填入，当时还不能确定。</w:t>
      </w:r>
    </w:p>
    <w:p w14:paraId="28D4076F" w14:textId="42B84012" w:rsidR="00936B97" w:rsidRDefault="00E51D1E" w:rsidP="00E51D1E">
      <w:pPr>
        <w:pStyle w:val="11"/>
        <w:ind w:firstLine="480"/>
      </w:pPr>
      <w:r>
        <w:rPr>
          <w:rFonts w:hint="eastAsia"/>
        </w:rPr>
        <w:t>⑤</w:t>
      </w:r>
      <w:r w:rsidR="00936B97">
        <w:rPr>
          <w:rFonts w:hint="eastAsia"/>
        </w:rPr>
        <w:t>约束条件是任选的，当不指出约束条件时，表示没有约束。</w:t>
      </w:r>
    </w:p>
    <w:p w14:paraId="4505226C" w14:textId="5DDF9ADA" w:rsidR="00936B97" w:rsidRDefault="00936B97" w:rsidP="0089596F">
      <w:pPr>
        <w:pStyle w:val="11"/>
        <w:ind w:firstLine="480"/>
      </w:pPr>
      <w:r>
        <w:rPr>
          <w:rFonts w:hint="eastAsia"/>
        </w:rPr>
        <w:t>由上述表示形式可以看出，一个框架可以</w:t>
      </w:r>
      <w:r w:rsidR="00130477">
        <w:rPr>
          <w:rFonts w:hint="eastAsia"/>
        </w:rPr>
        <w:t>包含</w:t>
      </w:r>
      <w:r>
        <w:rPr>
          <w:rFonts w:hint="eastAsia"/>
        </w:rPr>
        <w:t>任意有限个数目的槽，一个槽可以</w:t>
      </w:r>
      <w:r w:rsidR="00130477">
        <w:rPr>
          <w:rFonts w:hint="eastAsia"/>
        </w:rPr>
        <w:t>包含</w:t>
      </w:r>
      <w:r>
        <w:rPr>
          <w:rFonts w:hint="eastAsia"/>
        </w:rPr>
        <w:t>任意有限个数目的侧面，一个侧面可以</w:t>
      </w:r>
      <w:r w:rsidR="00130477">
        <w:rPr>
          <w:rFonts w:hint="eastAsia"/>
        </w:rPr>
        <w:t>包含</w:t>
      </w:r>
      <w:r>
        <w:rPr>
          <w:rFonts w:hint="eastAsia"/>
        </w:rPr>
        <w:t>任意有限个数目的侧面值。一个槽可以分为若干个侧面，也可部分侧面，视其描述的属性而定。另外，槽值或侧面值既可以是数值、字符串、布尔值，也可以是一个在满足某个给定条件时要执行的动作或过程，特别是它还可以是另一个框架的名字，从而实现一个框架对另一个框</w:t>
      </w:r>
      <w:r>
        <w:rPr>
          <w:rFonts w:hint="eastAsia"/>
        </w:rPr>
        <w:lastRenderedPageBreak/>
        <w:t>架的调用，表示出框架之间的横向联系。</w:t>
      </w:r>
    </w:p>
    <w:p w14:paraId="4D66EA4B" w14:textId="7E8C58C8" w:rsidR="00D17103" w:rsidRDefault="006877C8" w:rsidP="00441489">
      <w:pPr>
        <w:pStyle w:val="af"/>
      </w:pPr>
      <w:bookmarkStart w:id="17" w:name="_Toc83564867"/>
      <w:r>
        <w:t>3</w:t>
      </w:r>
      <w:r w:rsidR="00E51D1E">
        <w:t>.</w:t>
      </w:r>
      <w:r w:rsidR="00D17103">
        <w:rPr>
          <w:rFonts w:hint="eastAsia"/>
        </w:rPr>
        <w:t>2</w:t>
      </w:r>
      <w:r w:rsidR="00D17103">
        <w:t>.</w:t>
      </w:r>
      <w:r w:rsidR="00570E8D">
        <w:t>4</w:t>
      </w:r>
      <w:r w:rsidR="00D17103">
        <w:rPr>
          <w:rFonts w:hint="eastAsia"/>
        </w:rPr>
        <w:t>谓词逻辑</w:t>
      </w:r>
      <w:bookmarkEnd w:id="17"/>
    </w:p>
    <w:p w14:paraId="390FF055" w14:textId="39BC7FFC" w:rsidR="002E594F" w:rsidRPr="002E594F" w:rsidRDefault="002E594F" w:rsidP="002E594F">
      <w:pPr>
        <w:pStyle w:val="11"/>
        <w:ind w:firstLine="480"/>
      </w:pPr>
      <w:bookmarkStart w:id="18" w:name="_Hlk80815093"/>
      <w:r w:rsidRPr="002E594F">
        <w:rPr>
          <w:rFonts w:hint="eastAsia"/>
        </w:rPr>
        <w:t>谓词逻辑是一种以对象和关系为基本元素将相关知识利用符号形式表达的知识表达方法。是人工智能领域应用较早、较广泛</w:t>
      </w:r>
      <w:r w:rsidR="00455BF3">
        <w:rPr>
          <w:rFonts w:hint="eastAsia"/>
        </w:rPr>
        <w:t>，</w:t>
      </w:r>
      <w:r w:rsidRPr="002E594F">
        <w:rPr>
          <w:rFonts w:hint="eastAsia"/>
        </w:rPr>
        <w:t>也是较成功的一种知识表示模式</w:t>
      </w:r>
      <w:r w:rsidR="00455BF3">
        <w:rPr>
          <w:rFonts w:hint="eastAsia"/>
        </w:rPr>
        <w:t>，其</w:t>
      </w:r>
      <w:r w:rsidR="00806AD9">
        <w:rPr>
          <w:rFonts w:hint="eastAsia"/>
        </w:rPr>
        <w:t>表达的知识主要是</w:t>
      </w:r>
      <w:r w:rsidR="00806AD9" w:rsidRPr="002523D7">
        <w:rPr>
          <w:rFonts w:hint="eastAsia"/>
        </w:rPr>
        <w:t>浅层知识</w:t>
      </w:r>
      <w:r w:rsidR="00806AD9">
        <w:rPr>
          <w:rFonts w:hint="eastAsia"/>
        </w:rPr>
        <w:t>。</w:t>
      </w:r>
    </w:p>
    <w:bookmarkEnd w:id="18"/>
    <w:p w14:paraId="56973D75" w14:textId="57853EA8" w:rsidR="00B3470B" w:rsidRDefault="00B3470B" w:rsidP="00B3470B">
      <w:pPr>
        <w:pStyle w:val="11"/>
        <w:ind w:firstLine="480"/>
      </w:pPr>
      <w:r w:rsidRPr="00EF760E">
        <w:rPr>
          <w:rFonts w:hint="eastAsia"/>
        </w:rPr>
        <w:t>在谓词逻辑中</w:t>
      </w:r>
      <w:r w:rsidR="00B54695">
        <w:rPr>
          <w:rFonts w:hint="eastAsia"/>
        </w:rPr>
        <w:t>，</w:t>
      </w:r>
      <w:r w:rsidRPr="00EF760E">
        <w:rPr>
          <w:rFonts w:hint="eastAsia"/>
        </w:rPr>
        <w:t>命题是用谓词表示的</w:t>
      </w:r>
      <w:r w:rsidR="00B54695">
        <w:rPr>
          <w:rFonts w:hint="eastAsia"/>
        </w:rPr>
        <w:t>，</w:t>
      </w:r>
      <w:bookmarkStart w:id="19" w:name="_Hlk80815139"/>
      <w:r w:rsidRPr="00EF760E">
        <w:rPr>
          <w:rFonts w:hint="eastAsia"/>
        </w:rPr>
        <w:t>一个谓词可分为谓词名和个体两个部分。</w:t>
      </w:r>
      <w:r>
        <w:rPr>
          <w:rFonts w:hint="eastAsia"/>
        </w:rPr>
        <w:t>个体表示某个独立存在的事物或者某个抽象的概念</w:t>
      </w:r>
      <w:r w:rsidR="00B54695">
        <w:rPr>
          <w:rFonts w:hint="eastAsia"/>
        </w:rPr>
        <w:t>：</w:t>
      </w:r>
      <w:r>
        <w:rPr>
          <w:rFonts w:hint="eastAsia"/>
        </w:rPr>
        <w:t>谓词名用于刻画个体的性质、状态或个体间的关系。</w:t>
      </w:r>
    </w:p>
    <w:bookmarkEnd w:id="19"/>
    <w:p w14:paraId="031D97A3" w14:textId="77777777" w:rsidR="00B3470B" w:rsidRDefault="00B3470B" w:rsidP="00B3470B">
      <w:pPr>
        <w:pStyle w:val="11"/>
        <w:ind w:firstLine="480"/>
      </w:pPr>
      <w:r>
        <w:rPr>
          <w:rFonts w:hint="eastAsia"/>
        </w:rPr>
        <w:t>谓词的一般形式是</w:t>
      </w:r>
    </w:p>
    <w:p w14:paraId="214EEB6F" w14:textId="0B5282C3" w:rsidR="00B3470B" w:rsidRDefault="00986735" w:rsidP="00B3470B">
      <w:pPr>
        <w:pStyle w:val="11"/>
        <w:ind w:firstLine="480"/>
        <w:jc w:val="center"/>
      </w:pPr>
      <w:r w:rsidRPr="00986735">
        <w:rPr>
          <w:position w:val="-14"/>
        </w:rPr>
        <w:object w:dxaOrig="1840" w:dyaOrig="400" w14:anchorId="36B24322">
          <v:shape id="_x0000_i1032" type="#_x0000_t75" style="width:92pt;height:20pt" o:ole="">
            <v:imagedata r:id="rId24" o:title=""/>
          </v:shape>
          <o:OLEObject Type="Embed" ProgID="Equation.DSMT4" ShapeID="_x0000_i1032" DrawAspect="Content" ObjectID="_1694240865" r:id="rId25"/>
        </w:object>
      </w:r>
    </w:p>
    <w:p w14:paraId="6BAAC309" w14:textId="4485A353" w:rsidR="00B3470B" w:rsidRDefault="00B3470B" w:rsidP="00B3470B">
      <w:pPr>
        <w:pStyle w:val="11"/>
        <w:ind w:firstLine="480"/>
      </w:pPr>
      <w:r>
        <w:rPr>
          <w:rFonts w:hint="eastAsia"/>
        </w:rPr>
        <w:t>其中</w:t>
      </w:r>
      <w:r w:rsidR="00986735" w:rsidRPr="00025957">
        <w:rPr>
          <w:position w:val="-4"/>
        </w:rPr>
        <w:object w:dxaOrig="220" w:dyaOrig="260" w14:anchorId="32C92A5F">
          <v:shape id="_x0000_i1033" type="#_x0000_t75" style="width:11pt;height:13pt" o:ole="">
            <v:imagedata r:id="rId26" o:title=""/>
          </v:shape>
          <o:OLEObject Type="Embed" ProgID="Equation.DSMT4" ShapeID="_x0000_i1033" DrawAspect="Content" ObjectID="_1694240866" r:id="rId27"/>
        </w:object>
      </w:r>
      <w:r>
        <w:rPr>
          <w:rFonts w:hint="eastAsia"/>
        </w:rPr>
        <w:t>是谓词名</w:t>
      </w:r>
      <w:r w:rsidR="00E71006">
        <w:rPr>
          <w:rFonts w:hint="eastAsia"/>
        </w:rPr>
        <w:t>，</w:t>
      </w:r>
      <w:r>
        <w:rPr>
          <w:rFonts w:hint="eastAsia"/>
        </w:rPr>
        <w:t>通常用大写英文字母表示</w:t>
      </w:r>
      <w:r w:rsidR="00E71006">
        <w:rPr>
          <w:rFonts w:hint="eastAsia"/>
        </w:rPr>
        <w:t>；</w:t>
      </w:r>
      <w:r w:rsidR="00986735" w:rsidRPr="00986735">
        <w:rPr>
          <w:position w:val="-12"/>
        </w:rPr>
        <w:object w:dxaOrig="1160" w:dyaOrig="360" w14:anchorId="17CE9150">
          <v:shape id="_x0000_i1034" type="#_x0000_t75" style="width:58pt;height:18pt" o:ole="">
            <v:imagedata r:id="rId28" o:title=""/>
          </v:shape>
          <o:OLEObject Type="Embed" ProgID="Equation.DSMT4" ShapeID="_x0000_i1034" DrawAspect="Content" ObjectID="_1694240867" r:id="rId29"/>
        </w:object>
      </w:r>
      <w:r>
        <w:rPr>
          <w:rFonts w:hint="eastAsia"/>
        </w:rPr>
        <w:t>是个体</w:t>
      </w:r>
      <w:r w:rsidR="00E71006">
        <w:rPr>
          <w:rFonts w:hint="eastAsia"/>
        </w:rPr>
        <w:t>，</w:t>
      </w:r>
      <w:r>
        <w:rPr>
          <w:rFonts w:hint="eastAsia"/>
        </w:rPr>
        <w:t>通常用小写英文字母表示。</w:t>
      </w:r>
    </w:p>
    <w:p w14:paraId="5A62DE7F" w14:textId="7618994C" w:rsidR="00B3470B" w:rsidRDefault="00741186" w:rsidP="00741186">
      <w:pPr>
        <w:pStyle w:val="11"/>
        <w:ind w:firstLine="480"/>
      </w:pPr>
      <w:r>
        <w:rPr>
          <w:rFonts w:hint="eastAsia"/>
        </w:rPr>
        <w:t>把自然语言命题用谓词逻辑表达出来需要以下三个步骤：</w:t>
      </w:r>
    </w:p>
    <w:p w14:paraId="5F5FE758" w14:textId="33F53ED9" w:rsidR="00741186" w:rsidRDefault="00741186" w:rsidP="00741186">
      <w:pPr>
        <w:pStyle w:val="31"/>
        <w:ind w:firstLine="384"/>
      </w:pPr>
      <w:r>
        <w:rPr>
          <w:rFonts w:hint="eastAsia"/>
        </w:rPr>
        <w:t>（</w:t>
      </w:r>
      <w:r>
        <w:rPr>
          <w:rFonts w:hint="eastAsia"/>
        </w:rPr>
        <w:t>1</w:t>
      </w:r>
      <w:r>
        <w:rPr>
          <w:rFonts w:hint="eastAsia"/>
        </w:rPr>
        <w:t>）将一个原子命题分解为个体词和谓词两个部分，用</w:t>
      </w:r>
      <w:r w:rsidR="00986735" w:rsidRPr="00986735">
        <w:rPr>
          <w:position w:val="-10"/>
        </w:rPr>
        <w:object w:dxaOrig="620" w:dyaOrig="260" w14:anchorId="70BDD635">
          <v:shape id="_x0000_i1035" type="#_x0000_t75" style="width:31pt;height:13pt" o:ole="">
            <v:imagedata r:id="rId30" o:title=""/>
          </v:shape>
          <o:OLEObject Type="Embed" ProgID="Equation.DSMT4" ShapeID="_x0000_i1035" DrawAspect="Content" ObjectID="_1694240868" r:id="rId31"/>
        </w:object>
      </w:r>
      <w:r>
        <w:rPr>
          <w:rFonts w:hint="eastAsia"/>
        </w:rPr>
        <w:t>来代替个体变元，用</w:t>
      </w:r>
      <w:r w:rsidR="00986735" w:rsidRPr="00986735">
        <w:rPr>
          <w:position w:val="-10"/>
        </w:rPr>
        <w:object w:dxaOrig="600" w:dyaOrig="320" w14:anchorId="724CE76C">
          <v:shape id="_x0000_i1036" type="#_x0000_t75" style="width:30pt;height:16pt" o:ole="">
            <v:imagedata r:id="rId32" o:title=""/>
          </v:shape>
          <o:OLEObject Type="Embed" ProgID="Equation.DSMT4" ShapeID="_x0000_i1036" DrawAspect="Content" ObjectID="_1694240869" r:id="rId33"/>
        </w:object>
      </w:r>
      <w:r>
        <w:rPr>
          <w:rFonts w:hint="eastAsia"/>
        </w:rPr>
        <w:t>等来代表个体常项，用大写字母</w:t>
      </w:r>
      <w:r w:rsidR="00986735" w:rsidRPr="00986735">
        <w:rPr>
          <w:position w:val="-10"/>
        </w:rPr>
        <w:object w:dxaOrig="740" w:dyaOrig="320" w14:anchorId="6432DEE5">
          <v:shape id="_x0000_i1037" type="#_x0000_t75" style="width:37pt;height:16pt" o:ole="">
            <v:imagedata r:id="rId34" o:title=""/>
          </v:shape>
          <o:OLEObject Type="Embed" ProgID="Equation.DSMT4" ShapeID="_x0000_i1037" DrawAspect="Content" ObjectID="_1694240870" r:id="rId35"/>
        </w:object>
      </w:r>
      <w:r>
        <w:rPr>
          <w:rFonts w:hint="eastAsia"/>
        </w:rPr>
        <w:t>等来代表谓词变元。</w:t>
      </w:r>
    </w:p>
    <w:p w14:paraId="5D01B603" w14:textId="0133D5EE" w:rsidR="00741186" w:rsidRDefault="00741186" w:rsidP="00741186">
      <w:pPr>
        <w:pStyle w:val="31"/>
        <w:ind w:firstLine="384"/>
      </w:pPr>
      <w:r>
        <w:rPr>
          <w:rFonts w:hint="eastAsia"/>
        </w:rPr>
        <w:t>（</w:t>
      </w:r>
      <w:r>
        <w:rPr>
          <w:rFonts w:hint="eastAsia"/>
        </w:rPr>
        <w:t>2</w:t>
      </w:r>
      <w:r>
        <w:rPr>
          <w:rFonts w:hint="eastAsia"/>
        </w:rPr>
        <w:t>）找出原子命题中</w:t>
      </w:r>
      <w:proofErr w:type="gramStart"/>
      <w:r>
        <w:rPr>
          <w:rFonts w:hint="eastAsia"/>
        </w:rPr>
        <w:t>所勾含的</w:t>
      </w:r>
      <w:proofErr w:type="gramEnd"/>
      <w:r>
        <w:rPr>
          <w:rFonts w:hint="eastAsia"/>
        </w:rPr>
        <w:t>量词，</w:t>
      </w:r>
      <w:r w:rsidR="00986735" w:rsidRPr="00025957">
        <w:rPr>
          <w:position w:val="-4"/>
        </w:rPr>
        <w:object w:dxaOrig="240" w:dyaOrig="260" w14:anchorId="2F0F0A82">
          <v:shape id="_x0000_i1038" type="#_x0000_t75" style="width:12pt;height:13pt" o:ole="">
            <v:imagedata r:id="rId36" o:title=""/>
          </v:shape>
          <o:OLEObject Type="Embed" ProgID="Equation.DSMT4" ShapeID="_x0000_i1038" DrawAspect="Content" ObjectID="_1694240871" r:id="rId37"/>
        </w:object>
      </w:r>
      <w:r>
        <w:rPr>
          <w:rFonts w:hint="eastAsia"/>
        </w:rPr>
        <w:t>表示</w:t>
      </w:r>
      <w:proofErr w:type="gramStart"/>
      <w:r>
        <w:rPr>
          <w:rFonts w:hint="eastAsia"/>
        </w:rPr>
        <w:t>“</w:t>
      </w:r>
      <w:proofErr w:type="gramEnd"/>
      <w:r>
        <w:rPr>
          <w:rFonts w:hint="eastAsia"/>
        </w:rPr>
        <w:t>所有</w:t>
      </w:r>
      <w:r>
        <w:t>"</w:t>
      </w:r>
      <w:r>
        <w:rPr>
          <w:rFonts w:hint="eastAsia"/>
        </w:rPr>
        <w:t>，</w:t>
      </w:r>
      <w:r w:rsidR="00986735" w:rsidRPr="00025957">
        <w:rPr>
          <w:position w:val="-4"/>
        </w:rPr>
        <w:object w:dxaOrig="200" w:dyaOrig="240" w14:anchorId="788444DD">
          <v:shape id="_x0000_i1039" type="#_x0000_t75" style="width:10pt;height:12pt" o:ole="">
            <v:imagedata r:id="rId38" o:title=""/>
          </v:shape>
          <o:OLEObject Type="Embed" ProgID="Equation.DSMT4" ShapeID="_x0000_i1039" DrawAspect="Content" ObjectID="_1694240872" r:id="rId39"/>
        </w:object>
      </w:r>
      <w:r>
        <w:rPr>
          <w:rFonts w:hint="eastAsia"/>
        </w:rPr>
        <w:t>表示“存在”。</w:t>
      </w:r>
    </w:p>
    <w:p w14:paraId="28BDF6DE" w14:textId="04BCC391" w:rsidR="00741186" w:rsidRDefault="00741186" w:rsidP="00741186">
      <w:pPr>
        <w:pStyle w:val="31"/>
        <w:ind w:firstLine="384"/>
      </w:pPr>
      <w:r>
        <w:rPr>
          <w:rFonts w:hint="eastAsia"/>
        </w:rPr>
        <w:t>（</w:t>
      </w:r>
      <w:r>
        <w:rPr>
          <w:rFonts w:hint="eastAsia"/>
        </w:rPr>
        <w:t>3</w:t>
      </w:r>
      <w:r>
        <w:rPr>
          <w:rFonts w:hint="eastAsia"/>
        </w:rPr>
        <w:t>）运用人工符号</w:t>
      </w:r>
      <w:r w:rsidR="00986735" w:rsidRPr="00986735">
        <w:rPr>
          <w:position w:val="-6"/>
        </w:rPr>
        <w:object w:dxaOrig="1060" w:dyaOrig="220" w14:anchorId="0088E30E">
          <v:shape id="_x0000_i1040" type="#_x0000_t75" style="width:53pt;height:11pt" o:ole="">
            <v:imagedata r:id="rId40" o:title=""/>
          </v:shape>
          <o:OLEObject Type="Embed" ProgID="Equation.DSMT4" ShapeID="_x0000_i1040" DrawAspect="Content" ObjectID="_1694240873" r:id="rId41"/>
        </w:object>
      </w:r>
      <w:r>
        <w:rPr>
          <w:rFonts w:hint="eastAsia"/>
        </w:rPr>
        <w:t>来表示原子命题中个体词与谓词的关系及多个个体词或谓词间的复合关系。</w:t>
      </w:r>
    </w:p>
    <w:p w14:paraId="60B9D8C5" w14:textId="29E10938" w:rsidR="00741186" w:rsidRPr="00B3470B" w:rsidRDefault="00741186" w:rsidP="00741186">
      <w:pPr>
        <w:pStyle w:val="31"/>
        <w:ind w:firstLine="384"/>
      </w:pPr>
      <w:r>
        <w:rPr>
          <w:rFonts w:hint="eastAsia"/>
        </w:rPr>
        <w:t>（</w:t>
      </w:r>
      <w:r>
        <w:rPr>
          <w:rFonts w:hint="eastAsia"/>
        </w:rPr>
        <w:t>4</w:t>
      </w:r>
      <w:r>
        <w:rPr>
          <w:rFonts w:hint="eastAsia"/>
        </w:rPr>
        <w:t>）构造出该命题所对应的形式化的表达式公式。</w:t>
      </w:r>
    </w:p>
    <w:p w14:paraId="70F66C52" w14:textId="7CF3ABF5" w:rsidR="00F1455B" w:rsidRPr="00F1455B" w:rsidRDefault="006877C8" w:rsidP="00441489">
      <w:pPr>
        <w:pStyle w:val="af"/>
      </w:pPr>
      <w:bookmarkStart w:id="20" w:name="_Toc83564868"/>
      <w:r>
        <w:t>3</w:t>
      </w:r>
      <w:r w:rsidR="00E51D1E">
        <w:t>.</w:t>
      </w:r>
      <w:r w:rsidR="00D17103">
        <w:rPr>
          <w:rFonts w:hint="eastAsia"/>
        </w:rPr>
        <w:t>2</w:t>
      </w:r>
      <w:r w:rsidR="00D17103">
        <w:t>.5</w:t>
      </w:r>
      <w:r w:rsidR="00F1455B">
        <w:rPr>
          <w:rFonts w:hint="eastAsia"/>
        </w:rPr>
        <w:t>基于</w:t>
      </w:r>
      <w:r w:rsidR="00D17103">
        <w:rPr>
          <w:rFonts w:hint="eastAsia"/>
        </w:rPr>
        <w:t>人工智能</w:t>
      </w:r>
      <w:r w:rsidR="002523D7">
        <w:rPr>
          <w:rFonts w:hint="eastAsia"/>
        </w:rPr>
        <w:t>的方法</w:t>
      </w:r>
      <w:bookmarkEnd w:id="20"/>
    </w:p>
    <w:p w14:paraId="3B662FED" w14:textId="66EA90AA" w:rsidR="001154BF" w:rsidRDefault="001154BF" w:rsidP="001154BF">
      <w:pPr>
        <w:pStyle w:val="11"/>
        <w:ind w:firstLine="480"/>
      </w:pPr>
      <w:bookmarkStart w:id="21" w:name="_Hlk80816177"/>
      <w:r w:rsidRPr="001154BF">
        <w:rPr>
          <w:rFonts w:hint="eastAsia"/>
        </w:rPr>
        <w:t>知识库和自然语言处理的各个任务都需要对符号或者文本进行表示和处理</w:t>
      </w:r>
      <w:r>
        <w:rPr>
          <w:rFonts w:hint="eastAsia"/>
        </w:rPr>
        <w:t>，</w:t>
      </w:r>
      <w:r w:rsidRPr="001154BF">
        <w:rPr>
          <w:rFonts w:hint="eastAsia"/>
        </w:rPr>
        <w:t>并且在此基础上进行语义解析、语义计算、知识推理</w:t>
      </w:r>
      <w:r>
        <w:rPr>
          <w:rFonts w:hint="eastAsia"/>
        </w:rPr>
        <w:t>。</w:t>
      </w:r>
      <w:bookmarkEnd w:id="21"/>
      <w:r>
        <w:rPr>
          <w:rFonts w:hint="eastAsia"/>
        </w:rPr>
        <w:t>然而，文本和符号在引用过程中具有歧义性和动态性，这为语义解析带来了困难，而且传统的文本和符号的离散表示也难以用来进行大规模的语义计算和知识推理，也很难与上层任务建立统一的模型。近年来，</w:t>
      </w:r>
      <w:bookmarkStart w:id="22" w:name="_Hlk80816187"/>
      <w:r>
        <w:rPr>
          <w:rFonts w:hint="eastAsia"/>
        </w:rPr>
        <w:t>深度学习的蓬勃发展为上述问题的带来了改观。</w:t>
      </w:r>
    </w:p>
    <w:bookmarkEnd w:id="22"/>
    <w:p w14:paraId="618AF360" w14:textId="6052C972" w:rsidR="008E2D84" w:rsidRDefault="008E2D84" w:rsidP="008E2D84">
      <w:pPr>
        <w:pStyle w:val="11"/>
        <w:ind w:firstLine="480"/>
      </w:pPr>
      <w:r>
        <w:rPr>
          <w:rFonts w:hint="eastAsia"/>
        </w:rPr>
        <w:t>神经网络的知识表达与传统基于规则诊断的专家系统的规则知识表达有着本质的区别，神经网络知识的表示是利用网络自身的分布式连接机制对知识进行隐式表示。</w:t>
      </w:r>
      <w:bookmarkStart w:id="23" w:name="_Hlk80816237"/>
      <w:r>
        <w:rPr>
          <w:rFonts w:hint="eastAsia"/>
        </w:rPr>
        <w:t>知识表示不再是独立的一条条的规则，而是网络的拓扑结构和分布于整个网络中的权和阈值。</w:t>
      </w:r>
      <w:bookmarkEnd w:id="23"/>
      <w:r>
        <w:rPr>
          <w:rFonts w:hint="eastAsia"/>
        </w:rPr>
        <w:t>神经网络专家系统的单个神经元知识表示如图</w:t>
      </w:r>
      <w:r w:rsidR="00651CE7">
        <w:t>3</w:t>
      </w:r>
      <w:r w:rsidR="00EE697A">
        <w:t>-</w:t>
      </w:r>
      <w:r w:rsidR="00651CE7">
        <w:t>3</w:t>
      </w:r>
      <w:r>
        <w:rPr>
          <w:rFonts w:hint="eastAsia"/>
        </w:rPr>
        <w:t>所示。图中</w:t>
      </w:r>
      <w:r>
        <w:t>X</w:t>
      </w:r>
      <w:r>
        <w:rPr>
          <w:rFonts w:hint="eastAsia"/>
        </w:rPr>
        <w:t>表示来自其它神经元知识的激励信号，</w:t>
      </w:r>
      <w:r>
        <w:t>W</w:t>
      </w:r>
      <w:r>
        <w:rPr>
          <w:rFonts w:hint="eastAsia"/>
        </w:rPr>
        <w:t>表示神经元之间的连接权值，</w:t>
      </w:r>
      <w:r w:rsidR="00986735" w:rsidRPr="00986735">
        <w:rPr>
          <w:position w:val="-6"/>
        </w:rPr>
        <w:object w:dxaOrig="200" w:dyaOrig="279" w14:anchorId="038C1F0E">
          <v:shape id="_x0000_i1041" type="#_x0000_t75" style="width:10pt;height:14pt" o:ole="">
            <v:imagedata r:id="rId42" o:title=""/>
          </v:shape>
          <o:OLEObject Type="Embed" ProgID="Equation.DSMT4" ShapeID="_x0000_i1041" DrawAspect="Content" ObjectID="_1694240874" r:id="rId43"/>
        </w:object>
      </w:r>
      <w:r>
        <w:rPr>
          <w:rFonts w:hint="eastAsia"/>
        </w:rPr>
        <w:t>表示神经元阈值，</w:t>
      </w:r>
      <w:r>
        <w:t>y</w:t>
      </w:r>
      <w:r>
        <w:rPr>
          <w:rFonts w:hint="eastAsia"/>
        </w:rPr>
        <w:t>表示神经元的信号输出。</w:t>
      </w:r>
    </w:p>
    <w:p w14:paraId="398BE55B" w14:textId="205BCC85" w:rsidR="008E2D84" w:rsidRDefault="008E2D84" w:rsidP="0017711C">
      <w:pPr>
        <w:pStyle w:val="af6"/>
        <w:rPr>
          <w:rFonts w:eastAsiaTheme="minorEastAsia"/>
        </w:rPr>
      </w:pPr>
      <w:commentRangeStart w:id="24"/>
      <w:r w:rsidRPr="00955126">
        <w:rPr>
          <w:noProof/>
        </w:rPr>
        <w:lastRenderedPageBreak/>
        <w:drawing>
          <wp:inline distT="0" distB="0" distL="0" distR="0" wp14:anchorId="1CCA596D" wp14:editId="61CB6779">
            <wp:extent cx="2182495" cy="6350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357" t="9613" r="10238" b="36934"/>
                    <a:stretch/>
                  </pic:blipFill>
                  <pic:spPr bwMode="auto">
                    <a:xfrm>
                      <a:off x="0" y="0"/>
                      <a:ext cx="2219668" cy="645816"/>
                    </a:xfrm>
                    <a:prstGeom prst="rect">
                      <a:avLst/>
                    </a:prstGeom>
                    <a:ln>
                      <a:noFill/>
                    </a:ln>
                    <a:extLst>
                      <a:ext uri="{53640926-AAD7-44D8-BBD7-CCE9431645EC}">
                        <a14:shadowObscured xmlns:a14="http://schemas.microsoft.com/office/drawing/2010/main"/>
                      </a:ext>
                    </a:extLst>
                  </pic:spPr>
                </pic:pic>
              </a:graphicData>
            </a:graphic>
          </wp:inline>
        </w:drawing>
      </w:r>
      <w:commentRangeEnd w:id="24"/>
      <w:r w:rsidR="00AE478A">
        <w:rPr>
          <w:rStyle w:val="af9"/>
        </w:rPr>
        <w:commentReference w:id="24"/>
      </w:r>
    </w:p>
    <w:p w14:paraId="7CC1D5D7" w14:textId="1CA6BC77" w:rsidR="00C1273B" w:rsidRPr="00C1273B" w:rsidRDefault="00C1273B" w:rsidP="0017711C">
      <w:pPr>
        <w:pStyle w:val="af1"/>
      </w:pPr>
      <w:r>
        <w:rPr>
          <w:rFonts w:hint="eastAsia"/>
        </w:rPr>
        <w:t>图</w:t>
      </w:r>
      <w:r w:rsidR="00651CE7">
        <w:t>3</w:t>
      </w:r>
      <w:r w:rsidR="007502FE">
        <w:t>-</w:t>
      </w:r>
      <w:r w:rsidR="00651CE7">
        <w:t>3</w:t>
      </w:r>
      <w:r w:rsidR="00DD46B6">
        <w:t xml:space="preserve"> </w:t>
      </w:r>
      <w:r w:rsidRPr="00C1273B">
        <w:rPr>
          <w:rFonts w:hint="eastAsia"/>
        </w:rPr>
        <w:t>神经元知识表达</w:t>
      </w:r>
    </w:p>
    <w:p w14:paraId="321E76B5" w14:textId="3887C64F" w:rsidR="00217010" w:rsidRDefault="008E2D84" w:rsidP="00217010">
      <w:pPr>
        <w:pStyle w:val="11"/>
        <w:ind w:firstLine="480"/>
      </w:pPr>
      <w:bookmarkStart w:id="25" w:name="_Hlk80816257"/>
      <w:r>
        <w:rPr>
          <w:rFonts w:hint="eastAsia"/>
        </w:rPr>
        <w:t>具体地，</w:t>
      </w:r>
      <w:r w:rsidR="00217010" w:rsidRPr="00217010">
        <w:rPr>
          <w:rFonts w:hint="eastAsia"/>
        </w:rPr>
        <w:t>首先，对知识库做知识表示，将实体和关系嵌入到低维空间。然后，采用卷积神经网络从</w:t>
      </w:r>
      <w:r w:rsidR="00FF4DA8">
        <w:rPr>
          <w:rFonts w:hint="eastAsia"/>
        </w:rPr>
        <w:t>数据</w:t>
      </w:r>
      <w:r w:rsidR="00217010" w:rsidRPr="00217010">
        <w:rPr>
          <w:rFonts w:hint="eastAsia"/>
        </w:rPr>
        <w:t>中</w:t>
      </w:r>
      <w:r w:rsidR="00217010" w:rsidRPr="002523D7">
        <w:rPr>
          <w:rFonts w:hint="eastAsia"/>
        </w:rPr>
        <w:t>识别</w:t>
      </w:r>
      <w:r w:rsidR="00217010" w:rsidRPr="00217010">
        <w:rPr>
          <w:rFonts w:hint="eastAsia"/>
        </w:rPr>
        <w:t>出实体，并表示成结构化的向量形式。接着</w:t>
      </w:r>
      <w:bookmarkEnd w:id="25"/>
      <w:r w:rsidR="00217010" w:rsidRPr="00217010">
        <w:rPr>
          <w:rFonts w:hint="eastAsia"/>
        </w:rPr>
        <w:t>，采用</w:t>
      </w:r>
      <w:r w:rsidR="00217010">
        <w:rPr>
          <w:rFonts w:hint="eastAsia"/>
        </w:rPr>
        <w:t>LSTM</w:t>
      </w:r>
      <w:r w:rsidR="005609DD">
        <w:rPr>
          <w:rFonts w:hint="eastAsia"/>
        </w:rPr>
        <w:t>等</w:t>
      </w:r>
      <w:r w:rsidR="00217010" w:rsidRPr="00217010">
        <w:rPr>
          <w:rFonts w:hint="eastAsia"/>
        </w:rPr>
        <w:t>循环神经网络</w:t>
      </w:r>
      <w:bookmarkStart w:id="26" w:name="_Hlk80816285"/>
      <w:r w:rsidR="00217010" w:rsidRPr="00217010">
        <w:rPr>
          <w:rFonts w:hint="eastAsia"/>
        </w:rPr>
        <w:t>从问题中</w:t>
      </w:r>
      <w:r w:rsidR="00217010" w:rsidRPr="002523D7">
        <w:rPr>
          <w:rFonts w:hint="eastAsia"/>
        </w:rPr>
        <w:t>抽取</w:t>
      </w:r>
      <w:r w:rsidR="00217010" w:rsidRPr="00217010">
        <w:rPr>
          <w:rFonts w:hint="eastAsia"/>
        </w:rPr>
        <w:t>关系</w:t>
      </w:r>
      <w:bookmarkEnd w:id="26"/>
      <w:r w:rsidR="00217010" w:rsidRPr="00217010">
        <w:rPr>
          <w:rFonts w:hint="eastAsia"/>
        </w:rPr>
        <w:t>，</w:t>
      </w:r>
      <w:bookmarkStart w:id="27" w:name="_Hlk80816295"/>
      <w:r w:rsidR="00217010" w:rsidRPr="00217010">
        <w:rPr>
          <w:rFonts w:hint="eastAsia"/>
        </w:rPr>
        <w:t>并表示成结构化的向量形式。获取实体表示和关系表示之后，</w:t>
      </w:r>
      <w:r w:rsidR="00217010" w:rsidRPr="002523D7">
        <w:rPr>
          <w:rFonts w:hint="eastAsia"/>
        </w:rPr>
        <w:t>匹配</w:t>
      </w:r>
      <w:r w:rsidR="00282EBB" w:rsidRPr="002523D7">
        <w:rPr>
          <w:rFonts w:hint="eastAsia"/>
        </w:rPr>
        <w:t>（链接）</w:t>
      </w:r>
      <w:r w:rsidR="00217010" w:rsidRPr="00217010">
        <w:rPr>
          <w:rFonts w:hint="eastAsia"/>
        </w:rPr>
        <w:t>到知识库中的最优实体关系对，并基于规则对候选答案进行排序获取最终答案。</w:t>
      </w:r>
    </w:p>
    <w:p w14:paraId="611EF962" w14:textId="719F6F47" w:rsidR="00590D18" w:rsidRDefault="006877C8" w:rsidP="00441489">
      <w:pPr>
        <w:pStyle w:val="af"/>
      </w:pPr>
      <w:bookmarkStart w:id="28" w:name="_Toc83564869"/>
      <w:bookmarkEnd w:id="27"/>
      <w:r>
        <w:t>3</w:t>
      </w:r>
      <w:r w:rsidR="00441489">
        <w:t>.</w:t>
      </w:r>
      <w:r w:rsidR="00590D18">
        <w:rPr>
          <w:rFonts w:hint="eastAsia"/>
        </w:rPr>
        <w:t>2</w:t>
      </w:r>
      <w:r w:rsidR="00590D18">
        <w:t>.6</w:t>
      </w:r>
      <w:r w:rsidR="00590D18">
        <w:rPr>
          <w:rFonts w:hint="eastAsia"/>
        </w:rPr>
        <w:t>知识规则化描述方法</w:t>
      </w:r>
      <w:r w:rsidR="007A70D5">
        <w:rPr>
          <w:rFonts w:hint="eastAsia"/>
        </w:rPr>
        <w:t>选用规范</w:t>
      </w:r>
      <w:bookmarkEnd w:id="28"/>
    </w:p>
    <w:p w14:paraId="54EF36A5" w14:textId="3DAED736" w:rsidR="00590D18" w:rsidRPr="009902DF" w:rsidRDefault="007A70D5" w:rsidP="00C009CF">
      <w:pPr>
        <w:pStyle w:val="11"/>
        <w:ind w:firstLine="480"/>
      </w:pPr>
      <w:r w:rsidRPr="007A70D5">
        <w:rPr>
          <w:rFonts w:hint="eastAsia"/>
        </w:rPr>
        <w:t>知识表示方法的选择应考虑以下</w:t>
      </w:r>
      <w:r w:rsidRPr="007A70D5">
        <w:t>4</w:t>
      </w:r>
      <w:r w:rsidRPr="007A70D5">
        <w:rPr>
          <w:rFonts w:hint="eastAsia"/>
        </w:rPr>
        <w:t>点因素</w:t>
      </w:r>
      <w:r w:rsidR="002523D7">
        <w:rPr>
          <w:rFonts w:hint="eastAsia"/>
        </w:rPr>
        <w:t>：</w:t>
      </w:r>
      <w:r w:rsidRPr="007A70D5">
        <w:rPr>
          <w:rFonts w:hint="eastAsia"/>
        </w:rPr>
        <w:t>①</w:t>
      </w:r>
      <w:r w:rsidR="0083202B">
        <w:rPr>
          <w:rFonts w:hint="eastAsia"/>
        </w:rPr>
        <w:t>能够</w:t>
      </w:r>
      <w:r w:rsidRPr="007A70D5">
        <w:rPr>
          <w:rFonts w:hint="eastAsia"/>
        </w:rPr>
        <w:t>充分表示相关的领域知识</w:t>
      </w:r>
      <w:r w:rsidR="00AE478A">
        <w:rPr>
          <w:rFonts w:hint="eastAsia"/>
        </w:rPr>
        <w:t>；</w:t>
      </w:r>
      <w:r w:rsidRPr="007A70D5">
        <w:rPr>
          <w:rFonts w:hint="eastAsia"/>
        </w:rPr>
        <w:t>②有利于对知识的利用</w:t>
      </w:r>
      <w:r w:rsidR="00AE478A">
        <w:rPr>
          <w:rFonts w:hint="eastAsia"/>
        </w:rPr>
        <w:t>；</w:t>
      </w:r>
      <w:r w:rsidRPr="007A70D5">
        <w:rPr>
          <w:rFonts w:hint="eastAsia"/>
        </w:rPr>
        <w:t>③便于知识的组织、维护和管理</w:t>
      </w:r>
      <w:r w:rsidR="00AE478A">
        <w:rPr>
          <w:rFonts w:hint="eastAsia"/>
        </w:rPr>
        <w:t>；</w:t>
      </w:r>
      <w:r w:rsidRPr="007A70D5">
        <w:rPr>
          <w:rFonts w:hint="eastAsia"/>
        </w:rPr>
        <w:t>④便于理解和实现</w:t>
      </w:r>
      <w:r w:rsidR="00FB0311">
        <w:rPr>
          <w:rFonts w:hint="eastAsia"/>
        </w:rPr>
        <w:t>。以</w:t>
      </w:r>
      <w:r w:rsidRPr="007A70D5">
        <w:rPr>
          <w:rFonts w:hint="eastAsia"/>
        </w:rPr>
        <w:t>这</w:t>
      </w:r>
      <w:r w:rsidRPr="007A70D5">
        <w:t>4</w:t>
      </w:r>
      <w:r w:rsidRPr="007A70D5">
        <w:rPr>
          <w:rFonts w:hint="eastAsia"/>
        </w:rPr>
        <w:t>点因素为</w:t>
      </w:r>
      <w:r w:rsidR="004E23C2">
        <w:rPr>
          <w:rFonts w:hint="eastAsia"/>
        </w:rPr>
        <w:t>综合考虑</w:t>
      </w:r>
      <w:r w:rsidRPr="007A70D5">
        <w:rPr>
          <w:rFonts w:hint="eastAsia"/>
        </w:rPr>
        <w:t>依据，结合研究目的，</w:t>
      </w:r>
      <w:r w:rsidR="0083202B">
        <w:rPr>
          <w:rFonts w:hint="eastAsia"/>
        </w:rPr>
        <w:t>构成</w:t>
      </w:r>
      <w:r w:rsidRPr="007A70D5">
        <w:rPr>
          <w:rFonts w:hint="eastAsia"/>
        </w:rPr>
        <w:t>本研究选择知识</w:t>
      </w:r>
      <w:r w:rsidR="002523D7">
        <w:rPr>
          <w:rFonts w:hint="eastAsia"/>
        </w:rPr>
        <w:t>描述</w:t>
      </w:r>
      <w:r w:rsidRPr="007A70D5">
        <w:rPr>
          <w:rFonts w:hint="eastAsia"/>
        </w:rPr>
        <w:t>方式的基本思想。</w:t>
      </w:r>
      <w:r w:rsidR="00590D18">
        <w:rPr>
          <w:rFonts w:hint="eastAsia"/>
        </w:rPr>
        <w:t>知识规则化描述方法对比如表</w:t>
      </w:r>
      <w:r w:rsidR="00651CE7">
        <w:t>3</w:t>
      </w:r>
      <w:r w:rsidR="0089596F">
        <w:t>-</w:t>
      </w:r>
      <w:r w:rsidR="0000022A">
        <w:t>3</w:t>
      </w:r>
      <w:r w:rsidR="00590D18">
        <w:rPr>
          <w:rFonts w:hint="eastAsia"/>
        </w:rPr>
        <w:t>所示。</w:t>
      </w:r>
      <w:r w:rsidR="00651CE7">
        <w:rPr>
          <w:rFonts w:hint="eastAsia"/>
        </w:rPr>
        <w:t>各类知识的规则化描述方法选用规范如表</w:t>
      </w:r>
      <w:r w:rsidR="00651CE7">
        <w:rPr>
          <w:rFonts w:hint="eastAsia"/>
        </w:rPr>
        <w:t>3-</w:t>
      </w:r>
      <w:r w:rsidR="0000022A">
        <w:t>4</w:t>
      </w:r>
      <w:r w:rsidR="00651CE7">
        <w:rPr>
          <w:rFonts w:hint="eastAsia"/>
        </w:rPr>
        <w:t>所示</w:t>
      </w:r>
      <w:r w:rsidR="00B15320">
        <w:rPr>
          <w:rFonts w:hint="eastAsia"/>
        </w:rPr>
        <w:t>。</w:t>
      </w:r>
    </w:p>
    <w:p w14:paraId="3A7E8BE7" w14:textId="4B237603" w:rsidR="001F0CC2" w:rsidRDefault="001F0CC2" w:rsidP="001B756E">
      <w:pPr>
        <w:pStyle w:val="11"/>
        <w:ind w:firstLine="480"/>
        <w:sectPr w:rsidR="001F0CC2" w:rsidSect="00272ED9">
          <w:pgSz w:w="11906" w:h="16838" w:code="9"/>
          <w:pgMar w:top="1701" w:right="1701" w:bottom="1701" w:left="1701" w:header="1134" w:footer="1134" w:gutter="0"/>
          <w:cols w:space="425"/>
          <w:docGrid w:type="lines" w:linePitch="312"/>
        </w:sectPr>
      </w:pPr>
    </w:p>
    <w:p w14:paraId="05802A1A" w14:textId="67E867CC" w:rsidR="003445B3" w:rsidRDefault="003445B3" w:rsidP="003445B3">
      <w:pPr>
        <w:pStyle w:val="af2"/>
      </w:pPr>
      <w:r>
        <w:rPr>
          <w:rFonts w:hint="eastAsia"/>
        </w:rPr>
        <w:lastRenderedPageBreak/>
        <w:t>表</w:t>
      </w:r>
      <w:r w:rsidR="00651CE7">
        <w:t>3</w:t>
      </w:r>
      <w:r w:rsidR="0089596F">
        <w:t>-</w:t>
      </w:r>
      <w:r w:rsidR="0000022A">
        <w:t>3</w:t>
      </w:r>
      <w:r w:rsidR="0017711C">
        <w:t xml:space="preserve"> </w:t>
      </w:r>
      <w:r>
        <w:rPr>
          <w:rFonts w:hint="eastAsia"/>
        </w:rPr>
        <w:t>知识描述方法</w:t>
      </w:r>
      <w:r w:rsidR="004E23C2">
        <w:rPr>
          <w:rFonts w:hint="eastAsia"/>
        </w:rPr>
        <w:t>特点总结与选用规范</w:t>
      </w:r>
    </w:p>
    <w:tbl>
      <w:tblPr>
        <w:tblStyle w:val="34"/>
        <w:tblW w:w="0" w:type="auto"/>
        <w:jc w:val="center"/>
        <w:tblLook w:val="04A0" w:firstRow="1" w:lastRow="0" w:firstColumn="1" w:lastColumn="0" w:noHBand="0" w:noVBand="1"/>
      </w:tblPr>
      <w:tblGrid>
        <w:gridCol w:w="1095"/>
        <w:gridCol w:w="4854"/>
        <w:gridCol w:w="4111"/>
      </w:tblGrid>
      <w:tr w:rsidR="004F2F17" w:rsidRPr="0071749E" w14:paraId="108314E8" w14:textId="77777777" w:rsidTr="00102F8F">
        <w:trPr>
          <w:jc w:val="center"/>
        </w:trPr>
        <w:tc>
          <w:tcPr>
            <w:tcW w:w="1095" w:type="dxa"/>
            <w:vAlign w:val="center"/>
          </w:tcPr>
          <w:p w14:paraId="05419A9C" w14:textId="77777777" w:rsidR="004F2F17" w:rsidRPr="0071749E" w:rsidRDefault="004F2F17" w:rsidP="00102F8F">
            <w:pPr>
              <w:pStyle w:val="af4"/>
              <w:jc w:val="center"/>
            </w:pPr>
            <w:r w:rsidRPr="0071749E">
              <w:rPr>
                <w:rFonts w:hint="eastAsia"/>
              </w:rPr>
              <w:t>表示方法</w:t>
            </w:r>
          </w:p>
        </w:tc>
        <w:tc>
          <w:tcPr>
            <w:tcW w:w="4854" w:type="dxa"/>
            <w:vAlign w:val="center"/>
          </w:tcPr>
          <w:p w14:paraId="40D50FF7" w14:textId="77777777" w:rsidR="004F2F17" w:rsidRPr="0071749E" w:rsidRDefault="004F2F17" w:rsidP="00102F8F">
            <w:pPr>
              <w:pStyle w:val="af4"/>
              <w:jc w:val="center"/>
            </w:pPr>
            <w:r w:rsidRPr="0071749E">
              <w:rPr>
                <w:rFonts w:hint="eastAsia"/>
              </w:rPr>
              <w:t>优点</w:t>
            </w:r>
          </w:p>
        </w:tc>
        <w:tc>
          <w:tcPr>
            <w:tcW w:w="4111" w:type="dxa"/>
            <w:vAlign w:val="center"/>
          </w:tcPr>
          <w:p w14:paraId="48D24089" w14:textId="77777777" w:rsidR="004F2F17" w:rsidRPr="0071749E" w:rsidRDefault="004F2F17" w:rsidP="00102F8F">
            <w:pPr>
              <w:pStyle w:val="af4"/>
              <w:jc w:val="center"/>
            </w:pPr>
            <w:r w:rsidRPr="0071749E">
              <w:rPr>
                <w:rFonts w:hint="eastAsia"/>
              </w:rPr>
              <w:t>缺点</w:t>
            </w:r>
          </w:p>
        </w:tc>
      </w:tr>
      <w:tr w:rsidR="004F2F17" w:rsidRPr="0071749E" w14:paraId="29B15930" w14:textId="77777777" w:rsidTr="00102F8F">
        <w:trPr>
          <w:jc w:val="center"/>
        </w:trPr>
        <w:tc>
          <w:tcPr>
            <w:tcW w:w="1095" w:type="dxa"/>
            <w:vAlign w:val="center"/>
          </w:tcPr>
          <w:p w14:paraId="0FC5D310" w14:textId="77777777" w:rsidR="004F2F17" w:rsidRPr="0071749E" w:rsidRDefault="004F2F17" w:rsidP="00102F8F">
            <w:pPr>
              <w:pStyle w:val="af4"/>
              <w:jc w:val="center"/>
            </w:pPr>
            <w:r w:rsidRPr="0071749E">
              <w:rPr>
                <w:rFonts w:hint="eastAsia"/>
              </w:rPr>
              <w:t>产生式表示法</w:t>
            </w:r>
          </w:p>
        </w:tc>
        <w:tc>
          <w:tcPr>
            <w:tcW w:w="4854" w:type="dxa"/>
            <w:vAlign w:val="center"/>
          </w:tcPr>
          <w:p w14:paraId="333ECAEE" w14:textId="77777777" w:rsidR="004F2F17" w:rsidRPr="0071749E" w:rsidRDefault="004F2F17" w:rsidP="00102F8F">
            <w:pPr>
              <w:pStyle w:val="af4"/>
            </w:pPr>
            <w:r w:rsidRPr="0071749E">
              <w:rPr>
                <w:rFonts w:hint="eastAsia"/>
              </w:rPr>
              <w:t>①表示形式与</w:t>
            </w:r>
            <w:r>
              <w:rPr>
                <w:rFonts w:hint="eastAsia"/>
              </w:rPr>
              <w:t>接近人类思维模式</w:t>
            </w:r>
            <w:r w:rsidRPr="0071749E">
              <w:rPr>
                <w:rFonts w:hint="eastAsia"/>
              </w:rPr>
              <w:t>，便于</w:t>
            </w:r>
            <w:r>
              <w:rPr>
                <w:rFonts w:hint="eastAsia"/>
              </w:rPr>
              <w:t>理解</w:t>
            </w:r>
          </w:p>
          <w:p w14:paraId="0AFBD632" w14:textId="77777777" w:rsidR="004F2F17" w:rsidRPr="0071749E" w:rsidRDefault="004F2F17" w:rsidP="00102F8F">
            <w:pPr>
              <w:pStyle w:val="af4"/>
            </w:pPr>
            <w:r w:rsidRPr="0071749E">
              <w:rPr>
                <w:rFonts w:hint="eastAsia"/>
              </w:rPr>
              <w:t>②表示的格式固定，形式单一，规则间相互独立</w:t>
            </w:r>
          </w:p>
          <w:p w14:paraId="7A54E572" w14:textId="77777777" w:rsidR="004F2F17" w:rsidRPr="0071749E" w:rsidRDefault="004F2F17" w:rsidP="00102F8F">
            <w:pPr>
              <w:pStyle w:val="af4"/>
            </w:pPr>
            <w:r>
              <w:rPr>
                <w:rFonts w:hint="eastAsia"/>
              </w:rPr>
              <w:t>③</w:t>
            </w:r>
            <w:r w:rsidRPr="0071749E">
              <w:rPr>
                <w:rFonts w:hint="eastAsia"/>
              </w:rPr>
              <w:t>可以表示确定</w:t>
            </w:r>
            <w:r>
              <w:rPr>
                <w:rFonts w:hint="eastAsia"/>
              </w:rPr>
              <w:t>和</w:t>
            </w:r>
            <w:r w:rsidRPr="0071749E">
              <w:rPr>
                <w:rFonts w:hint="eastAsia"/>
              </w:rPr>
              <w:t>不确定性知识</w:t>
            </w:r>
          </w:p>
        </w:tc>
        <w:tc>
          <w:tcPr>
            <w:tcW w:w="4111" w:type="dxa"/>
            <w:vAlign w:val="center"/>
          </w:tcPr>
          <w:p w14:paraId="25F349D7" w14:textId="77777777" w:rsidR="004F2F17" w:rsidRPr="0071749E" w:rsidRDefault="004F2F17" w:rsidP="00102F8F">
            <w:pPr>
              <w:pStyle w:val="af4"/>
            </w:pPr>
            <w:r w:rsidRPr="0071749E">
              <w:rPr>
                <w:rFonts w:hint="eastAsia"/>
              </w:rPr>
              <w:t>①推理效率低下</w:t>
            </w:r>
          </w:p>
          <w:p w14:paraId="016487AA" w14:textId="77777777" w:rsidR="004F2F17" w:rsidRPr="0071749E" w:rsidRDefault="004F2F17" w:rsidP="00102F8F">
            <w:pPr>
              <w:pStyle w:val="af4"/>
            </w:pPr>
            <w:r w:rsidRPr="0071749E">
              <w:rPr>
                <w:rFonts w:hint="eastAsia"/>
              </w:rPr>
              <w:t>③缺乏灵活性：规则之间不能直接调用，因此较难的表示具有结构关系的知识</w:t>
            </w:r>
          </w:p>
        </w:tc>
      </w:tr>
      <w:tr w:rsidR="004F2F17" w:rsidRPr="0071749E" w14:paraId="0A51C09A" w14:textId="77777777" w:rsidTr="00102F8F">
        <w:trPr>
          <w:jc w:val="center"/>
        </w:trPr>
        <w:tc>
          <w:tcPr>
            <w:tcW w:w="1095" w:type="dxa"/>
            <w:vAlign w:val="center"/>
          </w:tcPr>
          <w:p w14:paraId="13B76078" w14:textId="77777777" w:rsidR="004F2F17" w:rsidRPr="0071749E" w:rsidRDefault="004F2F17" w:rsidP="00102F8F">
            <w:pPr>
              <w:pStyle w:val="af4"/>
              <w:jc w:val="center"/>
            </w:pPr>
            <w:r>
              <w:rPr>
                <w:rFonts w:hint="eastAsia"/>
              </w:rPr>
              <w:t>知识图谱</w:t>
            </w:r>
            <w:r w:rsidRPr="0071749E">
              <w:rPr>
                <w:rFonts w:hint="eastAsia"/>
              </w:rPr>
              <w:t>表示法</w:t>
            </w:r>
          </w:p>
        </w:tc>
        <w:tc>
          <w:tcPr>
            <w:tcW w:w="4854" w:type="dxa"/>
            <w:vAlign w:val="center"/>
          </w:tcPr>
          <w:p w14:paraId="7CFC8523" w14:textId="77777777" w:rsidR="004F2F17" w:rsidRPr="0071749E" w:rsidRDefault="004F2F17" w:rsidP="00102F8F">
            <w:pPr>
              <w:pStyle w:val="af4"/>
            </w:pPr>
            <w:r w:rsidRPr="0071749E">
              <w:rPr>
                <w:rFonts w:ascii="宋体" w:hAnsi="宋体" w:cs="宋体" w:hint="eastAsia"/>
              </w:rPr>
              <w:t>①</w:t>
            </w:r>
            <w:r w:rsidRPr="0071749E">
              <w:rPr>
                <w:rFonts w:hint="eastAsia"/>
              </w:rPr>
              <w:t>以明确、简洁的方式表示各节点之间的联系</w:t>
            </w:r>
          </w:p>
          <w:p w14:paraId="7E8C9858" w14:textId="77777777" w:rsidR="004F2F17" w:rsidRPr="00F16268" w:rsidRDefault="004F2F17" w:rsidP="00102F8F">
            <w:pPr>
              <w:pStyle w:val="af4"/>
            </w:pPr>
            <w:r w:rsidRPr="0071749E">
              <w:rPr>
                <w:rFonts w:ascii="宋体" w:hAnsi="宋体" w:cs="宋体" w:hint="eastAsia"/>
              </w:rPr>
              <w:t>②</w:t>
            </w:r>
            <w:r w:rsidRPr="0071749E">
              <w:rPr>
                <w:rFonts w:hint="eastAsia"/>
              </w:rPr>
              <w:t>着重强调事物间的语义联系，</w:t>
            </w:r>
            <w:r w:rsidRPr="00F16268">
              <w:rPr>
                <w:rFonts w:hint="eastAsia"/>
              </w:rPr>
              <w:t>有关事物或概念的相关事实可由它们直接相连的节点推导出来。</w:t>
            </w:r>
          </w:p>
          <w:p w14:paraId="72BD5D87" w14:textId="77777777" w:rsidR="004F2F17" w:rsidRPr="0071749E" w:rsidRDefault="004F2F17" w:rsidP="00102F8F">
            <w:pPr>
              <w:pStyle w:val="af4"/>
            </w:pPr>
            <w:r w:rsidRPr="0071749E">
              <w:rPr>
                <w:rFonts w:ascii="宋体" w:hAnsi="宋体" w:cs="宋体" w:hint="eastAsia"/>
              </w:rPr>
              <w:t>③</w:t>
            </w:r>
            <w:r w:rsidRPr="0071749E">
              <w:rPr>
                <w:rFonts w:hint="eastAsia"/>
              </w:rPr>
              <w:t>具有广泛的表示范围和强大的表示能力</w:t>
            </w:r>
          </w:p>
        </w:tc>
        <w:tc>
          <w:tcPr>
            <w:tcW w:w="4111" w:type="dxa"/>
            <w:vAlign w:val="center"/>
          </w:tcPr>
          <w:p w14:paraId="65BA0418" w14:textId="77777777" w:rsidR="004F2F17" w:rsidRPr="0071749E" w:rsidRDefault="004F2F17" w:rsidP="00102F8F">
            <w:pPr>
              <w:pStyle w:val="af4"/>
            </w:pPr>
            <w:r w:rsidRPr="0071749E">
              <w:rPr>
                <w:rFonts w:ascii="宋体" w:hAnsi="宋体" w:cs="宋体" w:hint="eastAsia"/>
              </w:rPr>
              <w:t>①</w:t>
            </w:r>
            <w:r>
              <w:rPr>
                <w:rFonts w:ascii="宋体" w:hAnsi="宋体" w:cs="宋体" w:hint="eastAsia"/>
              </w:rPr>
              <w:t>逻辑上是不充分的</w:t>
            </w:r>
            <w:r w:rsidRPr="0071749E">
              <w:rPr>
                <w:rFonts w:hint="eastAsia"/>
              </w:rPr>
              <w:t>，不能保证网络操作所得推论的严谨性和有效性</w:t>
            </w:r>
          </w:p>
          <w:p w14:paraId="2C3BF6E5" w14:textId="77777777" w:rsidR="004F2F17" w:rsidRPr="0071749E" w:rsidRDefault="004F2F17" w:rsidP="00102F8F">
            <w:pPr>
              <w:pStyle w:val="af4"/>
            </w:pPr>
            <w:r w:rsidRPr="0071749E">
              <w:rPr>
                <w:rFonts w:ascii="宋体" w:hAnsi="宋体" w:cs="宋体" w:hint="eastAsia"/>
              </w:rPr>
              <w:t>②</w:t>
            </w:r>
            <w:r w:rsidRPr="0071749E">
              <w:rPr>
                <w:rFonts w:hint="eastAsia"/>
              </w:rPr>
              <w:t>一旦节点个数过多，推理就难以进行</w:t>
            </w:r>
          </w:p>
          <w:p w14:paraId="137B716E" w14:textId="77777777" w:rsidR="004F2F17" w:rsidRPr="0071749E" w:rsidRDefault="004F2F17" w:rsidP="00102F8F">
            <w:pPr>
              <w:pStyle w:val="af4"/>
            </w:pPr>
            <w:r w:rsidRPr="0071749E">
              <w:rPr>
                <w:rFonts w:ascii="宋体" w:hAnsi="宋体" w:cs="宋体" w:hint="eastAsia"/>
              </w:rPr>
              <w:t>③</w:t>
            </w:r>
            <w:r w:rsidRPr="0071749E">
              <w:rPr>
                <w:rFonts w:hint="eastAsia"/>
              </w:rPr>
              <w:t>不便于表达判断性知识与深层知识</w:t>
            </w:r>
          </w:p>
        </w:tc>
      </w:tr>
      <w:tr w:rsidR="004F2F17" w:rsidRPr="0071749E" w14:paraId="43E2F93D" w14:textId="77777777" w:rsidTr="00102F8F">
        <w:trPr>
          <w:jc w:val="center"/>
        </w:trPr>
        <w:tc>
          <w:tcPr>
            <w:tcW w:w="1095" w:type="dxa"/>
            <w:vAlign w:val="center"/>
          </w:tcPr>
          <w:p w14:paraId="7D5678E2" w14:textId="77777777" w:rsidR="004F2F17" w:rsidRPr="0071749E" w:rsidRDefault="004F2F17" w:rsidP="00102F8F">
            <w:pPr>
              <w:pStyle w:val="af4"/>
              <w:jc w:val="center"/>
            </w:pPr>
            <w:r w:rsidRPr="0071749E">
              <w:rPr>
                <w:rFonts w:hint="eastAsia"/>
              </w:rPr>
              <w:t>框架表示法</w:t>
            </w:r>
          </w:p>
        </w:tc>
        <w:tc>
          <w:tcPr>
            <w:tcW w:w="4854" w:type="dxa"/>
            <w:vAlign w:val="center"/>
          </w:tcPr>
          <w:p w14:paraId="79687BFC" w14:textId="77777777" w:rsidR="004F2F17" w:rsidRPr="0071749E" w:rsidRDefault="004F2F17" w:rsidP="00102F8F">
            <w:pPr>
              <w:pStyle w:val="af4"/>
            </w:pPr>
            <w:r w:rsidRPr="0071749E">
              <w:rPr>
                <w:rFonts w:ascii="宋体" w:hAnsi="宋体" w:cs="宋体" w:hint="eastAsia"/>
              </w:rPr>
              <w:t>①</w:t>
            </w:r>
            <w:r w:rsidRPr="0071749E">
              <w:rPr>
                <w:rFonts w:hint="eastAsia"/>
              </w:rPr>
              <w:t>人类的思维和问题求解过程相似</w:t>
            </w:r>
          </w:p>
          <w:p w14:paraId="38697A3E" w14:textId="77777777" w:rsidR="004F2F17" w:rsidRPr="0071749E" w:rsidRDefault="004F2F17" w:rsidP="00102F8F">
            <w:pPr>
              <w:pStyle w:val="af4"/>
            </w:pPr>
            <w:r w:rsidRPr="0071749E">
              <w:rPr>
                <w:rFonts w:ascii="宋体" w:hAnsi="宋体" w:cs="宋体" w:hint="eastAsia"/>
              </w:rPr>
              <w:t>②</w:t>
            </w:r>
            <w:r w:rsidRPr="0071749E">
              <w:rPr>
                <w:rFonts w:hint="eastAsia"/>
              </w:rPr>
              <w:t>框架结构表达能力强，层次结果丰富，提供有效地组织知识的手段</w:t>
            </w:r>
          </w:p>
          <w:p w14:paraId="41837490" w14:textId="77777777" w:rsidR="004F2F17" w:rsidRPr="0071749E" w:rsidRDefault="004F2F17" w:rsidP="00102F8F">
            <w:pPr>
              <w:pStyle w:val="af4"/>
            </w:pPr>
            <w:r w:rsidRPr="0071749E">
              <w:rPr>
                <w:rFonts w:ascii="宋体" w:hAnsi="宋体" w:cs="宋体" w:hint="eastAsia"/>
              </w:rPr>
              <w:t>③</w:t>
            </w:r>
            <w:r w:rsidRPr="0071749E">
              <w:rPr>
                <w:rFonts w:hint="eastAsia"/>
              </w:rPr>
              <w:t>可以利用过去获得的知识对未来的情况进行预测</w:t>
            </w:r>
          </w:p>
        </w:tc>
        <w:tc>
          <w:tcPr>
            <w:tcW w:w="4111" w:type="dxa"/>
            <w:vAlign w:val="center"/>
          </w:tcPr>
          <w:p w14:paraId="6B1BA28F" w14:textId="77777777" w:rsidR="004F2F17" w:rsidRPr="0071749E" w:rsidRDefault="004F2F17" w:rsidP="00102F8F">
            <w:pPr>
              <w:pStyle w:val="af4"/>
            </w:pPr>
            <w:r w:rsidRPr="0071749E">
              <w:rPr>
                <w:rFonts w:ascii="宋体" w:hAnsi="宋体" w:cs="宋体" w:hint="eastAsia"/>
              </w:rPr>
              <w:t>①</w:t>
            </w:r>
            <w:r w:rsidRPr="0071749E">
              <w:rPr>
                <w:rFonts w:hint="eastAsia"/>
              </w:rPr>
              <w:t>缺乏形式理论，没有明确的推理机制保证问题求解的可行性和推理过程的严谨性</w:t>
            </w:r>
          </w:p>
          <w:p w14:paraId="6DB6AE9F" w14:textId="3A0AFBBF" w:rsidR="004F2F17" w:rsidRPr="0071749E" w:rsidRDefault="004F2F17" w:rsidP="00102F8F">
            <w:pPr>
              <w:pStyle w:val="af4"/>
            </w:pPr>
            <w:r w:rsidRPr="0071749E">
              <w:rPr>
                <w:rFonts w:ascii="宋体" w:hAnsi="宋体" w:cs="宋体" w:hint="eastAsia"/>
              </w:rPr>
              <w:t>②</w:t>
            </w:r>
            <w:r>
              <w:rPr>
                <w:rFonts w:ascii="宋体" w:hAnsi="宋体" w:cs="宋体" w:hint="eastAsia"/>
              </w:rPr>
              <w:t>不善于表示过程性、不确定性知识</w:t>
            </w:r>
          </w:p>
        </w:tc>
      </w:tr>
      <w:tr w:rsidR="004F2F17" w:rsidRPr="0071749E" w14:paraId="36EDB75B" w14:textId="77777777" w:rsidTr="00102F8F">
        <w:trPr>
          <w:jc w:val="center"/>
        </w:trPr>
        <w:tc>
          <w:tcPr>
            <w:tcW w:w="1095" w:type="dxa"/>
            <w:vAlign w:val="center"/>
          </w:tcPr>
          <w:p w14:paraId="758073D2" w14:textId="77777777" w:rsidR="004F2F17" w:rsidRPr="0071749E" w:rsidRDefault="004F2F17" w:rsidP="00102F8F">
            <w:pPr>
              <w:pStyle w:val="af4"/>
              <w:jc w:val="center"/>
            </w:pPr>
            <w:r w:rsidRPr="0071749E">
              <w:rPr>
                <w:rFonts w:hint="eastAsia"/>
              </w:rPr>
              <w:t>谓语逻辑表示</w:t>
            </w:r>
          </w:p>
        </w:tc>
        <w:tc>
          <w:tcPr>
            <w:tcW w:w="4854" w:type="dxa"/>
            <w:vAlign w:val="center"/>
          </w:tcPr>
          <w:p w14:paraId="5BE8373F" w14:textId="5A5EA623" w:rsidR="004F2F17" w:rsidRPr="0071749E" w:rsidRDefault="004F2F17" w:rsidP="00102F8F">
            <w:pPr>
              <w:pStyle w:val="af4"/>
            </w:pPr>
            <w:r w:rsidRPr="0071749E">
              <w:rPr>
                <w:rFonts w:hint="eastAsia"/>
              </w:rPr>
              <w:t>①该方法对简单说明构造复杂事物的方法有明确、统一的规定</w:t>
            </w:r>
            <w:r>
              <w:rPr>
                <w:rFonts w:hint="eastAsia"/>
              </w:rPr>
              <w:t>，</w:t>
            </w:r>
            <w:r w:rsidRPr="0071749E">
              <w:rPr>
                <w:rFonts w:hint="eastAsia"/>
              </w:rPr>
              <w:t>有效地分离了知识和处理知识的程序</w:t>
            </w:r>
          </w:p>
          <w:p w14:paraId="769C64BE" w14:textId="77777777" w:rsidR="004F2F17" w:rsidRPr="0071749E" w:rsidRDefault="004F2F17" w:rsidP="00102F8F">
            <w:pPr>
              <w:pStyle w:val="af4"/>
            </w:pPr>
            <w:r w:rsidRPr="0071749E">
              <w:rPr>
                <w:rFonts w:hint="eastAsia"/>
              </w:rPr>
              <w:t>③具备完备的推理算法</w:t>
            </w:r>
          </w:p>
          <w:p w14:paraId="68D1CCB3" w14:textId="77777777" w:rsidR="004F2F17" w:rsidRPr="0071749E" w:rsidRDefault="004F2F17" w:rsidP="00102F8F">
            <w:pPr>
              <w:pStyle w:val="af4"/>
              <w:rPr>
                <w:rFonts w:ascii="宋体" w:hAnsi="宋体" w:cs="宋体"/>
              </w:rPr>
            </w:pPr>
            <w:r w:rsidRPr="0071749E">
              <w:rPr>
                <w:rFonts w:hint="eastAsia"/>
              </w:rPr>
              <w:t>④是一种形式推理，不依赖于任何具体领域，具有较</w:t>
            </w:r>
            <w:r>
              <w:rPr>
                <w:rFonts w:hint="eastAsia"/>
              </w:rPr>
              <w:t>好</w:t>
            </w:r>
            <w:r w:rsidRPr="0071749E">
              <w:rPr>
                <w:rFonts w:hint="eastAsia"/>
              </w:rPr>
              <w:t>的通用性</w:t>
            </w:r>
          </w:p>
        </w:tc>
        <w:tc>
          <w:tcPr>
            <w:tcW w:w="4111" w:type="dxa"/>
            <w:vAlign w:val="center"/>
          </w:tcPr>
          <w:p w14:paraId="53A6DCA6" w14:textId="77777777" w:rsidR="004F2F17" w:rsidRPr="0071749E" w:rsidRDefault="004F2F17" w:rsidP="00102F8F">
            <w:pPr>
              <w:pStyle w:val="af4"/>
            </w:pPr>
            <w:r w:rsidRPr="0071749E">
              <w:rPr>
                <w:rFonts w:hint="eastAsia"/>
              </w:rPr>
              <w:t>①难以表示过程和启发式知识</w:t>
            </w:r>
          </w:p>
          <w:p w14:paraId="436B9C2E" w14:textId="77777777" w:rsidR="004F2F17" w:rsidRPr="0071749E" w:rsidRDefault="004F2F17" w:rsidP="00102F8F">
            <w:pPr>
              <w:pStyle w:val="af4"/>
            </w:pPr>
            <w:r>
              <w:rPr>
                <w:rFonts w:hint="eastAsia"/>
              </w:rPr>
              <w:t>②</w:t>
            </w:r>
            <w:r w:rsidRPr="0071749E">
              <w:rPr>
                <w:rFonts w:hint="eastAsia"/>
              </w:rPr>
              <w:t>由于是弱证明过程，当事实的数目增大时，在证明过程中可能产生组合爆炸</w:t>
            </w:r>
          </w:p>
          <w:p w14:paraId="12535C51" w14:textId="77777777" w:rsidR="004F2F17" w:rsidRPr="0071749E" w:rsidRDefault="004F2F17" w:rsidP="00102F8F">
            <w:pPr>
              <w:pStyle w:val="af4"/>
              <w:rPr>
                <w:rFonts w:ascii="宋体" w:hAnsi="宋体" w:cs="宋体"/>
              </w:rPr>
            </w:pPr>
            <w:r>
              <w:rPr>
                <w:rFonts w:hint="eastAsia"/>
              </w:rPr>
              <w:t>③</w:t>
            </w:r>
            <w:r w:rsidRPr="0071749E">
              <w:rPr>
                <w:rFonts w:hint="eastAsia"/>
              </w:rPr>
              <w:t>表示内容和推理过程分离，推理</w:t>
            </w:r>
            <w:r>
              <w:rPr>
                <w:rFonts w:hint="eastAsia"/>
              </w:rPr>
              <w:t>按</w:t>
            </w:r>
            <w:r w:rsidRPr="0071749E">
              <w:rPr>
                <w:rFonts w:hint="eastAsia"/>
              </w:rPr>
              <w:t>形式逻辑进行，内容包含的大量信息被抛弃</w:t>
            </w:r>
          </w:p>
        </w:tc>
      </w:tr>
      <w:tr w:rsidR="004F2F17" w:rsidRPr="0071749E" w14:paraId="3E871695" w14:textId="77777777" w:rsidTr="00102F8F">
        <w:trPr>
          <w:jc w:val="center"/>
        </w:trPr>
        <w:tc>
          <w:tcPr>
            <w:tcW w:w="1095" w:type="dxa"/>
            <w:vAlign w:val="center"/>
          </w:tcPr>
          <w:p w14:paraId="589FF1D4" w14:textId="77777777" w:rsidR="004F2F17" w:rsidRPr="0071749E" w:rsidRDefault="004F2F17" w:rsidP="00102F8F">
            <w:pPr>
              <w:pStyle w:val="af4"/>
              <w:jc w:val="center"/>
            </w:pPr>
            <w:r>
              <w:rPr>
                <w:rFonts w:hint="eastAsia"/>
              </w:rPr>
              <w:t>AI</w:t>
            </w:r>
            <w:r>
              <w:rPr>
                <w:rFonts w:hint="eastAsia"/>
              </w:rPr>
              <w:t>表示</w:t>
            </w:r>
          </w:p>
        </w:tc>
        <w:tc>
          <w:tcPr>
            <w:tcW w:w="4854" w:type="dxa"/>
            <w:vAlign w:val="center"/>
          </w:tcPr>
          <w:p w14:paraId="0B0D2EB5" w14:textId="77777777" w:rsidR="004F2F17" w:rsidRPr="0071749E" w:rsidRDefault="004F2F17" w:rsidP="00102F8F">
            <w:pPr>
              <w:pStyle w:val="af4"/>
            </w:pPr>
            <w:r>
              <w:rPr>
                <w:rFonts w:hint="eastAsia"/>
              </w:rPr>
              <w:t>对</w:t>
            </w:r>
            <w:r w:rsidRPr="002A65EA">
              <w:rPr>
                <w:rFonts w:hint="eastAsia"/>
              </w:rPr>
              <w:t>语义解析、语义计算、知识推理</w:t>
            </w:r>
            <w:r>
              <w:rPr>
                <w:rFonts w:hint="eastAsia"/>
              </w:rPr>
              <w:t>有较好支持</w:t>
            </w:r>
          </w:p>
        </w:tc>
        <w:tc>
          <w:tcPr>
            <w:tcW w:w="4111" w:type="dxa"/>
            <w:vAlign w:val="center"/>
          </w:tcPr>
          <w:p w14:paraId="13C57D52" w14:textId="77777777" w:rsidR="004F2F17" w:rsidRPr="0071749E" w:rsidRDefault="004F2F17" w:rsidP="00102F8F">
            <w:pPr>
              <w:pStyle w:val="af4"/>
            </w:pPr>
            <w:r>
              <w:rPr>
                <w:rFonts w:hint="eastAsia"/>
              </w:rPr>
              <w:t>规则之间的关系是隐式的</w:t>
            </w:r>
          </w:p>
        </w:tc>
      </w:tr>
    </w:tbl>
    <w:p w14:paraId="043A4A74" w14:textId="712E797C" w:rsidR="004E23C2" w:rsidRDefault="004F2F17" w:rsidP="00E14536">
      <w:pPr>
        <w:pStyle w:val="af2"/>
      </w:pPr>
      <w:r>
        <w:rPr>
          <w:rFonts w:hint="eastAsia"/>
        </w:rPr>
        <w:lastRenderedPageBreak/>
        <w:t>表</w:t>
      </w:r>
      <w:r w:rsidR="00651CE7">
        <w:rPr>
          <w:rFonts w:hint="eastAsia"/>
        </w:rPr>
        <w:t>3-</w:t>
      </w:r>
      <w:r w:rsidR="0000022A">
        <w:t>4</w:t>
      </w:r>
      <w:r w:rsidR="00651CE7">
        <w:t xml:space="preserve"> </w:t>
      </w:r>
      <w:r w:rsidR="00651CE7">
        <w:rPr>
          <w:rFonts w:hint="eastAsia"/>
        </w:rPr>
        <w:t>规则化描述方法选用规范</w:t>
      </w:r>
    </w:p>
    <w:tbl>
      <w:tblPr>
        <w:tblStyle w:val="af8"/>
        <w:tblW w:w="0" w:type="auto"/>
        <w:jc w:val="center"/>
        <w:tblLook w:val="04A0" w:firstRow="1" w:lastRow="0" w:firstColumn="1" w:lastColumn="0" w:noHBand="0" w:noVBand="1"/>
      </w:tblPr>
      <w:tblGrid>
        <w:gridCol w:w="1271"/>
        <w:gridCol w:w="1276"/>
        <w:gridCol w:w="3685"/>
        <w:gridCol w:w="1701"/>
        <w:gridCol w:w="3402"/>
        <w:gridCol w:w="2091"/>
      </w:tblGrid>
      <w:tr w:rsidR="0057195F" w14:paraId="741674E6" w14:textId="2D4DE9C0" w:rsidTr="00E14536">
        <w:trPr>
          <w:jc w:val="center"/>
        </w:trPr>
        <w:tc>
          <w:tcPr>
            <w:tcW w:w="1271" w:type="dxa"/>
            <w:vAlign w:val="center"/>
          </w:tcPr>
          <w:p w14:paraId="4D9220BC" w14:textId="1601668A" w:rsidR="0057195F" w:rsidRDefault="0057195F" w:rsidP="00E14536">
            <w:pPr>
              <w:pStyle w:val="af4"/>
              <w:jc w:val="center"/>
            </w:pPr>
            <w:r>
              <w:rPr>
                <w:rFonts w:hint="eastAsia"/>
              </w:rPr>
              <w:t>分类依据</w:t>
            </w:r>
          </w:p>
        </w:tc>
        <w:tc>
          <w:tcPr>
            <w:tcW w:w="1276" w:type="dxa"/>
            <w:vAlign w:val="center"/>
          </w:tcPr>
          <w:p w14:paraId="6F62B915" w14:textId="53BD2B4E" w:rsidR="0057195F" w:rsidRDefault="0057195F" w:rsidP="00E14536">
            <w:pPr>
              <w:pStyle w:val="af4"/>
              <w:jc w:val="center"/>
            </w:pPr>
            <w:r>
              <w:rPr>
                <w:rFonts w:hint="eastAsia"/>
              </w:rPr>
              <w:t>知识类型</w:t>
            </w:r>
          </w:p>
        </w:tc>
        <w:tc>
          <w:tcPr>
            <w:tcW w:w="3685" w:type="dxa"/>
            <w:vAlign w:val="center"/>
          </w:tcPr>
          <w:p w14:paraId="79FEB305" w14:textId="75EAB7E3" w:rsidR="0057195F" w:rsidRDefault="0057195F" w:rsidP="00E14536">
            <w:pPr>
              <w:pStyle w:val="af4"/>
              <w:jc w:val="center"/>
            </w:pPr>
            <w:r>
              <w:rPr>
                <w:rFonts w:hint="eastAsia"/>
              </w:rPr>
              <w:t>特征或需求</w:t>
            </w:r>
          </w:p>
        </w:tc>
        <w:tc>
          <w:tcPr>
            <w:tcW w:w="1701" w:type="dxa"/>
            <w:vAlign w:val="center"/>
          </w:tcPr>
          <w:p w14:paraId="3B26C825" w14:textId="6C5F1674" w:rsidR="0057195F" w:rsidRDefault="0057195F" w:rsidP="00E14536">
            <w:pPr>
              <w:pStyle w:val="af4"/>
              <w:jc w:val="center"/>
            </w:pPr>
            <w:r>
              <w:rPr>
                <w:rFonts w:hint="eastAsia"/>
              </w:rPr>
              <w:t>适用方法</w:t>
            </w:r>
          </w:p>
        </w:tc>
        <w:tc>
          <w:tcPr>
            <w:tcW w:w="3402" w:type="dxa"/>
          </w:tcPr>
          <w:p w14:paraId="709D7453" w14:textId="7BEB86E3" w:rsidR="0057195F" w:rsidRDefault="00FF47E7" w:rsidP="0057195F">
            <w:pPr>
              <w:pStyle w:val="af4"/>
              <w:jc w:val="center"/>
            </w:pPr>
            <w:r>
              <w:rPr>
                <w:rFonts w:hint="eastAsia"/>
              </w:rPr>
              <w:t>适用范围</w:t>
            </w:r>
          </w:p>
        </w:tc>
        <w:tc>
          <w:tcPr>
            <w:tcW w:w="2091" w:type="dxa"/>
          </w:tcPr>
          <w:p w14:paraId="210D2319" w14:textId="1CFDC3D6" w:rsidR="0057195F" w:rsidRDefault="00FF47E7" w:rsidP="0057195F">
            <w:pPr>
              <w:pStyle w:val="af4"/>
              <w:jc w:val="center"/>
            </w:pPr>
            <w:r>
              <w:rPr>
                <w:rFonts w:hint="eastAsia"/>
              </w:rPr>
              <w:t>功能边界</w:t>
            </w:r>
          </w:p>
        </w:tc>
      </w:tr>
      <w:tr w:rsidR="0057195F" w14:paraId="5A69FE3F" w14:textId="10084057" w:rsidTr="008B6096">
        <w:trPr>
          <w:jc w:val="center"/>
        </w:trPr>
        <w:tc>
          <w:tcPr>
            <w:tcW w:w="1271" w:type="dxa"/>
            <w:vMerge w:val="restart"/>
            <w:vAlign w:val="center"/>
          </w:tcPr>
          <w:p w14:paraId="1C8F8D86" w14:textId="278B67BE" w:rsidR="0057195F" w:rsidRDefault="0057195F" w:rsidP="00E14536">
            <w:pPr>
              <w:pStyle w:val="af4"/>
              <w:jc w:val="center"/>
            </w:pPr>
            <w:r>
              <w:rPr>
                <w:rFonts w:hint="eastAsia"/>
              </w:rPr>
              <w:t>可呈现程度</w:t>
            </w:r>
          </w:p>
        </w:tc>
        <w:tc>
          <w:tcPr>
            <w:tcW w:w="1276" w:type="dxa"/>
            <w:vAlign w:val="center"/>
          </w:tcPr>
          <w:p w14:paraId="339D8F55" w14:textId="26220101" w:rsidR="0057195F" w:rsidRDefault="0057195F" w:rsidP="00E14536">
            <w:pPr>
              <w:pStyle w:val="af4"/>
              <w:jc w:val="center"/>
            </w:pPr>
            <w:r>
              <w:rPr>
                <w:rFonts w:hint="eastAsia"/>
              </w:rPr>
              <w:t>显性知识</w:t>
            </w:r>
          </w:p>
        </w:tc>
        <w:tc>
          <w:tcPr>
            <w:tcW w:w="3685" w:type="dxa"/>
            <w:vAlign w:val="center"/>
          </w:tcPr>
          <w:p w14:paraId="4A350BCC" w14:textId="64945354" w:rsidR="0057195F" w:rsidRDefault="0057195F" w:rsidP="00E14536">
            <w:pPr>
              <w:pStyle w:val="af4"/>
              <w:jc w:val="center"/>
            </w:pPr>
            <w:r w:rsidRPr="005803FD">
              <w:rPr>
                <w:rFonts w:hint="eastAsia"/>
              </w:rPr>
              <w:t>可描述性、有除大脑之外的物质载体、具有普遍性和传播性</w:t>
            </w:r>
          </w:p>
        </w:tc>
        <w:tc>
          <w:tcPr>
            <w:tcW w:w="1701" w:type="dxa"/>
            <w:vAlign w:val="center"/>
          </w:tcPr>
          <w:p w14:paraId="70125AD6" w14:textId="6CAD41EB" w:rsidR="0057195F" w:rsidRDefault="0057195F" w:rsidP="00E14536">
            <w:pPr>
              <w:pStyle w:val="af4"/>
              <w:jc w:val="center"/>
            </w:pPr>
            <w:r>
              <w:rPr>
                <w:rFonts w:hint="eastAsia"/>
              </w:rPr>
              <w:t>全部适用</w:t>
            </w:r>
          </w:p>
        </w:tc>
        <w:tc>
          <w:tcPr>
            <w:tcW w:w="3402" w:type="dxa"/>
            <w:vAlign w:val="center"/>
          </w:tcPr>
          <w:p w14:paraId="6E8D0C34" w14:textId="46BE99B6" w:rsidR="0057195F" w:rsidRDefault="0057195F" w:rsidP="00FF47E7">
            <w:pPr>
              <w:pStyle w:val="af4"/>
              <w:jc w:val="center"/>
            </w:pPr>
            <w:r>
              <w:rPr>
                <w:rFonts w:hint="eastAsia"/>
              </w:rPr>
              <w:t>知识规则化的对象是显性知识</w:t>
            </w:r>
          </w:p>
        </w:tc>
        <w:tc>
          <w:tcPr>
            <w:tcW w:w="2091" w:type="dxa"/>
            <w:vAlign w:val="center"/>
          </w:tcPr>
          <w:p w14:paraId="2798FD4F" w14:textId="55170267" w:rsidR="0057195F" w:rsidRDefault="0057195F" w:rsidP="00273E37">
            <w:pPr>
              <w:pStyle w:val="af4"/>
              <w:jc w:val="center"/>
            </w:pPr>
            <w:r>
              <w:rPr>
                <w:rFonts w:hint="eastAsia"/>
              </w:rPr>
              <w:t>/</w:t>
            </w:r>
          </w:p>
        </w:tc>
      </w:tr>
      <w:tr w:rsidR="0057195F" w14:paraId="5D2FF8C7" w14:textId="333A7FEA" w:rsidTr="00E14536">
        <w:trPr>
          <w:jc w:val="center"/>
        </w:trPr>
        <w:tc>
          <w:tcPr>
            <w:tcW w:w="1271" w:type="dxa"/>
            <w:vMerge/>
            <w:vAlign w:val="center"/>
          </w:tcPr>
          <w:p w14:paraId="2F4BAEA0" w14:textId="40E2A790" w:rsidR="0057195F" w:rsidRDefault="0057195F" w:rsidP="00E14536">
            <w:pPr>
              <w:pStyle w:val="af4"/>
              <w:jc w:val="center"/>
            </w:pPr>
          </w:p>
        </w:tc>
        <w:tc>
          <w:tcPr>
            <w:tcW w:w="1276" w:type="dxa"/>
            <w:vAlign w:val="center"/>
          </w:tcPr>
          <w:p w14:paraId="46E3ED57" w14:textId="018D56C3" w:rsidR="0057195F" w:rsidRDefault="0057195F" w:rsidP="00E14536">
            <w:pPr>
              <w:pStyle w:val="af4"/>
              <w:jc w:val="center"/>
            </w:pPr>
            <w:r>
              <w:rPr>
                <w:rFonts w:hint="eastAsia"/>
              </w:rPr>
              <w:t>隐性知识</w:t>
            </w:r>
          </w:p>
        </w:tc>
        <w:tc>
          <w:tcPr>
            <w:tcW w:w="3685" w:type="dxa"/>
            <w:vAlign w:val="center"/>
          </w:tcPr>
          <w:p w14:paraId="0576EDA5" w14:textId="1AA2A9BA" w:rsidR="0057195F" w:rsidRDefault="0057195F" w:rsidP="00E14536">
            <w:pPr>
              <w:pStyle w:val="af4"/>
              <w:jc w:val="center"/>
            </w:pPr>
            <w:r>
              <w:rPr>
                <w:rFonts w:hint="eastAsia"/>
              </w:rPr>
              <w:t>无法用语言和符号表示，需要显性化</w:t>
            </w:r>
          </w:p>
        </w:tc>
        <w:tc>
          <w:tcPr>
            <w:tcW w:w="1701" w:type="dxa"/>
            <w:vAlign w:val="center"/>
          </w:tcPr>
          <w:p w14:paraId="3E878B4A" w14:textId="5F4EC327" w:rsidR="0057195F" w:rsidRDefault="0057195F" w:rsidP="00E14536">
            <w:pPr>
              <w:pStyle w:val="af4"/>
              <w:jc w:val="center"/>
            </w:pPr>
            <w:r>
              <w:rPr>
                <w:rFonts w:hint="eastAsia"/>
              </w:rPr>
              <w:t>全部不适用</w:t>
            </w:r>
          </w:p>
        </w:tc>
        <w:tc>
          <w:tcPr>
            <w:tcW w:w="3402" w:type="dxa"/>
          </w:tcPr>
          <w:p w14:paraId="663BA4DA" w14:textId="5DA3BCC1" w:rsidR="0057195F" w:rsidRDefault="00820480" w:rsidP="0057195F">
            <w:pPr>
              <w:pStyle w:val="af4"/>
              <w:jc w:val="center"/>
            </w:pPr>
            <w:r>
              <w:rPr>
                <w:rFonts w:hint="eastAsia"/>
              </w:rPr>
              <w:t>/</w:t>
            </w:r>
          </w:p>
        </w:tc>
        <w:tc>
          <w:tcPr>
            <w:tcW w:w="2091" w:type="dxa"/>
          </w:tcPr>
          <w:p w14:paraId="664A0108" w14:textId="1741C632" w:rsidR="0057195F" w:rsidRDefault="0057195F" w:rsidP="0057195F">
            <w:pPr>
              <w:pStyle w:val="af4"/>
              <w:jc w:val="center"/>
            </w:pPr>
            <w:r>
              <w:rPr>
                <w:rFonts w:hint="eastAsia"/>
              </w:rPr>
              <w:t>/</w:t>
            </w:r>
          </w:p>
        </w:tc>
      </w:tr>
      <w:tr w:rsidR="00820480" w14:paraId="4248AFCB" w14:textId="4016859E" w:rsidTr="00E14536">
        <w:trPr>
          <w:jc w:val="center"/>
        </w:trPr>
        <w:tc>
          <w:tcPr>
            <w:tcW w:w="1271" w:type="dxa"/>
            <w:vMerge w:val="restart"/>
            <w:vAlign w:val="center"/>
          </w:tcPr>
          <w:p w14:paraId="1467D106" w14:textId="6746CDB8" w:rsidR="00820480" w:rsidRDefault="00820480" w:rsidP="00E14536">
            <w:pPr>
              <w:pStyle w:val="af4"/>
              <w:jc w:val="center"/>
            </w:pPr>
            <w:r>
              <w:rPr>
                <w:rFonts w:hint="eastAsia"/>
              </w:rPr>
              <w:t>形成方式</w:t>
            </w:r>
          </w:p>
        </w:tc>
        <w:tc>
          <w:tcPr>
            <w:tcW w:w="1276" w:type="dxa"/>
            <w:vAlign w:val="center"/>
          </w:tcPr>
          <w:p w14:paraId="0BACE408" w14:textId="264630B0" w:rsidR="00820480" w:rsidRDefault="00820480" w:rsidP="00E14536">
            <w:pPr>
              <w:pStyle w:val="af4"/>
              <w:jc w:val="center"/>
            </w:pPr>
            <w:r>
              <w:rPr>
                <w:rFonts w:hint="eastAsia"/>
              </w:rPr>
              <w:t>经验知识</w:t>
            </w:r>
          </w:p>
        </w:tc>
        <w:tc>
          <w:tcPr>
            <w:tcW w:w="3685" w:type="dxa"/>
            <w:vAlign w:val="center"/>
          </w:tcPr>
          <w:p w14:paraId="6DCA87C7" w14:textId="61876751" w:rsidR="00820480" w:rsidRDefault="00820480" w:rsidP="00E14536">
            <w:pPr>
              <w:pStyle w:val="af4"/>
              <w:jc w:val="center"/>
            </w:pPr>
            <w:r w:rsidRPr="00570691">
              <w:rPr>
                <w:rFonts w:hint="eastAsia"/>
              </w:rPr>
              <w:t>主观性、使用局限性</w:t>
            </w:r>
          </w:p>
        </w:tc>
        <w:tc>
          <w:tcPr>
            <w:tcW w:w="1701" w:type="dxa"/>
            <w:vAlign w:val="center"/>
          </w:tcPr>
          <w:p w14:paraId="0DC7CAC4" w14:textId="11B024B2" w:rsidR="00820480" w:rsidRDefault="00820480" w:rsidP="00E14536">
            <w:pPr>
              <w:pStyle w:val="af4"/>
              <w:jc w:val="center"/>
            </w:pPr>
            <w:r w:rsidRPr="0071749E">
              <w:rPr>
                <w:rFonts w:hint="eastAsia"/>
              </w:rPr>
              <w:t>产生式表示法</w:t>
            </w:r>
          </w:p>
        </w:tc>
        <w:tc>
          <w:tcPr>
            <w:tcW w:w="3402" w:type="dxa"/>
          </w:tcPr>
          <w:p w14:paraId="679BC4A7" w14:textId="762E4A17" w:rsidR="00820480" w:rsidRPr="0071749E" w:rsidRDefault="00820480" w:rsidP="00820480">
            <w:pPr>
              <w:pStyle w:val="af4"/>
              <w:jc w:val="center"/>
            </w:pPr>
            <w:r>
              <w:rPr>
                <w:rFonts w:hint="eastAsia"/>
              </w:rPr>
              <w:t>对象与产生式形式相近</w:t>
            </w:r>
          </w:p>
        </w:tc>
        <w:tc>
          <w:tcPr>
            <w:tcW w:w="2091" w:type="dxa"/>
          </w:tcPr>
          <w:p w14:paraId="3B10E5F3" w14:textId="79E050F2" w:rsidR="00820480" w:rsidRPr="0071749E" w:rsidRDefault="00820480" w:rsidP="00820480">
            <w:pPr>
              <w:pStyle w:val="af4"/>
              <w:jc w:val="center"/>
            </w:pPr>
            <w:r>
              <w:rPr>
                <w:rFonts w:hint="eastAsia"/>
              </w:rPr>
              <w:t>需要以条件指向结果</w:t>
            </w:r>
          </w:p>
        </w:tc>
      </w:tr>
      <w:tr w:rsidR="00820480" w14:paraId="49823EFC" w14:textId="1252762B" w:rsidTr="00E14536">
        <w:trPr>
          <w:jc w:val="center"/>
        </w:trPr>
        <w:tc>
          <w:tcPr>
            <w:tcW w:w="1271" w:type="dxa"/>
            <w:vMerge/>
            <w:vAlign w:val="center"/>
          </w:tcPr>
          <w:p w14:paraId="798CDE47" w14:textId="7450D184" w:rsidR="00820480" w:rsidRDefault="00820480" w:rsidP="00E14536">
            <w:pPr>
              <w:pStyle w:val="af4"/>
              <w:jc w:val="center"/>
            </w:pPr>
          </w:p>
        </w:tc>
        <w:tc>
          <w:tcPr>
            <w:tcW w:w="1276" w:type="dxa"/>
            <w:vAlign w:val="center"/>
          </w:tcPr>
          <w:p w14:paraId="6AB82F43" w14:textId="6DC68C1B" w:rsidR="00820480" w:rsidRDefault="00820480" w:rsidP="00E14536">
            <w:pPr>
              <w:pStyle w:val="af4"/>
              <w:jc w:val="center"/>
            </w:pPr>
            <w:r>
              <w:rPr>
                <w:rFonts w:hint="eastAsia"/>
              </w:rPr>
              <w:t>理论知识</w:t>
            </w:r>
          </w:p>
        </w:tc>
        <w:tc>
          <w:tcPr>
            <w:tcW w:w="3685" w:type="dxa"/>
            <w:vAlign w:val="center"/>
          </w:tcPr>
          <w:p w14:paraId="2C383A56" w14:textId="7DA6538C" w:rsidR="00820480" w:rsidRDefault="00820480" w:rsidP="00E14536">
            <w:pPr>
              <w:pStyle w:val="af4"/>
              <w:jc w:val="center"/>
            </w:pPr>
            <w:r w:rsidRPr="00570691">
              <w:rPr>
                <w:rFonts w:hint="eastAsia"/>
              </w:rPr>
              <w:t>客观性、抽象性</w:t>
            </w:r>
          </w:p>
        </w:tc>
        <w:tc>
          <w:tcPr>
            <w:tcW w:w="1701" w:type="dxa"/>
            <w:vAlign w:val="center"/>
          </w:tcPr>
          <w:p w14:paraId="0422C87E" w14:textId="4D5FD50D" w:rsidR="00820480" w:rsidRDefault="00820480" w:rsidP="00E14536">
            <w:pPr>
              <w:pStyle w:val="af4"/>
              <w:jc w:val="center"/>
            </w:pPr>
            <w:r>
              <w:rPr>
                <w:rFonts w:hint="eastAsia"/>
              </w:rPr>
              <w:t>谓词逻辑</w:t>
            </w:r>
          </w:p>
        </w:tc>
        <w:tc>
          <w:tcPr>
            <w:tcW w:w="3402" w:type="dxa"/>
          </w:tcPr>
          <w:p w14:paraId="2DFDDB90" w14:textId="2E0E5060" w:rsidR="00820480" w:rsidRDefault="00820480" w:rsidP="00820480">
            <w:pPr>
              <w:pStyle w:val="af4"/>
              <w:jc w:val="center"/>
            </w:pPr>
            <w:r>
              <w:rPr>
                <w:rFonts w:hint="eastAsia"/>
              </w:rPr>
              <w:t>描述对象是</w:t>
            </w:r>
            <w:r w:rsidRPr="00820480">
              <w:rPr>
                <w:rFonts w:hint="eastAsia"/>
              </w:rPr>
              <w:t>强有力的逻辑关系事物</w:t>
            </w:r>
          </w:p>
        </w:tc>
        <w:tc>
          <w:tcPr>
            <w:tcW w:w="2091" w:type="dxa"/>
          </w:tcPr>
          <w:p w14:paraId="008C0FC4" w14:textId="34182BFE" w:rsidR="00820480" w:rsidRDefault="00820480" w:rsidP="00820480">
            <w:pPr>
              <w:pStyle w:val="af4"/>
              <w:jc w:val="center"/>
            </w:pPr>
            <w:r>
              <w:rPr>
                <w:rFonts w:hint="eastAsia"/>
              </w:rPr>
              <w:t>需要精确、严密表达</w:t>
            </w:r>
          </w:p>
        </w:tc>
      </w:tr>
      <w:tr w:rsidR="00820480" w14:paraId="04CFFDDE" w14:textId="184571E7" w:rsidTr="00E14536">
        <w:trPr>
          <w:trHeight w:val="306"/>
          <w:jc w:val="center"/>
        </w:trPr>
        <w:tc>
          <w:tcPr>
            <w:tcW w:w="1271" w:type="dxa"/>
            <w:vMerge w:val="restart"/>
            <w:vAlign w:val="center"/>
          </w:tcPr>
          <w:p w14:paraId="0133187D" w14:textId="0B0064C7" w:rsidR="00820480" w:rsidRDefault="00820480" w:rsidP="00E14536">
            <w:pPr>
              <w:pStyle w:val="af4"/>
              <w:jc w:val="center"/>
            </w:pPr>
            <w:r>
              <w:rPr>
                <w:rFonts w:hint="eastAsia"/>
              </w:rPr>
              <w:t>描述内容</w:t>
            </w:r>
          </w:p>
        </w:tc>
        <w:tc>
          <w:tcPr>
            <w:tcW w:w="1276" w:type="dxa"/>
            <w:vMerge w:val="restart"/>
            <w:vAlign w:val="center"/>
          </w:tcPr>
          <w:p w14:paraId="203F2B16" w14:textId="74F9C7AD" w:rsidR="00820480" w:rsidRDefault="00820480" w:rsidP="00E14536">
            <w:pPr>
              <w:pStyle w:val="af4"/>
              <w:jc w:val="center"/>
            </w:pPr>
            <w:r>
              <w:rPr>
                <w:rFonts w:hint="eastAsia"/>
              </w:rPr>
              <w:t>过程知识</w:t>
            </w:r>
          </w:p>
        </w:tc>
        <w:tc>
          <w:tcPr>
            <w:tcW w:w="3685" w:type="dxa"/>
            <w:vMerge w:val="restart"/>
            <w:vAlign w:val="center"/>
          </w:tcPr>
          <w:p w14:paraId="32649CE6" w14:textId="30FA286F" w:rsidR="00820480" w:rsidRDefault="00820480" w:rsidP="00E14536">
            <w:pPr>
              <w:pStyle w:val="af4"/>
              <w:jc w:val="center"/>
            </w:pPr>
            <w:r>
              <w:rPr>
                <w:rFonts w:hint="eastAsia"/>
              </w:rPr>
              <w:t>描述</w:t>
            </w:r>
            <w:r w:rsidRPr="00751B8E">
              <w:rPr>
                <w:rFonts w:hint="eastAsia"/>
              </w:rPr>
              <w:t>步骤</w:t>
            </w:r>
            <w:r>
              <w:rPr>
                <w:rFonts w:hint="eastAsia"/>
              </w:rPr>
              <w:t>、流程</w:t>
            </w:r>
          </w:p>
        </w:tc>
        <w:tc>
          <w:tcPr>
            <w:tcW w:w="1701" w:type="dxa"/>
            <w:vAlign w:val="center"/>
          </w:tcPr>
          <w:p w14:paraId="58E3E17B" w14:textId="69619D05" w:rsidR="00820480" w:rsidRDefault="00820480" w:rsidP="00E14536">
            <w:pPr>
              <w:pStyle w:val="af4"/>
              <w:jc w:val="center"/>
            </w:pPr>
            <w:r w:rsidRPr="0071749E">
              <w:rPr>
                <w:rFonts w:hint="eastAsia"/>
              </w:rPr>
              <w:t>产生式表示法</w:t>
            </w:r>
          </w:p>
        </w:tc>
        <w:tc>
          <w:tcPr>
            <w:tcW w:w="3402" w:type="dxa"/>
          </w:tcPr>
          <w:p w14:paraId="7AACE398" w14:textId="2C6C9BF3" w:rsidR="00820480" w:rsidRPr="0071749E" w:rsidRDefault="00820480" w:rsidP="00820480">
            <w:pPr>
              <w:pStyle w:val="af4"/>
              <w:jc w:val="center"/>
            </w:pPr>
            <w:r>
              <w:rPr>
                <w:rFonts w:hint="eastAsia"/>
              </w:rPr>
              <w:t>对象需要以条件指向结果</w:t>
            </w:r>
          </w:p>
        </w:tc>
        <w:tc>
          <w:tcPr>
            <w:tcW w:w="2091" w:type="dxa"/>
          </w:tcPr>
          <w:p w14:paraId="3B2F5807" w14:textId="04081F58" w:rsidR="00820480" w:rsidRPr="0071749E" w:rsidRDefault="00820480" w:rsidP="00820480">
            <w:pPr>
              <w:pStyle w:val="af4"/>
              <w:jc w:val="center"/>
            </w:pPr>
            <w:r>
              <w:rPr>
                <w:rFonts w:hint="eastAsia"/>
              </w:rPr>
              <w:t>需要以条件指向结果</w:t>
            </w:r>
          </w:p>
        </w:tc>
      </w:tr>
      <w:tr w:rsidR="00820480" w14:paraId="17805A8A" w14:textId="2250D0DC" w:rsidTr="00E14536">
        <w:trPr>
          <w:trHeight w:val="305"/>
          <w:jc w:val="center"/>
        </w:trPr>
        <w:tc>
          <w:tcPr>
            <w:tcW w:w="1271" w:type="dxa"/>
            <w:vMerge/>
            <w:vAlign w:val="center"/>
          </w:tcPr>
          <w:p w14:paraId="7CC06DF0" w14:textId="77777777" w:rsidR="00820480" w:rsidRDefault="00820480" w:rsidP="00820480">
            <w:pPr>
              <w:pStyle w:val="af4"/>
              <w:jc w:val="center"/>
            </w:pPr>
          </w:p>
        </w:tc>
        <w:tc>
          <w:tcPr>
            <w:tcW w:w="1276" w:type="dxa"/>
            <w:vMerge/>
            <w:vAlign w:val="center"/>
          </w:tcPr>
          <w:p w14:paraId="7D468299" w14:textId="77777777" w:rsidR="00820480" w:rsidRDefault="00820480" w:rsidP="00820480">
            <w:pPr>
              <w:pStyle w:val="af4"/>
              <w:jc w:val="center"/>
            </w:pPr>
          </w:p>
        </w:tc>
        <w:tc>
          <w:tcPr>
            <w:tcW w:w="3685" w:type="dxa"/>
            <w:vMerge/>
            <w:vAlign w:val="center"/>
          </w:tcPr>
          <w:p w14:paraId="150D35E0" w14:textId="77777777" w:rsidR="00820480" w:rsidRDefault="00820480" w:rsidP="00820480">
            <w:pPr>
              <w:pStyle w:val="af4"/>
              <w:jc w:val="center"/>
            </w:pPr>
          </w:p>
        </w:tc>
        <w:tc>
          <w:tcPr>
            <w:tcW w:w="1701" w:type="dxa"/>
            <w:vAlign w:val="center"/>
          </w:tcPr>
          <w:p w14:paraId="36D88374" w14:textId="34E2519C" w:rsidR="00820480" w:rsidRPr="0071749E" w:rsidRDefault="00820480" w:rsidP="00820480">
            <w:pPr>
              <w:pStyle w:val="af4"/>
              <w:jc w:val="center"/>
            </w:pPr>
            <w:r>
              <w:rPr>
                <w:rFonts w:hint="eastAsia"/>
              </w:rPr>
              <w:t>AI</w:t>
            </w:r>
          </w:p>
        </w:tc>
        <w:tc>
          <w:tcPr>
            <w:tcW w:w="3402" w:type="dxa"/>
          </w:tcPr>
          <w:p w14:paraId="2B37D202" w14:textId="57EBC308" w:rsidR="00820480" w:rsidRPr="0071749E" w:rsidRDefault="00820480" w:rsidP="00820480">
            <w:pPr>
              <w:pStyle w:val="af4"/>
              <w:jc w:val="center"/>
            </w:pPr>
            <w:r>
              <w:rPr>
                <w:rFonts w:hint="eastAsia"/>
              </w:rPr>
              <w:t>对象</w:t>
            </w:r>
            <w:r w:rsidR="00467DB1">
              <w:rPr>
                <w:rFonts w:hint="eastAsia"/>
              </w:rPr>
              <w:t>涉及</w:t>
            </w:r>
            <w:r>
              <w:rPr>
                <w:rFonts w:hint="eastAsia"/>
              </w:rPr>
              <w:t>解析语义</w:t>
            </w:r>
          </w:p>
        </w:tc>
        <w:tc>
          <w:tcPr>
            <w:tcW w:w="2091" w:type="dxa"/>
          </w:tcPr>
          <w:p w14:paraId="11694EA8" w14:textId="21DCB25D" w:rsidR="00820480" w:rsidRPr="0071749E" w:rsidRDefault="00BD69E6" w:rsidP="00820480">
            <w:pPr>
              <w:pStyle w:val="af4"/>
              <w:jc w:val="center"/>
            </w:pPr>
            <w:r>
              <w:rPr>
                <w:rFonts w:hint="eastAsia"/>
              </w:rPr>
              <w:t>需要</w:t>
            </w:r>
            <w:r w:rsidR="00820480">
              <w:rPr>
                <w:rFonts w:hint="eastAsia"/>
              </w:rPr>
              <w:t>文本处理</w:t>
            </w:r>
            <w:r>
              <w:rPr>
                <w:rFonts w:hint="eastAsia"/>
              </w:rPr>
              <w:t>和</w:t>
            </w:r>
            <w:r w:rsidR="00820480">
              <w:rPr>
                <w:rFonts w:hint="eastAsia"/>
              </w:rPr>
              <w:t>推理</w:t>
            </w:r>
          </w:p>
        </w:tc>
      </w:tr>
      <w:tr w:rsidR="00820480" w14:paraId="55A0992D" w14:textId="0FFB487E" w:rsidTr="00E14536">
        <w:trPr>
          <w:trHeight w:val="308"/>
          <w:jc w:val="center"/>
        </w:trPr>
        <w:tc>
          <w:tcPr>
            <w:tcW w:w="1271" w:type="dxa"/>
            <w:vMerge/>
            <w:vAlign w:val="center"/>
          </w:tcPr>
          <w:p w14:paraId="3A4AF31C" w14:textId="3FFC763F" w:rsidR="00820480" w:rsidRDefault="00820480" w:rsidP="00E14536">
            <w:pPr>
              <w:pStyle w:val="af4"/>
              <w:jc w:val="center"/>
            </w:pPr>
          </w:p>
        </w:tc>
        <w:tc>
          <w:tcPr>
            <w:tcW w:w="1276" w:type="dxa"/>
            <w:vMerge w:val="restart"/>
            <w:vAlign w:val="center"/>
          </w:tcPr>
          <w:p w14:paraId="685D3B42" w14:textId="2D6E349B" w:rsidR="00820480" w:rsidRDefault="00820480" w:rsidP="00E14536">
            <w:pPr>
              <w:pStyle w:val="af4"/>
              <w:jc w:val="center"/>
            </w:pPr>
            <w:r>
              <w:rPr>
                <w:rFonts w:hint="eastAsia"/>
              </w:rPr>
              <w:t>事实知识</w:t>
            </w:r>
          </w:p>
        </w:tc>
        <w:tc>
          <w:tcPr>
            <w:tcW w:w="3685" w:type="dxa"/>
            <w:vMerge w:val="restart"/>
            <w:vAlign w:val="center"/>
          </w:tcPr>
          <w:p w14:paraId="5BB734C2" w14:textId="41AEE4DA" w:rsidR="00820480" w:rsidRDefault="00820480" w:rsidP="00E14536">
            <w:pPr>
              <w:pStyle w:val="af4"/>
              <w:jc w:val="center"/>
            </w:pPr>
            <w:r w:rsidRPr="0071749E">
              <w:rPr>
                <w:rFonts w:hint="eastAsia"/>
              </w:rPr>
              <w:t>内部结构关系及知识之间的特殊关系表示出来</w:t>
            </w:r>
          </w:p>
        </w:tc>
        <w:tc>
          <w:tcPr>
            <w:tcW w:w="1701" w:type="dxa"/>
            <w:vAlign w:val="center"/>
          </w:tcPr>
          <w:p w14:paraId="1E6FD1E4" w14:textId="36FA4820" w:rsidR="00820480" w:rsidRDefault="00820480" w:rsidP="00E14536">
            <w:pPr>
              <w:pStyle w:val="af4"/>
              <w:jc w:val="center"/>
            </w:pPr>
            <w:r>
              <w:rPr>
                <w:rFonts w:hint="eastAsia"/>
              </w:rPr>
              <w:t>框架法</w:t>
            </w:r>
          </w:p>
        </w:tc>
        <w:tc>
          <w:tcPr>
            <w:tcW w:w="3402" w:type="dxa"/>
          </w:tcPr>
          <w:p w14:paraId="160A68DE" w14:textId="0A86E627" w:rsidR="00820480" w:rsidRDefault="00820480" w:rsidP="00820480">
            <w:pPr>
              <w:pStyle w:val="af4"/>
              <w:jc w:val="center"/>
            </w:pPr>
            <w:r>
              <w:rPr>
                <w:rFonts w:hint="eastAsia"/>
              </w:rPr>
              <w:t>对象</w:t>
            </w:r>
            <w:r w:rsidRPr="0071749E">
              <w:rPr>
                <w:rFonts w:hint="eastAsia"/>
              </w:rPr>
              <w:t>内部</w:t>
            </w:r>
            <w:r>
              <w:rPr>
                <w:rFonts w:hint="eastAsia"/>
              </w:rPr>
              <w:t>有重要</w:t>
            </w:r>
            <w:r w:rsidRPr="0071749E">
              <w:rPr>
                <w:rFonts w:hint="eastAsia"/>
              </w:rPr>
              <w:t>结构关系</w:t>
            </w:r>
          </w:p>
        </w:tc>
        <w:tc>
          <w:tcPr>
            <w:tcW w:w="2091" w:type="dxa"/>
          </w:tcPr>
          <w:p w14:paraId="3618CBDC" w14:textId="1E0215B8" w:rsidR="00820480" w:rsidRDefault="00820480" w:rsidP="00820480">
            <w:pPr>
              <w:pStyle w:val="af4"/>
              <w:jc w:val="center"/>
            </w:pPr>
            <w:r>
              <w:rPr>
                <w:rFonts w:hint="eastAsia"/>
              </w:rPr>
              <w:t>保证结构、关系清晰</w:t>
            </w:r>
          </w:p>
        </w:tc>
      </w:tr>
      <w:tr w:rsidR="00820480" w14:paraId="3AFE1A3D" w14:textId="705198B3" w:rsidTr="00E14536">
        <w:trPr>
          <w:trHeight w:val="307"/>
          <w:jc w:val="center"/>
        </w:trPr>
        <w:tc>
          <w:tcPr>
            <w:tcW w:w="1271" w:type="dxa"/>
            <w:vMerge/>
            <w:vAlign w:val="center"/>
          </w:tcPr>
          <w:p w14:paraId="14FE352C" w14:textId="77777777" w:rsidR="00820480" w:rsidRDefault="00820480" w:rsidP="00820480">
            <w:pPr>
              <w:pStyle w:val="af4"/>
              <w:jc w:val="center"/>
            </w:pPr>
          </w:p>
        </w:tc>
        <w:tc>
          <w:tcPr>
            <w:tcW w:w="1276" w:type="dxa"/>
            <w:vMerge/>
            <w:vAlign w:val="center"/>
          </w:tcPr>
          <w:p w14:paraId="774A86C3" w14:textId="77777777" w:rsidR="00820480" w:rsidRDefault="00820480" w:rsidP="00820480">
            <w:pPr>
              <w:pStyle w:val="af4"/>
              <w:jc w:val="center"/>
            </w:pPr>
          </w:p>
        </w:tc>
        <w:tc>
          <w:tcPr>
            <w:tcW w:w="3685" w:type="dxa"/>
            <w:vMerge/>
            <w:vAlign w:val="center"/>
          </w:tcPr>
          <w:p w14:paraId="0120E65F" w14:textId="77777777" w:rsidR="00820480" w:rsidRPr="0071749E" w:rsidRDefault="00820480" w:rsidP="00820480">
            <w:pPr>
              <w:pStyle w:val="af4"/>
              <w:jc w:val="center"/>
            </w:pPr>
          </w:p>
        </w:tc>
        <w:tc>
          <w:tcPr>
            <w:tcW w:w="1701" w:type="dxa"/>
            <w:vAlign w:val="center"/>
          </w:tcPr>
          <w:p w14:paraId="663283FB" w14:textId="2A58B22F" w:rsidR="00820480" w:rsidRDefault="00820480" w:rsidP="00820480">
            <w:pPr>
              <w:pStyle w:val="af4"/>
              <w:jc w:val="center"/>
            </w:pPr>
            <w:r>
              <w:rPr>
                <w:rFonts w:hint="eastAsia"/>
              </w:rPr>
              <w:t>谓词逻辑</w:t>
            </w:r>
          </w:p>
        </w:tc>
        <w:tc>
          <w:tcPr>
            <w:tcW w:w="3402" w:type="dxa"/>
          </w:tcPr>
          <w:p w14:paraId="64572879" w14:textId="65BE81AE" w:rsidR="00820480" w:rsidRDefault="00820480" w:rsidP="00820480">
            <w:pPr>
              <w:pStyle w:val="af4"/>
              <w:jc w:val="center"/>
            </w:pPr>
            <w:r>
              <w:rPr>
                <w:rFonts w:hint="eastAsia"/>
              </w:rPr>
              <w:t>描述对象是</w:t>
            </w:r>
            <w:r w:rsidRPr="00820480">
              <w:rPr>
                <w:rFonts w:hint="eastAsia"/>
              </w:rPr>
              <w:t>强有力的逻辑关系事物</w:t>
            </w:r>
          </w:p>
        </w:tc>
        <w:tc>
          <w:tcPr>
            <w:tcW w:w="2091" w:type="dxa"/>
          </w:tcPr>
          <w:p w14:paraId="055C0CCF" w14:textId="3F498798" w:rsidR="00820480" w:rsidRDefault="00820480" w:rsidP="00820480">
            <w:pPr>
              <w:pStyle w:val="af4"/>
              <w:jc w:val="center"/>
            </w:pPr>
            <w:r>
              <w:rPr>
                <w:rFonts w:hint="eastAsia"/>
              </w:rPr>
              <w:t>侧重刻画关系</w:t>
            </w:r>
          </w:p>
        </w:tc>
      </w:tr>
      <w:tr w:rsidR="00820480" w14:paraId="2A2CA9C4" w14:textId="37640564" w:rsidTr="00E14536">
        <w:trPr>
          <w:trHeight w:val="307"/>
          <w:jc w:val="center"/>
        </w:trPr>
        <w:tc>
          <w:tcPr>
            <w:tcW w:w="1271" w:type="dxa"/>
            <w:vMerge/>
            <w:vAlign w:val="center"/>
          </w:tcPr>
          <w:p w14:paraId="4141643C" w14:textId="77777777" w:rsidR="00820480" w:rsidRDefault="00820480" w:rsidP="00820480">
            <w:pPr>
              <w:pStyle w:val="af4"/>
              <w:jc w:val="center"/>
            </w:pPr>
          </w:p>
        </w:tc>
        <w:tc>
          <w:tcPr>
            <w:tcW w:w="1276" w:type="dxa"/>
            <w:vMerge/>
            <w:vAlign w:val="center"/>
          </w:tcPr>
          <w:p w14:paraId="04AF35FB" w14:textId="77777777" w:rsidR="00820480" w:rsidRDefault="00820480" w:rsidP="00820480">
            <w:pPr>
              <w:pStyle w:val="af4"/>
              <w:jc w:val="center"/>
            </w:pPr>
          </w:p>
        </w:tc>
        <w:tc>
          <w:tcPr>
            <w:tcW w:w="3685" w:type="dxa"/>
            <w:vMerge/>
            <w:vAlign w:val="center"/>
          </w:tcPr>
          <w:p w14:paraId="50B68C0A" w14:textId="77777777" w:rsidR="00820480" w:rsidRPr="0071749E" w:rsidRDefault="00820480" w:rsidP="00820480">
            <w:pPr>
              <w:pStyle w:val="af4"/>
              <w:jc w:val="center"/>
            </w:pPr>
          </w:p>
        </w:tc>
        <w:tc>
          <w:tcPr>
            <w:tcW w:w="1701" w:type="dxa"/>
            <w:vAlign w:val="center"/>
          </w:tcPr>
          <w:p w14:paraId="06273BC5" w14:textId="7B6A4587" w:rsidR="00820480" w:rsidRDefault="00820480" w:rsidP="00820480">
            <w:pPr>
              <w:pStyle w:val="af4"/>
              <w:jc w:val="center"/>
            </w:pPr>
            <w:r>
              <w:rPr>
                <w:rFonts w:hint="eastAsia"/>
              </w:rPr>
              <w:t>知识图谱</w:t>
            </w:r>
          </w:p>
        </w:tc>
        <w:tc>
          <w:tcPr>
            <w:tcW w:w="3402" w:type="dxa"/>
          </w:tcPr>
          <w:p w14:paraId="0BA16CE0" w14:textId="6EF59F55" w:rsidR="00820480" w:rsidRDefault="00820480" w:rsidP="00820480">
            <w:pPr>
              <w:pStyle w:val="af4"/>
              <w:jc w:val="center"/>
            </w:pPr>
            <w:r>
              <w:rPr>
                <w:rFonts w:hint="eastAsia"/>
              </w:rPr>
              <w:t>涉及</w:t>
            </w:r>
            <w:r w:rsidR="00467DB1">
              <w:rPr>
                <w:rFonts w:hint="eastAsia"/>
              </w:rPr>
              <w:t>关系表达</w:t>
            </w:r>
          </w:p>
        </w:tc>
        <w:tc>
          <w:tcPr>
            <w:tcW w:w="2091" w:type="dxa"/>
          </w:tcPr>
          <w:p w14:paraId="132F9CE8" w14:textId="46A736B4" w:rsidR="00820480" w:rsidRDefault="00820480" w:rsidP="00820480">
            <w:pPr>
              <w:pStyle w:val="af4"/>
              <w:jc w:val="center"/>
            </w:pPr>
            <w:r>
              <w:rPr>
                <w:rFonts w:hint="eastAsia"/>
              </w:rPr>
              <w:t>需刻画结构关系</w:t>
            </w:r>
          </w:p>
        </w:tc>
      </w:tr>
      <w:tr w:rsidR="00820480" w14:paraId="24E8F91F" w14:textId="24A32003" w:rsidTr="00E14536">
        <w:trPr>
          <w:jc w:val="center"/>
        </w:trPr>
        <w:tc>
          <w:tcPr>
            <w:tcW w:w="1271" w:type="dxa"/>
            <w:vMerge w:val="restart"/>
            <w:vAlign w:val="center"/>
          </w:tcPr>
          <w:p w14:paraId="0D212972" w14:textId="53FE5AE8" w:rsidR="00820480" w:rsidRDefault="00820480" w:rsidP="00E14536">
            <w:pPr>
              <w:pStyle w:val="af4"/>
              <w:jc w:val="center"/>
            </w:pPr>
            <w:r>
              <w:rPr>
                <w:rFonts w:hint="eastAsia"/>
              </w:rPr>
              <w:t>功能用途</w:t>
            </w:r>
          </w:p>
        </w:tc>
        <w:tc>
          <w:tcPr>
            <w:tcW w:w="1276" w:type="dxa"/>
            <w:vAlign w:val="center"/>
          </w:tcPr>
          <w:p w14:paraId="4C3FA293" w14:textId="77E4E26A" w:rsidR="00820480" w:rsidRDefault="00820480" w:rsidP="00E14536">
            <w:pPr>
              <w:pStyle w:val="af4"/>
              <w:jc w:val="center"/>
            </w:pPr>
            <w:r>
              <w:rPr>
                <w:rFonts w:hint="eastAsia"/>
              </w:rPr>
              <w:t>规则知识</w:t>
            </w:r>
          </w:p>
        </w:tc>
        <w:tc>
          <w:tcPr>
            <w:tcW w:w="3685" w:type="dxa"/>
            <w:vAlign w:val="center"/>
          </w:tcPr>
          <w:p w14:paraId="404CC907" w14:textId="708FF23B" w:rsidR="00820480" w:rsidRDefault="00820480" w:rsidP="00E14536">
            <w:pPr>
              <w:pStyle w:val="af4"/>
              <w:jc w:val="center"/>
            </w:pPr>
            <w:r>
              <w:rPr>
                <w:rFonts w:hint="eastAsia"/>
              </w:rPr>
              <w:t>具有前提部分和结论部分</w:t>
            </w:r>
          </w:p>
        </w:tc>
        <w:tc>
          <w:tcPr>
            <w:tcW w:w="1701" w:type="dxa"/>
            <w:vAlign w:val="center"/>
          </w:tcPr>
          <w:p w14:paraId="5CC8F366" w14:textId="5CFA70A7" w:rsidR="00820480" w:rsidRDefault="00820480" w:rsidP="00E14536">
            <w:pPr>
              <w:pStyle w:val="af4"/>
              <w:jc w:val="center"/>
            </w:pPr>
            <w:r w:rsidRPr="0071749E">
              <w:rPr>
                <w:rFonts w:hint="eastAsia"/>
              </w:rPr>
              <w:t>产生式表示法</w:t>
            </w:r>
          </w:p>
        </w:tc>
        <w:tc>
          <w:tcPr>
            <w:tcW w:w="3402" w:type="dxa"/>
          </w:tcPr>
          <w:p w14:paraId="3AB94670" w14:textId="084CB7FE" w:rsidR="00820480" w:rsidRPr="0071749E" w:rsidRDefault="00820480" w:rsidP="00820480">
            <w:pPr>
              <w:pStyle w:val="af4"/>
              <w:jc w:val="center"/>
            </w:pPr>
            <w:r>
              <w:rPr>
                <w:rFonts w:hint="eastAsia"/>
              </w:rPr>
              <w:t>对象与产生式形式相近</w:t>
            </w:r>
          </w:p>
        </w:tc>
        <w:tc>
          <w:tcPr>
            <w:tcW w:w="2091" w:type="dxa"/>
          </w:tcPr>
          <w:p w14:paraId="210FE19E" w14:textId="05CC05FF" w:rsidR="00820480" w:rsidRPr="0071749E" w:rsidRDefault="00820480" w:rsidP="00820480">
            <w:pPr>
              <w:pStyle w:val="af4"/>
              <w:jc w:val="center"/>
            </w:pPr>
            <w:r>
              <w:rPr>
                <w:rFonts w:hint="eastAsia"/>
              </w:rPr>
              <w:t>需要以条件指向结果</w:t>
            </w:r>
          </w:p>
        </w:tc>
      </w:tr>
      <w:tr w:rsidR="00820480" w14:paraId="30E7896D" w14:textId="794F2BA8" w:rsidTr="00E14536">
        <w:trPr>
          <w:trHeight w:val="308"/>
          <w:jc w:val="center"/>
        </w:trPr>
        <w:tc>
          <w:tcPr>
            <w:tcW w:w="1271" w:type="dxa"/>
            <w:vMerge/>
            <w:vAlign w:val="center"/>
          </w:tcPr>
          <w:p w14:paraId="18A9EA37" w14:textId="636C7CF6" w:rsidR="00820480" w:rsidRDefault="00820480" w:rsidP="00E14536">
            <w:pPr>
              <w:pStyle w:val="af4"/>
              <w:jc w:val="center"/>
            </w:pPr>
          </w:p>
        </w:tc>
        <w:tc>
          <w:tcPr>
            <w:tcW w:w="1276" w:type="dxa"/>
            <w:vMerge w:val="restart"/>
            <w:vAlign w:val="center"/>
          </w:tcPr>
          <w:p w14:paraId="498AEC30" w14:textId="22CF00FC" w:rsidR="00820480" w:rsidRDefault="00820480" w:rsidP="00E14536">
            <w:pPr>
              <w:pStyle w:val="af4"/>
              <w:jc w:val="center"/>
            </w:pPr>
            <w:r>
              <w:rPr>
                <w:rFonts w:hint="eastAsia"/>
              </w:rPr>
              <w:t>故障树知识</w:t>
            </w:r>
          </w:p>
        </w:tc>
        <w:tc>
          <w:tcPr>
            <w:tcW w:w="3685" w:type="dxa"/>
            <w:vMerge w:val="restart"/>
            <w:vAlign w:val="center"/>
          </w:tcPr>
          <w:p w14:paraId="7193CDB8" w14:textId="7C86F0AD" w:rsidR="00820480" w:rsidRDefault="00820480" w:rsidP="00E14536">
            <w:pPr>
              <w:pStyle w:val="af4"/>
              <w:jc w:val="center"/>
            </w:pPr>
            <w:r>
              <w:rPr>
                <w:rFonts w:hint="eastAsia"/>
              </w:rPr>
              <w:t>将</w:t>
            </w:r>
            <w:r w:rsidRPr="00570691">
              <w:rPr>
                <w:rFonts w:hint="eastAsia"/>
              </w:rPr>
              <w:t>故障树各推理节点的故障现象与实际测试数据、计算公式映射</w:t>
            </w:r>
            <w:r>
              <w:rPr>
                <w:rFonts w:hint="eastAsia"/>
              </w:rPr>
              <w:t>成计算机易于处理的结构</w:t>
            </w:r>
          </w:p>
        </w:tc>
        <w:tc>
          <w:tcPr>
            <w:tcW w:w="1701" w:type="dxa"/>
            <w:vAlign w:val="center"/>
          </w:tcPr>
          <w:p w14:paraId="4E47F558" w14:textId="4F4057C9" w:rsidR="00820480" w:rsidRDefault="00820480" w:rsidP="00E14536">
            <w:pPr>
              <w:pStyle w:val="af4"/>
              <w:jc w:val="center"/>
            </w:pPr>
            <w:r>
              <w:rPr>
                <w:rFonts w:hint="eastAsia"/>
              </w:rPr>
              <w:t>框架法</w:t>
            </w:r>
          </w:p>
        </w:tc>
        <w:tc>
          <w:tcPr>
            <w:tcW w:w="3402" w:type="dxa"/>
          </w:tcPr>
          <w:p w14:paraId="78BAE0DA" w14:textId="1AD7F15D" w:rsidR="00820480" w:rsidRDefault="00820480" w:rsidP="00820480">
            <w:pPr>
              <w:pStyle w:val="af4"/>
              <w:jc w:val="center"/>
            </w:pPr>
            <w:r>
              <w:rPr>
                <w:rFonts w:hint="eastAsia"/>
              </w:rPr>
              <w:t>对象</w:t>
            </w:r>
            <w:r w:rsidRPr="0071749E">
              <w:rPr>
                <w:rFonts w:hint="eastAsia"/>
              </w:rPr>
              <w:t>内部</w:t>
            </w:r>
            <w:r>
              <w:rPr>
                <w:rFonts w:hint="eastAsia"/>
              </w:rPr>
              <w:t>有重要</w:t>
            </w:r>
            <w:r w:rsidRPr="0071749E">
              <w:rPr>
                <w:rFonts w:hint="eastAsia"/>
              </w:rPr>
              <w:t>结构关系</w:t>
            </w:r>
          </w:p>
        </w:tc>
        <w:tc>
          <w:tcPr>
            <w:tcW w:w="2091" w:type="dxa"/>
          </w:tcPr>
          <w:p w14:paraId="6D4AD440" w14:textId="2D6475A1" w:rsidR="00820480" w:rsidRDefault="00820480" w:rsidP="00820480">
            <w:pPr>
              <w:pStyle w:val="af4"/>
              <w:jc w:val="center"/>
            </w:pPr>
            <w:r>
              <w:rPr>
                <w:rFonts w:hint="eastAsia"/>
              </w:rPr>
              <w:t>保证结构、关系清晰</w:t>
            </w:r>
          </w:p>
        </w:tc>
      </w:tr>
      <w:tr w:rsidR="00820480" w14:paraId="6C57094A" w14:textId="6ABD7DC7" w:rsidTr="00E14536">
        <w:trPr>
          <w:trHeight w:val="307"/>
          <w:jc w:val="center"/>
        </w:trPr>
        <w:tc>
          <w:tcPr>
            <w:tcW w:w="1271" w:type="dxa"/>
            <w:vMerge/>
            <w:vAlign w:val="center"/>
          </w:tcPr>
          <w:p w14:paraId="56EC6F79" w14:textId="77777777" w:rsidR="00820480" w:rsidRDefault="00820480" w:rsidP="00820480">
            <w:pPr>
              <w:pStyle w:val="af4"/>
              <w:jc w:val="center"/>
            </w:pPr>
          </w:p>
        </w:tc>
        <w:tc>
          <w:tcPr>
            <w:tcW w:w="1276" w:type="dxa"/>
            <w:vMerge/>
            <w:vAlign w:val="center"/>
          </w:tcPr>
          <w:p w14:paraId="477D61E7" w14:textId="77777777" w:rsidR="00820480" w:rsidRDefault="00820480" w:rsidP="00820480">
            <w:pPr>
              <w:pStyle w:val="af4"/>
              <w:jc w:val="center"/>
            </w:pPr>
          </w:p>
        </w:tc>
        <w:tc>
          <w:tcPr>
            <w:tcW w:w="3685" w:type="dxa"/>
            <w:vMerge/>
            <w:vAlign w:val="center"/>
          </w:tcPr>
          <w:p w14:paraId="3021B8CE" w14:textId="77777777" w:rsidR="00820480" w:rsidRDefault="00820480" w:rsidP="00820480">
            <w:pPr>
              <w:pStyle w:val="af4"/>
              <w:jc w:val="center"/>
            </w:pPr>
          </w:p>
        </w:tc>
        <w:tc>
          <w:tcPr>
            <w:tcW w:w="1701" w:type="dxa"/>
            <w:vAlign w:val="center"/>
          </w:tcPr>
          <w:p w14:paraId="18BB812B" w14:textId="28A7FA76" w:rsidR="00820480" w:rsidRDefault="00820480" w:rsidP="00820480">
            <w:pPr>
              <w:pStyle w:val="af4"/>
              <w:jc w:val="center"/>
            </w:pPr>
            <w:r w:rsidRPr="0071749E">
              <w:rPr>
                <w:rFonts w:hint="eastAsia"/>
              </w:rPr>
              <w:t>产生式表示法</w:t>
            </w:r>
          </w:p>
        </w:tc>
        <w:tc>
          <w:tcPr>
            <w:tcW w:w="3402" w:type="dxa"/>
          </w:tcPr>
          <w:p w14:paraId="20E7BF91" w14:textId="3FBFC29A" w:rsidR="00820480" w:rsidRPr="0071749E" w:rsidRDefault="00820480" w:rsidP="00820480">
            <w:pPr>
              <w:pStyle w:val="af4"/>
              <w:jc w:val="center"/>
            </w:pPr>
            <w:r>
              <w:rPr>
                <w:rFonts w:hint="eastAsia"/>
              </w:rPr>
              <w:t>对象与产生式形式相近</w:t>
            </w:r>
          </w:p>
        </w:tc>
        <w:tc>
          <w:tcPr>
            <w:tcW w:w="2091" w:type="dxa"/>
          </w:tcPr>
          <w:p w14:paraId="028F361B" w14:textId="68D5D735" w:rsidR="00820480" w:rsidRPr="0071749E" w:rsidRDefault="00820480" w:rsidP="00820480">
            <w:pPr>
              <w:pStyle w:val="af4"/>
              <w:jc w:val="center"/>
            </w:pPr>
            <w:r>
              <w:rPr>
                <w:rFonts w:hint="eastAsia"/>
              </w:rPr>
              <w:t>需要以条件指向结果</w:t>
            </w:r>
          </w:p>
        </w:tc>
      </w:tr>
      <w:tr w:rsidR="00820480" w14:paraId="0262F994" w14:textId="4B1B521F" w:rsidTr="00E14536">
        <w:trPr>
          <w:trHeight w:val="307"/>
          <w:jc w:val="center"/>
        </w:trPr>
        <w:tc>
          <w:tcPr>
            <w:tcW w:w="1271" w:type="dxa"/>
            <w:vMerge/>
            <w:vAlign w:val="center"/>
          </w:tcPr>
          <w:p w14:paraId="620C3E56" w14:textId="77777777" w:rsidR="00820480" w:rsidRDefault="00820480" w:rsidP="00820480">
            <w:pPr>
              <w:pStyle w:val="af4"/>
              <w:jc w:val="center"/>
            </w:pPr>
          </w:p>
        </w:tc>
        <w:tc>
          <w:tcPr>
            <w:tcW w:w="1276" w:type="dxa"/>
            <w:vMerge/>
            <w:vAlign w:val="center"/>
          </w:tcPr>
          <w:p w14:paraId="0AC05D29" w14:textId="77777777" w:rsidR="00820480" w:rsidRDefault="00820480" w:rsidP="00820480">
            <w:pPr>
              <w:pStyle w:val="af4"/>
              <w:jc w:val="center"/>
            </w:pPr>
          </w:p>
        </w:tc>
        <w:tc>
          <w:tcPr>
            <w:tcW w:w="3685" w:type="dxa"/>
            <w:vMerge/>
            <w:vAlign w:val="center"/>
          </w:tcPr>
          <w:p w14:paraId="10C2A14C" w14:textId="77777777" w:rsidR="00820480" w:rsidRDefault="00820480" w:rsidP="00820480">
            <w:pPr>
              <w:pStyle w:val="af4"/>
              <w:jc w:val="center"/>
            </w:pPr>
          </w:p>
        </w:tc>
        <w:tc>
          <w:tcPr>
            <w:tcW w:w="1701" w:type="dxa"/>
            <w:vAlign w:val="center"/>
          </w:tcPr>
          <w:p w14:paraId="15B2AB51" w14:textId="49F1F492" w:rsidR="00820480" w:rsidRDefault="00820480" w:rsidP="00820480">
            <w:pPr>
              <w:pStyle w:val="af4"/>
              <w:jc w:val="center"/>
            </w:pPr>
            <w:r>
              <w:rPr>
                <w:rFonts w:hint="eastAsia"/>
              </w:rPr>
              <w:t>知识图谱</w:t>
            </w:r>
          </w:p>
        </w:tc>
        <w:tc>
          <w:tcPr>
            <w:tcW w:w="3402" w:type="dxa"/>
          </w:tcPr>
          <w:p w14:paraId="04F71347" w14:textId="31C5CDC7" w:rsidR="00820480" w:rsidRDefault="00820480" w:rsidP="00820480">
            <w:pPr>
              <w:pStyle w:val="af4"/>
              <w:jc w:val="center"/>
            </w:pPr>
            <w:r>
              <w:rPr>
                <w:rFonts w:hint="eastAsia"/>
              </w:rPr>
              <w:t>对象的</w:t>
            </w:r>
            <w:r w:rsidRPr="005A6328">
              <w:rPr>
                <w:rFonts w:hint="eastAsia"/>
              </w:rPr>
              <w:t>各节点之间的联系</w:t>
            </w:r>
          </w:p>
        </w:tc>
        <w:tc>
          <w:tcPr>
            <w:tcW w:w="2091" w:type="dxa"/>
          </w:tcPr>
          <w:p w14:paraId="722A3E76" w14:textId="6D31B0C6" w:rsidR="00820480" w:rsidRDefault="00BD69E6" w:rsidP="00820480">
            <w:pPr>
              <w:pStyle w:val="af4"/>
              <w:jc w:val="center"/>
            </w:pPr>
            <w:r>
              <w:rPr>
                <w:rFonts w:hint="eastAsia"/>
              </w:rPr>
              <w:t>需要</w:t>
            </w:r>
            <w:r w:rsidR="00820480">
              <w:rPr>
                <w:rFonts w:hint="eastAsia"/>
              </w:rPr>
              <w:t>刻画结构</w:t>
            </w:r>
            <w:r>
              <w:rPr>
                <w:rFonts w:hint="eastAsia"/>
              </w:rPr>
              <w:t>和</w:t>
            </w:r>
            <w:r w:rsidR="00820480">
              <w:rPr>
                <w:rFonts w:hint="eastAsia"/>
              </w:rPr>
              <w:t>推理</w:t>
            </w:r>
          </w:p>
        </w:tc>
      </w:tr>
      <w:tr w:rsidR="00820480" w14:paraId="2600F2C0" w14:textId="59AB257C" w:rsidTr="00E14536">
        <w:trPr>
          <w:trHeight w:val="484"/>
          <w:jc w:val="center"/>
        </w:trPr>
        <w:tc>
          <w:tcPr>
            <w:tcW w:w="1271" w:type="dxa"/>
            <w:vMerge/>
            <w:vAlign w:val="center"/>
          </w:tcPr>
          <w:p w14:paraId="41BC7B4E" w14:textId="5402D9AF" w:rsidR="00820480" w:rsidRDefault="00820480" w:rsidP="00E14536">
            <w:pPr>
              <w:pStyle w:val="af4"/>
              <w:jc w:val="center"/>
            </w:pPr>
          </w:p>
        </w:tc>
        <w:tc>
          <w:tcPr>
            <w:tcW w:w="1276" w:type="dxa"/>
            <w:vMerge w:val="restart"/>
            <w:vAlign w:val="center"/>
          </w:tcPr>
          <w:p w14:paraId="76D3325A" w14:textId="7A657C6A" w:rsidR="00820480" w:rsidRDefault="00820480" w:rsidP="00E14536">
            <w:pPr>
              <w:pStyle w:val="af4"/>
              <w:jc w:val="center"/>
            </w:pPr>
            <w:r>
              <w:rPr>
                <w:rFonts w:hint="eastAsia"/>
              </w:rPr>
              <w:t>预案知识</w:t>
            </w:r>
          </w:p>
        </w:tc>
        <w:tc>
          <w:tcPr>
            <w:tcW w:w="3685" w:type="dxa"/>
            <w:vMerge w:val="restart"/>
            <w:vAlign w:val="center"/>
          </w:tcPr>
          <w:p w14:paraId="1F3FB0CA" w14:textId="411675DA" w:rsidR="00820480" w:rsidRDefault="00820480" w:rsidP="00E14536">
            <w:pPr>
              <w:pStyle w:val="af4"/>
              <w:jc w:val="center"/>
            </w:pPr>
            <w:r>
              <w:rPr>
                <w:rFonts w:hint="eastAsia"/>
              </w:rPr>
              <w:t>描述案例处置程序、原因、结果、风险分析等内容</w:t>
            </w:r>
          </w:p>
        </w:tc>
        <w:tc>
          <w:tcPr>
            <w:tcW w:w="1701" w:type="dxa"/>
            <w:vAlign w:val="center"/>
          </w:tcPr>
          <w:p w14:paraId="696E063A" w14:textId="7C11AF92" w:rsidR="00820480" w:rsidRDefault="00820480" w:rsidP="00E14536">
            <w:pPr>
              <w:pStyle w:val="af4"/>
              <w:jc w:val="center"/>
            </w:pPr>
            <w:r>
              <w:rPr>
                <w:rFonts w:hint="eastAsia"/>
              </w:rPr>
              <w:t>框架法</w:t>
            </w:r>
          </w:p>
        </w:tc>
        <w:tc>
          <w:tcPr>
            <w:tcW w:w="3402" w:type="dxa"/>
          </w:tcPr>
          <w:p w14:paraId="6815D0FE" w14:textId="33257E0F" w:rsidR="00820480" w:rsidRDefault="00820480" w:rsidP="00820480">
            <w:pPr>
              <w:pStyle w:val="af4"/>
              <w:jc w:val="center"/>
            </w:pPr>
            <w:r>
              <w:rPr>
                <w:rFonts w:hint="eastAsia"/>
              </w:rPr>
              <w:t>对象</w:t>
            </w:r>
            <w:r w:rsidRPr="0071749E">
              <w:rPr>
                <w:rFonts w:hint="eastAsia"/>
              </w:rPr>
              <w:t>内部</w:t>
            </w:r>
            <w:r>
              <w:rPr>
                <w:rFonts w:hint="eastAsia"/>
              </w:rPr>
              <w:t>有重要</w:t>
            </w:r>
            <w:r w:rsidRPr="0071749E">
              <w:rPr>
                <w:rFonts w:hint="eastAsia"/>
              </w:rPr>
              <w:t>结构关系</w:t>
            </w:r>
          </w:p>
        </w:tc>
        <w:tc>
          <w:tcPr>
            <w:tcW w:w="2091" w:type="dxa"/>
          </w:tcPr>
          <w:p w14:paraId="15C9E030" w14:textId="1DB52416" w:rsidR="00820480" w:rsidRDefault="00820480" w:rsidP="00820480">
            <w:pPr>
              <w:pStyle w:val="af4"/>
              <w:jc w:val="center"/>
            </w:pPr>
            <w:r>
              <w:rPr>
                <w:rFonts w:hint="eastAsia"/>
              </w:rPr>
              <w:t>保证结构、关系清晰</w:t>
            </w:r>
          </w:p>
        </w:tc>
      </w:tr>
      <w:tr w:rsidR="00820480" w14:paraId="07471DA0" w14:textId="7CAA589E" w:rsidTr="00E14536">
        <w:trPr>
          <w:trHeight w:val="241"/>
          <w:jc w:val="center"/>
        </w:trPr>
        <w:tc>
          <w:tcPr>
            <w:tcW w:w="1271" w:type="dxa"/>
            <w:vMerge/>
            <w:vAlign w:val="center"/>
          </w:tcPr>
          <w:p w14:paraId="6F8E5CDF" w14:textId="77777777" w:rsidR="00820480" w:rsidRDefault="00820480" w:rsidP="00820480">
            <w:pPr>
              <w:pStyle w:val="af4"/>
              <w:jc w:val="center"/>
            </w:pPr>
          </w:p>
        </w:tc>
        <w:tc>
          <w:tcPr>
            <w:tcW w:w="1276" w:type="dxa"/>
            <w:vMerge/>
            <w:vAlign w:val="center"/>
          </w:tcPr>
          <w:p w14:paraId="438DB832" w14:textId="77777777" w:rsidR="00820480" w:rsidRDefault="00820480" w:rsidP="00820480">
            <w:pPr>
              <w:pStyle w:val="af4"/>
              <w:jc w:val="center"/>
            </w:pPr>
          </w:p>
        </w:tc>
        <w:tc>
          <w:tcPr>
            <w:tcW w:w="3685" w:type="dxa"/>
            <w:vMerge/>
            <w:vAlign w:val="center"/>
          </w:tcPr>
          <w:p w14:paraId="2EE02045" w14:textId="77777777" w:rsidR="00820480" w:rsidRDefault="00820480" w:rsidP="00820480">
            <w:pPr>
              <w:pStyle w:val="af4"/>
              <w:jc w:val="center"/>
            </w:pPr>
          </w:p>
        </w:tc>
        <w:tc>
          <w:tcPr>
            <w:tcW w:w="1701" w:type="dxa"/>
            <w:vAlign w:val="center"/>
          </w:tcPr>
          <w:p w14:paraId="6742C331" w14:textId="53E1E8BC" w:rsidR="00820480" w:rsidRDefault="00820480" w:rsidP="00820480">
            <w:pPr>
              <w:pStyle w:val="af4"/>
              <w:jc w:val="center"/>
            </w:pPr>
            <w:r>
              <w:rPr>
                <w:rFonts w:hint="eastAsia"/>
              </w:rPr>
              <w:t>AI</w:t>
            </w:r>
          </w:p>
        </w:tc>
        <w:tc>
          <w:tcPr>
            <w:tcW w:w="3402" w:type="dxa"/>
          </w:tcPr>
          <w:p w14:paraId="109A6996" w14:textId="176C946A" w:rsidR="00820480" w:rsidRDefault="00820480" w:rsidP="00820480">
            <w:pPr>
              <w:pStyle w:val="af4"/>
              <w:jc w:val="center"/>
            </w:pPr>
            <w:r>
              <w:rPr>
                <w:rFonts w:hint="eastAsia"/>
              </w:rPr>
              <w:t>涉及解析语义</w:t>
            </w:r>
          </w:p>
        </w:tc>
        <w:tc>
          <w:tcPr>
            <w:tcW w:w="2091" w:type="dxa"/>
          </w:tcPr>
          <w:p w14:paraId="2E1694AB" w14:textId="1981A0E2" w:rsidR="00820480" w:rsidRDefault="00820480" w:rsidP="00820480">
            <w:pPr>
              <w:pStyle w:val="af4"/>
              <w:jc w:val="center"/>
            </w:pPr>
            <w:r>
              <w:rPr>
                <w:rFonts w:hint="eastAsia"/>
              </w:rPr>
              <w:t>自动化文本处理</w:t>
            </w:r>
          </w:p>
        </w:tc>
      </w:tr>
      <w:tr w:rsidR="00820480" w14:paraId="73388327" w14:textId="335233EC" w:rsidTr="00E14536">
        <w:trPr>
          <w:trHeight w:val="461"/>
          <w:jc w:val="center"/>
        </w:trPr>
        <w:tc>
          <w:tcPr>
            <w:tcW w:w="1271" w:type="dxa"/>
            <w:vMerge/>
            <w:vAlign w:val="center"/>
          </w:tcPr>
          <w:p w14:paraId="71BB550D" w14:textId="77777777" w:rsidR="00820480" w:rsidRDefault="00820480" w:rsidP="00820480">
            <w:pPr>
              <w:pStyle w:val="af4"/>
              <w:jc w:val="center"/>
            </w:pPr>
          </w:p>
        </w:tc>
        <w:tc>
          <w:tcPr>
            <w:tcW w:w="1276" w:type="dxa"/>
            <w:vMerge/>
            <w:vAlign w:val="center"/>
          </w:tcPr>
          <w:p w14:paraId="3ABACC82" w14:textId="77777777" w:rsidR="00820480" w:rsidRDefault="00820480" w:rsidP="00820480">
            <w:pPr>
              <w:pStyle w:val="af4"/>
              <w:jc w:val="center"/>
            </w:pPr>
          </w:p>
        </w:tc>
        <w:tc>
          <w:tcPr>
            <w:tcW w:w="3685" w:type="dxa"/>
            <w:vMerge/>
            <w:vAlign w:val="center"/>
          </w:tcPr>
          <w:p w14:paraId="2B446993" w14:textId="77777777" w:rsidR="00820480" w:rsidRDefault="00820480" w:rsidP="00820480">
            <w:pPr>
              <w:pStyle w:val="af4"/>
              <w:jc w:val="center"/>
            </w:pPr>
          </w:p>
        </w:tc>
        <w:tc>
          <w:tcPr>
            <w:tcW w:w="1701" w:type="dxa"/>
            <w:vAlign w:val="center"/>
          </w:tcPr>
          <w:p w14:paraId="7A92F7C7" w14:textId="02907CD5" w:rsidR="00820480" w:rsidRDefault="00820480" w:rsidP="00820480">
            <w:pPr>
              <w:pStyle w:val="af4"/>
              <w:jc w:val="center"/>
            </w:pPr>
            <w:r>
              <w:rPr>
                <w:rFonts w:hint="eastAsia"/>
              </w:rPr>
              <w:t>知识图谱</w:t>
            </w:r>
          </w:p>
        </w:tc>
        <w:tc>
          <w:tcPr>
            <w:tcW w:w="3402" w:type="dxa"/>
          </w:tcPr>
          <w:p w14:paraId="1265635E" w14:textId="3800ABFE" w:rsidR="00820480" w:rsidRDefault="00820480" w:rsidP="00820480">
            <w:pPr>
              <w:pStyle w:val="af4"/>
              <w:jc w:val="center"/>
            </w:pPr>
            <w:r>
              <w:rPr>
                <w:rFonts w:hint="eastAsia"/>
              </w:rPr>
              <w:t>涉及</w:t>
            </w:r>
            <w:r w:rsidRPr="0071749E">
              <w:rPr>
                <w:rFonts w:hint="eastAsia"/>
              </w:rPr>
              <w:t>比较复杂</w:t>
            </w:r>
            <w:r>
              <w:rPr>
                <w:rFonts w:hint="eastAsia"/>
              </w:rPr>
              <w:t>推理</w:t>
            </w:r>
          </w:p>
        </w:tc>
        <w:tc>
          <w:tcPr>
            <w:tcW w:w="2091" w:type="dxa"/>
          </w:tcPr>
          <w:p w14:paraId="739EA95E" w14:textId="6721D088" w:rsidR="00820480" w:rsidRDefault="00820480" w:rsidP="00820480">
            <w:pPr>
              <w:pStyle w:val="af4"/>
              <w:jc w:val="center"/>
            </w:pPr>
            <w:r>
              <w:rPr>
                <w:rFonts w:hint="eastAsia"/>
              </w:rPr>
              <w:t>需要推理</w:t>
            </w:r>
          </w:p>
        </w:tc>
      </w:tr>
    </w:tbl>
    <w:p w14:paraId="79ADBB90" w14:textId="77777777" w:rsidR="00011F3A" w:rsidRDefault="00011F3A" w:rsidP="00011F3A">
      <w:pPr>
        <w:rPr>
          <w:rFonts w:eastAsiaTheme="minorEastAsia"/>
        </w:rPr>
      </w:pPr>
    </w:p>
    <w:p w14:paraId="1E7B8F9F" w14:textId="4B46E436" w:rsidR="00D33BBE" w:rsidRPr="00E14536" w:rsidRDefault="00D33BBE" w:rsidP="00E14536">
      <w:pPr>
        <w:rPr>
          <w:rFonts w:eastAsiaTheme="minorEastAsia"/>
        </w:rPr>
        <w:sectPr w:rsidR="00D33BBE" w:rsidRPr="00E14536" w:rsidSect="003445B3">
          <w:pgSz w:w="16838" w:h="11906" w:orient="landscape" w:code="9"/>
          <w:pgMar w:top="1701" w:right="1701" w:bottom="1701" w:left="1701" w:header="1134" w:footer="1134" w:gutter="0"/>
          <w:cols w:space="425"/>
          <w:docGrid w:type="lines" w:linePitch="312"/>
        </w:sectPr>
      </w:pPr>
    </w:p>
    <w:p w14:paraId="6BD6C71F" w14:textId="612FE294" w:rsidR="00586681" w:rsidRDefault="006877C8" w:rsidP="00586681">
      <w:pPr>
        <w:pStyle w:val="aa"/>
      </w:pPr>
      <w:bookmarkStart w:id="29" w:name="_Toc83564870"/>
      <w:r>
        <w:rPr>
          <w:kern w:val="44"/>
          <w:szCs w:val="44"/>
        </w:rPr>
        <w:lastRenderedPageBreak/>
        <w:t>4</w:t>
      </w:r>
      <w:r w:rsidR="00586681" w:rsidRPr="00C42D0C">
        <w:rPr>
          <w:rFonts w:hint="eastAsia"/>
        </w:rPr>
        <w:t>专家知识抽取与规则化描述</w:t>
      </w:r>
      <w:bookmarkEnd w:id="29"/>
    </w:p>
    <w:p w14:paraId="42AB72A5" w14:textId="205D92ED" w:rsidR="00D47FE7" w:rsidRDefault="00D47FE7" w:rsidP="00D47FE7">
      <w:pPr>
        <w:pStyle w:val="11"/>
        <w:ind w:firstLine="480"/>
      </w:pPr>
      <w:r w:rsidRPr="00D47FE7">
        <w:rPr>
          <w:rFonts w:hint="eastAsia"/>
        </w:rPr>
        <w:t>在上一章中</w:t>
      </w:r>
      <w:r w:rsidR="00CF7396">
        <w:rPr>
          <w:rFonts w:hint="eastAsia"/>
        </w:rPr>
        <w:t>将知识划分为不同类型，</w:t>
      </w:r>
      <w:r>
        <w:rPr>
          <w:rFonts w:hint="eastAsia"/>
        </w:rPr>
        <w:t>根据知识类型规范了知识规则化描述方法的选用</w:t>
      </w:r>
      <w:r w:rsidR="00CF7396">
        <w:rPr>
          <w:rFonts w:hint="eastAsia"/>
        </w:rPr>
        <w:t>。</w:t>
      </w:r>
      <w:r>
        <w:rPr>
          <w:rFonts w:hint="eastAsia"/>
        </w:rPr>
        <w:t>本章</w:t>
      </w:r>
      <w:r w:rsidR="00CF7396">
        <w:rPr>
          <w:rFonts w:hint="eastAsia"/>
        </w:rPr>
        <w:t>介绍确定知识类型后，如何从源知识中抽取所需知识并使用规则化方法存入数据库。首先，根据</w:t>
      </w:r>
      <w:r w:rsidR="00181146">
        <w:rPr>
          <w:rFonts w:hint="eastAsia"/>
        </w:rPr>
        <w:t>知识抽取的</w:t>
      </w:r>
      <w:r w:rsidR="00CF7396">
        <w:rPr>
          <w:rFonts w:hint="eastAsia"/>
        </w:rPr>
        <w:t>自动化程度</w:t>
      </w:r>
      <w:r w:rsidR="00181146">
        <w:rPr>
          <w:rFonts w:hint="eastAsia"/>
        </w:rPr>
        <w:t>，将抽取分为人工、半自动化和自动化</w:t>
      </w:r>
      <w:r w:rsidR="00181146">
        <w:t>3</w:t>
      </w:r>
      <w:r w:rsidR="00181146">
        <w:rPr>
          <w:rFonts w:hint="eastAsia"/>
        </w:rPr>
        <w:t>种方式，介绍了对应的主流方法、工具。其次，以人工抽取方式为主，给出了知识规则化的录入模板，对于规则化结果，阐述了图知识和表知识的存储规范。</w:t>
      </w:r>
    </w:p>
    <w:p w14:paraId="41EB9980" w14:textId="37689867" w:rsidR="00B26D46" w:rsidRPr="00102F8F" w:rsidRDefault="00B26D46" w:rsidP="00B26D46">
      <w:pPr>
        <w:pStyle w:val="ac"/>
      </w:pPr>
      <w:bookmarkStart w:id="30" w:name="_Toc83564871"/>
      <w:r>
        <w:t>4.1</w:t>
      </w:r>
      <w:r w:rsidRPr="00102F8F">
        <w:rPr>
          <w:rFonts w:hint="eastAsia"/>
        </w:rPr>
        <w:t>知识抽取方式</w:t>
      </w:r>
      <w:bookmarkEnd w:id="30"/>
    </w:p>
    <w:p w14:paraId="3EEC3D34" w14:textId="77777777" w:rsidR="008D655F" w:rsidRPr="008D655F" w:rsidRDefault="008D655F" w:rsidP="008D655F">
      <w:pPr>
        <w:spacing w:line="400" w:lineRule="exact"/>
        <w:ind w:firstLineChars="200" w:firstLine="480"/>
        <w:rPr>
          <w:rFonts w:eastAsia="宋体"/>
          <w:sz w:val="24"/>
        </w:rPr>
      </w:pPr>
      <w:r w:rsidRPr="008D655F">
        <w:rPr>
          <w:rFonts w:eastAsia="宋体"/>
          <w:sz w:val="24"/>
        </w:rPr>
        <w:t>知识抽取</w:t>
      </w:r>
      <w:r w:rsidRPr="008D655F">
        <w:rPr>
          <w:rFonts w:eastAsia="宋体" w:hint="eastAsia"/>
          <w:sz w:val="24"/>
        </w:rPr>
        <w:t>（</w:t>
      </w:r>
      <w:r w:rsidRPr="008D655F">
        <w:rPr>
          <w:rFonts w:eastAsia="宋体" w:hint="eastAsia"/>
          <w:sz w:val="24"/>
        </w:rPr>
        <w:t>K</w:t>
      </w:r>
      <w:r w:rsidRPr="008D655F">
        <w:rPr>
          <w:rFonts w:eastAsia="宋体"/>
          <w:sz w:val="24"/>
        </w:rPr>
        <w:t xml:space="preserve">nowledge </w:t>
      </w:r>
      <w:r w:rsidRPr="008D655F">
        <w:rPr>
          <w:rFonts w:eastAsia="宋体" w:hint="eastAsia"/>
          <w:sz w:val="24"/>
        </w:rPr>
        <w:t>E</w:t>
      </w:r>
      <w:r w:rsidRPr="008D655F">
        <w:rPr>
          <w:rFonts w:eastAsia="宋体"/>
          <w:sz w:val="24"/>
        </w:rPr>
        <w:t>xtraction</w:t>
      </w:r>
      <w:r w:rsidRPr="008D655F">
        <w:rPr>
          <w:rFonts w:eastAsia="宋体" w:hint="eastAsia"/>
          <w:sz w:val="24"/>
        </w:rPr>
        <w:t>）</w:t>
      </w:r>
      <w:r w:rsidRPr="008D655F">
        <w:rPr>
          <w:rFonts w:eastAsia="宋体"/>
          <w:sz w:val="24"/>
        </w:rPr>
        <w:t>研究如何根据给定本体从无语义标注的信息中识别并抽取与本体匹配的事实知识，即从无语义信息的文档内容中抽取与本体匹配的事实知识，进而实现数据充分、有效的利用。该技术可以抽取出事实知识用于构建基于知识的服务。</w:t>
      </w:r>
      <w:r w:rsidRPr="008D655F">
        <w:rPr>
          <w:rFonts w:eastAsia="宋体" w:hint="eastAsia"/>
          <w:sz w:val="24"/>
        </w:rPr>
        <w:t>信息抽取的完整度、准确度直接显性影响后续知识图谱构建步骤的质量和效率以及最终知识图谱的质量。</w:t>
      </w:r>
    </w:p>
    <w:p w14:paraId="07F4B8AE" w14:textId="77777777" w:rsidR="008D655F" w:rsidRPr="008D655F" w:rsidRDefault="008D655F" w:rsidP="008D655F">
      <w:pPr>
        <w:spacing w:line="400" w:lineRule="exact"/>
        <w:ind w:firstLineChars="200" w:firstLine="480"/>
        <w:rPr>
          <w:rFonts w:eastAsia="宋体"/>
          <w:sz w:val="24"/>
        </w:rPr>
      </w:pPr>
      <w:r w:rsidRPr="008D655F">
        <w:rPr>
          <w:rFonts w:eastAsia="宋体" w:hint="eastAsia"/>
          <w:sz w:val="24"/>
        </w:rPr>
        <w:t>可以将知识抽取描述为这样的一个过程：首先，第一个阶段对大量孤立、模糊、复杂的动态非结构化数据进行初步处理和计算；然后，第二个阶段对数据进行深层语义分析、用户隐私保护问题分析以及应用领域知识的结合分析；最后，第三个阶段选择合适的挖掘算法和抽取技术进行数据抽取和融合。通过将抽取得到的碎片化知识存入知识库的数据层和模式层，我们最终可以对数据形成本体化表达。</w:t>
      </w:r>
    </w:p>
    <w:p w14:paraId="525D94F2" w14:textId="77777777" w:rsidR="008D655F" w:rsidRPr="008D655F" w:rsidRDefault="008D655F" w:rsidP="008D655F">
      <w:pPr>
        <w:spacing w:line="400" w:lineRule="exact"/>
        <w:ind w:firstLineChars="200" w:firstLine="480"/>
        <w:rPr>
          <w:rFonts w:eastAsia="宋体"/>
          <w:sz w:val="24"/>
        </w:rPr>
      </w:pPr>
      <w:r w:rsidRPr="008D655F">
        <w:rPr>
          <w:rFonts w:eastAsia="宋体" w:hint="eastAsia"/>
          <w:sz w:val="24"/>
        </w:rPr>
        <w:t>抽取技术按照抽取过程可以分为实体抽取（</w:t>
      </w:r>
      <w:r w:rsidRPr="008D655F">
        <w:rPr>
          <w:rFonts w:eastAsia="宋体" w:hint="eastAsia"/>
          <w:sz w:val="24"/>
        </w:rPr>
        <w:t>Entity Extraction</w:t>
      </w:r>
      <w:r w:rsidRPr="008D655F">
        <w:rPr>
          <w:rFonts w:eastAsia="宋体" w:hint="eastAsia"/>
          <w:sz w:val="24"/>
        </w:rPr>
        <w:t>）、关系抽取（</w:t>
      </w:r>
      <w:r w:rsidRPr="008D655F">
        <w:rPr>
          <w:rFonts w:eastAsia="宋体" w:hint="eastAsia"/>
          <w:sz w:val="24"/>
        </w:rPr>
        <w:t>Relation Extraction</w:t>
      </w:r>
      <w:r w:rsidRPr="008D655F">
        <w:rPr>
          <w:rFonts w:eastAsia="宋体" w:hint="eastAsia"/>
          <w:sz w:val="24"/>
        </w:rPr>
        <w:t>）、属性抽取（</w:t>
      </w:r>
      <w:r w:rsidRPr="008D655F">
        <w:rPr>
          <w:rFonts w:eastAsia="宋体" w:hint="eastAsia"/>
          <w:sz w:val="24"/>
        </w:rPr>
        <w:t>Attribute Extraction</w:t>
      </w:r>
      <w:r w:rsidRPr="008D655F">
        <w:rPr>
          <w:rFonts w:eastAsia="宋体" w:hint="eastAsia"/>
          <w:sz w:val="24"/>
        </w:rPr>
        <w:t>）以及实体链接（</w:t>
      </w:r>
      <w:r w:rsidRPr="008D655F">
        <w:rPr>
          <w:rFonts w:eastAsia="宋体" w:hint="eastAsia"/>
          <w:sz w:val="24"/>
        </w:rPr>
        <w:t>Entity Linking</w:t>
      </w:r>
      <w:r w:rsidRPr="008D655F">
        <w:rPr>
          <w:rFonts w:eastAsia="宋体" w:hint="eastAsia"/>
          <w:sz w:val="24"/>
        </w:rPr>
        <w:t>）等。其中，实体抽取用于发现文本或者网页中的命名实体，并将其加入现有知识库中。关系抽取用于自动抽取实体之间存在的语义关系。属性抽取属于一种特殊的关系抽取。信息抽取的目标是自动化知识获取，即实现自动地从异构数据源中抽取实体、关系、属性等信息进而得到候选知识单元。</w:t>
      </w:r>
    </w:p>
    <w:p w14:paraId="6B27E86B" w14:textId="77777777" w:rsidR="008D655F" w:rsidRPr="008D655F" w:rsidRDefault="008D655F" w:rsidP="008D655F">
      <w:pPr>
        <w:spacing w:line="400" w:lineRule="exact"/>
        <w:ind w:firstLineChars="200" w:firstLine="480"/>
        <w:rPr>
          <w:rFonts w:eastAsia="宋体"/>
          <w:sz w:val="24"/>
        </w:rPr>
      </w:pPr>
      <w:r w:rsidRPr="008D655F">
        <w:rPr>
          <w:rFonts w:eastAsia="宋体"/>
          <w:sz w:val="24"/>
        </w:rPr>
        <w:t>从知识抽取过程的自动化程度来看，知识抽取</w:t>
      </w:r>
      <w:r w:rsidRPr="008D655F">
        <w:rPr>
          <w:rFonts w:eastAsia="宋体" w:hint="eastAsia"/>
          <w:sz w:val="24"/>
        </w:rPr>
        <w:t>又</w:t>
      </w:r>
      <w:r w:rsidRPr="008D655F">
        <w:rPr>
          <w:rFonts w:eastAsia="宋体"/>
          <w:sz w:val="24"/>
        </w:rPr>
        <w:t>可以分为人工抽取、半自动抽取和自动抽取三种方式。自动化程度的不同反映了知识抽取系统所具有的推理能力的不同</w:t>
      </w:r>
      <w:r w:rsidRPr="008D655F">
        <w:rPr>
          <w:rFonts w:eastAsia="宋体" w:hint="eastAsia"/>
          <w:sz w:val="24"/>
        </w:rPr>
        <w:t>，以下将对这三种抽取方式进行介绍</w:t>
      </w:r>
      <w:r w:rsidRPr="008D655F">
        <w:rPr>
          <w:rFonts w:eastAsia="宋体"/>
          <w:sz w:val="24"/>
        </w:rPr>
        <w:t>。</w:t>
      </w:r>
    </w:p>
    <w:p w14:paraId="750C4F46" w14:textId="77777777" w:rsidR="008D655F" w:rsidRPr="008D655F" w:rsidRDefault="008D655F" w:rsidP="008D655F">
      <w:pPr>
        <w:spacing w:before="240" w:after="120" w:line="400" w:lineRule="atLeast"/>
        <w:outlineLvl w:val="3"/>
        <w:rPr>
          <w:rFonts w:eastAsia="黑体"/>
          <w:sz w:val="24"/>
        </w:rPr>
      </w:pPr>
      <w:bookmarkStart w:id="31" w:name="_Toc83564872"/>
      <w:r w:rsidRPr="008D655F">
        <w:rPr>
          <w:rFonts w:eastAsia="黑体"/>
          <w:sz w:val="24"/>
        </w:rPr>
        <w:t>4.</w:t>
      </w:r>
      <w:r w:rsidRPr="008D655F">
        <w:rPr>
          <w:rFonts w:eastAsia="黑体" w:hint="eastAsia"/>
          <w:sz w:val="24"/>
        </w:rPr>
        <w:t>1</w:t>
      </w:r>
      <w:r w:rsidRPr="008D655F">
        <w:rPr>
          <w:rFonts w:eastAsia="黑体"/>
          <w:sz w:val="24"/>
        </w:rPr>
        <w:t>.1</w:t>
      </w:r>
      <w:r w:rsidRPr="008D655F">
        <w:rPr>
          <w:rFonts w:eastAsia="黑体" w:hint="eastAsia"/>
          <w:sz w:val="24"/>
        </w:rPr>
        <w:t>人工抽取</w:t>
      </w:r>
      <w:bookmarkEnd w:id="31"/>
    </w:p>
    <w:p w14:paraId="744A1AC0" w14:textId="77777777" w:rsidR="008D655F" w:rsidRPr="008D655F" w:rsidRDefault="008D655F" w:rsidP="008D655F">
      <w:pPr>
        <w:spacing w:line="400" w:lineRule="exact"/>
        <w:ind w:firstLineChars="200" w:firstLine="480"/>
        <w:rPr>
          <w:rFonts w:eastAsia="宋体"/>
          <w:sz w:val="24"/>
        </w:rPr>
      </w:pPr>
      <w:r w:rsidRPr="008D655F">
        <w:rPr>
          <w:rFonts w:eastAsia="宋体"/>
          <w:sz w:val="24"/>
        </w:rPr>
        <w:t>人工抽取</w:t>
      </w:r>
      <w:r w:rsidRPr="008D655F">
        <w:rPr>
          <w:rFonts w:eastAsia="宋体" w:hint="eastAsia"/>
          <w:sz w:val="24"/>
        </w:rPr>
        <w:t>又称为基于规则的方法，主要</w:t>
      </w:r>
      <w:r w:rsidRPr="008D655F">
        <w:rPr>
          <w:rFonts w:eastAsia="宋体"/>
          <w:sz w:val="24"/>
        </w:rPr>
        <w:t>是</w:t>
      </w:r>
      <w:r w:rsidRPr="008D655F">
        <w:rPr>
          <w:rFonts w:eastAsia="宋体" w:hint="eastAsia"/>
          <w:sz w:val="24"/>
        </w:rPr>
        <w:t>由知识工程师与领域专家共同工作、交流来提炼知识、对所需要的知识内容及类型进行定义，即人工编写规则</w:t>
      </w:r>
      <w:r w:rsidRPr="008D655F">
        <w:rPr>
          <w:rFonts w:eastAsia="宋体"/>
          <w:sz w:val="24"/>
        </w:rPr>
        <w:t>。</w:t>
      </w:r>
      <w:r w:rsidRPr="008D655F">
        <w:rPr>
          <w:rFonts w:eastAsia="宋体" w:hint="eastAsia"/>
          <w:sz w:val="24"/>
        </w:rPr>
        <w:t>在提炼</w:t>
      </w:r>
      <w:r w:rsidRPr="008D655F">
        <w:rPr>
          <w:rFonts w:eastAsia="宋体" w:hint="eastAsia"/>
          <w:sz w:val="24"/>
        </w:rPr>
        <w:lastRenderedPageBreak/>
        <w:t>出规则之后，知识工程师就可以根据提炼出的规则对大量的结构化数据、半结构化数据和非结构化数据进行处理，最终将其转变为统一格式的结构化数据。最终的结构化数据可以以图或表的形式方便地存储。这种方式首先要先构建大量的实体及关系抽取规则，然后再将规则与文本字符串进行匹配，识别出命名实体及它们之间的关系。</w:t>
      </w:r>
    </w:p>
    <w:p w14:paraId="59F12E5C" w14:textId="77777777" w:rsidR="008D655F" w:rsidRPr="008D655F" w:rsidRDefault="008D655F" w:rsidP="008D655F">
      <w:pPr>
        <w:spacing w:line="400" w:lineRule="exact"/>
        <w:ind w:firstLineChars="200" w:firstLine="480"/>
        <w:rPr>
          <w:rFonts w:eastAsia="宋体"/>
          <w:sz w:val="24"/>
        </w:rPr>
      </w:pPr>
      <w:r w:rsidRPr="008D655F">
        <w:rPr>
          <w:rFonts w:eastAsia="宋体" w:hint="eastAsia"/>
          <w:sz w:val="24"/>
        </w:rPr>
        <w:t>在知识工程师与领域专家交流协作时，可以通过下面几种方法获取到需要的知识信息并编写规则：</w:t>
      </w:r>
    </w:p>
    <w:p w14:paraId="148C6DF2" w14:textId="2FE80E51"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1</w:t>
      </w:r>
      <w:r w:rsidRPr="008D655F">
        <w:rPr>
          <w:rFonts w:eastAsia="宋体" w:hint="eastAsia"/>
          <w:sz w:val="24"/>
        </w:rPr>
        <w:t>）面谈法</w:t>
      </w:r>
      <w:r w:rsidR="00570105">
        <w:rPr>
          <w:rFonts w:eastAsia="宋体" w:hint="eastAsia"/>
          <w:sz w:val="24"/>
        </w:rPr>
        <w:t>：</w:t>
      </w:r>
      <w:r w:rsidRPr="008D655F">
        <w:rPr>
          <w:rFonts w:eastAsia="宋体" w:hint="eastAsia"/>
          <w:sz w:val="24"/>
        </w:rPr>
        <w:t>与专家进行面对面交谈是一种广泛使用的知识获取方式，但是不拘形式的会谈不易获得详细的知识，因此，可采用专题面谈的形式，即向专家提出事先拟好的问题，由专家任意回答。问题可大致分为两种类型，即“在</w:t>
      </w:r>
      <w:r w:rsidRPr="008D655F">
        <w:rPr>
          <w:rFonts w:eastAsia="宋体" w:hint="eastAsia"/>
          <w:sz w:val="24"/>
        </w:rPr>
        <w:t>XXX</w:t>
      </w:r>
      <w:r w:rsidRPr="008D655F">
        <w:rPr>
          <w:rFonts w:eastAsia="宋体" w:hint="eastAsia"/>
          <w:sz w:val="24"/>
        </w:rPr>
        <w:t>情况下将怎样处理”和“为什么这样做”等。</w:t>
      </w:r>
    </w:p>
    <w:p w14:paraId="6A628D51" w14:textId="095633FC"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2</w:t>
      </w:r>
      <w:r w:rsidRPr="008D655F">
        <w:rPr>
          <w:rFonts w:eastAsia="宋体" w:hint="eastAsia"/>
          <w:sz w:val="24"/>
        </w:rPr>
        <w:t>）模拟法</w:t>
      </w:r>
      <w:r w:rsidR="00570105">
        <w:rPr>
          <w:rFonts w:eastAsia="宋体" w:hint="eastAsia"/>
          <w:sz w:val="24"/>
        </w:rPr>
        <w:t>：</w:t>
      </w:r>
      <w:r w:rsidRPr="008D655F">
        <w:rPr>
          <w:rFonts w:eastAsia="宋体" w:hint="eastAsia"/>
          <w:sz w:val="24"/>
        </w:rPr>
        <w:t>模拟法可分为静态模拟和动态模拟。静态模拟是提出某一实例的情况，请专家谈其求解过程。这一方法肯定会得到一套资料，说明其求解过程所用的知识和步骤。它的优点是，因系静态条件下进行，可以集中到我们最感兴趣的方面讨论。它的缺点是，工作压力与时间压力与实际情况不同，且可能忽略某些细节。动态模拟是在专家处理某真实问题时，知识工程师观察并录下其实际求解步骤，然后再进行分析。这种方法的优点是能够观察到专家在自然状态下的工作过程，缺点是较为费时费力。</w:t>
      </w:r>
    </w:p>
    <w:p w14:paraId="61D4434D" w14:textId="7E370B4C"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3</w:t>
      </w:r>
      <w:r w:rsidRPr="008D655F">
        <w:rPr>
          <w:rFonts w:eastAsia="宋体" w:hint="eastAsia"/>
          <w:sz w:val="24"/>
        </w:rPr>
        <w:t>）口语记录分析</w:t>
      </w:r>
      <w:r w:rsidR="00570105">
        <w:rPr>
          <w:rFonts w:eastAsia="宋体" w:hint="eastAsia"/>
          <w:sz w:val="24"/>
        </w:rPr>
        <w:t>：</w:t>
      </w:r>
      <w:r w:rsidRPr="008D655F">
        <w:rPr>
          <w:rFonts w:eastAsia="宋体" w:hint="eastAsia"/>
          <w:sz w:val="24"/>
        </w:rPr>
        <w:t>当专家解决问题时，让专家自己叙述自己想些什么，并加以笔录或录音，然后对记录加以分析，即对专家的思维活动做出叙述性的记录。在口语记录分析中主要处理两类问题：一种是分析表达明显的部分，即从口语记录明显看出专家思维过程的部分；一种是隐含表达的部分，即对专家没有明确表达的思维过程，需要分析者根据记录加以推断，他的某些语句时基于什么背景得出的。只要专家充分合作，知识工程师有足够的经验和知识，口语记录分析就是一种可靠的知识获取方法。当然在关键地方还可以使用面谈法加以考核，以防失真。</w:t>
      </w:r>
    </w:p>
    <w:p w14:paraId="2726C9E0" w14:textId="72A5017C" w:rsidR="008D655F" w:rsidRPr="008D655F" w:rsidRDefault="008D655F" w:rsidP="008D655F">
      <w:pPr>
        <w:spacing w:line="400" w:lineRule="exact"/>
        <w:ind w:firstLineChars="160" w:firstLine="384"/>
        <w:rPr>
          <w:rFonts w:eastAsia="宋体"/>
          <w:sz w:val="24"/>
        </w:rPr>
      </w:pPr>
      <w:r w:rsidRPr="008D655F">
        <w:rPr>
          <w:rFonts w:eastAsia="宋体" w:hint="eastAsia"/>
          <w:sz w:val="24"/>
        </w:rPr>
        <w:t>三种方法的特点及其适用范围见下表</w:t>
      </w:r>
      <w:r w:rsidR="0000022A">
        <w:rPr>
          <w:rFonts w:eastAsia="宋体"/>
          <w:sz w:val="24"/>
        </w:rPr>
        <w:t>4</w:t>
      </w:r>
      <w:r w:rsidR="0000022A">
        <w:rPr>
          <w:rFonts w:eastAsia="宋体" w:hint="eastAsia"/>
          <w:sz w:val="24"/>
        </w:rPr>
        <w:t>-</w:t>
      </w:r>
      <w:r w:rsidR="0000022A">
        <w:rPr>
          <w:rFonts w:eastAsia="宋体"/>
          <w:sz w:val="24"/>
        </w:rPr>
        <w:t>1</w:t>
      </w:r>
      <w:r w:rsidRPr="008D655F">
        <w:rPr>
          <w:rFonts w:eastAsia="宋体" w:hint="eastAsia"/>
          <w:sz w:val="24"/>
        </w:rPr>
        <w:t>：</w:t>
      </w:r>
    </w:p>
    <w:p w14:paraId="161B553E" w14:textId="77B40CA7" w:rsidR="008D655F" w:rsidRPr="008D655F" w:rsidRDefault="008D655F" w:rsidP="008D655F">
      <w:pPr>
        <w:spacing w:before="240" w:after="60" w:line="400" w:lineRule="exact"/>
        <w:ind w:firstLine="400"/>
        <w:jc w:val="center"/>
        <w:rPr>
          <w:rFonts w:eastAsia="宋体"/>
        </w:rPr>
      </w:pPr>
      <w:r w:rsidRPr="008D655F">
        <w:rPr>
          <w:rFonts w:eastAsia="宋体" w:hint="eastAsia"/>
        </w:rPr>
        <w:t>表</w:t>
      </w:r>
      <w:r w:rsidR="0000022A">
        <w:rPr>
          <w:rFonts w:eastAsia="宋体"/>
        </w:rPr>
        <w:t>4</w:t>
      </w:r>
      <w:r w:rsidR="0000022A">
        <w:rPr>
          <w:rFonts w:eastAsia="宋体" w:hint="eastAsia"/>
        </w:rPr>
        <w:t>-</w:t>
      </w:r>
      <w:r w:rsidR="0000022A">
        <w:rPr>
          <w:rFonts w:eastAsia="宋体"/>
        </w:rPr>
        <w:t>1</w:t>
      </w:r>
      <w:r w:rsidRPr="008D655F">
        <w:rPr>
          <w:rFonts w:eastAsia="宋体"/>
        </w:rPr>
        <w:t xml:space="preserve"> </w:t>
      </w:r>
      <w:r w:rsidRPr="008D655F">
        <w:rPr>
          <w:rFonts w:eastAsia="宋体" w:hint="eastAsia"/>
        </w:rPr>
        <w:t>获取知识信息的三种方法对比</w:t>
      </w:r>
    </w:p>
    <w:tbl>
      <w:tblPr>
        <w:tblStyle w:val="6110"/>
        <w:tblW w:w="5000" w:type="pct"/>
        <w:jc w:val="center"/>
        <w:tblLook w:val="04A0" w:firstRow="1" w:lastRow="0" w:firstColumn="1" w:lastColumn="0" w:noHBand="0" w:noVBand="1"/>
      </w:tblPr>
      <w:tblGrid>
        <w:gridCol w:w="1412"/>
        <w:gridCol w:w="3802"/>
        <w:gridCol w:w="3280"/>
      </w:tblGrid>
      <w:tr w:rsidR="008D655F" w:rsidRPr="008D655F" w14:paraId="2F122FC3" w14:textId="77777777" w:rsidTr="0000022A">
        <w:trPr>
          <w:jc w:val="center"/>
        </w:trPr>
        <w:tc>
          <w:tcPr>
            <w:tcW w:w="831" w:type="pct"/>
            <w:tcBorders>
              <w:top w:val="single" w:sz="4" w:space="0" w:color="auto"/>
              <w:left w:val="single" w:sz="4" w:space="0" w:color="auto"/>
              <w:bottom w:val="single" w:sz="4" w:space="0" w:color="auto"/>
              <w:right w:val="single" w:sz="4" w:space="0" w:color="auto"/>
            </w:tcBorders>
            <w:vAlign w:val="center"/>
            <w:hideMark/>
          </w:tcPr>
          <w:p w14:paraId="31A1EE36" w14:textId="77777777" w:rsidR="008D655F" w:rsidRPr="008D655F" w:rsidRDefault="008D655F" w:rsidP="008D655F">
            <w:pPr>
              <w:spacing w:line="400" w:lineRule="exact"/>
              <w:jc w:val="center"/>
              <w:textAlignment w:val="auto"/>
              <w:rPr>
                <w:rFonts w:eastAsia="宋体"/>
              </w:rPr>
            </w:pPr>
            <w:r w:rsidRPr="008D655F">
              <w:rPr>
                <w:rFonts w:eastAsia="宋体" w:hint="eastAsia"/>
              </w:rPr>
              <w:t>方式</w:t>
            </w:r>
          </w:p>
        </w:tc>
        <w:tc>
          <w:tcPr>
            <w:tcW w:w="2238" w:type="pct"/>
            <w:tcBorders>
              <w:top w:val="single" w:sz="4" w:space="0" w:color="auto"/>
              <w:left w:val="single" w:sz="4" w:space="0" w:color="auto"/>
              <w:bottom w:val="single" w:sz="4" w:space="0" w:color="auto"/>
              <w:right w:val="single" w:sz="4" w:space="0" w:color="auto"/>
            </w:tcBorders>
            <w:vAlign w:val="center"/>
          </w:tcPr>
          <w:p w14:paraId="2C3C5A6C" w14:textId="77777777" w:rsidR="008D655F" w:rsidRPr="008D655F" w:rsidRDefault="008D655F" w:rsidP="008D655F">
            <w:pPr>
              <w:spacing w:line="400" w:lineRule="exact"/>
              <w:jc w:val="center"/>
              <w:textAlignment w:val="auto"/>
              <w:rPr>
                <w:rFonts w:eastAsia="宋体"/>
              </w:rPr>
            </w:pPr>
            <w:r w:rsidRPr="008D655F">
              <w:rPr>
                <w:rFonts w:eastAsia="宋体" w:hint="eastAsia"/>
              </w:rPr>
              <w:t>特点</w:t>
            </w:r>
          </w:p>
        </w:tc>
        <w:tc>
          <w:tcPr>
            <w:tcW w:w="1931" w:type="pct"/>
            <w:tcBorders>
              <w:top w:val="single" w:sz="4" w:space="0" w:color="auto"/>
              <w:left w:val="single" w:sz="4" w:space="0" w:color="auto"/>
              <w:bottom w:val="single" w:sz="4" w:space="0" w:color="auto"/>
              <w:right w:val="single" w:sz="4" w:space="0" w:color="auto"/>
            </w:tcBorders>
          </w:tcPr>
          <w:p w14:paraId="22659BAE" w14:textId="77777777" w:rsidR="008D655F" w:rsidRPr="008D655F" w:rsidRDefault="008D655F" w:rsidP="008D655F">
            <w:pPr>
              <w:spacing w:line="400" w:lineRule="exact"/>
              <w:jc w:val="center"/>
              <w:textAlignment w:val="auto"/>
              <w:rPr>
                <w:rFonts w:eastAsia="宋体"/>
              </w:rPr>
            </w:pPr>
            <w:r w:rsidRPr="008D655F">
              <w:rPr>
                <w:rFonts w:eastAsia="宋体" w:hint="eastAsia"/>
              </w:rPr>
              <w:t>适用范围</w:t>
            </w:r>
          </w:p>
        </w:tc>
      </w:tr>
      <w:tr w:rsidR="008D655F" w:rsidRPr="008D655F" w14:paraId="657697CB" w14:textId="77777777" w:rsidTr="00D731E2">
        <w:trPr>
          <w:jc w:val="center"/>
        </w:trPr>
        <w:tc>
          <w:tcPr>
            <w:tcW w:w="831" w:type="pct"/>
            <w:tcBorders>
              <w:top w:val="single" w:sz="4" w:space="0" w:color="auto"/>
              <w:left w:val="single" w:sz="4" w:space="0" w:color="auto"/>
              <w:bottom w:val="single" w:sz="4" w:space="0" w:color="auto"/>
              <w:right w:val="single" w:sz="4" w:space="0" w:color="auto"/>
            </w:tcBorders>
            <w:vAlign w:val="center"/>
            <w:hideMark/>
          </w:tcPr>
          <w:p w14:paraId="67BF259A" w14:textId="77777777" w:rsidR="008D655F" w:rsidRPr="008D655F" w:rsidRDefault="008D655F" w:rsidP="00F04E89">
            <w:pPr>
              <w:spacing w:line="400" w:lineRule="exact"/>
              <w:jc w:val="center"/>
              <w:textAlignment w:val="auto"/>
              <w:rPr>
                <w:rFonts w:eastAsia="宋体"/>
              </w:rPr>
            </w:pPr>
            <w:r w:rsidRPr="008D655F">
              <w:rPr>
                <w:rFonts w:eastAsia="宋体" w:hint="eastAsia"/>
              </w:rPr>
              <w:t>面谈法</w:t>
            </w:r>
          </w:p>
        </w:tc>
        <w:tc>
          <w:tcPr>
            <w:tcW w:w="2238" w:type="pct"/>
            <w:tcBorders>
              <w:top w:val="single" w:sz="4" w:space="0" w:color="auto"/>
              <w:left w:val="single" w:sz="4" w:space="0" w:color="auto"/>
              <w:bottom w:val="single" w:sz="4" w:space="0" w:color="auto"/>
              <w:right w:val="single" w:sz="4" w:space="0" w:color="auto"/>
            </w:tcBorders>
          </w:tcPr>
          <w:p w14:paraId="2B127604" w14:textId="77777777" w:rsidR="008D655F" w:rsidRPr="008D655F" w:rsidRDefault="008D655F" w:rsidP="008D655F">
            <w:pPr>
              <w:spacing w:line="400" w:lineRule="exact"/>
              <w:textAlignment w:val="auto"/>
              <w:rPr>
                <w:rFonts w:eastAsia="宋体"/>
              </w:rPr>
            </w:pPr>
            <w:r w:rsidRPr="008D655F">
              <w:rPr>
                <w:rFonts w:eastAsia="宋体" w:hint="eastAsia"/>
              </w:rPr>
              <w:t>知识工程师与专家面对面交流以获取想要了解的信息</w:t>
            </w:r>
          </w:p>
        </w:tc>
        <w:tc>
          <w:tcPr>
            <w:tcW w:w="1931" w:type="pct"/>
            <w:tcBorders>
              <w:top w:val="single" w:sz="4" w:space="0" w:color="auto"/>
              <w:left w:val="single" w:sz="4" w:space="0" w:color="auto"/>
              <w:bottom w:val="single" w:sz="4" w:space="0" w:color="auto"/>
              <w:right w:val="single" w:sz="4" w:space="0" w:color="auto"/>
            </w:tcBorders>
          </w:tcPr>
          <w:p w14:paraId="7E462E99" w14:textId="77777777" w:rsidR="008D655F" w:rsidRPr="008D655F" w:rsidRDefault="008D655F" w:rsidP="008D655F">
            <w:pPr>
              <w:spacing w:line="400" w:lineRule="exact"/>
              <w:textAlignment w:val="auto"/>
              <w:rPr>
                <w:rFonts w:eastAsia="宋体"/>
              </w:rPr>
            </w:pPr>
            <w:r w:rsidRPr="008D655F">
              <w:rPr>
                <w:rFonts w:eastAsia="宋体" w:hint="eastAsia"/>
              </w:rPr>
              <w:t>适用于知识工程师与专家一起工作或不受时间和空间的限制时</w:t>
            </w:r>
          </w:p>
        </w:tc>
      </w:tr>
      <w:tr w:rsidR="008D655F" w:rsidRPr="008D655F" w14:paraId="467B99F5" w14:textId="77777777" w:rsidTr="00D731E2">
        <w:trPr>
          <w:jc w:val="center"/>
        </w:trPr>
        <w:tc>
          <w:tcPr>
            <w:tcW w:w="831" w:type="pct"/>
            <w:tcBorders>
              <w:top w:val="single" w:sz="4" w:space="0" w:color="auto"/>
              <w:left w:val="single" w:sz="4" w:space="0" w:color="auto"/>
              <w:bottom w:val="single" w:sz="4" w:space="0" w:color="auto"/>
              <w:right w:val="single" w:sz="4" w:space="0" w:color="auto"/>
            </w:tcBorders>
            <w:vAlign w:val="center"/>
            <w:hideMark/>
          </w:tcPr>
          <w:p w14:paraId="11AA3C76" w14:textId="77777777" w:rsidR="008D655F" w:rsidRPr="008D655F" w:rsidRDefault="008D655F" w:rsidP="00F04E89">
            <w:pPr>
              <w:spacing w:line="400" w:lineRule="exact"/>
              <w:jc w:val="center"/>
              <w:textAlignment w:val="auto"/>
              <w:rPr>
                <w:rFonts w:eastAsia="宋体"/>
              </w:rPr>
            </w:pPr>
            <w:r w:rsidRPr="008D655F">
              <w:rPr>
                <w:rFonts w:eastAsia="宋体" w:hint="eastAsia"/>
              </w:rPr>
              <w:t>模拟法</w:t>
            </w:r>
          </w:p>
        </w:tc>
        <w:tc>
          <w:tcPr>
            <w:tcW w:w="2238" w:type="pct"/>
            <w:tcBorders>
              <w:top w:val="single" w:sz="4" w:space="0" w:color="auto"/>
              <w:left w:val="single" w:sz="4" w:space="0" w:color="auto"/>
              <w:bottom w:val="single" w:sz="4" w:space="0" w:color="auto"/>
              <w:right w:val="single" w:sz="4" w:space="0" w:color="auto"/>
            </w:tcBorders>
          </w:tcPr>
          <w:p w14:paraId="4ADE3C0E" w14:textId="77777777" w:rsidR="008D655F" w:rsidRPr="008D655F" w:rsidRDefault="008D655F" w:rsidP="008D655F">
            <w:pPr>
              <w:spacing w:line="400" w:lineRule="exact"/>
              <w:textAlignment w:val="auto"/>
              <w:rPr>
                <w:rFonts w:eastAsia="宋体"/>
              </w:rPr>
            </w:pPr>
            <w:r w:rsidRPr="008D655F">
              <w:rPr>
                <w:rFonts w:eastAsia="宋体" w:hint="eastAsia"/>
              </w:rPr>
              <w:t>知识工程师提出问题让专家求解或是知识工程师观察专家的工作过程</w:t>
            </w:r>
          </w:p>
        </w:tc>
        <w:tc>
          <w:tcPr>
            <w:tcW w:w="1931" w:type="pct"/>
            <w:tcBorders>
              <w:top w:val="single" w:sz="4" w:space="0" w:color="auto"/>
              <w:left w:val="single" w:sz="4" w:space="0" w:color="auto"/>
              <w:bottom w:val="single" w:sz="4" w:space="0" w:color="auto"/>
              <w:right w:val="single" w:sz="4" w:space="0" w:color="auto"/>
            </w:tcBorders>
          </w:tcPr>
          <w:p w14:paraId="4AB2BFF9" w14:textId="77777777" w:rsidR="008D655F" w:rsidRPr="008D655F" w:rsidRDefault="008D655F" w:rsidP="008D655F">
            <w:pPr>
              <w:spacing w:line="400" w:lineRule="exact"/>
              <w:textAlignment w:val="auto"/>
              <w:rPr>
                <w:rFonts w:eastAsia="宋体"/>
              </w:rPr>
            </w:pPr>
            <w:r w:rsidRPr="008D655F">
              <w:rPr>
                <w:rFonts w:eastAsia="宋体" w:hint="eastAsia"/>
              </w:rPr>
              <w:t>适用于知识工程师能够贴近真实工作情况时</w:t>
            </w:r>
          </w:p>
        </w:tc>
      </w:tr>
      <w:tr w:rsidR="008D655F" w:rsidRPr="008D655F" w14:paraId="30BA6B1B" w14:textId="77777777" w:rsidTr="00D731E2">
        <w:trPr>
          <w:jc w:val="center"/>
        </w:trPr>
        <w:tc>
          <w:tcPr>
            <w:tcW w:w="831" w:type="pct"/>
            <w:tcBorders>
              <w:top w:val="single" w:sz="4" w:space="0" w:color="auto"/>
              <w:left w:val="single" w:sz="4" w:space="0" w:color="auto"/>
              <w:bottom w:val="single" w:sz="4" w:space="0" w:color="auto"/>
              <w:right w:val="single" w:sz="4" w:space="0" w:color="auto"/>
            </w:tcBorders>
            <w:vAlign w:val="center"/>
          </w:tcPr>
          <w:p w14:paraId="0ECE386E" w14:textId="77777777" w:rsidR="008D655F" w:rsidRPr="008D655F" w:rsidRDefault="008D655F" w:rsidP="00F04E89">
            <w:pPr>
              <w:spacing w:line="400" w:lineRule="exact"/>
              <w:jc w:val="center"/>
              <w:textAlignment w:val="auto"/>
              <w:rPr>
                <w:rFonts w:eastAsia="宋体"/>
              </w:rPr>
            </w:pPr>
            <w:r w:rsidRPr="008D655F">
              <w:rPr>
                <w:rFonts w:eastAsia="宋体" w:hint="eastAsia"/>
              </w:rPr>
              <w:lastRenderedPageBreak/>
              <w:t>口语记录分析</w:t>
            </w:r>
          </w:p>
        </w:tc>
        <w:tc>
          <w:tcPr>
            <w:tcW w:w="2238" w:type="pct"/>
            <w:tcBorders>
              <w:top w:val="single" w:sz="4" w:space="0" w:color="auto"/>
              <w:left w:val="single" w:sz="4" w:space="0" w:color="auto"/>
              <w:bottom w:val="single" w:sz="4" w:space="0" w:color="auto"/>
              <w:right w:val="single" w:sz="4" w:space="0" w:color="auto"/>
            </w:tcBorders>
          </w:tcPr>
          <w:p w14:paraId="18578112" w14:textId="77777777" w:rsidR="008D655F" w:rsidRPr="008D655F" w:rsidRDefault="008D655F" w:rsidP="008D655F">
            <w:pPr>
              <w:spacing w:line="400" w:lineRule="exact"/>
              <w:textAlignment w:val="auto"/>
              <w:rPr>
                <w:rFonts w:eastAsia="宋体"/>
              </w:rPr>
            </w:pPr>
            <w:r w:rsidRPr="008D655F">
              <w:rPr>
                <w:rFonts w:eastAsia="宋体" w:hint="eastAsia"/>
              </w:rPr>
              <w:t>知识工程师记录下专家解决问题时的思路</w:t>
            </w:r>
          </w:p>
        </w:tc>
        <w:tc>
          <w:tcPr>
            <w:tcW w:w="1931" w:type="pct"/>
            <w:tcBorders>
              <w:top w:val="single" w:sz="4" w:space="0" w:color="auto"/>
              <w:left w:val="single" w:sz="4" w:space="0" w:color="auto"/>
              <w:bottom w:val="single" w:sz="4" w:space="0" w:color="auto"/>
              <w:right w:val="single" w:sz="4" w:space="0" w:color="auto"/>
            </w:tcBorders>
          </w:tcPr>
          <w:p w14:paraId="6FFF5059" w14:textId="77777777" w:rsidR="008D655F" w:rsidRPr="008D655F" w:rsidRDefault="008D655F" w:rsidP="008D655F">
            <w:pPr>
              <w:spacing w:line="400" w:lineRule="exact"/>
              <w:textAlignment w:val="auto"/>
              <w:rPr>
                <w:rFonts w:eastAsia="宋体"/>
              </w:rPr>
            </w:pPr>
            <w:r w:rsidRPr="008D655F">
              <w:rPr>
                <w:rFonts w:eastAsia="宋体" w:hint="eastAsia"/>
              </w:rPr>
              <w:t>知识工程师有充足的经验和知识，专家充分合作</w:t>
            </w:r>
          </w:p>
        </w:tc>
      </w:tr>
    </w:tbl>
    <w:p w14:paraId="7AABBF8D" w14:textId="77777777" w:rsidR="008D655F" w:rsidRPr="008D655F" w:rsidRDefault="008D655F" w:rsidP="008D655F">
      <w:pPr>
        <w:spacing w:line="400" w:lineRule="exact"/>
        <w:ind w:firstLineChars="200" w:firstLine="480"/>
        <w:rPr>
          <w:rFonts w:eastAsia="宋体"/>
          <w:kern w:val="2"/>
          <w:sz w:val="24"/>
          <w:szCs w:val="22"/>
        </w:rPr>
      </w:pPr>
      <w:r w:rsidRPr="008D655F">
        <w:rPr>
          <w:rFonts w:eastAsia="宋体" w:hint="eastAsia"/>
          <w:kern w:val="2"/>
          <w:sz w:val="24"/>
          <w:szCs w:val="22"/>
        </w:rPr>
        <w:t>在构建出规则之后，可以按照以下步骤进行知识抽取：</w:t>
      </w:r>
    </w:p>
    <w:p w14:paraId="29E06EC6"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1</w:t>
      </w:r>
      <w:r w:rsidRPr="008D655F">
        <w:rPr>
          <w:rFonts w:eastAsia="宋体" w:hint="eastAsia"/>
          <w:sz w:val="24"/>
        </w:rPr>
        <w:t>）对构建出的规则进行解析；</w:t>
      </w:r>
    </w:p>
    <w:p w14:paraId="220660CC" w14:textId="77777777" w:rsidR="008D655F" w:rsidRPr="008D655F" w:rsidRDefault="008D655F" w:rsidP="008D655F">
      <w:pPr>
        <w:spacing w:line="400" w:lineRule="exact"/>
        <w:ind w:firstLineChars="160" w:firstLine="384"/>
        <w:rPr>
          <w:rFonts w:eastAsia="宋体"/>
          <w:kern w:val="2"/>
          <w:sz w:val="24"/>
          <w:szCs w:val="22"/>
        </w:rPr>
      </w:pPr>
      <w:r w:rsidRPr="008D655F">
        <w:rPr>
          <w:rFonts w:eastAsia="宋体" w:hint="eastAsia"/>
          <w:sz w:val="24"/>
        </w:rPr>
        <w:t>（</w:t>
      </w:r>
      <w:r w:rsidRPr="008D655F">
        <w:rPr>
          <w:rFonts w:eastAsia="宋体" w:hint="eastAsia"/>
          <w:sz w:val="24"/>
        </w:rPr>
        <w:t>2</w:t>
      </w:r>
      <w:r w:rsidRPr="008D655F">
        <w:rPr>
          <w:rFonts w:eastAsia="宋体" w:hint="eastAsia"/>
          <w:sz w:val="24"/>
        </w:rPr>
        <w:t>）对句子进行分词、词性标注、命名实体识别、依存分析等处理，并构建出依存树；</w:t>
      </w:r>
    </w:p>
    <w:p w14:paraId="69BC34CB"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3</w:t>
      </w:r>
      <w:r w:rsidRPr="008D655F">
        <w:rPr>
          <w:rFonts w:eastAsia="宋体" w:hint="eastAsia"/>
          <w:sz w:val="24"/>
        </w:rPr>
        <w:t>）在句子依存语法树上匹配规则，每匹配一条规则就生成一个三元组；</w:t>
      </w:r>
    </w:p>
    <w:p w14:paraId="744242E8"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4</w:t>
      </w:r>
      <w:r w:rsidRPr="008D655F">
        <w:rPr>
          <w:rFonts w:eastAsia="宋体" w:hint="eastAsia"/>
          <w:sz w:val="24"/>
        </w:rPr>
        <w:t>）根据扩展规则对抽取到的三元组进行扩展；</w:t>
      </w:r>
    </w:p>
    <w:p w14:paraId="2D0DC574"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5</w:t>
      </w:r>
      <w:r w:rsidRPr="008D655F">
        <w:rPr>
          <w:rFonts w:eastAsia="宋体" w:hint="eastAsia"/>
          <w:sz w:val="24"/>
        </w:rPr>
        <w:t>）对三元组实体和触发词进一步抽取出各个实体之间的关系。</w:t>
      </w:r>
    </w:p>
    <w:p w14:paraId="045CC0B2" w14:textId="77777777" w:rsidR="008D655F" w:rsidRPr="008D655F" w:rsidRDefault="008D655F" w:rsidP="008D655F">
      <w:pPr>
        <w:spacing w:line="400" w:lineRule="exact"/>
        <w:ind w:firstLineChars="200" w:firstLine="480"/>
        <w:rPr>
          <w:rFonts w:eastAsia="宋体"/>
          <w:kern w:val="2"/>
          <w:sz w:val="24"/>
          <w:szCs w:val="22"/>
        </w:rPr>
      </w:pPr>
      <w:r w:rsidRPr="008D655F">
        <w:rPr>
          <w:rFonts w:eastAsia="宋体" w:hint="eastAsia"/>
          <w:kern w:val="2"/>
          <w:sz w:val="24"/>
          <w:szCs w:val="22"/>
        </w:rPr>
        <w:t>其流程图如下图</w:t>
      </w:r>
      <w:r w:rsidRPr="008D655F">
        <w:rPr>
          <w:rFonts w:eastAsia="宋体"/>
          <w:kern w:val="2"/>
          <w:sz w:val="24"/>
          <w:szCs w:val="22"/>
        </w:rPr>
        <w:t>4-1</w:t>
      </w:r>
      <w:r w:rsidRPr="008D655F">
        <w:rPr>
          <w:rFonts w:eastAsia="宋体" w:hint="eastAsia"/>
          <w:kern w:val="2"/>
          <w:sz w:val="24"/>
          <w:szCs w:val="22"/>
        </w:rPr>
        <w:t>所示：</w:t>
      </w:r>
    </w:p>
    <w:p w14:paraId="75592010" w14:textId="77777777" w:rsidR="008D655F" w:rsidRPr="008D655F" w:rsidRDefault="008D655F" w:rsidP="008D655F">
      <w:pPr>
        <w:widowControl/>
        <w:spacing w:before="120" w:line="240" w:lineRule="auto"/>
        <w:jc w:val="center"/>
        <w:rPr>
          <w:rFonts w:eastAsia="宋体"/>
          <w:kern w:val="2"/>
          <w:sz w:val="21"/>
          <w:szCs w:val="30"/>
        </w:rPr>
      </w:pPr>
      <w:commentRangeStart w:id="32"/>
      <w:r w:rsidRPr="008D655F">
        <w:rPr>
          <w:noProof/>
          <w:kern w:val="2"/>
          <w:sz w:val="21"/>
          <w:szCs w:val="30"/>
        </w:rPr>
        <w:drawing>
          <wp:inline distT="0" distB="0" distL="0" distR="0" wp14:anchorId="656B8061" wp14:editId="6287AF01">
            <wp:extent cx="1296192" cy="2794000"/>
            <wp:effectExtent l="0" t="0" r="0" b="6350"/>
            <wp:docPr id="74" name="图片 74"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形状&#10;&#10;低可信度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6211" cy="2923374"/>
                    </a:xfrm>
                    <a:prstGeom prst="rect">
                      <a:avLst/>
                    </a:prstGeom>
                    <a:noFill/>
                  </pic:spPr>
                </pic:pic>
              </a:graphicData>
            </a:graphic>
          </wp:inline>
        </w:drawing>
      </w:r>
      <w:commentRangeEnd w:id="32"/>
      <w:r w:rsidR="00F04E89">
        <w:rPr>
          <w:rStyle w:val="af9"/>
        </w:rPr>
        <w:commentReference w:id="32"/>
      </w:r>
    </w:p>
    <w:p w14:paraId="772FF6E0" w14:textId="77777777" w:rsidR="008D655F" w:rsidRPr="008D655F" w:rsidRDefault="008D655F" w:rsidP="008D655F">
      <w:pPr>
        <w:spacing w:after="240" w:line="400" w:lineRule="exact"/>
        <w:jc w:val="center"/>
        <w:rPr>
          <w:rFonts w:eastAsia="宋体"/>
        </w:rPr>
      </w:pPr>
      <w:r w:rsidRPr="008D655F">
        <w:rPr>
          <w:rFonts w:eastAsia="宋体" w:hint="eastAsia"/>
        </w:rPr>
        <w:t>图</w:t>
      </w:r>
      <w:r w:rsidRPr="008D655F">
        <w:rPr>
          <w:rFonts w:eastAsia="宋体"/>
        </w:rPr>
        <w:t xml:space="preserve">4-1 </w:t>
      </w:r>
      <w:r w:rsidRPr="008D655F">
        <w:rPr>
          <w:rFonts w:eastAsia="宋体" w:hint="eastAsia"/>
        </w:rPr>
        <w:t>人工知识抽取流程图</w:t>
      </w:r>
    </w:p>
    <w:p w14:paraId="061EF354" w14:textId="77777777" w:rsidR="008D655F" w:rsidRPr="008D655F" w:rsidRDefault="008D655F" w:rsidP="008D655F">
      <w:pPr>
        <w:spacing w:line="400" w:lineRule="exact"/>
        <w:ind w:firstLineChars="200" w:firstLine="480"/>
        <w:rPr>
          <w:rFonts w:eastAsia="宋体"/>
          <w:kern w:val="2"/>
          <w:sz w:val="24"/>
          <w:szCs w:val="22"/>
        </w:rPr>
      </w:pPr>
      <w:r w:rsidRPr="008D655F">
        <w:rPr>
          <w:rFonts w:eastAsia="宋体" w:hint="eastAsia"/>
          <w:kern w:val="2"/>
          <w:sz w:val="24"/>
          <w:szCs w:val="22"/>
        </w:rPr>
        <w:t>早期的知识抽取大都采用这种方式，在小数据集上可以达到很高的准确率和召回率，所得到的知识大多可以直接用于解决问题，但是不适合用于大数据集。对于风洞一体化平台中的数据即可采用此种抽取方式，能够取得较好的效果。</w:t>
      </w:r>
    </w:p>
    <w:p w14:paraId="6C698C0B" w14:textId="77777777" w:rsidR="008D655F" w:rsidRPr="008D655F" w:rsidRDefault="008D655F" w:rsidP="008D655F">
      <w:pPr>
        <w:spacing w:before="240" w:after="120" w:line="400" w:lineRule="atLeast"/>
        <w:outlineLvl w:val="3"/>
        <w:rPr>
          <w:rFonts w:eastAsia="黑体"/>
          <w:sz w:val="24"/>
        </w:rPr>
      </w:pPr>
      <w:bookmarkStart w:id="33" w:name="_Toc83564873"/>
      <w:r w:rsidRPr="008D655F">
        <w:rPr>
          <w:rFonts w:eastAsia="黑体"/>
          <w:sz w:val="24"/>
        </w:rPr>
        <w:t>4.</w:t>
      </w:r>
      <w:r w:rsidRPr="008D655F">
        <w:rPr>
          <w:rFonts w:eastAsia="黑体" w:hint="eastAsia"/>
          <w:sz w:val="24"/>
        </w:rPr>
        <w:t>1</w:t>
      </w:r>
      <w:r w:rsidRPr="008D655F">
        <w:rPr>
          <w:rFonts w:eastAsia="黑体"/>
          <w:sz w:val="24"/>
        </w:rPr>
        <w:t>.</w:t>
      </w:r>
      <w:r w:rsidRPr="008D655F">
        <w:rPr>
          <w:rFonts w:ascii="Cambria" w:eastAsia="黑体" w:hAnsi="Cambria"/>
          <w:sz w:val="24"/>
        </w:rPr>
        <w:t>2</w:t>
      </w:r>
      <w:r w:rsidRPr="008D655F">
        <w:rPr>
          <w:rFonts w:ascii="Cambria" w:eastAsia="黑体" w:hAnsi="Cambria" w:hint="eastAsia"/>
          <w:sz w:val="24"/>
        </w:rPr>
        <w:t>半自动抽取</w:t>
      </w:r>
      <w:bookmarkEnd w:id="33"/>
    </w:p>
    <w:p w14:paraId="282E7A7C" w14:textId="77777777" w:rsidR="008D655F" w:rsidRPr="008D655F" w:rsidRDefault="008D655F" w:rsidP="008D655F">
      <w:pPr>
        <w:spacing w:line="400" w:lineRule="exact"/>
        <w:ind w:firstLineChars="200" w:firstLine="480"/>
        <w:rPr>
          <w:rFonts w:eastAsia="宋体"/>
          <w:sz w:val="24"/>
        </w:rPr>
      </w:pPr>
      <w:r w:rsidRPr="008D655F">
        <w:rPr>
          <w:rFonts w:eastAsia="宋体"/>
          <w:sz w:val="24"/>
        </w:rPr>
        <w:t>半自动知识抽取</w:t>
      </w:r>
      <w:r w:rsidRPr="008D655F">
        <w:rPr>
          <w:rFonts w:eastAsia="宋体" w:hint="eastAsia"/>
          <w:sz w:val="24"/>
        </w:rPr>
        <w:t>指利用一些知识获取工具来辅助知识工程师把知识原材料或专家描述的知识内容经过识别、理解、筛选、格式化后以一定的形式存入知识库中。其主要包括以下</w:t>
      </w:r>
      <w:r w:rsidRPr="008D655F">
        <w:rPr>
          <w:rFonts w:eastAsia="宋体"/>
          <w:sz w:val="24"/>
        </w:rPr>
        <w:t>6</w:t>
      </w:r>
      <w:r w:rsidRPr="008D655F">
        <w:rPr>
          <w:rFonts w:eastAsia="宋体" w:hint="eastAsia"/>
          <w:sz w:val="24"/>
        </w:rPr>
        <w:t>个步骤，流程图如下图</w:t>
      </w:r>
      <w:r w:rsidRPr="008D655F">
        <w:rPr>
          <w:rFonts w:eastAsia="宋体"/>
          <w:sz w:val="24"/>
        </w:rPr>
        <w:t>4-2</w:t>
      </w:r>
      <w:r w:rsidRPr="008D655F">
        <w:rPr>
          <w:rFonts w:eastAsia="宋体" w:hint="eastAsia"/>
          <w:sz w:val="24"/>
        </w:rPr>
        <w:t>所示：</w:t>
      </w:r>
    </w:p>
    <w:p w14:paraId="1A1D9D86"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1</w:t>
      </w:r>
      <w:r w:rsidRPr="008D655F">
        <w:rPr>
          <w:rFonts w:eastAsia="宋体" w:hint="eastAsia"/>
          <w:sz w:val="24"/>
        </w:rPr>
        <w:t>）用一组信息模式描述感兴趣的知识，如竞争情报采集与监测系统中常用</w:t>
      </w:r>
      <w:r w:rsidRPr="008D655F">
        <w:rPr>
          <w:rFonts w:eastAsia="宋体" w:hint="eastAsia"/>
          <w:sz w:val="24"/>
        </w:rPr>
        <w:lastRenderedPageBreak/>
        <w:t>到的“推出</w:t>
      </w:r>
      <w:r w:rsidRPr="008D655F">
        <w:rPr>
          <w:rFonts w:eastAsia="宋体" w:hint="eastAsia"/>
          <w:sz w:val="24"/>
        </w:rPr>
        <w:t>&lt;</w:t>
      </w:r>
      <w:r w:rsidRPr="008D655F">
        <w:rPr>
          <w:rFonts w:eastAsia="宋体" w:hint="eastAsia"/>
          <w:sz w:val="24"/>
        </w:rPr>
        <w:t>公司，产品</w:t>
      </w:r>
      <w:r w:rsidRPr="008D655F">
        <w:rPr>
          <w:rFonts w:eastAsia="宋体"/>
          <w:sz w:val="24"/>
        </w:rPr>
        <w:t>&gt;</w:t>
      </w:r>
      <w:r w:rsidRPr="008D655F">
        <w:rPr>
          <w:rFonts w:eastAsia="宋体" w:hint="eastAsia"/>
          <w:sz w:val="24"/>
        </w:rPr>
        <w:t>”；</w:t>
      </w:r>
    </w:p>
    <w:p w14:paraId="7D30D32D"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2</w:t>
      </w:r>
      <w:r w:rsidRPr="008D655F">
        <w:rPr>
          <w:rFonts w:eastAsia="宋体" w:hint="eastAsia"/>
          <w:sz w:val="24"/>
        </w:rPr>
        <w:t>）对数据进行预处理，包括格式清洗与转换；</w:t>
      </w:r>
    </w:p>
    <w:p w14:paraId="552259B6"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3</w:t>
      </w:r>
      <w:r w:rsidRPr="008D655F">
        <w:rPr>
          <w:rFonts w:eastAsia="宋体" w:hint="eastAsia"/>
          <w:sz w:val="24"/>
        </w:rPr>
        <w:t>）对数据进行词法分析、浅层句法分析以及简单的语义分析，识别名词短语并标注语义信息；</w:t>
      </w:r>
    </w:p>
    <w:p w14:paraId="21D87868"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4</w:t>
      </w:r>
      <w:r w:rsidRPr="008D655F">
        <w:rPr>
          <w:rFonts w:eastAsia="宋体" w:hint="eastAsia"/>
          <w:sz w:val="24"/>
        </w:rPr>
        <w:t>）使用模式匹配方法实现事件模板的构造，建立实体之间的关系；</w:t>
      </w:r>
    </w:p>
    <w:p w14:paraId="088FE6BB"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5</w:t>
      </w:r>
      <w:r w:rsidRPr="008D655F">
        <w:rPr>
          <w:rFonts w:eastAsia="宋体" w:hint="eastAsia"/>
          <w:sz w:val="24"/>
        </w:rPr>
        <w:t>）采用语段分析技术实现句子相关性分析，进行上下文关联、指代消解、引用等分析和推理，构造一个完整的实体事件；</w:t>
      </w:r>
    </w:p>
    <w:p w14:paraId="13934936" w14:textId="77777777" w:rsidR="008D655F" w:rsidRPr="008D655F" w:rsidRDefault="008D655F" w:rsidP="008D655F">
      <w:pPr>
        <w:spacing w:line="400" w:lineRule="exact"/>
        <w:ind w:firstLineChars="160" w:firstLine="384"/>
        <w:rPr>
          <w:rFonts w:eastAsia="宋体"/>
          <w:sz w:val="24"/>
        </w:rPr>
      </w:pPr>
      <w:r w:rsidRPr="008D655F">
        <w:rPr>
          <w:rFonts w:eastAsia="宋体" w:hint="eastAsia"/>
          <w:sz w:val="24"/>
        </w:rPr>
        <w:t>（</w:t>
      </w:r>
      <w:r w:rsidRPr="008D655F">
        <w:rPr>
          <w:rFonts w:eastAsia="宋体" w:hint="eastAsia"/>
          <w:sz w:val="24"/>
        </w:rPr>
        <w:t>6</w:t>
      </w:r>
      <w:r w:rsidRPr="008D655F">
        <w:rPr>
          <w:rFonts w:eastAsia="宋体" w:hint="eastAsia"/>
          <w:sz w:val="24"/>
        </w:rPr>
        <w:t>）格式化分析结果，把抽取的信息按预定义的模板输出。</w:t>
      </w:r>
    </w:p>
    <w:p w14:paraId="146C55B7" w14:textId="77777777" w:rsidR="008D655F" w:rsidRPr="008D655F" w:rsidRDefault="008D655F" w:rsidP="008D655F">
      <w:pPr>
        <w:widowControl/>
        <w:spacing w:before="120" w:line="240" w:lineRule="auto"/>
        <w:jc w:val="center"/>
        <w:rPr>
          <w:kern w:val="2"/>
          <w:sz w:val="21"/>
          <w:szCs w:val="30"/>
        </w:rPr>
      </w:pPr>
      <w:r w:rsidRPr="008D655F">
        <w:rPr>
          <w:noProof/>
          <w:kern w:val="2"/>
          <w:sz w:val="21"/>
          <w:szCs w:val="30"/>
        </w:rPr>
        <w:drawing>
          <wp:inline distT="0" distB="0" distL="0" distR="0" wp14:anchorId="08425266" wp14:editId="4517BD68">
            <wp:extent cx="1204073" cy="2540000"/>
            <wp:effectExtent l="0" t="0" r="0" b="0"/>
            <wp:docPr id="75" name="图片 75"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形状&#10;&#10;低可信度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18458" cy="2570346"/>
                    </a:xfrm>
                    <a:prstGeom prst="rect">
                      <a:avLst/>
                    </a:prstGeom>
                    <a:noFill/>
                  </pic:spPr>
                </pic:pic>
              </a:graphicData>
            </a:graphic>
          </wp:inline>
        </w:drawing>
      </w:r>
    </w:p>
    <w:p w14:paraId="1B2110B2" w14:textId="77777777" w:rsidR="008D655F" w:rsidRPr="008D655F" w:rsidRDefault="008D655F" w:rsidP="008D655F">
      <w:pPr>
        <w:spacing w:after="240" w:line="400" w:lineRule="exact"/>
        <w:jc w:val="center"/>
        <w:rPr>
          <w:rFonts w:eastAsia="宋体"/>
        </w:rPr>
      </w:pPr>
      <w:r w:rsidRPr="008D655F">
        <w:rPr>
          <w:rFonts w:eastAsia="宋体" w:hint="eastAsia"/>
        </w:rPr>
        <w:t>图</w:t>
      </w:r>
      <w:r w:rsidRPr="008D655F">
        <w:rPr>
          <w:rFonts w:eastAsia="宋体"/>
        </w:rPr>
        <w:t xml:space="preserve">4-2 </w:t>
      </w:r>
      <w:r w:rsidRPr="008D655F">
        <w:rPr>
          <w:rFonts w:eastAsia="宋体" w:hint="eastAsia"/>
        </w:rPr>
        <w:t>半自动知识抽取流程图</w:t>
      </w:r>
    </w:p>
    <w:p w14:paraId="5E8A2D84" w14:textId="79FC381A" w:rsidR="008D655F" w:rsidRPr="008D655F" w:rsidRDefault="008D655F" w:rsidP="008D655F">
      <w:pPr>
        <w:spacing w:line="400" w:lineRule="exact"/>
        <w:ind w:firstLineChars="200" w:firstLine="480"/>
        <w:rPr>
          <w:rFonts w:eastAsia="宋体"/>
          <w:sz w:val="24"/>
        </w:rPr>
      </w:pPr>
      <w:r w:rsidRPr="008D655F">
        <w:rPr>
          <w:rFonts w:eastAsia="宋体" w:hint="eastAsia"/>
          <w:sz w:val="24"/>
        </w:rPr>
        <w:t>在半自动知识抽取中，需要要对海量的数据进行预处理，这是一项人力所不能完成的任务，因此需要依靠计算机的协助。自从科学计量学分析引入辅助可视化以来，科学知识图谱领域也诞生了一批有价值的科学知识图谱工具。表</w:t>
      </w:r>
      <w:r w:rsidRPr="008D655F">
        <w:rPr>
          <w:rFonts w:eastAsia="宋体"/>
          <w:sz w:val="24"/>
        </w:rPr>
        <w:t>4-</w:t>
      </w:r>
      <w:r w:rsidR="0000022A">
        <w:rPr>
          <w:rFonts w:eastAsia="宋体"/>
          <w:sz w:val="24"/>
        </w:rPr>
        <w:t>2</w:t>
      </w:r>
      <w:r w:rsidRPr="008D655F">
        <w:rPr>
          <w:rFonts w:eastAsia="宋体" w:hint="eastAsia"/>
          <w:sz w:val="24"/>
        </w:rPr>
        <w:t>列出了一些常用的知识图谱辅助工具。</w:t>
      </w:r>
    </w:p>
    <w:p w14:paraId="76010B46" w14:textId="37A0EFE0" w:rsidR="008D655F" w:rsidRPr="008D655F" w:rsidRDefault="008D655F" w:rsidP="008D655F">
      <w:pPr>
        <w:spacing w:before="240" w:after="60" w:line="400" w:lineRule="exact"/>
        <w:ind w:firstLine="400"/>
        <w:jc w:val="center"/>
        <w:rPr>
          <w:rFonts w:eastAsia="宋体"/>
        </w:rPr>
      </w:pPr>
      <w:r w:rsidRPr="008D655F">
        <w:rPr>
          <w:rFonts w:eastAsia="宋体" w:hint="eastAsia"/>
        </w:rPr>
        <w:t>表</w:t>
      </w:r>
      <w:r w:rsidRPr="008D655F">
        <w:rPr>
          <w:rFonts w:eastAsia="宋体"/>
        </w:rPr>
        <w:t>4-</w:t>
      </w:r>
      <w:r w:rsidR="0000022A">
        <w:rPr>
          <w:rFonts w:eastAsia="宋体"/>
        </w:rPr>
        <w:t>2</w:t>
      </w:r>
      <w:r w:rsidRPr="008D655F">
        <w:rPr>
          <w:rFonts w:eastAsia="宋体"/>
        </w:rPr>
        <w:t xml:space="preserve"> </w:t>
      </w:r>
      <w:r w:rsidRPr="008D655F">
        <w:rPr>
          <w:rFonts w:eastAsia="宋体" w:hint="eastAsia"/>
        </w:rPr>
        <w:t>常用知识图谱辅助工具</w:t>
      </w:r>
    </w:p>
    <w:tbl>
      <w:tblPr>
        <w:tblStyle w:val="6110"/>
        <w:tblW w:w="5000" w:type="pct"/>
        <w:jc w:val="center"/>
        <w:tblLook w:val="04A0" w:firstRow="1" w:lastRow="0" w:firstColumn="1" w:lastColumn="0" w:noHBand="0" w:noVBand="1"/>
      </w:tblPr>
      <w:tblGrid>
        <w:gridCol w:w="1446"/>
        <w:gridCol w:w="3525"/>
        <w:gridCol w:w="3523"/>
      </w:tblGrid>
      <w:tr w:rsidR="008D655F" w:rsidRPr="008D655F" w14:paraId="31AEA464" w14:textId="77777777" w:rsidTr="0000022A">
        <w:trPr>
          <w:jc w:val="center"/>
        </w:trPr>
        <w:tc>
          <w:tcPr>
            <w:tcW w:w="851" w:type="pct"/>
            <w:tcBorders>
              <w:top w:val="single" w:sz="4" w:space="0" w:color="auto"/>
              <w:left w:val="single" w:sz="4" w:space="0" w:color="auto"/>
              <w:bottom w:val="single" w:sz="4" w:space="0" w:color="auto"/>
              <w:right w:val="single" w:sz="4" w:space="0" w:color="auto"/>
            </w:tcBorders>
            <w:vAlign w:val="center"/>
            <w:hideMark/>
          </w:tcPr>
          <w:p w14:paraId="211A72F8" w14:textId="77777777" w:rsidR="008D655F" w:rsidRPr="008D655F" w:rsidRDefault="008D655F" w:rsidP="008D655F">
            <w:pPr>
              <w:spacing w:line="400" w:lineRule="exact"/>
              <w:jc w:val="center"/>
              <w:textAlignment w:val="auto"/>
              <w:rPr>
                <w:rFonts w:eastAsia="宋体"/>
              </w:rPr>
            </w:pPr>
            <w:r w:rsidRPr="008D655F">
              <w:rPr>
                <w:rFonts w:eastAsia="宋体" w:hint="eastAsia"/>
              </w:rPr>
              <w:t>工具名称</w:t>
            </w:r>
          </w:p>
        </w:tc>
        <w:tc>
          <w:tcPr>
            <w:tcW w:w="2075" w:type="pct"/>
            <w:tcBorders>
              <w:top w:val="single" w:sz="4" w:space="0" w:color="auto"/>
              <w:left w:val="single" w:sz="4" w:space="0" w:color="auto"/>
              <w:bottom w:val="single" w:sz="4" w:space="0" w:color="auto"/>
              <w:right w:val="single" w:sz="4" w:space="0" w:color="auto"/>
            </w:tcBorders>
            <w:vAlign w:val="center"/>
          </w:tcPr>
          <w:p w14:paraId="0EB9555C" w14:textId="77777777" w:rsidR="008D655F" w:rsidRPr="008D655F" w:rsidRDefault="008D655F" w:rsidP="008D655F">
            <w:pPr>
              <w:spacing w:line="400" w:lineRule="exact"/>
              <w:jc w:val="center"/>
              <w:textAlignment w:val="auto"/>
              <w:rPr>
                <w:rFonts w:eastAsia="宋体"/>
              </w:rPr>
            </w:pPr>
            <w:r w:rsidRPr="008D655F">
              <w:rPr>
                <w:rFonts w:eastAsia="宋体" w:hint="eastAsia"/>
              </w:rPr>
              <w:t>特点</w:t>
            </w:r>
          </w:p>
        </w:tc>
        <w:tc>
          <w:tcPr>
            <w:tcW w:w="2074" w:type="pct"/>
            <w:tcBorders>
              <w:top w:val="single" w:sz="4" w:space="0" w:color="auto"/>
              <w:left w:val="single" w:sz="4" w:space="0" w:color="auto"/>
              <w:bottom w:val="single" w:sz="4" w:space="0" w:color="auto"/>
              <w:right w:val="single" w:sz="4" w:space="0" w:color="auto"/>
            </w:tcBorders>
          </w:tcPr>
          <w:p w14:paraId="770C65E9" w14:textId="77777777" w:rsidR="008D655F" w:rsidRPr="008D655F" w:rsidRDefault="008D655F" w:rsidP="008D655F">
            <w:pPr>
              <w:spacing w:line="400" w:lineRule="exact"/>
              <w:jc w:val="center"/>
              <w:textAlignment w:val="auto"/>
              <w:rPr>
                <w:sz w:val="21"/>
                <w:szCs w:val="21"/>
              </w:rPr>
            </w:pPr>
            <w:r w:rsidRPr="008D655F">
              <w:rPr>
                <w:rFonts w:ascii="宋体" w:eastAsia="宋体" w:hAnsi="宋体" w:cs="宋体" w:hint="eastAsia"/>
                <w:sz w:val="21"/>
                <w:szCs w:val="21"/>
              </w:rPr>
              <w:t>适用范围</w:t>
            </w:r>
          </w:p>
        </w:tc>
      </w:tr>
      <w:tr w:rsidR="008D655F" w:rsidRPr="008D655F" w14:paraId="27221221" w14:textId="77777777" w:rsidTr="00D731E2">
        <w:trPr>
          <w:jc w:val="center"/>
        </w:trPr>
        <w:tc>
          <w:tcPr>
            <w:tcW w:w="851" w:type="pct"/>
            <w:tcBorders>
              <w:top w:val="single" w:sz="4" w:space="0" w:color="auto"/>
              <w:left w:val="single" w:sz="4" w:space="0" w:color="auto"/>
              <w:bottom w:val="single" w:sz="4" w:space="0" w:color="auto"/>
              <w:right w:val="single" w:sz="4" w:space="0" w:color="auto"/>
            </w:tcBorders>
            <w:vAlign w:val="center"/>
            <w:hideMark/>
          </w:tcPr>
          <w:p w14:paraId="13E556D7" w14:textId="77777777" w:rsidR="008D655F" w:rsidRPr="008D655F" w:rsidRDefault="008D655F" w:rsidP="00F04E89">
            <w:pPr>
              <w:spacing w:line="400" w:lineRule="exact"/>
              <w:jc w:val="center"/>
              <w:textAlignment w:val="auto"/>
              <w:rPr>
                <w:rFonts w:eastAsia="宋体"/>
              </w:rPr>
            </w:pPr>
            <w:r w:rsidRPr="008D655F">
              <w:rPr>
                <w:rFonts w:eastAsia="宋体" w:hint="eastAsia"/>
              </w:rPr>
              <w:t>B</w:t>
            </w:r>
            <w:r w:rsidRPr="008D655F">
              <w:rPr>
                <w:rFonts w:eastAsia="宋体"/>
              </w:rPr>
              <w:t>ibExcel</w:t>
            </w:r>
          </w:p>
        </w:tc>
        <w:tc>
          <w:tcPr>
            <w:tcW w:w="2075" w:type="pct"/>
            <w:tcBorders>
              <w:top w:val="single" w:sz="4" w:space="0" w:color="auto"/>
              <w:left w:val="single" w:sz="4" w:space="0" w:color="auto"/>
              <w:bottom w:val="single" w:sz="4" w:space="0" w:color="auto"/>
              <w:right w:val="single" w:sz="4" w:space="0" w:color="auto"/>
            </w:tcBorders>
          </w:tcPr>
          <w:p w14:paraId="604126A8" w14:textId="77777777" w:rsidR="008D655F" w:rsidRPr="008D655F" w:rsidRDefault="008D655F" w:rsidP="008D655F">
            <w:pPr>
              <w:spacing w:line="400" w:lineRule="exact"/>
              <w:textAlignment w:val="auto"/>
              <w:rPr>
                <w:rFonts w:eastAsia="宋体"/>
              </w:rPr>
            </w:pPr>
            <w:r w:rsidRPr="008D655F">
              <w:rPr>
                <w:rFonts w:eastAsia="宋体" w:hint="eastAsia"/>
              </w:rPr>
              <w:t>可对数据格式转换及去噪，并进行</w:t>
            </w:r>
            <w:r w:rsidRPr="008D655F">
              <w:rPr>
                <w:rFonts w:eastAsia="宋体" w:hint="eastAsia"/>
              </w:rPr>
              <w:t>BCAD</w:t>
            </w:r>
            <w:r w:rsidRPr="008D655F">
              <w:rPr>
                <w:rFonts w:eastAsia="宋体" w:hint="eastAsia"/>
              </w:rPr>
              <w:t>、</w:t>
            </w:r>
            <w:r w:rsidRPr="008D655F">
              <w:rPr>
                <w:rFonts w:eastAsia="宋体" w:hint="eastAsia"/>
              </w:rPr>
              <w:t>CAAA</w:t>
            </w:r>
            <w:r w:rsidRPr="008D655F">
              <w:rPr>
                <w:rFonts w:eastAsia="宋体" w:hint="eastAsia"/>
              </w:rPr>
              <w:t>、</w:t>
            </w:r>
            <w:r w:rsidRPr="008D655F">
              <w:rPr>
                <w:rFonts w:eastAsia="宋体" w:hint="eastAsia"/>
              </w:rPr>
              <w:t>CAAC</w:t>
            </w:r>
            <w:r w:rsidRPr="008D655F">
              <w:rPr>
                <w:rFonts w:eastAsia="宋体" w:hint="eastAsia"/>
              </w:rPr>
              <w:t>、</w:t>
            </w:r>
            <w:r w:rsidRPr="008D655F">
              <w:rPr>
                <w:rFonts w:eastAsia="宋体" w:hint="eastAsia"/>
              </w:rPr>
              <w:t>ACA</w:t>
            </w:r>
            <w:r w:rsidRPr="008D655F">
              <w:rPr>
                <w:rFonts w:eastAsia="宋体" w:hint="eastAsia"/>
              </w:rPr>
              <w:t>、</w:t>
            </w:r>
            <w:r w:rsidRPr="008D655F">
              <w:rPr>
                <w:rFonts w:eastAsia="宋体" w:hint="eastAsia"/>
              </w:rPr>
              <w:t>DCA</w:t>
            </w:r>
            <w:r w:rsidRPr="008D655F">
              <w:rPr>
                <w:rFonts w:eastAsia="宋体" w:hint="eastAsia"/>
              </w:rPr>
              <w:t>、</w:t>
            </w:r>
            <w:r w:rsidRPr="008D655F">
              <w:rPr>
                <w:rFonts w:eastAsia="宋体" w:hint="eastAsia"/>
              </w:rPr>
              <w:t>CWA</w:t>
            </w:r>
            <w:r w:rsidRPr="008D655F">
              <w:rPr>
                <w:rFonts w:eastAsia="宋体" w:hint="eastAsia"/>
              </w:rPr>
              <w:t>等分析</w:t>
            </w:r>
          </w:p>
        </w:tc>
        <w:tc>
          <w:tcPr>
            <w:tcW w:w="2074" w:type="pct"/>
            <w:tcBorders>
              <w:top w:val="single" w:sz="4" w:space="0" w:color="auto"/>
              <w:left w:val="single" w:sz="4" w:space="0" w:color="auto"/>
              <w:bottom w:val="single" w:sz="4" w:space="0" w:color="auto"/>
              <w:right w:val="single" w:sz="4" w:space="0" w:color="auto"/>
            </w:tcBorders>
          </w:tcPr>
          <w:p w14:paraId="3E74EFD8" w14:textId="77777777" w:rsidR="008D655F" w:rsidRPr="008D655F" w:rsidRDefault="008D655F" w:rsidP="008D655F">
            <w:pPr>
              <w:spacing w:line="400" w:lineRule="exact"/>
              <w:textAlignment w:val="auto"/>
              <w:rPr>
                <w:rFonts w:eastAsia="宋体"/>
              </w:rPr>
            </w:pPr>
            <w:r w:rsidRPr="008D655F">
              <w:rPr>
                <w:rFonts w:eastAsia="宋体" w:hint="eastAsia"/>
              </w:rPr>
              <w:t>适合用于简单的计量分析以及为一些可视化工具提供辅助，</w:t>
            </w:r>
            <w:r w:rsidRPr="008D655F">
              <w:rPr>
                <w:rFonts w:eastAsia="宋体"/>
              </w:rPr>
              <w:t xml:space="preserve"> </w:t>
            </w:r>
            <w:r w:rsidRPr="008D655F">
              <w:rPr>
                <w:rFonts w:eastAsia="宋体" w:hint="eastAsia"/>
              </w:rPr>
              <w:t>如统计、构建共现矩阵等</w:t>
            </w:r>
          </w:p>
        </w:tc>
      </w:tr>
      <w:tr w:rsidR="008D655F" w:rsidRPr="008D655F" w14:paraId="1A38E1C6" w14:textId="77777777" w:rsidTr="00D731E2">
        <w:trPr>
          <w:jc w:val="center"/>
        </w:trPr>
        <w:tc>
          <w:tcPr>
            <w:tcW w:w="851" w:type="pct"/>
            <w:tcBorders>
              <w:top w:val="single" w:sz="4" w:space="0" w:color="auto"/>
              <w:left w:val="single" w:sz="4" w:space="0" w:color="auto"/>
              <w:bottom w:val="single" w:sz="4" w:space="0" w:color="auto"/>
              <w:right w:val="single" w:sz="4" w:space="0" w:color="auto"/>
            </w:tcBorders>
            <w:vAlign w:val="center"/>
            <w:hideMark/>
          </w:tcPr>
          <w:p w14:paraId="611E3B9A" w14:textId="77777777" w:rsidR="008D655F" w:rsidRPr="008D655F" w:rsidRDefault="008D655F" w:rsidP="00F04E89">
            <w:pPr>
              <w:spacing w:line="400" w:lineRule="exact"/>
              <w:jc w:val="center"/>
              <w:textAlignment w:val="auto"/>
              <w:rPr>
                <w:rFonts w:eastAsia="宋体"/>
              </w:rPr>
            </w:pPr>
            <w:r w:rsidRPr="008D655F">
              <w:rPr>
                <w:rFonts w:eastAsia="宋体" w:hint="eastAsia"/>
              </w:rPr>
              <w:t>CiteSpace</w:t>
            </w:r>
          </w:p>
        </w:tc>
        <w:tc>
          <w:tcPr>
            <w:tcW w:w="2075" w:type="pct"/>
            <w:tcBorders>
              <w:top w:val="single" w:sz="4" w:space="0" w:color="auto"/>
              <w:left w:val="single" w:sz="4" w:space="0" w:color="auto"/>
              <w:bottom w:val="single" w:sz="4" w:space="0" w:color="auto"/>
              <w:right w:val="single" w:sz="4" w:space="0" w:color="auto"/>
            </w:tcBorders>
          </w:tcPr>
          <w:p w14:paraId="5FE164F3" w14:textId="77777777" w:rsidR="008D655F" w:rsidRPr="008D655F" w:rsidRDefault="008D655F" w:rsidP="008D655F">
            <w:pPr>
              <w:spacing w:line="400" w:lineRule="exact"/>
              <w:textAlignment w:val="auto"/>
              <w:rPr>
                <w:rFonts w:eastAsia="宋体"/>
              </w:rPr>
            </w:pPr>
            <w:r w:rsidRPr="008D655F">
              <w:rPr>
                <w:rFonts w:eastAsia="宋体" w:hint="eastAsia"/>
              </w:rPr>
              <w:t>可对数据进行去重和时间切片，并进行</w:t>
            </w:r>
            <w:r w:rsidRPr="008D655F">
              <w:rPr>
                <w:rFonts w:eastAsia="宋体" w:hint="eastAsia"/>
              </w:rPr>
              <w:t>BCAD</w:t>
            </w:r>
            <w:r w:rsidRPr="008D655F">
              <w:rPr>
                <w:rFonts w:eastAsia="宋体" w:hint="eastAsia"/>
              </w:rPr>
              <w:t>、</w:t>
            </w:r>
            <w:r w:rsidRPr="008D655F">
              <w:rPr>
                <w:rFonts w:eastAsia="宋体" w:hint="eastAsia"/>
              </w:rPr>
              <w:t>CAAA</w:t>
            </w:r>
            <w:r w:rsidRPr="008D655F">
              <w:rPr>
                <w:rFonts w:eastAsia="宋体" w:hint="eastAsia"/>
              </w:rPr>
              <w:t>、</w:t>
            </w:r>
            <w:r w:rsidRPr="008D655F">
              <w:rPr>
                <w:rFonts w:eastAsia="宋体" w:hint="eastAsia"/>
              </w:rPr>
              <w:t>CCAA</w:t>
            </w:r>
            <w:r w:rsidRPr="008D655F">
              <w:rPr>
                <w:rFonts w:eastAsia="宋体" w:hint="eastAsia"/>
              </w:rPr>
              <w:t>、</w:t>
            </w:r>
            <w:r w:rsidRPr="008D655F">
              <w:rPr>
                <w:rFonts w:eastAsia="宋体" w:hint="eastAsia"/>
              </w:rPr>
              <w:t>CAAI</w:t>
            </w:r>
            <w:r w:rsidRPr="008D655F">
              <w:rPr>
                <w:rFonts w:eastAsia="宋体" w:hint="eastAsia"/>
              </w:rPr>
              <w:t>、</w:t>
            </w:r>
            <w:r w:rsidRPr="008D655F">
              <w:rPr>
                <w:rFonts w:eastAsia="宋体" w:hint="eastAsia"/>
              </w:rPr>
              <w:t>ACA</w:t>
            </w:r>
            <w:r w:rsidRPr="008D655F">
              <w:rPr>
                <w:rFonts w:eastAsia="宋体" w:hint="eastAsia"/>
              </w:rPr>
              <w:t>、</w:t>
            </w:r>
            <w:r w:rsidRPr="008D655F">
              <w:rPr>
                <w:rFonts w:eastAsia="宋体" w:hint="eastAsia"/>
              </w:rPr>
              <w:t>DCA</w:t>
            </w:r>
            <w:r w:rsidRPr="008D655F">
              <w:rPr>
                <w:rFonts w:eastAsia="宋体" w:hint="eastAsia"/>
              </w:rPr>
              <w:t>、</w:t>
            </w:r>
            <w:r w:rsidRPr="008D655F">
              <w:rPr>
                <w:rFonts w:eastAsia="宋体" w:hint="eastAsia"/>
              </w:rPr>
              <w:t>JCA</w:t>
            </w:r>
            <w:r w:rsidRPr="008D655F">
              <w:rPr>
                <w:rFonts w:eastAsia="宋体" w:hint="eastAsia"/>
              </w:rPr>
              <w:t>等分析</w:t>
            </w:r>
          </w:p>
        </w:tc>
        <w:tc>
          <w:tcPr>
            <w:tcW w:w="2074" w:type="pct"/>
            <w:tcBorders>
              <w:top w:val="single" w:sz="4" w:space="0" w:color="auto"/>
              <w:left w:val="single" w:sz="4" w:space="0" w:color="auto"/>
              <w:bottom w:val="single" w:sz="4" w:space="0" w:color="auto"/>
              <w:right w:val="single" w:sz="4" w:space="0" w:color="auto"/>
            </w:tcBorders>
            <w:vAlign w:val="center"/>
          </w:tcPr>
          <w:p w14:paraId="64EAAE98" w14:textId="77777777" w:rsidR="008D655F" w:rsidRPr="008D655F" w:rsidRDefault="008D655F" w:rsidP="00F04E89">
            <w:pPr>
              <w:spacing w:line="400" w:lineRule="exact"/>
              <w:textAlignment w:val="auto"/>
              <w:rPr>
                <w:rFonts w:eastAsia="宋体"/>
              </w:rPr>
            </w:pPr>
            <w:r w:rsidRPr="008D655F">
              <w:rPr>
                <w:rFonts w:eastAsia="宋体" w:hint="eastAsia"/>
              </w:rPr>
              <w:t>适合用于时间序列分析、突发监测</w:t>
            </w:r>
          </w:p>
        </w:tc>
      </w:tr>
      <w:tr w:rsidR="008D655F" w:rsidRPr="008D655F" w14:paraId="6C7B38B5" w14:textId="77777777" w:rsidTr="00D731E2">
        <w:trPr>
          <w:jc w:val="center"/>
        </w:trPr>
        <w:tc>
          <w:tcPr>
            <w:tcW w:w="851" w:type="pct"/>
            <w:tcBorders>
              <w:top w:val="single" w:sz="4" w:space="0" w:color="auto"/>
              <w:left w:val="single" w:sz="4" w:space="0" w:color="auto"/>
              <w:bottom w:val="single" w:sz="4" w:space="0" w:color="auto"/>
              <w:right w:val="single" w:sz="4" w:space="0" w:color="auto"/>
            </w:tcBorders>
            <w:vAlign w:val="center"/>
          </w:tcPr>
          <w:p w14:paraId="133A39A1" w14:textId="77777777" w:rsidR="008D655F" w:rsidRPr="008D655F" w:rsidRDefault="008D655F" w:rsidP="00F04E89">
            <w:pPr>
              <w:spacing w:line="400" w:lineRule="exact"/>
              <w:jc w:val="center"/>
              <w:textAlignment w:val="auto"/>
              <w:rPr>
                <w:rFonts w:eastAsia="宋体"/>
              </w:rPr>
            </w:pPr>
            <w:r w:rsidRPr="008D655F">
              <w:rPr>
                <w:rFonts w:eastAsia="宋体" w:hint="eastAsia"/>
              </w:rPr>
              <w:lastRenderedPageBreak/>
              <w:t>SPSS</w:t>
            </w:r>
          </w:p>
        </w:tc>
        <w:tc>
          <w:tcPr>
            <w:tcW w:w="2075" w:type="pct"/>
            <w:tcBorders>
              <w:top w:val="single" w:sz="4" w:space="0" w:color="auto"/>
              <w:left w:val="single" w:sz="4" w:space="0" w:color="auto"/>
              <w:bottom w:val="single" w:sz="4" w:space="0" w:color="auto"/>
              <w:right w:val="single" w:sz="4" w:space="0" w:color="auto"/>
            </w:tcBorders>
          </w:tcPr>
          <w:p w14:paraId="3BC1A104" w14:textId="77A366D6" w:rsidR="008D655F" w:rsidRPr="008D655F" w:rsidRDefault="008D655F" w:rsidP="008D655F">
            <w:pPr>
              <w:spacing w:line="400" w:lineRule="exact"/>
              <w:textAlignment w:val="auto"/>
              <w:rPr>
                <w:rFonts w:eastAsia="宋体"/>
              </w:rPr>
            </w:pPr>
            <w:r w:rsidRPr="008D655F">
              <w:rPr>
                <w:rFonts w:eastAsia="宋体" w:hint="eastAsia"/>
              </w:rPr>
              <w:t>可用于相关分析、因子分析、主成分分析、多维尺度分析、聚类分析等</w:t>
            </w:r>
          </w:p>
        </w:tc>
        <w:tc>
          <w:tcPr>
            <w:tcW w:w="2074" w:type="pct"/>
            <w:tcBorders>
              <w:top w:val="single" w:sz="4" w:space="0" w:color="auto"/>
              <w:left w:val="single" w:sz="4" w:space="0" w:color="auto"/>
              <w:bottom w:val="single" w:sz="4" w:space="0" w:color="auto"/>
              <w:right w:val="single" w:sz="4" w:space="0" w:color="auto"/>
            </w:tcBorders>
          </w:tcPr>
          <w:p w14:paraId="0E4AF3E4" w14:textId="77777777" w:rsidR="008D655F" w:rsidRPr="008D655F" w:rsidRDefault="008D655F" w:rsidP="008D655F">
            <w:pPr>
              <w:spacing w:line="400" w:lineRule="exact"/>
              <w:textAlignment w:val="auto"/>
              <w:rPr>
                <w:rFonts w:eastAsia="宋体"/>
              </w:rPr>
            </w:pPr>
            <w:r w:rsidRPr="008D655F">
              <w:rPr>
                <w:rFonts w:eastAsia="宋体" w:hint="eastAsia"/>
              </w:rPr>
              <w:t>适合用于分析偏小、分布均匀的数据集</w:t>
            </w:r>
          </w:p>
        </w:tc>
      </w:tr>
      <w:tr w:rsidR="008D655F" w:rsidRPr="008D655F" w14:paraId="00A073D8" w14:textId="77777777" w:rsidTr="00D731E2">
        <w:trPr>
          <w:jc w:val="center"/>
        </w:trPr>
        <w:tc>
          <w:tcPr>
            <w:tcW w:w="851" w:type="pct"/>
            <w:tcBorders>
              <w:top w:val="single" w:sz="4" w:space="0" w:color="auto"/>
              <w:left w:val="single" w:sz="4" w:space="0" w:color="auto"/>
              <w:bottom w:val="single" w:sz="4" w:space="0" w:color="auto"/>
              <w:right w:val="single" w:sz="4" w:space="0" w:color="auto"/>
            </w:tcBorders>
            <w:vAlign w:val="center"/>
          </w:tcPr>
          <w:p w14:paraId="4E3B7183" w14:textId="77777777" w:rsidR="008D655F" w:rsidRPr="008D655F" w:rsidRDefault="008D655F" w:rsidP="00F04E89">
            <w:pPr>
              <w:spacing w:line="400" w:lineRule="exact"/>
              <w:jc w:val="center"/>
              <w:textAlignment w:val="auto"/>
              <w:rPr>
                <w:rFonts w:eastAsia="宋体"/>
              </w:rPr>
            </w:pPr>
            <w:r w:rsidRPr="008D655F">
              <w:rPr>
                <w:rFonts w:eastAsia="宋体" w:hint="eastAsia"/>
              </w:rPr>
              <w:t>TDA</w:t>
            </w:r>
          </w:p>
        </w:tc>
        <w:tc>
          <w:tcPr>
            <w:tcW w:w="2075" w:type="pct"/>
            <w:tcBorders>
              <w:top w:val="single" w:sz="4" w:space="0" w:color="auto"/>
              <w:left w:val="single" w:sz="4" w:space="0" w:color="auto"/>
              <w:bottom w:val="single" w:sz="4" w:space="0" w:color="auto"/>
              <w:right w:val="single" w:sz="4" w:space="0" w:color="auto"/>
            </w:tcBorders>
          </w:tcPr>
          <w:p w14:paraId="597E8EDF" w14:textId="77777777" w:rsidR="008D655F" w:rsidRPr="008D655F" w:rsidRDefault="008D655F" w:rsidP="008D655F">
            <w:pPr>
              <w:spacing w:line="400" w:lineRule="exact"/>
              <w:textAlignment w:val="auto"/>
              <w:rPr>
                <w:rFonts w:eastAsia="宋体"/>
              </w:rPr>
            </w:pPr>
            <w:r w:rsidRPr="008D655F">
              <w:rPr>
                <w:rFonts w:eastAsia="宋体" w:hint="eastAsia"/>
              </w:rPr>
              <w:t>可用于聚类分析、关联分析、时间序列、突发监测等</w:t>
            </w:r>
          </w:p>
        </w:tc>
        <w:tc>
          <w:tcPr>
            <w:tcW w:w="2074" w:type="pct"/>
            <w:tcBorders>
              <w:top w:val="single" w:sz="4" w:space="0" w:color="auto"/>
              <w:left w:val="single" w:sz="4" w:space="0" w:color="auto"/>
              <w:bottom w:val="single" w:sz="4" w:space="0" w:color="auto"/>
              <w:right w:val="single" w:sz="4" w:space="0" w:color="auto"/>
            </w:tcBorders>
          </w:tcPr>
          <w:p w14:paraId="673BEA82" w14:textId="77777777" w:rsidR="008D655F" w:rsidRPr="008D655F" w:rsidRDefault="008D655F" w:rsidP="008D655F">
            <w:pPr>
              <w:spacing w:line="400" w:lineRule="exact"/>
              <w:textAlignment w:val="auto"/>
              <w:rPr>
                <w:rFonts w:eastAsia="宋体"/>
              </w:rPr>
            </w:pPr>
            <w:r w:rsidRPr="008D655F">
              <w:rPr>
                <w:rFonts w:eastAsia="宋体" w:hint="eastAsia"/>
              </w:rPr>
              <w:t>适合用于数据清洗、构建矩阵，为</w:t>
            </w:r>
            <w:r w:rsidRPr="008D655F">
              <w:rPr>
                <w:rFonts w:eastAsia="宋体" w:hint="eastAsia"/>
              </w:rPr>
              <w:t>SPSS</w:t>
            </w:r>
            <w:r w:rsidRPr="008D655F">
              <w:rPr>
                <w:rFonts w:eastAsia="宋体" w:hint="eastAsia"/>
              </w:rPr>
              <w:t>和</w:t>
            </w:r>
            <w:r w:rsidRPr="008D655F">
              <w:rPr>
                <w:rFonts w:eastAsia="宋体" w:hint="eastAsia"/>
              </w:rPr>
              <w:t>Ucinet</w:t>
            </w:r>
            <w:r w:rsidRPr="008D655F">
              <w:rPr>
                <w:rFonts w:eastAsia="宋体" w:hint="eastAsia"/>
              </w:rPr>
              <w:t>等一些可视化工具提供支持</w:t>
            </w:r>
          </w:p>
        </w:tc>
      </w:tr>
      <w:tr w:rsidR="008D655F" w:rsidRPr="008D655F" w14:paraId="1BDF8462" w14:textId="77777777" w:rsidTr="00D731E2">
        <w:trPr>
          <w:jc w:val="center"/>
        </w:trPr>
        <w:tc>
          <w:tcPr>
            <w:tcW w:w="851" w:type="pct"/>
            <w:tcBorders>
              <w:top w:val="single" w:sz="4" w:space="0" w:color="auto"/>
              <w:left w:val="single" w:sz="4" w:space="0" w:color="auto"/>
              <w:bottom w:val="single" w:sz="4" w:space="0" w:color="auto"/>
              <w:right w:val="single" w:sz="4" w:space="0" w:color="auto"/>
            </w:tcBorders>
            <w:vAlign w:val="center"/>
          </w:tcPr>
          <w:p w14:paraId="2688C730" w14:textId="77777777" w:rsidR="008D655F" w:rsidRPr="008D655F" w:rsidRDefault="008D655F" w:rsidP="00F04E89">
            <w:pPr>
              <w:spacing w:line="400" w:lineRule="exact"/>
              <w:jc w:val="center"/>
              <w:textAlignment w:val="auto"/>
              <w:rPr>
                <w:rFonts w:eastAsia="宋体"/>
              </w:rPr>
            </w:pPr>
            <w:r w:rsidRPr="008D655F">
              <w:rPr>
                <w:rFonts w:eastAsia="宋体" w:hint="eastAsia"/>
              </w:rPr>
              <w:t>Ucinet</w:t>
            </w:r>
          </w:p>
        </w:tc>
        <w:tc>
          <w:tcPr>
            <w:tcW w:w="2075" w:type="pct"/>
            <w:tcBorders>
              <w:top w:val="single" w:sz="4" w:space="0" w:color="auto"/>
              <w:left w:val="single" w:sz="4" w:space="0" w:color="auto"/>
              <w:bottom w:val="single" w:sz="4" w:space="0" w:color="auto"/>
              <w:right w:val="single" w:sz="4" w:space="0" w:color="auto"/>
            </w:tcBorders>
          </w:tcPr>
          <w:p w14:paraId="684E4C3C" w14:textId="77777777" w:rsidR="008D655F" w:rsidRPr="008D655F" w:rsidRDefault="008D655F" w:rsidP="008D655F">
            <w:pPr>
              <w:spacing w:line="400" w:lineRule="exact"/>
              <w:textAlignment w:val="auto"/>
              <w:rPr>
                <w:rFonts w:eastAsia="宋体"/>
              </w:rPr>
            </w:pPr>
            <w:r w:rsidRPr="008D655F">
              <w:rPr>
                <w:rFonts w:eastAsia="宋体" w:hint="eastAsia"/>
              </w:rPr>
              <w:t>可用于中心性分析、子群分析、角色分析、聚类分析等</w:t>
            </w:r>
          </w:p>
        </w:tc>
        <w:tc>
          <w:tcPr>
            <w:tcW w:w="2074" w:type="pct"/>
            <w:tcBorders>
              <w:top w:val="single" w:sz="4" w:space="0" w:color="auto"/>
              <w:left w:val="single" w:sz="4" w:space="0" w:color="auto"/>
              <w:bottom w:val="single" w:sz="4" w:space="0" w:color="auto"/>
              <w:right w:val="single" w:sz="4" w:space="0" w:color="auto"/>
            </w:tcBorders>
          </w:tcPr>
          <w:p w14:paraId="1ECF904C" w14:textId="77777777" w:rsidR="008D655F" w:rsidRPr="008D655F" w:rsidRDefault="008D655F" w:rsidP="008D655F">
            <w:pPr>
              <w:spacing w:line="400" w:lineRule="exact"/>
              <w:textAlignment w:val="auto"/>
              <w:rPr>
                <w:rFonts w:eastAsia="宋体"/>
              </w:rPr>
            </w:pPr>
            <w:r w:rsidRPr="008D655F">
              <w:rPr>
                <w:rFonts w:eastAsia="宋体" w:hint="eastAsia"/>
              </w:rPr>
              <w:t>适合用于分析较大的数据集、分析核心关键词</w:t>
            </w:r>
          </w:p>
        </w:tc>
      </w:tr>
    </w:tbl>
    <w:p w14:paraId="68E67618" w14:textId="0A51B154" w:rsidR="008D655F" w:rsidRPr="008D655F" w:rsidRDefault="008D655F" w:rsidP="005B286D">
      <w:pPr>
        <w:pStyle w:val="11"/>
        <w:spacing w:beforeLines="50" w:before="156"/>
        <w:ind w:firstLine="480"/>
      </w:pPr>
      <w:r w:rsidRPr="008D655F">
        <w:rPr>
          <w:rFonts w:hint="eastAsia"/>
        </w:rPr>
        <w:t>使用相关工具来生成文献分析的可视化图谱固然重要，但认识所分析的数据内容及其结构是我们进行图谱绘制的前提。因此，还可以使用</w:t>
      </w:r>
      <w:r w:rsidRPr="008D655F">
        <w:rPr>
          <w:rFonts w:hint="eastAsia"/>
        </w:rPr>
        <w:t>Notepad</w:t>
      </w:r>
      <w:r w:rsidRPr="008D655F">
        <w:t>++</w:t>
      </w:r>
      <w:r w:rsidRPr="008D655F">
        <w:rPr>
          <w:rFonts w:hint="eastAsia"/>
        </w:rPr>
        <w:t>和</w:t>
      </w:r>
      <w:r w:rsidRPr="008D655F">
        <w:rPr>
          <w:rFonts w:hint="eastAsia"/>
        </w:rPr>
        <w:t>Sublime</w:t>
      </w:r>
      <w:r w:rsidRPr="008D655F">
        <w:t xml:space="preserve"> </w:t>
      </w:r>
      <w:r w:rsidRPr="008D655F">
        <w:rPr>
          <w:rFonts w:hint="eastAsia"/>
        </w:rPr>
        <w:t>Text</w:t>
      </w:r>
      <w:r w:rsidRPr="008D655F">
        <w:rPr>
          <w:rFonts w:hint="eastAsia"/>
        </w:rPr>
        <w:t>这两个工具快速打开所分析文本，并查看其内容和结构。</w:t>
      </w:r>
    </w:p>
    <w:p w14:paraId="6C4D7665" w14:textId="77777777" w:rsidR="008D655F" w:rsidRPr="008D655F" w:rsidRDefault="008D655F" w:rsidP="008D655F">
      <w:pPr>
        <w:spacing w:line="400" w:lineRule="exact"/>
        <w:ind w:firstLineChars="200" w:firstLine="480"/>
        <w:rPr>
          <w:rFonts w:eastAsia="宋体"/>
          <w:sz w:val="24"/>
        </w:rPr>
      </w:pPr>
      <w:r w:rsidRPr="008D655F">
        <w:rPr>
          <w:rFonts w:eastAsia="宋体"/>
          <w:sz w:val="24"/>
        </w:rPr>
        <w:t>采用半自动抽取时可以把文档当作字符串进行训练，如果文档是比较结构化的还可以提取出结构化文档中的树结构去训练。</w:t>
      </w:r>
    </w:p>
    <w:p w14:paraId="72C3EE4F" w14:textId="77777777" w:rsidR="008D655F" w:rsidRPr="008D655F" w:rsidRDefault="008D655F" w:rsidP="008D655F">
      <w:pPr>
        <w:spacing w:line="400" w:lineRule="exact"/>
        <w:ind w:firstLineChars="200" w:firstLine="480"/>
        <w:rPr>
          <w:rFonts w:eastAsia="宋体"/>
          <w:sz w:val="24"/>
        </w:rPr>
      </w:pPr>
      <w:r w:rsidRPr="008D655F">
        <w:rPr>
          <w:rFonts w:eastAsia="宋体"/>
          <w:sz w:val="24"/>
        </w:rPr>
        <w:t>使用半自动抽取在学习到抽取规则后可以有较好的效果，但</w:t>
      </w:r>
      <w:r w:rsidRPr="008D655F">
        <w:rPr>
          <w:rFonts w:eastAsia="宋体" w:hint="eastAsia"/>
          <w:sz w:val="24"/>
        </w:rPr>
        <w:t>是</w:t>
      </w:r>
      <w:r w:rsidRPr="008D655F">
        <w:rPr>
          <w:rFonts w:eastAsia="宋体"/>
          <w:sz w:val="24"/>
        </w:rPr>
        <w:t>手工标注训练数据代价高昂，不仅要标注一定数量的训练数据，而且要选择适当的训练数据</w:t>
      </w:r>
      <w:r w:rsidRPr="008D655F">
        <w:rPr>
          <w:rFonts w:eastAsia="宋体" w:hint="eastAsia"/>
          <w:sz w:val="24"/>
        </w:rPr>
        <w:t>，会比较繁琐。因此</w:t>
      </w:r>
      <w:r w:rsidRPr="008D655F">
        <w:rPr>
          <w:rFonts w:eastAsia="宋体"/>
          <w:sz w:val="24"/>
        </w:rPr>
        <w:t>这种方式只适合在数据量较小或数据格式统一时使用，在数据量较大且数据格式不统一时较为麻烦。</w:t>
      </w:r>
      <w:r w:rsidRPr="008D655F">
        <w:rPr>
          <w:rFonts w:eastAsia="宋体" w:hint="eastAsia"/>
          <w:sz w:val="24"/>
        </w:rPr>
        <w:t>对于风洞一体化平台，如果要使用半自动抽取方式需要预先对数据进行处理，较为麻烦且易出错，因此可避开这种方式。</w:t>
      </w:r>
    </w:p>
    <w:p w14:paraId="619A4302" w14:textId="77777777" w:rsidR="008D655F" w:rsidRPr="008D655F" w:rsidRDefault="008D655F" w:rsidP="008D655F">
      <w:pPr>
        <w:spacing w:before="240" w:after="120" w:line="400" w:lineRule="atLeast"/>
        <w:outlineLvl w:val="3"/>
        <w:rPr>
          <w:rFonts w:eastAsia="黑体"/>
          <w:sz w:val="24"/>
        </w:rPr>
      </w:pPr>
      <w:bookmarkStart w:id="34" w:name="_Toc83564874"/>
      <w:r w:rsidRPr="008D655F">
        <w:rPr>
          <w:rFonts w:eastAsia="黑体"/>
          <w:sz w:val="24"/>
        </w:rPr>
        <w:t>4.</w:t>
      </w:r>
      <w:r w:rsidRPr="008D655F">
        <w:rPr>
          <w:rFonts w:eastAsia="黑体" w:hint="eastAsia"/>
          <w:sz w:val="24"/>
        </w:rPr>
        <w:t>1</w:t>
      </w:r>
      <w:r w:rsidRPr="008D655F">
        <w:rPr>
          <w:rFonts w:eastAsia="黑体"/>
          <w:sz w:val="24"/>
        </w:rPr>
        <w:t>.</w:t>
      </w:r>
      <w:r w:rsidRPr="008D655F">
        <w:rPr>
          <w:rFonts w:ascii="Cambria" w:eastAsia="黑体" w:hAnsi="Cambria"/>
          <w:sz w:val="24"/>
        </w:rPr>
        <w:t>3</w:t>
      </w:r>
      <w:r w:rsidRPr="008D655F">
        <w:rPr>
          <w:rFonts w:ascii="Cambria" w:eastAsia="黑体" w:hAnsi="Cambria" w:hint="eastAsia"/>
          <w:sz w:val="24"/>
        </w:rPr>
        <w:t>自动抽取</w:t>
      </w:r>
      <w:bookmarkEnd w:id="34"/>
    </w:p>
    <w:p w14:paraId="76099CBC" w14:textId="77777777" w:rsidR="008D655F" w:rsidRPr="008D655F" w:rsidRDefault="008D655F" w:rsidP="008D655F">
      <w:pPr>
        <w:spacing w:line="400" w:lineRule="exact"/>
        <w:ind w:firstLineChars="200" w:firstLine="480"/>
        <w:rPr>
          <w:rFonts w:eastAsia="宋体"/>
          <w:sz w:val="24"/>
        </w:rPr>
      </w:pPr>
      <w:r w:rsidRPr="008D655F">
        <w:rPr>
          <w:rFonts w:eastAsia="宋体"/>
          <w:sz w:val="24"/>
        </w:rPr>
        <w:t>自动</w:t>
      </w:r>
      <w:r w:rsidRPr="008D655F">
        <w:rPr>
          <w:rFonts w:eastAsia="宋体" w:hint="eastAsia"/>
          <w:sz w:val="24"/>
        </w:rPr>
        <w:t>抽</w:t>
      </w:r>
      <w:r w:rsidRPr="008D655F">
        <w:rPr>
          <w:rFonts w:eastAsia="宋体"/>
          <w:sz w:val="24"/>
        </w:rPr>
        <w:t>取利用数据挖掘、机器学习</w:t>
      </w:r>
      <w:r w:rsidRPr="008D655F">
        <w:rPr>
          <w:rFonts w:eastAsia="宋体" w:hint="eastAsia"/>
          <w:sz w:val="24"/>
        </w:rPr>
        <w:t>、深度学习</w:t>
      </w:r>
      <w:r w:rsidRPr="008D655F">
        <w:rPr>
          <w:rFonts w:eastAsia="宋体"/>
          <w:sz w:val="24"/>
        </w:rPr>
        <w:t>等人工智能技术</w:t>
      </w:r>
      <w:r w:rsidRPr="008D655F">
        <w:rPr>
          <w:rFonts w:eastAsia="宋体" w:hint="eastAsia"/>
          <w:sz w:val="24"/>
        </w:rPr>
        <w:t>通过对应用实例与实际问题进行建模从而发现一些专家尚未形式化甚至未发现的新知识和新规律，</w:t>
      </w:r>
      <w:r w:rsidRPr="008D655F">
        <w:rPr>
          <w:rFonts w:eastAsia="宋体"/>
          <w:sz w:val="24"/>
        </w:rPr>
        <w:t>从信息源中自动提取出实体、属性和关系</w:t>
      </w:r>
      <w:r w:rsidRPr="008D655F">
        <w:rPr>
          <w:rFonts w:eastAsia="宋体" w:hint="eastAsia"/>
          <w:sz w:val="24"/>
        </w:rPr>
        <w:t>。</w:t>
      </w:r>
    </w:p>
    <w:p w14:paraId="69CEBF8C" w14:textId="77777777" w:rsidR="008D655F" w:rsidRPr="008D655F" w:rsidRDefault="008D655F" w:rsidP="008D655F">
      <w:pPr>
        <w:spacing w:line="400" w:lineRule="exact"/>
        <w:ind w:firstLineChars="200" w:firstLine="480"/>
        <w:rPr>
          <w:rFonts w:eastAsia="宋体"/>
          <w:sz w:val="24"/>
        </w:rPr>
      </w:pPr>
      <w:r w:rsidRPr="008D655F">
        <w:rPr>
          <w:rFonts w:eastAsia="宋体" w:hint="eastAsia"/>
          <w:sz w:val="24"/>
        </w:rPr>
        <w:t>近年来，基于预训练模型通过微调进行学习的方法在自然语言处理领域取得了巨大成功，</w:t>
      </w:r>
      <w:r w:rsidRPr="008D655F">
        <w:rPr>
          <w:rFonts w:eastAsia="宋体" w:hint="eastAsia"/>
          <w:sz w:val="24"/>
        </w:rPr>
        <w:t>Google</w:t>
      </w:r>
      <w:r w:rsidRPr="008D655F">
        <w:rPr>
          <w:rFonts w:eastAsia="宋体" w:hint="eastAsia"/>
          <w:sz w:val="24"/>
        </w:rPr>
        <w:t>的</w:t>
      </w:r>
      <w:r w:rsidRPr="008D655F">
        <w:rPr>
          <w:rFonts w:eastAsia="宋体" w:hint="eastAsia"/>
          <w:sz w:val="24"/>
        </w:rPr>
        <w:t>BERT</w:t>
      </w:r>
      <w:r w:rsidRPr="008D655F">
        <w:rPr>
          <w:rFonts w:eastAsia="宋体" w:hint="eastAsia"/>
          <w:sz w:val="24"/>
        </w:rPr>
        <w:t>模型就是其中的重要代表。</w:t>
      </w:r>
    </w:p>
    <w:p w14:paraId="3B974363" w14:textId="77777777" w:rsidR="008D655F" w:rsidRPr="008D655F" w:rsidRDefault="008D655F" w:rsidP="008D655F">
      <w:pPr>
        <w:spacing w:line="400" w:lineRule="exact"/>
        <w:ind w:firstLineChars="200" w:firstLine="480"/>
        <w:rPr>
          <w:rFonts w:eastAsia="宋体"/>
          <w:sz w:val="24"/>
        </w:rPr>
      </w:pPr>
      <w:r w:rsidRPr="008D655F">
        <w:rPr>
          <w:rFonts w:eastAsia="宋体" w:hint="eastAsia"/>
          <w:sz w:val="24"/>
        </w:rPr>
        <w:t>BERT</w:t>
      </w:r>
      <w:r w:rsidRPr="008D655F">
        <w:rPr>
          <w:rFonts w:eastAsia="宋体" w:hint="eastAsia"/>
          <w:sz w:val="24"/>
        </w:rPr>
        <w:t>（</w:t>
      </w:r>
      <w:r w:rsidRPr="008D655F">
        <w:rPr>
          <w:rFonts w:eastAsia="宋体"/>
          <w:sz w:val="24"/>
        </w:rPr>
        <w:t>Bidirectional Encoder Representations from Transformers</w:t>
      </w:r>
      <w:r w:rsidRPr="008D655F">
        <w:rPr>
          <w:rFonts w:eastAsia="宋体" w:hint="eastAsia"/>
          <w:sz w:val="24"/>
        </w:rPr>
        <w:t>）是一种基于转换器（</w:t>
      </w:r>
      <w:r w:rsidRPr="008D655F">
        <w:rPr>
          <w:rFonts w:eastAsia="宋体" w:hint="eastAsia"/>
          <w:sz w:val="24"/>
        </w:rPr>
        <w:t>Transformer</w:t>
      </w:r>
      <w:r w:rsidRPr="008D655F">
        <w:rPr>
          <w:rFonts w:eastAsia="宋体" w:hint="eastAsia"/>
          <w:sz w:val="24"/>
        </w:rPr>
        <w:t>）的双向编码表示模型，它的拓扑结构是一个多层的双向转换器网络。</w:t>
      </w:r>
      <w:r w:rsidRPr="008D655F">
        <w:rPr>
          <w:rFonts w:eastAsia="宋体" w:hint="eastAsia"/>
          <w:sz w:val="24"/>
        </w:rPr>
        <w:t>BERT</w:t>
      </w:r>
      <w:r w:rsidRPr="008D655F">
        <w:rPr>
          <w:rFonts w:eastAsia="宋体" w:hint="eastAsia"/>
          <w:sz w:val="24"/>
        </w:rPr>
        <w:t>模型是基于微调学习的典型应用，也就是说他的构建包含有预训练和微调两个步骤。</w:t>
      </w:r>
    </w:p>
    <w:p w14:paraId="35010B86" w14:textId="77777777" w:rsidR="008D655F" w:rsidRPr="008D655F" w:rsidRDefault="008D655F" w:rsidP="008D655F">
      <w:pPr>
        <w:spacing w:line="400" w:lineRule="exact"/>
        <w:ind w:firstLineChars="200" w:firstLine="480"/>
        <w:rPr>
          <w:rFonts w:eastAsia="宋体"/>
          <w:sz w:val="24"/>
        </w:rPr>
      </w:pPr>
      <w:r w:rsidRPr="008D655F">
        <w:rPr>
          <w:rFonts w:eastAsia="宋体" w:hint="eastAsia"/>
          <w:sz w:val="24"/>
        </w:rPr>
        <w:t>首先在预训练阶段，对大量不同训练任务的未标记语料数据进行训练，将语料中的知识迁移进了预训练模型的文本嵌入（</w:t>
      </w:r>
      <w:r w:rsidRPr="008D655F">
        <w:rPr>
          <w:rFonts w:eastAsia="宋体"/>
          <w:sz w:val="24"/>
        </w:rPr>
        <w:t>Embedding</w:t>
      </w:r>
      <w:r w:rsidRPr="008D655F">
        <w:rPr>
          <w:rFonts w:eastAsia="宋体" w:hint="eastAsia"/>
          <w:sz w:val="24"/>
        </w:rPr>
        <w:t>）中。这样，在微调阶段，只需要在神经网络中增加一个额外的输出层，就可以对预训练模型进行调整了。具体而言，微调就是用预训练参数初始化</w:t>
      </w:r>
      <w:r w:rsidRPr="008D655F">
        <w:rPr>
          <w:rFonts w:eastAsia="宋体"/>
          <w:sz w:val="24"/>
        </w:rPr>
        <w:t>BERT</w:t>
      </w:r>
      <w:r w:rsidRPr="008D655F">
        <w:rPr>
          <w:rFonts w:eastAsia="宋体" w:hint="eastAsia"/>
          <w:sz w:val="24"/>
        </w:rPr>
        <w:t>模型，然后，使用来自下游任务的标记数据对模型进行微调。</w:t>
      </w:r>
    </w:p>
    <w:p w14:paraId="0423F65D" w14:textId="77777777" w:rsidR="008D655F" w:rsidRPr="008D655F" w:rsidRDefault="008D655F" w:rsidP="008D655F">
      <w:pPr>
        <w:spacing w:line="400" w:lineRule="exact"/>
        <w:ind w:firstLineChars="200" w:firstLine="480"/>
        <w:rPr>
          <w:rFonts w:eastAsia="宋体"/>
          <w:sz w:val="24"/>
        </w:rPr>
      </w:pPr>
      <w:r w:rsidRPr="008D655F">
        <w:rPr>
          <w:rFonts w:eastAsia="宋体" w:hint="eastAsia"/>
          <w:sz w:val="24"/>
        </w:rPr>
        <w:lastRenderedPageBreak/>
        <w:t>如图</w:t>
      </w:r>
      <w:r w:rsidRPr="008D655F">
        <w:rPr>
          <w:rFonts w:eastAsia="宋体"/>
          <w:sz w:val="24"/>
        </w:rPr>
        <w:t>4-3</w:t>
      </w:r>
      <w:r w:rsidRPr="008D655F">
        <w:rPr>
          <w:rFonts w:eastAsia="宋体" w:hint="eastAsia"/>
          <w:sz w:val="24"/>
        </w:rPr>
        <w:t>所示是使用</w:t>
      </w:r>
      <w:r w:rsidRPr="008D655F">
        <w:rPr>
          <w:rFonts w:eastAsia="宋体" w:hint="eastAsia"/>
          <w:sz w:val="24"/>
        </w:rPr>
        <w:t>BERT</w:t>
      </w:r>
      <w:r w:rsidRPr="008D655F">
        <w:rPr>
          <w:rFonts w:eastAsia="宋体" w:hint="eastAsia"/>
          <w:sz w:val="24"/>
        </w:rPr>
        <w:t>从保险文档中抽取知识点的模型流程。</w:t>
      </w:r>
    </w:p>
    <w:p w14:paraId="72AF09BA" w14:textId="58200415" w:rsidR="008D655F" w:rsidRPr="008D655F" w:rsidRDefault="00D731E2" w:rsidP="00D731E2">
      <w:pPr>
        <w:pStyle w:val="af6"/>
      </w:pPr>
      <w:r w:rsidRPr="00D731E2">
        <w:object w:dxaOrig="6961" w:dyaOrig="5491" w14:anchorId="09208072">
          <v:shape id="_x0000_i1042" type="#_x0000_t75" style="width:253.5pt;height:192pt" o:ole="">
            <v:imagedata r:id="rId50" o:title="" croptop="8263f" cropright="5767f"/>
          </v:shape>
          <o:OLEObject Type="Embed" ProgID="Visio.Drawing.15" ShapeID="_x0000_i1042" DrawAspect="Content" ObjectID="_1694240875" r:id="rId51"/>
        </w:object>
      </w:r>
    </w:p>
    <w:p w14:paraId="40150A66" w14:textId="77777777" w:rsidR="008D655F" w:rsidRPr="008D655F" w:rsidRDefault="008D655F" w:rsidP="008D655F">
      <w:pPr>
        <w:spacing w:after="240" w:line="400" w:lineRule="exact"/>
        <w:jc w:val="center"/>
        <w:rPr>
          <w:rFonts w:eastAsia="宋体"/>
        </w:rPr>
      </w:pPr>
      <w:r w:rsidRPr="008D655F">
        <w:rPr>
          <w:rFonts w:eastAsia="宋体" w:hint="eastAsia"/>
        </w:rPr>
        <w:t>图</w:t>
      </w:r>
      <w:r w:rsidRPr="008D655F">
        <w:rPr>
          <w:rFonts w:eastAsia="宋体"/>
        </w:rPr>
        <w:t xml:space="preserve">4-3 </w:t>
      </w:r>
      <w:r w:rsidRPr="008D655F">
        <w:rPr>
          <w:rFonts w:eastAsia="宋体" w:hint="eastAsia"/>
        </w:rPr>
        <w:t>使用</w:t>
      </w:r>
      <w:r w:rsidRPr="008D655F">
        <w:rPr>
          <w:rFonts w:eastAsia="宋体" w:hint="eastAsia"/>
        </w:rPr>
        <w:t>BERT</w:t>
      </w:r>
      <w:r w:rsidRPr="008D655F">
        <w:rPr>
          <w:rFonts w:eastAsia="宋体" w:hint="eastAsia"/>
        </w:rPr>
        <w:t>从保险文档中抽取知识点</w:t>
      </w:r>
    </w:p>
    <w:p w14:paraId="023CBF34" w14:textId="77777777" w:rsidR="008D655F" w:rsidRPr="008D655F" w:rsidRDefault="008D655F" w:rsidP="008D655F">
      <w:pPr>
        <w:spacing w:line="400" w:lineRule="exact"/>
        <w:ind w:firstLineChars="200" w:firstLine="480"/>
        <w:rPr>
          <w:rFonts w:eastAsia="宋体"/>
          <w:sz w:val="24"/>
        </w:rPr>
      </w:pPr>
      <w:r w:rsidRPr="008D655F">
        <w:rPr>
          <w:rFonts w:eastAsia="宋体" w:hint="eastAsia"/>
          <w:sz w:val="24"/>
        </w:rPr>
        <w:t>在自动抽取知识的时候，首先要使用大量的训练数据即训练语料对机器学习或深度学习模型进行训练，在训练完成之后再去使用训练好的模型抽取新的知识。</w:t>
      </w:r>
    </w:p>
    <w:p w14:paraId="6F7FE0B0" w14:textId="77777777" w:rsidR="008D655F" w:rsidRPr="008D655F" w:rsidRDefault="008D655F" w:rsidP="008D655F">
      <w:pPr>
        <w:spacing w:line="400" w:lineRule="exact"/>
        <w:ind w:firstLineChars="200" w:firstLine="480"/>
        <w:rPr>
          <w:rFonts w:eastAsia="宋体"/>
          <w:sz w:val="24"/>
        </w:rPr>
      </w:pPr>
      <w:r w:rsidRPr="008D655F">
        <w:rPr>
          <w:rFonts w:eastAsia="宋体" w:hint="eastAsia"/>
          <w:sz w:val="24"/>
        </w:rPr>
        <w:t>这种方式构建出模型的代价较小，鲁棒性更好，但是训练语料的数量和质量直接影响着这种方法的抽取性能，知识畸变（言语描述和具体行动间形成的错位现象）也影响着知识获取的精准性，自动抽取方式还未成熟。基于以上种种原因，自动抽取方式还不适合实际应用。</w:t>
      </w:r>
    </w:p>
    <w:p w14:paraId="17DBC5FD" w14:textId="241C0192" w:rsidR="008D655F" w:rsidRPr="008D655F" w:rsidRDefault="008D655F" w:rsidP="008D655F">
      <w:pPr>
        <w:spacing w:line="400" w:lineRule="exact"/>
        <w:ind w:firstLineChars="200" w:firstLine="480"/>
        <w:rPr>
          <w:rFonts w:eastAsia="宋体"/>
          <w:sz w:val="24"/>
        </w:rPr>
      </w:pPr>
      <w:r w:rsidRPr="008D655F">
        <w:rPr>
          <w:rFonts w:eastAsia="宋体" w:hint="eastAsia"/>
          <w:sz w:val="24"/>
        </w:rPr>
        <w:t>以上三种抽取方式的对比见表</w:t>
      </w:r>
      <w:r w:rsidRPr="008D655F">
        <w:rPr>
          <w:rFonts w:eastAsia="宋体"/>
          <w:sz w:val="24"/>
        </w:rPr>
        <w:t>4-</w:t>
      </w:r>
      <w:r w:rsidR="0000022A">
        <w:rPr>
          <w:rFonts w:eastAsia="宋体"/>
          <w:sz w:val="24"/>
        </w:rPr>
        <w:t>3</w:t>
      </w:r>
      <w:r w:rsidRPr="008D655F">
        <w:rPr>
          <w:rFonts w:eastAsia="宋体" w:hint="eastAsia"/>
          <w:sz w:val="24"/>
        </w:rPr>
        <w:t>。</w:t>
      </w:r>
    </w:p>
    <w:p w14:paraId="654743AA" w14:textId="616483F7" w:rsidR="008D655F" w:rsidRPr="008D655F" w:rsidRDefault="008D655F" w:rsidP="008D655F">
      <w:pPr>
        <w:spacing w:before="240" w:after="60" w:line="400" w:lineRule="exact"/>
        <w:ind w:firstLine="400"/>
        <w:jc w:val="center"/>
        <w:rPr>
          <w:rFonts w:eastAsia="宋体"/>
        </w:rPr>
      </w:pPr>
      <w:r w:rsidRPr="008D655F">
        <w:rPr>
          <w:rFonts w:eastAsia="宋体" w:hint="eastAsia"/>
        </w:rPr>
        <w:t>表</w:t>
      </w:r>
      <w:r w:rsidRPr="008D655F">
        <w:rPr>
          <w:rFonts w:eastAsia="宋体"/>
        </w:rPr>
        <w:t>4-</w:t>
      </w:r>
      <w:r w:rsidR="0000022A">
        <w:rPr>
          <w:rFonts w:eastAsia="宋体"/>
        </w:rPr>
        <w:t>3</w:t>
      </w:r>
      <w:r w:rsidRPr="008D655F">
        <w:rPr>
          <w:rFonts w:eastAsia="宋体"/>
        </w:rPr>
        <w:t xml:space="preserve"> </w:t>
      </w:r>
      <w:r w:rsidRPr="008D655F">
        <w:rPr>
          <w:rFonts w:eastAsia="宋体" w:hint="eastAsia"/>
        </w:rPr>
        <w:t>三种抽取方式对比</w:t>
      </w:r>
    </w:p>
    <w:tbl>
      <w:tblPr>
        <w:tblStyle w:val="6110"/>
        <w:tblW w:w="4886" w:type="pct"/>
        <w:jc w:val="center"/>
        <w:tblLook w:val="04A0" w:firstRow="1" w:lastRow="0" w:firstColumn="1" w:lastColumn="0" w:noHBand="0" w:noVBand="1"/>
      </w:tblPr>
      <w:tblGrid>
        <w:gridCol w:w="1699"/>
        <w:gridCol w:w="2128"/>
        <w:gridCol w:w="2269"/>
        <w:gridCol w:w="2204"/>
      </w:tblGrid>
      <w:tr w:rsidR="008D655F" w:rsidRPr="008D655F" w14:paraId="50553DFA" w14:textId="77777777" w:rsidTr="008D655F">
        <w:trPr>
          <w:jc w:val="center"/>
        </w:trPr>
        <w:tc>
          <w:tcPr>
            <w:tcW w:w="1023" w:type="pct"/>
            <w:tcBorders>
              <w:top w:val="single" w:sz="4" w:space="0" w:color="auto"/>
              <w:left w:val="single" w:sz="4" w:space="0" w:color="auto"/>
              <w:bottom w:val="single" w:sz="4" w:space="0" w:color="auto"/>
              <w:right w:val="single" w:sz="4" w:space="0" w:color="auto"/>
            </w:tcBorders>
            <w:vAlign w:val="center"/>
            <w:hideMark/>
          </w:tcPr>
          <w:p w14:paraId="79FBB8E8" w14:textId="77777777" w:rsidR="008D655F" w:rsidRPr="008D655F" w:rsidRDefault="008D655F" w:rsidP="008D655F">
            <w:pPr>
              <w:spacing w:line="400" w:lineRule="exact"/>
              <w:jc w:val="center"/>
              <w:textAlignment w:val="auto"/>
              <w:rPr>
                <w:rFonts w:eastAsia="宋体"/>
              </w:rPr>
            </w:pPr>
            <w:r w:rsidRPr="008D655F">
              <w:rPr>
                <w:rFonts w:eastAsia="宋体"/>
              </w:rPr>
              <w:t>抽取方式</w:t>
            </w:r>
          </w:p>
        </w:tc>
        <w:tc>
          <w:tcPr>
            <w:tcW w:w="1282" w:type="pct"/>
            <w:tcBorders>
              <w:top w:val="single" w:sz="4" w:space="0" w:color="auto"/>
              <w:left w:val="single" w:sz="4" w:space="0" w:color="auto"/>
              <w:bottom w:val="single" w:sz="4" w:space="0" w:color="auto"/>
              <w:right w:val="single" w:sz="4" w:space="0" w:color="auto"/>
            </w:tcBorders>
            <w:vAlign w:val="center"/>
          </w:tcPr>
          <w:p w14:paraId="48F1888D" w14:textId="77777777" w:rsidR="008D655F" w:rsidRPr="008D655F" w:rsidRDefault="008D655F" w:rsidP="008D655F">
            <w:pPr>
              <w:spacing w:line="400" w:lineRule="exact"/>
              <w:jc w:val="center"/>
              <w:textAlignment w:val="auto"/>
              <w:rPr>
                <w:rFonts w:eastAsia="宋体"/>
              </w:rPr>
            </w:pPr>
            <w:r w:rsidRPr="008D655F">
              <w:rPr>
                <w:rFonts w:eastAsia="宋体"/>
              </w:rPr>
              <w:t>方式</w:t>
            </w:r>
          </w:p>
        </w:tc>
        <w:tc>
          <w:tcPr>
            <w:tcW w:w="1367" w:type="pct"/>
            <w:tcBorders>
              <w:top w:val="single" w:sz="4" w:space="0" w:color="auto"/>
              <w:left w:val="single" w:sz="4" w:space="0" w:color="auto"/>
              <w:bottom w:val="single" w:sz="4" w:space="0" w:color="auto"/>
              <w:right w:val="single" w:sz="4" w:space="0" w:color="auto"/>
            </w:tcBorders>
            <w:vAlign w:val="center"/>
          </w:tcPr>
          <w:p w14:paraId="75107531" w14:textId="77777777" w:rsidR="008D655F" w:rsidRPr="008D655F" w:rsidRDefault="008D655F" w:rsidP="008D655F">
            <w:pPr>
              <w:spacing w:line="400" w:lineRule="exact"/>
              <w:jc w:val="center"/>
              <w:textAlignment w:val="auto"/>
              <w:rPr>
                <w:rFonts w:eastAsia="宋体"/>
              </w:rPr>
            </w:pPr>
            <w:r w:rsidRPr="008D655F">
              <w:rPr>
                <w:rFonts w:eastAsia="宋体" w:hint="eastAsia"/>
              </w:rPr>
              <w:t>特点</w:t>
            </w:r>
          </w:p>
        </w:tc>
        <w:tc>
          <w:tcPr>
            <w:tcW w:w="1328" w:type="pct"/>
            <w:tcBorders>
              <w:top w:val="single" w:sz="4" w:space="0" w:color="auto"/>
              <w:left w:val="single" w:sz="4" w:space="0" w:color="auto"/>
              <w:bottom w:val="single" w:sz="4" w:space="0" w:color="auto"/>
              <w:right w:val="single" w:sz="4" w:space="0" w:color="auto"/>
            </w:tcBorders>
            <w:vAlign w:val="center"/>
          </w:tcPr>
          <w:p w14:paraId="136CCF31" w14:textId="77777777" w:rsidR="008D655F" w:rsidRPr="008D655F" w:rsidRDefault="008D655F" w:rsidP="008D655F">
            <w:pPr>
              <w:spacing w:line="400" w:lineRule="exact"/>
              <w:jc w:val="center"/>
              <w:textAlignment w:val="auto"/>
              <w:rPr>
                <w:rFonts w:eastAsia="宋体"/>
              </w:rPr>
            </w:pPr>
            <w:r w:rsidRPr="008D655F">
              <w:rPr>
                <w:rFonts w:eastAsia="宋体" w:hint="eastAsia"/>
              </w:rPr>
              <w:t>适用条件</w:t>
            </w:r>
          </w:p>
        </w:tc>
      </w:tr>
      <w:tr w:rsidR="008D655F" w:rsidRPr="008D655F" w14:paraId="7DF4FEDE" w14:textId="77777777" w:rsidTr="008D655F">
        <w:trPr>
          <w:jc w:val="center"/>
        </w:trPr>
        <w:tc>
          <w:tcPr>
            <w:tcW w:w="1023" w:type="pct"/>
            <w:tcBorders>
              <w:top w:val="single" w:sz="4" w:space="0" w:color="auto"/>
              <w:left w:val="single" w:sz="4" w:space="0" w:color="auto"/>
              <w:bottom w:val="single" w:sz="4" w:space="0" w:color="auto"/>
              <w:right w:val="single" w:sz="4" w:space="0" w:color="auto"/>
            </w:tcBorders>
            <w:vAlign w:val="center"/>
            <w:hideMark/>
          </w:tcPr>
          <w:p w14:paraId="71377BFB" w14:textId="77777777" w:rsidR="008D655F" w:rsidRPr="008D655F" w:rsidRDefault="008D655F" w:rsidP="008D655F">
            <w:pPr>
              <w:spacing w:line="400" w:lineRule="exact"/>
              <w:jc w:val="center"/>
              <w:textAlignment w:val="auto"/>
              <w:rPr>
                <w:rFonts w:eastAsia="宋体"/>
              </w:rPr>
            </w:pPr>
            <w:r w:rsidRPr="008D655F">
              <w:rPr>
                <w:rFonts w:eastAsia="宋体"/>
              </w:rPr>
              <w:t>人工抽取</w:t>
            </w:r>
          </w:p>
        </w:tc>
        <w:tc>
          <w:tcPr>
            <w:tcW w:w="1282" w:type="pct"/>
            <w:tcBorders>
              <w:top w:val="single" w:sz="4" w:space="0" w:color="auto"/>
              <w:left w:val="single" w:sz="4" w:space="0" w:color="auto"/>
              <w:bottom w:val="single" w:sz="4" w:space="0" w:color="auto"/>
              <w:right w:val="single" w:sz="4" w:space="0" w:color="auto"/>
            </w:tcBorders>
            <w:vAlign w:val="center"/>
          </w:tcPr>
          <w:p w14:paraId="789C360E" w14:textId="77777777" w:rsidR="008D655F" w:rsidRPr="008D655F" w:rsidRDefault="008D655F" w:rsidP="008D655F">
            <w:pPr>
              <w:spacing w:line="400" w:lineRule="exact"/>
              <w:jc w:val="center"/>
              <w:textAlignment w:val="auto"/>
              <w:rPr>
                <w:rFonts w:eastAsia="宋体"/>
              </w:rPr>
            </w:pPr>
            <w:r w:rsidRPr="008D655F">
              <w:rPr>
                <w:rFonts w:eastAsia="宋体"/>
              </w:rPr>
              <w:t>人工编写规则，手动分析、整理</w:t>
            </w:r>
          </w:p>
        </w:tc>
        <w:tc>
          <w:tcPr>
            <w:tcW w:w="1367" w:type="pct"/>
            <w:tcBorders>
              <w:top w:val="single" w:sz="4" w:space="0" w:color="auto"/>
              <w:left w:val="single" w:sz="4" w:space="0" w:color="auto"/>
              <w:bottom w:val="single" w:sz="4" w:space="0" w:color="auto"/>
              <w:right w:val="single" w:sz="4" w:space="0" w:color="auto"/>
            </w:tcBorders>
            <w:vAlign w:val="center"/>
          </w:tcPr>
          <w:p w14:paraId="1BD2AA41" w14:textId="77777777" w:rsidR="008D655F" w:rsidRPr="008D655F" w:rsidRDefault="008D655F" w:rsidP="008D655F">
            <w:pPr>
              <w:spacing w:line="400" w:lineRule="exact"/>
              <w:jc w:val="center"/>
              <w:textAlignment w:val="auto"/>
              <w:rPr>
                <w:rFonts w:eastAsia="宋体"/>
              </w:rPr>
            </w:pPr>
            <w:r w:rsidRPr="008D655F">
              <w:rPr>
                <w:rFonts w:eastAsia="宋体" w:hint="eastAsia"/>
              </w:rPr>
              <w:t>不需要训练模型，简单方便</w:t>
            </w:r>
          </w:p>
        </w:tc>
        <w:tc>
          <w:tcPr>
            <w:tcW w:w="1328" w:type="pct"/>
            <w:tcBorders>
              <w:top w:val="single" w:sz="4" w:space="0" w:color="auto"/>
              <w:left w:val="single" w:sz="4" w:space="0" w:color="auto"/>
              <w:bottom w:val="single" w:sz="4" w:space="0" w:color="auto"/>
              <w:right w:val="single" w:sz="4" w:space="0" w:color="auto"/>
            </w:tcBorders>
            <w:vAlign w:val="center"/>
          </w:tcPr>
          <w:p w14:paraId="7BDA3A21" w14:textId="77777777" w:rsidR="008D655F" w:rsidRPr="008D655F" w:rsidRDefault="008D655F" w:rsidP="008D655F">
            <w:pPr>
              <w:spacing w:line="400" w:lineRule="exact"/>
              <w:jc w:val="center"/>
              <w:textAlignment w:val="auto"/>
              <w:rPr>
                <w:rFonts w:eastAsia="宋体"/>
              </w:rPr>
            </w:pPr>
            <w:r w:rsidRPr="008D655F">
              <w:rPr>
                <w:rFonts w:eastAsia="宋体" w:hint="eastAsia"/>
              </w:rPr>
              <w:t>适用于小数据集</w:t>
            </w:r>
          </w:p>
        </w:tc>
      </w:tr>
      <w:tr w:rsidR="008D655F" w:rsidRPr="008D655F" w14:paraId="21829437" w14:textId="77777777" w:rsidTr="008D655F">
        <w:trPr>
          <w:jc w:val="center"/>
        </w:trPr>
        <w:tc>
          <w:tcPr>
            <w:tcW w:w="1023" w:type="pct"/>
            <w:tcBorders>
              <w:top w:val="single" w:sz="4" w:space="0" w:color="auto"/>
              <w:left w:val="single" w:sz="4" w:space="0" w:color="auto"/>
              <w:bottom w:val="single" w:sz="4" w:space="0" w:color="auto"/>
              <w:right w:val="single" w:sz="4" w:space="0" w:color="auto"/>
            </w:tcBorders>
            <w:vAlign w:val="center"/>
            <w:hideMark/>
          </w:tcPr>
          <w:p w14:paraId="3AE286A8" w14:textId="77777777" w:rsidR="008D655F" w:rsidRPr="008D655F" w:rsidRDefault="008D655F" w:rsidP="008D655F">
            <w:pPr>
              <w:spacing w:line="400" w:lineRule="exact"/>
              <w:jc w:val="center"/>
              <w:textAlignment w:val="auto"/>
              <w:rPr>
                <w:rFonts w:eastAsia="宋体"/>
              </w:rPr>
            </w:pPr>
            <w:r w:rsidRPr="008D655F">
              <w:rPr>
                <w:rFonts w:eastAsia="宋体"/>
              </w:rPr>
              <w:t>半自动抽取</w:t>
            </w:r>
          </w:p>
        </w:tc>
        <w:tc>
          <w:tcPr>
            <w:tcW w:w="1282" w:type="pct"/>
            <w:tcBorders>
              <w:top w:val="single" w:sz="4" w:space="0" w:color="auto"/>
              <w:left w:val="single" w:sz="4" w:space="0" w:color="auto"/>
              <w:bottom w:val="single" w:sz="4" w:space="0" w:color="auto"/>
              <w:right w:val="single" w:sz="4" w:space="0" w:color="auto"/>
            </w:tcBorders>
            <w:vAlign w:val="center"/>
          </w:tcPr>
          <w:p w14:paraId="1F54A630" w14:textId="77777777" w:rsidR="008D655F" w:rsidRPr="008D655F" w:rsidRDefault="008D655F" w:rsidP="008D655F">
            <w:pPr>
              <w:spacing w:line="400" w:lineRule="exact"/>
              <w:jc w:val="center"/>
              <w:textAlignment w:val="auto"/>
              <w:rPr>
                <w:rFonts w:eastAsia="宋体"/>
              </w:rPr>
            </w:pPr>
            <w:r w:rsidRPr="008D655F">
              <w:rPr>
                <w:rFonts w:eastAsia="宋体" w:hint="eastAsia"/>
              </w:rPr>
              <w:t>手工标注数据后使用机器学习方法学习规则</w:t>
            </w:r>
          </w:p>
        </w:tc>
        <w:tc>
          <w:tcPr>
            <w:tcW w:w="1367" w:type="pct"/>
            <w:tcBorders>
              <w:top w:val="single" w:sz="4" w:space="0" w:color="auto"/>
              <w:left w:val="single" w:sz="4" w:space="0" w:color="auto"/>
              <w:bottom w:val="single" w:sz="4" w:space="0" w:color="auto"/>
              <w:right w:val="single" w:sz="4" w:space="0" w:color="auto"/>
            </w:tcBorders>
            <w:vAlign w:val="center"/>
          </w:tcPr>
          <w:p w14:paraId="0D783A09" w14:textId="77777777" w:rsidR="008D655F" w:rsidRPr="008D655F" w:rsidRDefault="008D655F" w:rsidP="008D655F">
            <w:pPr>
              <w:spacing w:line="400" w:lineRule="exact"/>
              <w:jc w:val="center"/>
              <w:textAlignment w:val="auto"/>
              <w:rPr>
                <w:rFonts w:eastAsia="宋体"/>
              </w:rPr>
            </w:pPr>
            <w:r w:rsidRPr="008D655F">
              <w:rPr>
                <w:rFonts w:eastAsia="宋体" w:hint="eastAsia"/>
              </w:rPr>
              <w:t>节省人力</w:t>
            </w:r>
          </w:p>
        </w:tc>
        <w:tc>
          <w:tcPr>
            <w:tcW w:w="1328" w:type="pct"/>
            <w:tcBorders>
              <w:top w:val="single" w:sz="4" w:space="0" w:color="auto"/>
              <w:left w:val="single" w:sz="4" w:space="0" w:color="auto"/>
              <w:bottom w:val="single" w:sz="4" w:space="0" w:color="auto"/>
              <w:right w:val="single" w:sz="4" w:space="0" w:color="auto"/>
            </w:tcBorders>
            <w:vAlign w:val="center"/>
          </w:tcPr>
          <w:p w14:paraId="58572064" w14:textId="77777777" w:rsidR="008D655F" w:rsidRPr="008D655F" w:rsidRDefault="008D655F" w:rsidP="008D655F">
            <w:pPr>
              <w:spacing w:line="400" w:lineRule="exact"/>
              <w:jc w:val="center"/>
              <w:textAlignment w:val="auto"/>
              <w:rPr>
                <w:rFonts w:eastAsia="宋体"/>
              </w:rPr>
            </w:pPr>
            <w:r w:rsidRPr="008D655F">
              <w:rPr>
                <w:rFonts w:eastAsia="宋体" w:hint="eastAsia"/>
              </w:rPr>
              <w:t>适用于中等规模数据集，能够手工标注数据且选择合适的训练数据</w:t>
            </w:r>
          </w:p>
        </w:tc>
      </w:tr>
      <w:tr w:rsidR="008D655F" w:rsidRPr="008D655F" w14:paraId="5653BC4C" w14:textId="77777777" w:rsidTr="008D655F">
        <w:trPr>
          <w:jc w:val="center"/>
        </w:trPr>
        <w:tc>
          <w:tcPr>
            <w:tcW w:w="1023" w:type="pct"/>
            <w:tcBorders>
              <w:top w:val="single" w:sz="4" w:space="0" w:color="auto"/>
              <w:left w:val="single" w:sz="4" w:space="0" w:color="auto"/>
              <w:bottom w:val="single" w:sz="4" w:space="0" w:color="auto"/>
              <w:right w:val="single" w:sz="4" w:space="0" w:color="auto"/>
            </w:tcBorders>
            <w:vAlign w:val="center"/>
          </w:tcPr>
          <w:p w14:paraId="297CCD6F" w14:textId="77777777" w:rsidR="008D655F" w:rsidRPr="008D655F" w:rsidRDefault="008D655F" w:rsidP="008D655F">
            <w:pPr>
              <w:spacing w:line="400" w:lineRule="exact"/>
              <w:jc w:val="center"/>
              <w:textAlignment w:val="auto"/>
              <w:rPr>
                <w:rFonts w:eastAsia="宋体"/>
              </w:rPr>
            </w:pPr>
            <w:r w:rsidRPr="008D655F">
              <w:rPr>
                <w:rFonts w:eastAsia="宋体"/>
              </w:rPr>
              <w:t>自动抽取</w:t>
            </w:r>
          </w:p>
        </w:tc>
        <w:tc>
          <w:tcPr>
            <w:tcW w:w="1282" w:type="pct"/>
            <w:tcBorders>
              <w:top w:val="single" w:sz="4" w:space="0" w:color="auto"/>
              <w:left w:val="single" w:sz="4" w:space="0" w:color="auto"/>
              <w:bottom w:val="single" w:sz="4" w:space="0" w:color="auto"/>
              <w:right w:val="single" w:sz="4" w:space="0" w:color="auto"/>
            </w:tcBorders>
            <w:vAlign w:val="center"/>
          </w:tcPr>
          <w:p w14:paraId="33E1F1CB" w14:textId="77777777" w:rsidR="008D655F" w:rsidRPr="008D655F" w:rsidRDefault="008D655F" w:rsidP="008D655F">
            <w:pPr>
              <w:spacing w:line="400" w:lineRule="exact"/>
              <w:jc w:val="center"/>
              <w:textAlignment w:val="auto"/>
              <w:rPr>
                <w:rFonts w:eastAsia="宋体"/>
              </w:rPr>
            </w:pPr>
            <w:r w:rsidRPr="008D655F">
              <w:rPr>
                <w:rFonts w:eastAsia="宋体" w:hint="eastAsia"/>
              </w:rPr>
              <w:t>使用人工智能技术进行建模从而抽取知识</w:t>
            </w:r>
          </w:p>
        </w:tc>
        <w:tc>
          <w:tcPr>
            <w:tcW w:w="1367" w:type="pct"/>
            <w:tcBorders>
              <w:top w:val="single" w:sz="4" w:space="0" w:color="auto"/>
              <w:left w:val="single" w:sz="4" w:space="0" w:color="auto"/>
              <w:bottom w:val="single" w:sz="4" w:space="0" w:color="auto"/>
              <w:right w:val="single" w:sz="4" w:space="0" w:color="auto"/>
            </w:tcBorders>
            <w:vAlign w:val="center"/>
          </w:tcPr>
          <w:p w14:paraId="7E05C3BF" w14:textId="77777777" w:rsidR="008D655F" w:rsidRPr="008D655F" w:rsidRDefault="008D655F" w:rsidP="008D655F">
            <w:pPr>
              <w:spacing w:line="400" w:lineRule="exact"/>
              <w:jc w:val="center"/>
              <w:textAlignment w:val="auto"/>
              <w:rPr>
                <w:rFonts w:eastAsia="宋体"/>
              </w:rPr>
            </w:pPr>
            <w:r w:rsidRPr="008D655F">
              <w:rPr>
                <w:rFonts w:eastAsia="宋体" w:hint="eastAsia"/>
              </w:rPr>
              <w:t>自动化程度高、建模代价较小、鲁棒性高但是技术还不成熟</w:t>
            </w:r>
          </w:p>
        </w:tc>
        <w:tc>
          <w:tcPr>
            <w:tcW w:w="1328" w:type="pct"/>
            <w:tcBorders>
              <w:top w:val="single" w:sz="4" w:space="0" w:color="auto"/>
              <w:left w:val="single" w:sz="4" w:space="0" w:color="auto"/>
              <w:bottom w:val="single" w:sz="4" w:space="0" w:color="auto"/>
              <w:right w:val="single" w:sz="4" w:space="0" w:color="auto"/>
            </w:tcBorders>
            <w:vAlign w:val="center"/>
          </w:tcPr>
          <w:p w14:paraId="3E336FC5" w14:textId="77777777" w:rsidR="008D655F" w:rsidRPr="008D655F" w:rsidRDefault="008D655F" w:rsidP="008D655F">
            <w:pPr>
              <w:spacing w:line="400" w:lineRule="exact"/>
              <w:jc w:val="center"/>
              <w:textAlignment w:val="auto"/>
              <w:rPr>
                <w:rFonts w:eastAsia="宋体"/>
              </w:rPr>
            </w:pPr>
            <w:r w:rsidRPr="008D655F">
              <w:rPr>
                <w:rFonts w:eastAsia="宋体" w:hint="eastAsia"/>
              </w:rPr>
              <w:t>适用于大数据集且自动化程度要求较高时</w:t>
            </w:r>
          </w:p>
        </w:tc>
      </w:tr>
    </w:tbl>
    <w:p w14:paraId="4F7D1287" w14:textId="5CD952E9" w:rsidR="00D84290" w:rsidRPr="00AE76BC" w:rsidRDefault="00D84290" w:rsidP="00D84290">
      <w:pPr>
        <w:spacing w:before="240" w:after="120" w:line="400" w:lineRule="exact"/>
        <w:outlineLvl w:val="2"/>
        <w:rPr>
          <w:rFonts w:eastAsia="黑体"/>
          <w:bCs/>
          <w:kern w:val="44"/>
          <w:sz w:val="28"/>
          <w:szCs w:val="44"/>
        </w:rPr>
      </w:pPr>
      <w:bookmarkStart w:id="35" w:name="_Toc83564875"/>
      <w:r>
        <w:rPr>
          <w:rFonts w:eastAsia="黑体"/>
          <w:bCs/>
          <w:kern w:val="44"/>
          <w:sz w:val="28"/>
          <w:szCs w:val="44"/>
        </w:rPr>
        <w:lastRenderedPageBreak/>
        <w:t>4</w:t>
      </w:r>
      <w:r w:rsidRPr="00AE76BC">
        <w:rPr>
          <w:rFonts w:eastAsia="黑体"/>
          <w:bCs/>
          <w:kern w:val="44"/>
          <w:sz w:val="28"/>
          <w:szCs w:val="44"/>
        </w:rPr>
        <w:t>.2</w:t>
      </w:r>
      <w:r w:rsidRPr="00AE76BC">
        <w:rPr>
          <w:rFonts w:eastAsia="黑体" w:hint="eastAsia"/>
          <w:bCs/>
          <w:kern w:val="44"/>
          <w:sz w:val="28"/>
          <w:szCs w:val="44"/>
        </w:rPr>
        <w:t>知识规则化</w:t>
      </w:r>
      <w:bookmarkEnd w:id="35"/>
    </w:p>
    <w:p w14:paraId="0C3C9A2A" w14:textId="76E04143" w:rsidR="00D84290" w:rsidRPr="00AE76BC" w:rsidRDefault="00D84290" w:rsidP="00D84290">
      <w:pPr>
        <w:adjustRightInd/>
        <w:spacing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t>本</w:t>
      </w:r>
      <w:r>
        <w:rPr>
          <w:rFonts w:eastAsia="宋体" w:hint="eastAsia"/>
          <w:color w:val="000000"/>
          <w:kern w:val="2"/>
          <w:sz w:val="24"/>
          <w:szCs w:val="24"/>
        </w:rPr>
        <w:t>小节</w:t>
      </w:r>
      <w:r w:rsidRPr="00AE76BC">
        <w:rPr>
          <w:rFonts w:eastAsia="宋体" w:hint="eastAsia"/>
          <w:color w:val="000000"/>
          <w:kern w:val="2"/>
          <w:sz w:val="24"/>
          <w:szCs w:val="24"/>
        </w:rPr>
        <w:t>对</w:t>
      </w:r>
      <w:r w:rsidRPr="00AE76BC">
        <w:rPr>
          <w:rFonts w:eastAsia="宋体" w:hint="eastAsia"/>
          <w:color w:val="000000"/>
          <w:kern w:val="2"/>
          <w:sz w:val="24"/>
          <w:szCs w:val="24"/>
        </w:rPr>
        <w:t>5</w:t>
      </w:r>
      <w:r w:rsidRPr="00AE76BC">
        <w:rPr>
          <w:rFonts w:eastAsia="宋体" w:hint="eastAsia"/>
          <w:color w:val="000000"/>
          <w:kern w:val="2"/>
          <w:sz w:val="24"/>
          <w:szCs w:val="24"/>
        </w:rPr>
        <w:t>种知识规则化方法的流程进行规范，以建立知识录入模板。</w:t>
      </w:r>
    </w:p>
    <w:p w14:paraId="0BF2FDED" w14:textId="77777777" w:rsidR="00D84290" w:rsidRPr="00AE76BC" w:rsidRDefault="00D84290" w:rsidP="00D84290">
      <w:pPr>
        <w:spacing w:before="240" w:after="120" w:line="400" w:lineRule="atLeast"/>
        <w:outlineLvl w:val="3"/>
        <w:rPr>
          <w:rFonts w:eastAsia="黑体"/>
          <w:sz w:val="24"/>
        </w:rPr>
      </w:pPr>
      <w:bookmarkStart w:id="36" w:name="_Toc83564876"/>
      <w:r>
        <w:rPr>
          <w:rFonts w:eastAsia="黑体"/>
          <w:sz w:val="24"/>
        </w:rPr>
        <w:t>4</w:t>
      </w:r>
      <w:r w:rsidRPr="00AE76BC">
        <w:rPr>
          <w:rFonts w:eastAsia="黑体"/>
          <w:sz w:val="24"/>
        </w:rPr>
        <w:t>.2.1</w:t>
      </w:r>
      <w:r w:rsidRPr="00AE76BC">
        <w:rPr>
          <w:rFonts w:eastAsia="黑体"/>
          <w:sz w:val="24"/>
        </w:rPr>
        <w:t>产生式规则</w:t>
      </w:r>
      <w:bookmarkEnd w:id="36"/>
    </w:p>
    <w:p w14:paraId="04041736" w14:textId="47CBF62C" w:rsidR="00D84290" w:rsidRPr="00AE76BC" w:rsidRDefault="00D84290" w:rsidP="00D84290">
      <w:pPr>
        <w:adjustRightInd/>
        <w:spacing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t>作为专家系统中应用最广泛的方法，产生式规则简单易行便于理解，适合经验类知识规则化，但不能表示结构性知识。该方法应用流程主要步骤如</w:t>
      </w:r>
      <w:r w:rsidRPr="00C6116D">
        <w:rPr>
          <w:rFonts w:eastAsia="宋体" w:hint="eastAsia"/>
          <w:color w:val="000000"/>
          <w:kern w:val="2"/>
          <w:sz w:val="24"/>
          <w:szCs w:val="24"/>
        </w:rPr>
        <w:t>图</w:t>
      </w:r>
      <w:r>
        <w:rPr>
          <w:rFonts w:eastAsia="宋体"/>
          <w:color w:val="000000"/>
          <w:kern w:val="2"/>
          <w:sz w:val="24"/>
          <w:szCs w:val="24"/>
        </w:rPr>
        <w:t>4</w:t>
      </w:r>
      <w:r w:rsidRPr="00C6116D">
        <w:rPr>
          <w:rFonts w:eastAsia="宋体"/>
          <w:color w:val="000000"/>
          <w:kern w:val="2"/>
          <w:sz w:val="24"/>
          <w:szCs w:val="24"/>
        </w:rPr>
        <w:t>-</w:t>
      </w:r>
      <w:r w:rsidR="00A64E4B">
        <w:rPr>
          <w:rFonts w:eastAsia="宋体"/>
          <w:color w:val="000000"/>
          <w:kern w:val="2"/>
          <w:sz w:val="24"/>
          <w:szCs w:val="24"/>
        </w:rPr>
        <w:t>4</w:t>
      </w:r>
      <w:r w:rsidRPr="00AE76BC">
        <w:rPr>
          <w:rFonts w:eastAsia="宋体" w:hint="eastAsia"/>
          <w:color w:val="000000"/>
          <w:kern w:val="2"/>
          <w:sz w:val="24"/>
          <w:szCs w:val="24"/>
        </w:rPr>
        <w:t>所示。</w:t>
      </w:r>
    </w:p>
    <w:p w14:paraId="2BFB293E" w14:textId="77777777" w:rsidR="00D84290" w:rsidRPr="00AE76BC" w:rsidRDefault="00D84290" w:rsidP="00D84290">
      <w:pPr>
        <w:widowControl/>
        <w:spacing w:before="120" w:line="240" w:lineRule="auto"/>
        <w:jc w:val="center"/>
        <w:rPr>
          <w:rFonts w:eastAsia="等线"/>
          <w:szCs w:val="30"/>
        </w:rPr>
      </w:pPr>
      <w:r w:rsidRPr="00AE76BC">
        <w:rPr>
          <w:rFonts w:eastAsia="等线"/>
          <w:noProof/>
        </w:rPr>
        <w:drawing>
          <wp:inline distT="0" distB="0" distL="0" distR="0" wp14:anchorId="47B2931D" wp14:editId="267B330E">
            <wp:extent cx="1441450" cy="1355055"/>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68582" cy="1380560"/>
                    </a:xfrm>
                    <a:prstGeom prst="rect">
                      <a:avLst/>
                    </a:prstGeom>
                    <a:noFill/>
                    <a:ln>
                      <a:noFill/>
                    </a:ln>
                  </pic:spPr>
                </pic:pic>
              </a:graphicData>
            </a:graphic>
          </wp:inline>
        </w:drawing>
      </w:r>
    </w:p>
    <w:p w14:paraId="5D69F2F5" w14:textId="4ABAF04B" w:rsidR="00D84290" w:rsidRPr="00AE76BC" w:rsidRDefault="00D84290" w:rsidP="00D84290">
      <w:pPr>
        <w:spacing w:after="240" w:line="400" w:lineRule="exact"/>
        <w:jc w:val="center"/>
        <w:rPr>
          <w:rFonts w:eastAsia="等线"/>
        </w:rPr>
      </w:pPr>
      <w:r w:rsidRPr="00C6116D">
        <w:rPr>
          <w:rFonts w:eastAsia="宋体" w:hint="eastAsia"/>
        </w:rPr>
        <w:t>图</w:t>
      </w:r>
      <w:r>
        <w:rPr>
          <w:rFonts w:eastAsia="宋体"/>
        </w:rPr>
        <w:t>4</w:t>
      </w:r>
      <w:r w:rsidRPr="00C6116D">
        <w:rPr>
          <w:rFonts w:eastAsia="宋体"/>
        </w:rPr>
        <w:t>-</w:t>
      </w:r>
      <w:r w:rsidR="00A64E4B">
        <w:rPr>
          <w:rFonts w:eastAsia="宋体"/>
        </w:rPr>
        <w:t>4</w:t>
      </w:r>
      <w:r w:rsidRPr="00AE76BC">
        <w:rPr>
          <w:rFonts w:eastAsia="宋体"/>
        </w:rPr>
        <w:t xml:space="preserve"> </w:t>
      </w:r>
      <w:r w:rsidRPr="00AE76BC">
        <w:rPr>
          <w:rFonts w:eastAsia="宋体" w:hint="eastAsia"/>
        </w:rPr>
        <w:t>产生式规则的应用流程</w:t>
      </w:r>
    </w:p>
    <w:p w14:paraId="449A8D20"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1</w:t>
      </w:r>
      <w:r w:rsidRPr="00AE76BC">
        <w:rPr>
          <w:rFonts w:eastAsia="宋体" w:hint="eastAsia"/>
          <w:sz w:val="24"/>
        </w:rPr>
        <w:t>）知识获取：知识获取是指从一个或多个知识源发现、吸取、构造和组织知识，使之形成系统知识库的过程。一种途径是由知识工程师通过和领域专家交谈，以及阅读、分析各种资料得到关于领域的各种知识，然后把知识输入到计算机中；另一种途径是通过机器学习，从处理问题的过程中获得。</w:t>
      </w:r>
    </w:p>
    <w:p w14:paraId="7824E295"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2</w:t>
      </w:r>
      <w:r w:rsidRPr="00AE76BC">
        <w:rPr>
          <w:rFonts w:eastAsia="宋体" w:hint="eastAsia"/>
          <w:sz w:val="24"/>
        </w:rPr>
        <w:t>）知识库存储结构设计：产生式规则知识库由字典库和规则库</w:t>
      </w:r>
      <w:r w:rsidRPr="00AE76BC">
        <w:rPr>
          <w:rFonts w:eastAsia="宋体"/>
          <w:sz w:val="24"/>
        </w:rPr>
        <w:t>2</w:t>
      </w:r>
      <w:r w:rsidRPr="00AE76BC">
        <w:rPr>
          <w:rFonts w:eastAsia="宋体"/>
          <w:sz w:val="24"/>
        </w:rPr>
        <w:t>部分组成</w:t>
      </w:r>
      <w:r w:rsidRPr="00AE76BC">
        <w:rPr>
          <w:rFonts w:eastAsia="宋体" w:hint="eastAsia"/>
          <w:sz w:val="24"/>
        </w:rPr>
        <w:t>。</w:t>
      </w:r>
      <w:r w:rsidRPr="00AE76BC">
        <w:rPr>
          <w:rFonts w:eastAsia="宋体"/>
          <w:sz w:val="24"/>
        </w:rPr>
        <w:t>字典库用于存放现象和结论</w:t>
      </w:r>
      <w:r w:rsidRPr="00AE76BC">
        <w:rPr>
          <w:rFonts w:eastAsia="宋体" w:hint="eastAsia"/>
          <w:sz w:val="24"/>
        </w:rPr>
        <w:t>；规则库包括规则前件库和规则后件库，结论有可能仍然是前提，所以规则前件用于存放规则的前提条件和前提规则号，规则后件库用于存放规则的结论部分和后推规则号。结论允许包含该结论的置信度，用于在结论中进行有效筛选</w:t>
      </w:r>
    </w:p>
    <w:p w14:paraId="3A1565CA"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3</w:t>
      </w:r>
      <w:r w:rsidRPr="00AE76BC">
        <w:rPr>
          <w:rFonts w:eastAsia="宋体" w:hint="eastAsia"/>
          <w:sz w:val="24"/>
        </w:rPr>
        <w:t>）产生式规则到知识库的转化：产生式的知识表示与关系数据库记录的表示有着良好的接口，因此较多采用关系数据库开发。关系数据库的数据结构是一个二维表，它是以二维表结构来描述客观世界的实体及其联系。表的每一行对应一个元组，每一列对应一个属性数据按属性分解，按元组存储。用数据库表示产生式规则前，需进行处理：利用逻辑关系“或”的等价转换关系将一条规则中前提的混合逻辑关系转换为只含逻辑关系“与”的单纯关系。逻辑关系“或”的等价转换关系如下面的公式：</w:t>
      </w:r>
    </w:p>
    <w:p w14:paraId="61EED35E" w14:textId="4699D692" w:rsidR="00D84290" w:rsidRPr="00AE76BC" w:rsidRDefault="00D84290" w:rsidP="00D84290">
      <w:pPr>
        <w:pStyle w:val="af3"/>
      </w:pPr>
      <w:r w:rsidRPr="00AE76BC">
        <w:lastRenderedPageBreak/>
        <w:tab/>
      </w:r>
      <w:r w:rsidR="00986735" w:rsidRPr="00025957">
        <w:rPr>
          <w:position w:val="-4"/>
        </w:rPr>
        <w:object w:dxaOrig="4060" w:dyaOrig="2600" w14:anchorId="61ABCD4F">
          <v:shape id="_x0000_i1043" type="#_x0000_t75" style="width:203pt;height:130pt" o:ole="">
            <v:imagedata r:id="rId53" o:title=""/>
          </v:shape>
          <o:OLEObject Type="Embed" ProgID="Equation.DSMT4" ShapeID="_x0000_i1043" DrawAspect="Content" ObjectID="_1694240876" r:id="rId54"/>
        </w:object>
      </w:r>
      <w:r w:rsidRPr="00AE76BC">
        <w:tab/>
      </w:r>
    </w:p>
    <w:p w14:paraId="222FA6F3" w14:textId="77777777" w:rsidR="00D84290" w:rsidRPr="00AE76BC" w:rsidRDefault="00D84290" w:rsidP="00D84290">
      <w:pPr>
        <w:adjustRightInd/>
        <w:spacing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t>基于上述步骤，制定产生式规则下的知识录入模板如下：</w:t>
      </w:r>
    </w:p>
    <w:p w14:paraId="19247E0A" w14:textId="6978CC3D" w:rsidR="00D84290" w:rsidRPr="00AE76BC" w:rsidRDefault="00D84290" w:rsidP="00D84290">
      <w:pPr>
        <w:spacing w:before="240" w:after="60" w:line="400" w:lineRule="exact"/>
        <w:jc w:val="center"/>
        <w:rPr>
          <w:rFonts w:eastAsia="宋体"/>
        </w:rPr>
      </w:pPr>
      <w:r w:rsidRPr="00C6116D">
        <w:rPr>
          <w:rFonts w:eastAsia="宋体"/>
        </w:rPr>
        <w:t>表</w:t>
      </w:r>
      <w:r>
        <w:rPr>
          <w:rFonts w:eastAsia="宋体"/>
        </w:rPr>
        <w:t>4</w:t>
      </w:r>
      <w:r w:rsidRPr="00C6116D">
        <w:rPr>
          <w:rFonts w:eastAsia="宋体"/>
        </w:rPr>
        <w:t>-</w:t>
      </w:r>
      <w:r w:rsidR="0000022A">
        <w:rPr>
          <w:rFonts w:eastAsia="宋体"/>
        </w:rPr>
        <w:t>4</w:t>
      </w:r>
      <w:r w:rsidRPr="00AE76BC">
        <w:rPr>
          <w:rFonts w:eastAsia="宋体"/>
        </w:rPr>
        <w:t xml:space="preserve"> </w:t>
      </w:r>
      <w:r w:rsidRPr="00AE76BC">
        <w:rPr>
          <w:rFonts w:eastAsia="宋体" w:hint="eastAsia"/>
        </w:rPr>
        <w:t>产生式规则录入模板</w:t>
      </w:r>
    </w:p>
    <w:tbl>
      <w:tblPr>
        <w:tblStyle w:val="101"/>
        <w:tblW w:w="0" w:type="auto"/>
        <w:jc w:val="right"/>
        <w:tblLook w:val="04A0" w:firstRow="1" w:lastRow="0" w:firstColumn="1" w:lastColumn="0" w:noHBand="0" w:noVBand="1"/>
      </w:tblPr>
      <w:tblGrid>
        <w:gridCol w:w="1382"/>
        <w:gridCol w:w="1382"/>
        <w:gridCol w:w="1383"/>
        <w:gridCol w:w="1383"/>
        <w:gridCol w:w="1383"/>
        <w:gridCol w:w="1383"/>
      </w:tblGrid>
      <w:tr w:rsidR="00D84290" w:rsidRPr="00AE76BC" w14:paraId="7B9E6479" w14:textId="77777777" w:rsidTr="007528E8">
        <w:trPr>
          <w:jc w:val="right"/>
        </w:trPr>
        <w:tc>
          <w:tcPr>
            <w:tcW w:w="1382" w:type="dxa"/>
            <w:vAlign w:val="center"/>
          </w:tcPr>
          <w:p w14:paraId="2803FD3B"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规则号</w:t>
            </w:r>
          </w:p>
        </w:tc>
        <w:tc>
          <w:tcPr>
            <w:tcW w:w="1382" w:type="dxa"/>
            <w:vAlign w:val="center"/>
          </w:tcPr>
          <w:p w14:paraId="3C1691BB"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条件数</w:t>
            </w:r>
          </w:p>
        </w:tc>
        <w:tc>
          <w:tcPr>
            <w:tcW w:w="1383" w:type="dxa"/>
            <w:vAlign w:val="center"/>
          </w:tcPr>
          <w:p w14:paraId="48E18FD8"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条件</w:t>
            </w:r>
            <w:r w:rsidRPr="00AE76BC">
              <w:rPr>
                <w:rFonts w:eastAsia="宋体" w:hint="eastAsia"/>
                <w:sz w:val="20"/>
              </w:rPr>
              <w:t>1</w:t>
            </w:r>
          </w:p>
        </w:tc>
        <w:tc>
          <w:tcPr>
            <w:tcW w:w="1383" w:type="dxa"/>
            <w:vAlign w:val="center"/>
          </w:tcPr>
          <w:p w14:paraId="1058344D"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Pr>
                <w:rFonts w:eastAsia="宋体" w:hint="eastAsia"/>
                <w:kern w:val="0"/>
                <w:sz w:val="20"/>
                <w:szCs w:val="20"/>
              </w:rPr>
              <w:t>…</w:t>
            </w:r>
          </w:p>
        </w:tc>
        <w:tc>
          <w:tcPr>
            <w:tcW w:w="1383" w:type="dxa"/>
            <w:vAlign w:val="center"/>
          </w:tcPr>
          <w:p w14:paraId="22DB37DB"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条件</w:t>
            </w:r>
            <w:r w:rsidRPr="00AE76BC">
              <w:rPr>
                <w:rFonts w:eastAsia="宋体"/>
                <w:i/>
                <w:iCs/>
                <w:sz w:val="20"/>
              </w:rPr>
              <w:t>m</w:t>
            </w:r>
          </w:p>
        </w:tc>
        <w:tc>
          <w:tcPr>
            <w:tcW w:w="1383" w:type="dxa"/>
            <w:vAlign w:val="center"/>
          </w:tcPr>
          <w:p w14:paraId="4EFA83C8"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结论</w:t>
            </w:r>
          </w:p>
        </w:tc>
      </w:tr>
      <w:tr w:rsidR="00D84290" w:rsidRPr="00AE76BC" w14:paraId="1A4906E3" w14:textId="77777777" w:rsidTr="007528E8">
        <w:trPr>
          <w:jc w:val="right"/>
        </w:trPr>
        <w:tc>
          <w:tcPr>
            <w:tcW w:w="1382" w:type="dxa"/>
            <w:vAlign w:val="center"/>
          </w:tcPr>
          <w:p w14:paraId="0681677A"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Rk</w:t>
            </w:r>
            <w:r w:rsidRPr="00AE76BC">
              <w:rPr>
                <w:rFonts w:eastAsia="宋体"/>
                <w:sz w:val="20"/>
              </w:rPr>
              <w:t>001</w:t>
            </w:r>
          </w:p>
        </w:tc>
        <w:tc>
          <w:tcPr>
            <w:tcW w:w="1382" w:type="dxa"/>
            <w:vAlign w:val="center"/>
          </w:tcPr>
          <w:p w14:paraId="2D6B6DFE" w14:textId="77777777" w:rsidR="00D84290" w:rsidRPr="00AE76BC" w:rsidRDefault="00D84290" w:rsidP="007528E8">
            <w:pPr>
              <w:tabs>
                <w:tab w:val="center" w:pos="4253"/>
                <w:tab w:val="right" w:pos="8504"/>
              </w:tabs>
              <w:spacing w:line="400" w:lineRule="exact"/>
              <w:jc w:val="center"/>
              <w:textAlignment w:val="auto"/>
              <w:rPr>
                <w:rFonts w:eastAsia="宋体"/>
                <w:i/>
                <w:iCs/>
                <w:sz w:val="20"/>
              </w:rPr>
            </w:pPr>
            <w:r w:rsidRPr="00AE76BC">
              <w:rPr>
                <w:rFonts w:eastAsia="宋体"/>
                <w:i/>
                <w:iCs/>
                <w:sz w:val="20"/>
              </w:rPr>
              <w:t>m</w:t>
            </w:r>
          </w:p>
        </w:tc>
        <w:tc>
          <w:tcPr>
            <w:tcW w:w="1383" w:type="dxa"/>
            <w:vAlign w:val="center"/>
          </w:tcPr>
          <w:p w14:paraId="0D67655F"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E</w:t>
            </w:r>
            <w:r w:rsidRPr="00AE76BC">
              <w:rPr>
                <w:rFonts w:eastAsia="宋体"/>
                <w:sz w:val="20"/>
              </w:rPr>
              <w:t>11</w:t>
            </w:r>
          </w:p>
        </w:tc>
        <w:tc>
          <w:tcPr>
            <w:tcW w:w="1383" w:type="dxa"/>
            <w:vAlign w:val="center"/>
          </w:tcPr>
          <w:p w14:paraId="52A8948C"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Pr>
                <w:rFonts w:eastAsia="宋体" w:hint="eastAsia"/>
                <w:kern w:val="0"/>
                <w:sz w:val="20"/>
                <w:szCs w:val="20"/>
              </w:rPr>
              <w:t>…</w:t>
            </w:r>
          </w:p>
        </w:tc>
        <w:tc>
          <w:tcPr>
            <w:tcW w:w="1383" w:type="dxa"/>
            <w:vAlign w:val="center"/>
          </w:tcPr>
          <w:p w14:paraId="2857B10D"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E</w:t>
            </w:r>
            <w:r w:rsidRPr="00AE76BC">
              <w:rPr>
                <w:rFonts w:eastAsia="宋体"/>
                <w:sz w:val="20"/>
              </w:rPr>
              <w:t>1</w:t>
            </w:r>
            <w:r w:rsidRPr="00AE76BC">
              <w:rPr>
                <w:rFonts w:eastAsia="宋体" w:hint="eastAsia"/>
                <w:sz w:val="20"/>
              </w:rPr>
              <w:t>m</w:t>
            </w:r>
          </w:p>
        </w:tc>
        <w:tc>
          <w:tcPr>
            <w:tcW w:w="1383" w:type="dxa"/>
            <w:vAlign w:val="center"/>
          </w:tcPr>
          <w:p w14:paraId="473012AB"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sz w:val="20"/>
              </w:rPr>
              <w:t>C</w:t>
            </w:r>
          </w:p>
        </w:tc>
      </w:tr>
      <w:tr w:rsidR="00D84290" w:rsidRPr="00AE76BC" w14:paraId="5DD629C9" w14:textId="77777777" w:rsidTr="007528E8">
        <w:trPr>
          <w:jc w:val="right"/>
        </w:trPr>
        <w:tc>
          <w:tcPr>
            <w:tcW w:w="1382" w:type="dxa"/>
            <w:vAlign w:val="center"/>
          </w:tcPr>
          <w:p w14:paraId="7E99E0FE"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R</w:t>
            </w:r>
            <w:r w:rsidRPr="00AE76BC">
              <w:rPr>
                <w:rFonts w:eastAsia="宋体"/>
                <w:sz w:val="20"/>
              </w:rPr>
              <w:t>k002</w:t>
            </w:r>
          </w:p>
        </w:tc>
        <w:tc>
          <w:tcPr>
            <w:tcW w:w="1382" w:type="dxa"/>
            <w:vAlign w:val="center"/>
          </w:tcPr>
          <w:p w14:paraId="705968C1" w14:textId="77777777" w:rsidR="00D84290" w:rsidRPr="00AE76BC" w:rsidRDefault="00D84290" w:rsidP="007528E8">
            <w:pPr>
              <w:tabs>
                <w:tab w:val="center" w:pos="4253"/>
                <w:tab w:val="right" w:pos="8504"/>
              </w:tabs>
              <w:spacing w:line="400" w:lineRule="exact"/>
              <w:jc w:val="center"/>
              <w:textAlignment w:val="auto"/>
              <w:rPr>
                <w:rFonts w:eastAsia="宋体"/>
                <w:i/>
                <w:iCs/>
                <w:sz w:val="20"/>
              </w:rPr>
            </w:pPr>
            <w:r w:rsidRPr="00AE76BC">
              <w:rPr>
                <w:rFonts w:eastAsia="宋体"/>
                <w:i/>
                <w:iCs/>
                <w:sz w:val="20"/>
              </w:rPr>
              <w:t>m</w:t>
            </w:r>
          </w:p>
        </w:tc>
        <w:tc>
          <w:tcPr>
            <w:tcW w:w="1383" w:type="dxa"/>
            <w:vAlign w:val="center"/>
          </w:tcPr>
          <w:p w14:paraId="3114B750"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E</w:t>
            </w:r>
            <w:r w:rsidRPr="00AE76BC">
              <w:rPr>
                <w:rFonts w:eastAsia="宋体"/>
                <w:sz w:val="20"/>
              </w:rPr>
              <w:t>21</w:t>
            </w:r>
          </w:p>
        </w:tc>
        <w:tc>
          <w:tcPr>
            <w:tcW w:w="1383" w:type="dxa"/>
            <w:vAlign w:val="center"/>
          </w:tcPr>
          <w:p w14:paraId="02C95401"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Pr>
                <w:rFonts w:eastAsia="宋体" w:hint="eastAsia"/>
                <w:kern w:val="0"/>
                <w:sz w:val="20"/>
                <w:szCs w:val="20"/>
              </w:rPr>
              <w:t>…</w:t>
            </w:r>
          </w:p>
        </w:tc>
        <w:tc>
          <w:tcPr>
            <w:tcW w:w="1383" w:type="dxa"/>
            <w:vAlign w:val="center"/>
          </w:tcPr>
          <w:p w14:paraId="00A858F9"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E</w:t>
            </w:r>
            <w:r w:rsidRPr="00AE76BC">
              <w:rPr>
                <w:rFonts w:eastAsia="宋体"/>
                <w:sz w:val="20"/>
              </w:rPr>
              <w:t>2</w:t>
            </w:r>
            <w:r w:rsidRPr="00AE76BC">
              <w:rPr>
                <w:rFonts w:eastAsia="宋体" w:hint="eastAsia"/>
                <w:sz w:val="20"/>
              </w:rPr>
              <w:t>m</w:t>
            </w:r>
          </w:p>
        </w:tc>
        <w:tc>
          <w:tcPr>
            <w:tcW w:w="1383" w:type="dxa"/>
            <w:vAlign w:val="center"/>
          </w:tcPr>
          <w:p w14:paraId="5569FB2F"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C</w:t>
            </w:r>
          </w:p>
        </w:tc>
      </w:tr>
      <w:tr w:rsidR="00D84290" w:rsidRPr="00AE76BC" w14:paraId="739F1B5C" w14:textId="77777777" w:rsidTr="007528E8">
        <w:trPr>
          <w:jc w:val="right"/>
        </w:trPr>
        <w:tc>
          <w:tcPr>
            <w:tcW w:w="1382" w:type="dxa"/>
            <w:vAlign w:val="center"/>
          </w:tcPr>
          <w:p w14:paraId="7C0DEA71"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Pr>
                <w:rFonts w:eastAsia="宋体" w:hint="eastAsia"/>
                <w:kern w:val="0"/>
                <w:sz w:val="20"/>
                <w:szCs w:val="20"/>
              </w:rPr>
              <w:t>…</w:t>
            </w:r>
          </w:p>
        </w:tc>
        <w:tc>
          <w:tcPr>
            <w:tcW w:w="1382" w:type="dxa"/>
            <w:vAlign w:val="center"/>
          </w:tcPr>
          <w:p w14:paraId="3CE7FCDE" w14:textId="77777777" w:rsidR="00D84290" w:rsidRPr="00AE76BC" w:rsidRDefault="00D84290" w:rsidP="007528E8">
            <w:pPr>
              <w:tabs>
                <w:tab w:val="center" w:pos="4253"/>
                <w:tab w:val="right" w:pos="8504"/>
              </w:tabs>
              <w:spacing w:line="400" w:lineRule="exact"/>
              <w:jc w:val="center"/>
              <w:textAlignment w:val="auto"/>
              <w:rPr>
                <w:rFonts w:eastAsia="宋体"/>
                <w:i/>
                <w:iCs/>
                <w:sz w:val="20"/>
              </w:rPr>
            </w:pPr>
            <w:r>
              <w:rPr>
                <w:rFonts w:eastAsia="宋体" w:hint="eastAsia"/>
                <w:kern w:val="0"/>
                <w:sz w:val="20"/>
                <w:szCs w:val="20"/>
              </w:rPr>
              <w:t>…</w:t>
            </w:r>
          </w:p>
        </w:tc>
        <w:tc>
          <w:tcPr>
            <w:tcW w:w="1383" w:type="dxa"/>
            <w:vAlign w:val="center"/>
          </w:tcPr>
          <w:p w14:paraId="2ADCA864"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Pr>
                <w:rFonts w:eastAsia="宋体" w:hint="eastAsia"/>
                <w:kern w:val="0"/>
                <w:sz w:val="20"/>
                <w:szCs w:val="20"/>
              </w:rPr>
              <w:t>…</w:t>
            </w:r>
          </w:p>
        </w:tc>
        <w:tc>
          <w:tcPr>
            <w:tcW w:w="1383" w:type="dxa"/>
            <w:vAlign w:val="center"/>
          </w:tcPr>
          <w:p w14:paraId="6E34D2B3"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Pr>
                <w:rFonts w:eastAsia="宋体" w:hint="eastAsia"/>
                <w:kern w:val="0"/>
                <w:sz w:val="20"/>
                <w:szCs w:val="20"/>
              </w:rPr>
              <w:t>…</w:t>
            </w:r>
          </w:p>
        </w:tc>
        <w:tc>
          <w:tcPr>
            <w:tcW w:w="1383" w:type="dxa"/>
            <w:vAlign w:val="center"/>
          </w:tcPr>
          <w:p w14:paraId="7B841D14"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Pr>
                <w:rFonts w:eastAsia="宋体" w:hint="eastAsia"/>
                <w:kern w:val="0"/>
                <w:sz w:val="20"/>
                <w:szCs w:val="20"/>
              </w:rPr>
              <w:t>…</w:t>
            </w:r>
          </w:p>
        </w:tc>
        <w:tc>
          <w:tcPr>
            <w:tcW w:w="1383" w:type="dxa"/>
            <w:vAlign w:val="center"/>
          </w:tcPr>
          <w:p w14:paraId="165C7271"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Pr>
                <w:rFonts w:eastAsia="宋体" w:hint="eastAsia"/>
                <w:kern w:val="0"/>
                <w:sz w:val="20"/>
                <w:szCs w:val="20"/>
              </w:rPr>
              <w:t>…</w:t>
            </w:r>
          </w:p>
        </w:tc>
      </w:tr>
      <w:tr w:rsidR="00D84290" w:rsidRPr="00AE76BC" w14:paraId="5B799C54" w14:textId="77777777" w:rsidTr="007528E8">
        <w:trPr>
          <w:jc w:val="right"/>
        </w:trPr>
        <w:tc>
          <w:tcPr>
            <w:tcW w:w="1382" w:type="dxa"/>
            <w:vAlign w:val="center"/>
          </w:tcPr>
          <w:p w14:paraId="39E98F1C"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R</w:t>
            </w:r>
            <w:r w:rsidRPr="00AE76BC">
              <w:rPr>
                <w:rFonts w:eastAsia="宋体"/>
                <w:sz w:val="20"/>
              </w:rPr>
              <w:t>k00n</w:t>
            </w:r>
          </w:p>
        </w:tc>
        <w:tc>
          <w:tcPr>
            <w:tcW w:w="1382" w:type="dxa"/>
            <w:vAlign w:val="center"/>
          </w:tcPr>
          <w:p w14:paraId="5023F438"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i/>
                <w:iCs/>
                <w:sz w:val="20"/>
              </w:rPr>
              <w:t>m</w:t>
            </w:r>
          </w:p>
        </w:tc>
        <w:tc>
          <w:tcPr>
            <w:tcW w:w="1383" w:type="dxa"/>
            <w:vAlign w:val="center"/>
          </w:tcPr>
          <w:p w14:paraId="0E5CFA63"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E</w:t>
            </w:r>
            <w:r w:rsidRPr="00AE76BC">
              <w:rPr>
                <w:rFonts w:eastAsia="宋体"/>
                <w:sz w:val="20"/>
              </w:rPr>
              <w:t>n1</w:t>
            </w:r>
          </w:p>
        </w:tc>
        <w:tc>
          <w:tcPr>
            <w:tcW w:w="1383" w:type="dxa"/>
            <w:vAlign w:val="center"/>
          </w:tcPr>
          <w:p w14:paraId="1FFE6CFA"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Pr>
                <w:rFonts w:eastAsia="宋体" w:hint="eastAsia"/>
                <w:kern w:val="0"/>
                <w:sz w:val="20"/>
                <w:szCs w:val="20"/>
              </w:rPr>
              <w:t>…</w:t>
            </w:r>
          </w:p>
        </w:tc>
        <w:tc>
          <w:tcPr>
            <w:tcW w:w="1383" w:type="dxa"/>
            <w:vAlign w:val="center"/>
          </w:tcPr>
          <w:p w14:paraId="7EA77175"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E</w:t>
            </w:r>
            <w:r w:rsidRPr="00AE76BC">
              <w:rPr>
                <w:rFonts w:eastAsia="宋体"/>
                <w:sz w:val="20"/>
              </w:rPr>
              <w:t>n</w:t>
            </w:r>
            <w:r w:rsidRPr="00AE76BC">
              <w:rPr>
                <w:rFonts w:eastAsia="宋体" w:hint="eastAsia"/>
                <w:sz w:val="20"/>
              </w:rPr>
              <w:t>m</w:t>
            </w:r>
          </w:p>
        </w:tc>
        <w:tc>
          <w:tcPr>
            <w:tcW w:w="1383" w:type="dxa"/>
            <w:vAlign w:val="center"/>
          </w:tcPr>
          <w:p w14:paraId="78B89002"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sz w:val="20"/>
              </w:rPr>
              <w:t>C</w:t>
            </w:r>
          </w:p>
        </w:tc>
      </w:tr>
    </w:tbl>
    <w:p w14:paraId="636F293E" w14:textId="77777777" w:rsidR="00D84290" w:rsidRDefault="00D84290" w:rsidP="00D84290">
      <w:pPr>
        <w:adjustRightInd/>
        <w:spacing w:beforeLines="50" w:before="156" w:line="400" w:lineRule="exact"/>
        <w:ind w:firstLineChars="200" w:firstLine="480"/>
        <w:textAlignment w:val="auto"/>
        <w:rPr>
          <w:rFonts w:eastAsia="宋体"/>
          <w:color w:val="000000"/>
          <w:kern w:val="2"/>
          <w:sz w:val="24"/>
          <w:szCs w:val="24"/>
        </w:rPr>
      </w:pPr>
      <w:r>
        <w:rPr>
          <w:rFonts w:eastAsia="宋体" w:hint="eastAsia"/>
          <w:color w:val="000000"/>
          <w:kern w:val="2"/>
          <w:sz w:val="24"/>
          <w:szCs w:val="24"/>
        </w:rPr>
        <w:t>需要注意的是，</w:t>
      </w:r>
      <w:r w:rsidRPr="0046402A">
        <w:rPr>
          <w:rFonts w:eastAsia="宋体" w:hint="eastAsia"/>
          <w:color w:val="000000"/>
          <w:kern w:val="2"/>
          <w:sz w:val="24"/>
          <w:szCs w:val="24"/>
        </w:rPr>
        <w:t>产生式规则</w:t>
      </w:r>
      <w:r>
        <w:rPr>
          <w:rFonts w:eastAsia="宋体" w:hint="eastAsia"/>
          <w:color w:val="000000"/>
          <w:kern w:val="2"/>
          <w:sz w:val="24"/>
          <w:szCs w:val="24"/>
        </w:rPr>
        <w:t>的</w:t>
      </w:r>
      <w:r w:rsidRPr="0046402A">
        <w:rPr>
          <w:rFonts w:eastAsia="宋体" w:hint="eastAsia"/>
          <w:color w:val="000000"/>
          <w:kern w:val="2"/>
          <w:sz w:val="24"/>
          <w:szCs w:val="24"/>
        </w:rPr>
        <w:t>录入</w:t>
      </w:r>
      <w:r>
        <w:rPr>
          <w:rFonts w:eastAsia="宋体" w:hint="eastAsia"/>
          <w:color w:val="000000"/>
          <w:kern w:val="2"/>
          <w:sz w:val="24"/>
          <w:szCs w:val="24"/>
        </w:rPr>
        <w:t>需满足</w:t>
      </w:r>
      <w:r w:rsidRPr="0046402A">
        <w:rPr>
          <w:rFonts w:eastAsia="宋体" w:hint="eastAsia"/>
          <w:color w:val="000000"/>
          <w:kern w:val="2"/>
          <w:sz w:val="24"/>
          <w:szCs w:val="24"/>
        </w:rPr>
        <w:t>条件最小化单元</w:t>
      </w:r>
      <w:r>
        <w:rPr>
          <w:rFonts w:eastAsia="宋体" w:hint="eastAsia"/>
          <w:color w:val="000000"/>
          <w:kern w:val="2"/>
          <w:sz w:val="24"/>
          <w:szCs w:val="24"/>
        </w:rPr>
        <w:t>原则，即导致结论成立的条件应不可继续向下分解。</w:t>
      </w:r>
    </w:p>
    <w:p w14:paraId="3A8E0A7D" w14:textId="77777777" w:rsidR="00D84290" w:rsidRPr="00AE76BC" w:rsidRDefault="00D84290" w:rsidP="00D84290">
      <w:pPr>
        <w:adjustRightInd/>
        <w:spacing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t>下面是一个产生式规则的示例，表示：如果“真空泵腔内没有适当油量且油路不通”或“真空泵进气管过滤网堵塞”，那么“真空泵真空度低”。</w:t>
      </w:r>
    </w:p>
    <w:p w14:paraId="76352484" w14:textId="6A06CE97" w:rsidR="00D84290" w:rsidRPr="00AE76BC" w:rsidRDefault="00D84290" w:rsidP="00D84290">
      <w:pPr>
        <w:spacing w:before="240" w:after="60" w:line="400" w:lineRule="exact"/>
        <w:jc w:val="center"/>
        <w:rPr>
          <w:rFonts w:eastAsia="宋体"/>
        </w:rPr>
      </w:pPr>
      <w:r w:rsidRPr="00C6116D">
        <w:rPr>
          <w:rFonts w:eastAsia="宋体"/>
        </w:rPr>
        <w:t>表</w:t>
      </w:r>
      <w:r>
        <w:rPr>
          <w:rFonts w:eastAsia="宋体"/>
        </w:rPr>
        <w:t>4</w:t>
      </w:r>
      <w:r w:rsidRPr="00C6116D">
        <w:rPr>
          <w:rFonts w:eastAsia="宋体"/>
        </w:rPr>
        <w:t>-</w:t>
      </w:r>
      <w:r w:rsidR="0000022A">
        <w:rPr>
          <w:rFonts w:eastAsia="宋体"/>
        </w:rPr>
        <w:t>5</w:t>
      </w:r>
      <w:r w:rsidRPr="00AE76BC">
        <w:rPr>
          <w:rFonts w:eastAsia="宋体"/>
        </w:rPr>
        <w:t xml:space="preserve"> </w:t>
      </w:r>
      <w:r w:rsidRPr="00AE76BC">
        <w:rPr>
          <w:rFonts w:eastAsia="宋体" w:hint="eastAsia"/>
        </w:rPr>
        <w:t>产生式规则示例</w:t>
      </w:r>
    </w:p>
    <w:tbl>
      <w:tblPr>
        <w:tblStyle w:val="101"/>
        <w:tblW w:w="0" w:type="auto"/>
        <w:jc w:val="center"/>
        <w:tblLook w:val="04A0" w:firstRow="1" w:lastRow="0" w:firstColumn="1" w:lastColumn="0" w:noHBand="0" w:noVBand="1"/>
      </w:tblPr>
      <w:tblGrid>
        <w:gridCol w:w="846"/>
        <w:gridCol w:w="850"/>
        <w:gridCol w:w="2552"/>
        <w:gridCol w:w="1571"/>
        <w:gridCol w:w="2120"/>
      </w:tblGrid>
      <w:tr w:rsidR="00D84290" w:rsidRPr="00AE76BC" w14:paraId="79321715" w14:textId="77777777" w:rsidTr="007528E8">
        <w:trPr>
          <w:jc w:val="center"/>
        </w:trPr>
        <w:tc>
          <w:tcPr>
            <w:tcW w:w="846" w:type="dxa"/>
            <w:vAlign w:val="center"/>
          </w:tcPr>
          <w:p w14:paraId="6FC6C440"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规则号</w:t>
            </w:r>
          </w:p>
        </w:tc>
        <w:tc>
          <w:tcPr>
            <w:tcW w:w="850" w:type="dxa"/>
            <w:vAlign w:val="center"/>
          </w:tcPr>
          <w:p w14:paraId="3763C575"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条件数</w:t>
            </w:r>
          </w:p>
        </w:tc>
        <w:tc>
          <w:tcPr>
            <w:tcW w:w="2552" w:type="dxa"/>
            <w:vAlign w:val="center"/>
          </w:tcPr>
          <w:p w14:paraId="099AFD3D"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条件</w:t>
            </w:r>
            <w:r w:rsidRPr="00AE76BC">
              <w:rPr>
                <w:rFonts w:eastAsia="宋体" w:hint="eastAsia"/>
                <w:sz w:val="20"/>
              </w:rPr>
              <w:t>1</w:t>
            </w:r>
          </w:p>
        </w:tc>
        <w:tc>
          <w:tcPr>
            <w:tcW w:w="1571" w:type="dxa"/>
            <w:vAlign w:val="center"/>
          </w:tcPr>
          <w:p w14:paraId="19F1B792"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条件</w:t>
            </w:r>
            <w:r w:rsidRPr="00AE76BC">
              <w:rPr>
                <w:rFonts w:eastAsia="宋体"/>
                <w:sz w:val="20"/>
              </w:rPr>
              <w:t>2</w:t>
            </w:r>
          </w:p>
        </w:tc>
        <w:tc>
          <w:tcPr>
            <w:tcW w:w="2120" w:type="dxa"/>
            <w:vAlign w:val="center"/>
          </w:tcPr>
          <w:p w14:paraId="691C2E88"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结论</w:t>
            </w:r>
          </w:p>
        </w:tc>
      </w:tr>
      <w:tr w:rsidR="00D84290" w:rsidRPr="00AE76BC" w14:paraId="7201ACC4" w14:textId="77777777" w:rsidTr="007528E8">
        <w:trPr>
          <w:jc w:val="center"/>
        </w:trPr>
        <w:tc>
          <w:tcPr>
            <w:tcW w:w="846" w:type="dxa"/>
            <w:vAlign w:val="center"/>
          </w:tcPr>
          <w:p w14:paraId="11AC6E41"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R</w:t>
            </w:r>
            <w:r w:rsidRPr="00AE76BC">
              <w:rPr>
                <w:rFonts w:eastAsia="宋体"/>
                <w:sz w:val="20"/>
              </w:rPr>
              <w:t>1001</w:t>
            </w:r>
          </w:p>
        </w:tc>
        <w:tc>
          <w:tcPr>
            <w:tcW w:w="850" w:type="dxa"/>
            <w:vAlign w:val="center"/>
          </w:tcPr>
          <w:p w14:paraId="1F0E5D33"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sz w:val="20"/>
              </w:rPr>
              <w:t>2</w:t>
            </w:r>
          </w:p>
        </w:tc>
        <w:tc>
          <w:tcPr>
            <w:tcW w:w="2552" w:type="dxa"/>
            <w:vAlign w:val="center"/>
          </w:tcPr>
          <w:p w14:paraId="051A401A"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真空泵腔内没有适当油量</w:t>
            </w:r>
          </w:p>
        </w:tc>
        <w:tc>
          <w:tcPr>
            <w:tcW w:w="1571" w:type="dxa"/>
            <w:vAlign w:val="center"/>
          </w:tcPr>
          <w:p w14:paraId="5B19DF5D"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油路不通</w:t>
            </w:r>
          </w:p>
        </w:tc>
        <w:tc>
          <w:tcPr>
            <w:tcW w:w="2120" w:type="dxa"/>
            <w:vAlign w:val="center"/>
          </w:tcPr>
          <w:p w14:paraId="0A9ADC4A" w14:textId="77777777" w:rsidR="00D84290" w:rsidRPr="00AE76BC" w:rsidRDefault="00D84290" w:rsidP="007528E8">
            <w:pPr>
              <w:tabs>
                <w:tab w:val="center" w:pos="4253"/>
                <w:tab w:val="right" w:pos="8504"/>
              </w:tabs>
              <w:spacing w:line="400" w:lineRule="exact"/>
              <w:textAlignment w:val="auto"/>
              <w:rPr>
                <w:rFonts w:eastAsia="宋体"/>
                <w:sz w:val="20"/>
              </w:rPr>
            </w:pPr>
            <w:r w:rsidRPr="00AE76BC">
              <w:rPr>
                <w:rFonts w:eastAsia="宋体" w:hint="eastAsia"/>
                <w:sz w:val="20"/>
              </w:rPr>
              <w:t>真空泵真空度低</w:t>
            </w:r>
          </w:p>
        </w:tc>
      </w:tr>
      <w:tr w:rsidR="00D84290" w:rsidRPr="00AE76BC" w14:paraId="42D63233" w14:textId="77777777" w:rsidTr="007528E8">
        <w:trPr>
          <w:jc w:val="center"/>
        </w:trPr>
        <w:tc>
          <w:tcPr>
            <w:tcW w:w="846" w:type="dxa"/>
            <w:vAlign w:val="center"/>
          </w:tcPr>
          <w:p w14:paraId="454DC9A6"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R</w:t>
            </w:r>
            <w:r w:rsidRPr="00AE76BC">
              <w:rPr>
                <w:rFonts w:eastAsia="宋体"/>
                <w:sz w:val="20"/>
              </w:rPr>
              <w:t>1002</w:t>
            </w:r>
          </w:p>
        </w:tc>
        <w:tc>
          <w:tcPr>
            <w:tcW w:w="850" w:type="dxa"/>
            <w:vAlign w:val="center"/>
          </w:tcPr>
          <w:p w14:paraId="543DB541"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sz w:val="20"/>
              </w:rPr>
              <w:t>1</w:t>
            </w:r>
          </w:p>
        </w:tc>
        <w:tc>
          <w:tcPr>
            <w:tcW w:w="2552" w:type="dxa"/>
            <w:vAlign w:val="center"/>
          </w:tcPr>
          <w:p w14:paraId="5E5F512F"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真空泵进气管过滤网堵塞</w:t>
            </w:r>
          </w:p>
        </w:tc>
        <w:tc>
          <w:tcPr>
            <w:tcW w:w="1571" w:type="dxa"/>
            <w:vAlign w:val="center"/>
          </w:tcPr>
          <w:p w14:paraId="09BA585C" w14:textId="77777777" w:rsidR="00D84290" w:rsidRPr="00AE76BC" w:rsidRDefault="00D84290" w:rsidP="007528E8">
            <w:pPr>
              <w:tabs>
                <w:tab w:val="center" w:pos="4253"/>
                <w:tab w:val="right" w:pos="8504"/>
              </w:tabs>
              <w:spacing w:line="400" w:lineRule="exact"/>
              <w:jc w:val="center"/>
              <w:textAlignment w:val="auto"/>
              <w:rPr>
                <w:rFonts w:eastAsia="宋体"/>
                <w:sz w:val="20"/>
              </w:rPr>
            </w:pPr>
          </w:p>
        </w:tc>
        <w:tc>
          <w:tcPr>
            <w:tcW w:w="2120" w:type="dxa"/>
            <w:vAlign w:val="center"/>
          </w:tcPr>
          <w:p w14:paraId="4CDC848F" w14:textId="77777777" w:rsidR="00D84290" w:rsidRPr="00AE76BC" w:rsidRDefault="00D84290" w:rsidP="007528E8">
            <w:pPr>
              <w:tabs>
                <w:tab w:val="center" w:pos="4253"/>
                <w:tab w:val="right" w:pos="8504"/>
              </w:tabs>
              <w:spacing w:line="400" w:lineRule="exact"/>
              <w:textAlignment w:val="auto"/>
              <w:rPr>
                <w:rFonts w:eastAsia="宋体"/>
                <w:sz w:val="20"/>
              </w:rPr>
            </w:pPr>
            <w:r w:rsidRPr="00AE76BC">
              <w:rPr>
                <w:rFonts w:eastAsia="宋体" w:hint="eastAsia"/>
                <w:sz w:val="20"/>
              </w:rPr>
              <w:t>真空泵真空度低</w:t>
            </w:r>
          </w:p>
        </w:tc>
      </w:tr>
    </w:tbl>
    <w:p w14:paraId="2E50969C" w14:textId="77777777" w:rsidR="00D84290" w:rsidRPr="00AE76BC" w:rsidRDefault="00D84290" w:rsidP="00D84290">
      <w:pPr>
        <w:spacing w:beforeLines="50" w:before="156" w:line="400" w:lineRule="exact"/>
        <w:ind w:firstLineChars="200" w:firstLine="480"/>
        <w:rPr>
          <w:rFonts w:eastAsia="宋体"/>
          <w:sz w:val="24"/>
        </w:rPr>
      </w:pPr>
      <w:r w:rsidRPr="00AE76BC">
        <w:rPr>
          <w:rFonts w:eastAsia="宋体" w:hint="eastAsia"/>
          <w:sz w:val="24"/>
        </w:rPr>
        <w:t>常用开发工具有：</w:t>
      </w:r>
    </w:p>
    <w:p w14:paraId="64AEAE78"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1</w:t>
      </w:r>
      <w:r w:rsidRPr="00AE76BC">
        <w:rPr>
          <w:rFonts w:eastAsia="宋体" w:hint="eastAsia"/>
          <w:sz w:val="24"/>
        </w:rPr>
        <w:t>）用于专家系统开发的通用程序设计语言的主要代表有</w:t>
      </w:r>
      <w:r w:rsidRPr="00AE76BC">
        <w:rPr>
          <w:rFonts w:eastAsia="宋体" w:hint="eastAsia"/>
          <w:sz w:val="24"/>
        </w:rPr>
        <w:t>C++</w:t>
      </w:r>
      <w:r w:rsidRPr="00AE76BC">
        <w:rPr>
          <w:rFonts w:eastAsia="宋体" w:hint="eastAsia"/>
          <w:sz w:val="24"/>
        </w:rPr>
        <w:t>、</w:t>
      </w:r>
      <w:r w:rsidRPr="00AE76BC">
        <w:rPr>
          <w:rFonts w:eastAsia="宋体" w:hint="eastAsia"/>
          <w:sz w:val="24"/>
        </w:rPr>
        <w:t>C#</w:t>
      </w:r>
      <w:r w:rsidRPr="00AE76BC">
        <w:rPr>
          <w:rFonts w:eastAsia="宋体" w:hint="eastAsia"/>
          <w:sz w:val="24"/>
        </w:rPr>
        <w:t>、</w:t>
      </w:r>
      <w:r w:rsidRPr="00AE76BC">
        <w:rPr>
          <w:rFonts w:eastAsia="宋体" w:hint="eastAsia"/>
          <w:sz w:val="24"/>
        </w:rPr>
        <w:t>PASCAL</w:t>
      </w:r>
      <w:r w:rsidRPr="00AE76BC">
        <w:rPr>
          <w:rFonts w:eastAsia="宋体" w:hint="eastAsia"/>
          <w:sz w:val="24"/>
        </w:rPr>
        <w:t>、</w:t>
      </w:r>
      <w:r w:rsidRPr="00AE76BC">
        <w:rPr>
          <w:rFonts w:eastAsia="宋体" w:hint="eastAsia"/>
          <w:sz w:val="24"/>
        </w:rPr>
        <w:t>ADA</w:t>
      </w:r>
      <w:r w:rsidRPr="00AE76BC">
        <w:rPr>
          <w:rFonts w:eastAsia="宋体" w:hint="eastAsia"/>
          <w:sz w:val="24"/>
        </w:rPr>
        <w:t>等。</w:t>
      </w:r>
    </w:p>
    <w:p w14:paraId="1C681C98"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2</w:t>
      </w:r>
      <w:r w:rsidRPr="00AE76BC">
        <w:rPr>
          <w:rFonts w:eastAsia="宋体" w:hint="eastAsia"/>
          <w:sz w:val="24"/>
        </w:rPr>
        <w:t>）数据库端：</w:t>
      </w:r>
      <w:r w:rsidRPr="00AE76BC">
        <w:rPr>
          <w:rFonts w:eastAsia="宋体" w:hint="eastAsia"/>
          <w:sz w:val="24"/>
        </w:rPr>
        <w:t>SQL</w:t>
      </w:r>
      <w:r w:rsidRPr="00AE76BC">
        <w:rPr>
          <w:rFonts w:eastAsia="宋体"/>
          <w:sz w:val="24"/>
        </w:rPr>
        <w:t xml:space="preserve"> </w:t>
      </w:r>
      <w:r w:rsidRPr="00AE76BC">
        <w:rPr>
          <w:rFonts w:eastAsia="宋体" w:hint="eastAsia"/>
          <w:sz w:val="24"/>
        </w:rPr>
        <w:t>Sever</w:t>
      </w:r>
      <w:r w:rsidRPr="00AE76BC">
        <w:rPr>
          <w:rFonts w:eastAsia="宋体" w:hint="eastAsia"/>
          <w:sz w:val="24"/>
        </w:rPr>
        <w:t>、</w:t>
      </w:r>
      <w:r w:rsidRPr="00AE76BC">
        <w:rPr>
          <w:rFonts w:eastAsia="宋体" w:hint="eastAsia"/>
          <w:sz w:val="24"/>
        </w:rPr>
        <w:t>MySQL</w:t>
      </w:r>
      <w:r w:rsidRPr="00AE76BC">
        <w:rPr>
          <w:rFonts w:eastAsia="宋体" w:hint="eastAsia"/>
          <w:sz w:val="24"/>
        </w:rPr>
        <w:t>、</w:t>
      </w:r>
      <w:r w:rsidRPr="00AE76BC">
        <w:rPr>
          <w:rFonts w:eastAsia="宋体" w:hint="eastAsia"/>
          <w:sz w:val="24"/>
        </w:rPr>
        <w:t>Access</w:t>
      </w:r>
      <w:r w:rsidRPr="00AE76BC">
        <w:rPr>
          <w:rFonts w:eastAsia="宋体" w:hint="eastAsia"/>
          <w:sz w:val="24"/>
        </w:rPr>
        <w:t>等。</w:t>
      </w:r>
    </w:p>
    <w:p w14:paraId="611DB561"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3</w:t>
      </w:r>
      <w:r w:rsidRPr="00AE76BC">
        <w:rPr>
          <w:rFonts w:eastAsia="宋体" w:hint="eastAsia"/>
          <w:sz w:val="24"/>
        </w:rPr>
        <w:t>）传输接口：</w:t>
      </w:r>
      <w:r w:rsidRPr="00AE76BC">
        <w:rPr>
          <w:rFonts w:eastAsia="宋体" w:hint="eastAsia"/>
          <w:sz w:val="24"/>
        </w:rPr>
        <w:t>ADO</w:t>
      </w:r>
      <w:r w:rsidRPr="00AE76BC">
        <w:rPr>
          <w:rFonts w:eastAsia="宋体" w:hint="eastAsia"/>
          <w:sz w:val="24"/>
        </w:rPr>
        <w:t>、</w:t>
      </w:r>
      <w:r w:rsidRPr="00AE76BC">
        <w:rPr>
          <w:rFonts w:eastAsia="宋体" w:hint="eastAsia"/>
          <w:sz w:val="24"/>
        </w:rPr>
        <w:t>ODBC</w:t>
      </w:r>
      <w:r w:rsidRPr="00AE76BC">
        <w:rPr>
          <w:rFonts w:eastAsia="宋体" w:hint="eastAsia"/>
          <w:sz w:val="24"/>
        </w:rPr>
        <w:t>等。</w:t>
      </w:r>
    </w:p>
    <w:p w14:paraId="4BC432FD"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4</w:t>
      </w:r>
      <w:r w:rsidRPr="00AE76BC">
        <w:rPr>
          <w:rFonts w:eastAsia="宋体" w:hint="eastAsia"/>
          <w:sz w:val="24"/>
        </w:rPr>
        <w:t>）用户界面：</w:t>
      </w:r>
      <w:r w:rsidRPr="00AE76BC">
        <w:rPr>
          <w:rFonts w:eastAsia="宋体" w:hint="eastAsia"/>
          <w:sz w:val="24"/>
        </w:rPr>
        <w:t>B</w:t>
      </w:r>
      <w:r w:rsidRPr="00AE76BC">
        <w:rPr>
          <w:rFonts w:eastAsia="宋体"/>
          <w:sz w:val="24"/>
        </w:rPr>
        <w:t>/S</w:t>
      </w:r>
      <w:r w:rsidRPr="00AE76BC">
        <w:rPr>
          <w:rFonts w:eastAsia="宋体" w:hint="eastAsia"/>
          <w:sz w:val="24"/>
        </w:rPr>
        <w:t>架构，</w:t>
      </w:r>
      <w:r w:rsidRPr="00AE76BC">
        <w:rPr>
          <w:rFonts w:eastAsia="宋体" w:hint="eastAsia"/>
          <w:sz w:val="24"/>
        </w:rPr>
        <w:t>C/</w:t>
      </w:r>
      <w:r w:rsidRPr="00AE76BC">
        <w:rPr>
          <w:rFonts w:eastAsia="宋体"/>
          <w:sz w:val="24"/>
        </w:rPr>
        <w:t>S</w:t>
      </w:r>
      <w:r w:rsidRPr="00AE76BC">
        <w:rPr>
          <w:rFonts w:eastAsia="宋体" w:hint="eastAsia"/>
          <w:sz w:val="24"/>
        </w:rPr>
        <w:t>架构。</w:t>
      </w:r>
    </w:p>
    <w:p w14:paraId="40E4EB34" w14:textId="77777777" w:rsidR="00D84290" w:rsidRPr="00AE76BC" w:rsidRDefault="00D84290" w:rsidP="00D84290">
      <w:pPr>
        <w:spacing w:before="240" w:after="120" w:line="400" w:lineRule="atLeast"/>
        <w:outlineLvl w:val="3"/>
        <w:rPr>
          <w:rFonts w:eastAsia="黑体"/>
          <w:sz w:val="24"/>
        </w:rPr>
      </w:pPr>
      <w:bookmarkStart w:id="37" w:name="_Toc83564877"/>
      <w:r>
        <w:rPr>
          <w:rFonts w:eastAsia="黑体"/>
          <w:sz w:val="24"/>
        </w:rPr>
        <w:t>4</w:t>
      </w:r>
      <w:r w:rsidRPr="00AE76BC">
        <w:rPr>
          <w:rFonts w:eastAsia="黑体"/>
          <w:sz w:val="24"/>
        </w:rPr>
        <w:t>.2.2</w:t>
      </w:r>
      <w:r w:rsidRPr="00AE76BC">
        <w:rPr>
          <w:rFonts w:eastAsia="黑体"/>
          <w:sz w:val="24"/>
        </w:rPr>
        <w:t>知识图谱</w:t>
      </w:r>
      <w:bookmarkEnd w:id="37"/>
    </w:p>
    <w:p w14:paraId="291FF4D2" w14:textId="75F97D35" w:rsidR="00D84290" w:rsidRPr="00AE76BC" w:rsidRDefault="00D84290" w:rsidP="00D84290">
      <w:pPr>
        <w:adjustRightInd/>
        <w:spacing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lastRenderedPageBreak/>
        <w:t>知识图谱是一系列可以用来展示知识的发展和结构关系的图形，它充分釆用可视化的技术，不仅能够对知识资源和载体进行描述，同时还可以对知识以及知识之间的联系进行分析和描绘。当前，知识图谱主要应用于科学研宄领域。该方法的应用流程主要步骤</w:t>
      </w:r>
      <w:r w:rsidRPr="00C6116D">
        <w:rPr>
          <w:rFonts w:eastAsia="宋体" w:hint="eastAsia"/>
          <w:color w:val="000000"/>
          <w:kern w:val="2"/>
          <w:sz w:val="24"/>
          <w:szCs w:val="24"/>
        </w:rPr>
        <w:t>如图</w:t>
      </w:r>
      <w:r>
        <w:rPr>
          <w:rFonts w:eastAsia="宋体"/>
          <w:color w:val="000000"/>
          <w:kern w:val="2"/>
          <w:sz w:val="24"/>
          <w:szCs w:val="24"/>
        </w:rPr>
        <w:t>4</w:t>
      </w:r>
      <w:r w:rsidRPr="00C6116D">
        <w:rPr>
          <w:rFonts w:eastAsia="宋体" w:hint="eastAsia"/>
          <w:color w:val="000000"/>
          <w:kern w:val="2"/>
          <w:sz w:val="24"/>
          <w:szCs w:val="24"/>
        </w:rPr>
        <w:t>-</w:t>
      </w:r>
      <w:r w:rsidR="009B4531">
        <w:rPr>
          <w:rFonts w:eastAsia="宋体"/>
          <w:color w:val="000000"/>
          <w:kern w:val="2"/>
          <w:sz w:val="24"/>
          <w:szCs w:val="24"/>
        </w:rPr>
        <w:t>5</w:t>
      </w:r>
      <w:r w:rsidRPr="00AE76BC">
        <w:rPr>
          <w:rFonts w:eastAsia="宋体" w:hint="eastAsia"/>
          <w:color w:val="000000"/>
          <w:kern w:val="2"/>
          <w:sz w:val="24"/>
          <w:szCs w:val="24"/>
        </w:rPr>
        <w:t>所示。</w:t>
      </w:r>
    </w:p>
    <w:p w14:paraId="49FFE857" w14:textId="77777777" w:rsidR="00D84290" w:rsidRPr="00AE76BC" w:rsidRDefault="00D84290" w:rsidP="00D84290">
      <w:pPr>
        <w:widowControl/>
        <w:spacing w:before="120" w:line="240" w:lineRule="auto"/>
        <w:jc w:val="center"/>
        <w:rPr>
          <w:szCs w:val="30"/>
        </w:rPr>
      </w:pPr>
      <w:r w:rsidRPr="00AE76BC">
        <w:rPr>
          <w:noProof/>
        </w:rPr>
        <w:drawing>
          <wp:inline distT="0" distB="0" distL="0" distR="0" wp14:anchorId="49EAC76C" wp14:editId="4EF14C81">
            <wp:extent cx="1538166" cy="1543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38166" cy="1543050"/>
                    </a:xfrm>
                    <a:prstGeom prst="rect">
                      <a:avLst/>
                    </a:prstGeom>
                    <a:noFill/>
                    <a:ln>
                      <a:noFill/>
                    </a:ln>
                  </pic:spPr>
                </pic:pic>
              </a:graphicData>
            </a:graphic>
          </wp:inline>
        </w:drawing>
      </w:r>
    </w:p>
    <w:p w14:paraId="79813974" w14:textId="217E39E8" w:rsidR="00D84290" w:rsidRPr="00AE76BC" w:rsidRDefault="00D84290" w:rsidP="00D84290">
      <w:pPr>
        <w:spacing w:after="240" w:line="400" w:lineRule="exact"/>
        <w:jc w:val="center"/>
        <w:rPr>
          <w:rFonts w:eastAsia="宋体"/>
        </w:rPr>
      </w:pPr>
      <w:r w:rsidRPr="00C6116D">
        <w:rPr>
          <w:rFonts w:eastAsia="宋体" w:hint="eastAsia"/>
        </w:rPr>
        <w:t>图</w:t>
      </w:r>
      <w:r>
        <w:rPr>
          <w:rFonts w:eastAsia="宋体"/>
        </w:rPr>
        <w:t>4</w:t>
      </w:r>
      <w:r w:rsidRPr="00C6116D">
        <w:rPr>
          <w:rFonts w:eastAsia="宋体" w:hint="eastAsia"/>
        </w:rPr>
        <w:t>-</w:t>
      </w:r>
      <w:r w:rsidR="009B4531">
        <w:rPr>
          <w:rFonts w:eastAsia="宋体"/>
        </w:rPr>
        <w:t>5</w:t>
      </w:r>
      <w:r w:rsidRPr="00AE76BC">
        <w:rPr>
          <w:rFonts w:eastAsia="宋体"/>
        </w:rPr>
        <w:t xml:space="preserve"> </w:t>
      </w:r>
      <w:r w:rsidRPr="00AE76BC">
        <w:rPr>
          <w:rFonts w:eastAsia="宋体" w:hint="eastAsia"/>
        </w:rPr>
        <w:t>知识图谱的应用流程</w:t>
      </w:r>
    </w:p>
    <w:p w14:paraId="6D860DE6"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1</w:t>
      </w:r>
      <w:r w:rsidRPr="00AE76BC">
        <w:rPr>
          <w:rFonts w:eastAsia="宋体" w:hint="eastAsia"/>
          <w:sz w:val="24"/>
        </w:rPr>
        <w:t>）知识抽取</w:t>
      </w:r>
    </w:p>
    <w:p w14:paraId="78B22BA8" w14:textId="0E8EFC8D" w:rsidR="00F04E89" w:rsidRDefault="00F04E89" w:rsidP="00D84290">
      <w:pPr>
        <w:spacing w:line="400" w:lineRule="exact"/>
        <w:ind w:firstLineChars="200" w:firstLine="480"/>
        <w:rPr>
          <w:ins w:id="38" w:author="Boyuan Zhang" w:date="2021-09-26T17:43:00Z"/>
          <w:rFonts w:eastAsia="宋体"/>
          <w:sz w:val="24"/>
        </w:rPr>
      </w:pPr>
      <w:ins w:id="39" w:author="Boyuan Zhang" w:date="2021-09-26T17:43:00Z">
        <w:r>
          <w:rPr>
            <w:rFonts w:eastAsia="宋体" w:hint="eastAsia"/>
            <w:sz w:val="24"/>
          </w:rPr>
          <w:t>少一段话</w:t>
        </w:r>
      </w:ins>
    </w:p>
    <w:p w14:paraId="4AD02D03" w14:textId="0A36F06D" w:rsidR="00D84290" w:rsidRPr="00AE76BC" w:rsidRDefault="00D84290" w:rsidP="00D84290">
      <w:pPr>
        <w:spacing w:line="400" w:lineRule="exact"/>
        <w:ind w:firstLineChars="200" w:firstLine="480"/>
        <w:rPr>
          <w:rFonts w:eastAsia="宋体"/>
          <w:sz w:val="24"/>
        </w:rPr>
      </w:pPr>
      <w:r w:rsidRPr="00AE76BC">
        <w:rPr>
          <w:rFonts w:eastAsia="宋体" w:hint="eastAsia"/>
          <w:sz w:val="24"/>
        </w:rPr>
        <w:t>①实体抽取</w:t>
      </w:r>
    </w:p>
    <w:p w14:paraId="2F5B9AB1"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实体抽取又称命名实体识别，其目的是对于给定数据，从其中识别并抽取出具体的人名、地名、机构名、时间等实体并划分到对应的类别中。目前对于自然语言文本的命名实体识别方法大概分成以下两类：基于词典和命名规则的命名实体识别方法、基于机器学习的命名实体识别方法。</w:t>
      </w:r>
    </w:p>
    <w:p w14:paraId="684A4088"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a</w:t>
      </w:r>
      <w:r w:rsidRPr="00AE76BC">
        <w:rPr>
          <w:rFonts w:eastAsia="宋体"/>
          <w:sz w:val="24"/>
        </w:rPr>
        <w:t>.</w:t>
      </w:r>
      <w:r w:rsidRPr="00AE76BC">
        <w:rPr>
          <w:rFonts w:eastAsia="宋体" w:hint="eastAsia"/>
          <w:sz w:val="24"/>
        </w:rPr>
        <w:t>基于词典和命名规则的命名实体识别方法</w:t>
      </w:r>
    </w:p>
    <w:p w14:paraId="039A7F25"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基于词典和命名规则的方法主要是通过人工制定抽取模板，以模式和字符串匹配为主要手段，依赖已有的词典知识库，从非结构化文本数据中识别出实体，并划分到对应的类别中。这种方法需要语言学专家和计算机专家相互配合构建，很费时费力。</w:t>
      </w:r>
    </w:p>
    <w:p w14:paraId="590C6AD5" w14:textId="77777777" w:rsidR="00D84290" w:rsidRPr="00AE76BC" w:rsidRDefault="00D84290" w:rsidP="00D84290">
      <w:pPr>
        <w:spacing w:line="400" w:lineRule="exact"/>
        <w:ind w:firstLineChars="200" w:firstLine="480"/>
        <w:rPr>
          <w:rFonts w:eastAsia="宋体"/>
          <w:sz w:val="24"/>
        </w:rPr>
      </w:pPr>
      <w:r w:rsidRPr="00AE76BC">
        <w:rPr>
          <w:rFonts w:eastAsia="宋体"/>
          <w:sz w:val="24"/>
        </w:rPr>
        <w:t>b.</w:t>
      </w:r>
      <w:r w:rsidRPr="00AE76BC">
        <w:rPr>
          <w:rFonts w:eastAsia="宋体" w:hint="eastAsia"/>
          <w:sz w:val="24"/>
        </w:rPr>
        <w:t>基于机器学习的命名实体识别方法</w:t>
      </w:r>
    </w:p>
    <w:p w14:paraId="4C6B56A7"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基于机器学习的命名实体识别方法其核心是分类问题。其中分类处理又包含两种：一种是根据给定的实体类别来识别和划分实体边界，然后进行实体分类，另一种是设定若干个待标注的类别标签，然后自动化对文本内容进行标签标注，最后将标注的标签整合，最终构成命名实体。目前标注效果较好的模型有隐马尔可夫模型、长短期记忆网络、卷积神经网络模型等。然而，基于机器学习方法无法捕获实体的语义特征。深度学习方法将识别过程转换为序列标注问题，通过设定标注规则为每个词打上类别标签，从而得到命名实体识别结果。最经典的识别效果比较好的模型是</w:t>
      </w:r>
      <w:r w:rsidRPr="00AE76BC">
        <w:rPr>
          <w:rFonts w:eastAsia="宋体"/>
          <w:sz w:val="24"/>
        </w:rPr>
        <w:t>LSTM-CRF</w:t>
      </w:r>
      <w:r w:rsidRPr="00AE76BC">
        <w:rPr>
          <w:rFonts w:eastAsia="宋体" w:hint="eastAsia"/>
          <w:sz w:val="24"/>
        </w:rPr>
        <w:t>。</w:t>
      </w:r>
    </w:p>
    <w:p w14:paraId="4CE82660"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lastRenderedPageBreak/>
        <w:t>②关系抽取</w:t>
      </w:r>
    </w:p>
    <w:p w14:paraId="01150553"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关系抽取是指根据命名实体识别出多个实体之间存在的关系，关系抽取的结果是三元组形式，关系抽取的方法可以分为基于模板和基于机器学习的方法。基于模板的方法主要是通过设计语义抽取规则来进行的。基于机器学习的方法主要包括有监督的关系抽取方法和弱监督的关系抽取方法。</w:t>
      </w:r>
    </w:p>
    <w:p w14:paraId="1E79E977"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③属性抽取</w:t>
      </w:r>
    </w:p>
    <w:p w14:paraId="45FE496E"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属性抽取是指通过属性抽取技术抽取出实体的属性值，通过实体的属性值集合来对该实体进行整体描述。在属性抽取中三元组表示形式为</w:t>
      </w:r>
      <w:r w:rsidRPr="00AE76BC">
        <w:rPr>
          <w:rFonts w:eastAsia="宋体"/>
          <w:sz w:val="24"/>
        </w:rPr>
        <w:t>(</w:t>
      </w:r>
      <w:r w:rsidRPr="00AE76BC">
        <w:rPr>
          <w:rFonts w:eastAsia="宋体" w:hint="eastAsia"/>
          <w:sz w:val="24"/>
        </w:rPr>
        <w:t>实体，属性，属性值</w:t>
      </w:r>
      <w:r w:rsidRPr="00AE76BC">
        <w:rPr>
          <w:rFonts w:eastAsia="宋体"/>
          <w:sz w:val="24"/>
        </w:rPr>
        <w:t>)</w:t>
      </w:r>
      <w:r w:rsidRPr="00AE76BC">
        <w:rPr>
          <w:rFonts w:eastAsia="宋体" w:hint="eastAsia"/>
          <w:sz w:val="24"/>
        </w:rPr>
        <w:t>，可以将关系抽取技术用于属性抽取。</w:t>
      </w:r>
    </w:p>
    <w:p w14:paraId="4753E614"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sz w:val="24"/>
        </w:rPr>
        <w:t>2</w:t>
      </w:r>
      <w:r w:rsidRPr="00AE76BC">
        <w:rPr>
          <w:rFonts w:eastAsia="宋体" w:hint="eastAsia"/>
          <w:sz w:val="24"/>
        </w:rPr>
        <w:t>）知识融合</w:t>
      </w:r>
    </w:p>
    <w:p w14:paraId="78AE58A4"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知识融合</w:t>
      </w:r>
      <w:r w:rsidRPr="00AE76BC">
        <w:rPr>
          <w:rFonts w:eastAsia="宋体"/>
          <w:sz w:val="24"/>
        </w:rPr>
        <w:t>(Knowledge Fusion)</w:t>
      </w:r>
      <w:r w:rsidRPr="00AE76BC">
        <w:rPr>
          <w:rFonts w:eastAsia="宋体" w:hint="eastAsia"/>
          <w:sz w:val="24"/>
        </w:rPr>
        <w:t>即把多源异构的知识经过实体对齐、实体消歧等技术进行融合成新的知识，并获取价值。实体对齐方法中，具有代表性方法有</w:t>
      </w:r>
      <w:r w:rsidRPr="00AE76BC">
        <w:rPr>
          <w:rFonts w:eastAsia="宋体"/>
          <w:sz w:val="24"/>
        </w:rPr>
        <w:t>JE</w:t>
      </w:r>
      <w:r w:rsidRPr="00AE76BC">
        <w:rPr>
          <w:rFonts w:eastAsia="宋体" w:hint="eastAsia"/>
          <w:sz w:val="24"/>
        </w:rPr>
        <w:t>、</w:t>
      </w:r>
      <w:r w:rsidRPr="00AE76BC">
        <w:rPr>
          <w:rFonts w:eastAsia="宋体"/>
          <w:sz w:val="24"/>
        </w:rPr>
        <w:t>MTransE</w:t>
      </w:r>
      <w:r w:rsidRPr="00AE76BC">
        <w:rPr>
          <w:rFonts w:eastAsia="宋体" w:hint="eastAsia"/>
          <w:sz w:val="24"/>
        </w:rPr>
        <w:t>、</w:t>
      </w:r>
      <w:r w:rsidRPr="00AE76BC">
        <w:rPr>
          <w:rFonts w:eastAsia="宋体"/>
          <w:sz w:val="24"/>
        </w:rPr>
        <w:t>ITransE</w:t>
      </w:r>
      <w:r w:rsidRPr="00AE76BC">
        <w:rPr>
          <w:rFonts w:eastAsia="宋体" w:hint="eastAsia"/>
          <w:sz w:val="24"/>
        </w:rPr>
        <w:t>、</w:t>
      </w:r>
      <w:r w:rsidRPr="00AE76BC">
        <w:rPr>
          <w:rFonts w:eastAsia="宋体"/>
          <w:sz w:val="24"/>
        </w:rPr>
        <w:t>KDCoE</w:t>
      </w:r>
      <w:r w:rsidRPr="00AE76BC">
        <w:rPr>
          <w:rFonts w:eastAsia="宋体" w:hint="eastAsia"/>
          <w:sz w:val="24"/>
        </w:rPr>
        <w:t>等。</w:t>
      </w:r>
    </w:p>
    <w:p w14:paraId="538B8171"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3</w:t>
      </w:r>
      <w:r w:rsidRPr="00AE76BC">
        <w:rPr>
          <w:rFonts w:eastAsia="宋体" w:hint="eastAsia"/>
          <w:sz w:val="24"/>
        </w:rPr>
        <w:t>）可视化</w:t>
      </w:r>
    </w:p>
    <w:p w14:paraId="29F19B40" w14:textId="0DE53640" w:rsidR="00D84290" w:rsidRPr="00AE76BC" w:rsidRDefault="00D84290" w:rsidP="00D84290">
      <w:pPr>
        <w:spacing w:line="400" w:lineRule="exact"/>
        <w:ind w:firstLineChars="200" w:firstLine="480"/>
        <w:rPr>
          <w:rFonts w:eastAsia="宋体"/>
          <w:sz w:val="24"/>
        </w:rPr>
      </w:pPr>
      <w:r w:rsidRPr="00AE76BC">
        <w:rPr>
          <w:rFonts w:eastAsia="宋体" w:hint="eastAsia"/>
          <w:sz w:val="24"/>
        </w:rPr>
        <w:t>前端界面将可视化请求发送给后端，后端调用知识库查询接口得到知识数据，并将其转换为前端界面可以识别的包含节点和关系的三元组形式数据集合，并发送到前端界面构建相关图例展示给用户。在进行前端可视化时，通过获取特定数据生成</w:t>
      </w:r>
      <w:r w:rsidRPr="00AE76BC">
        <w:rPr>
          <w:rFonts w:eastAsia="宋体"/>
          <w:sz w:val="24"/>
        </w:rPr>
        <w:t>json</w:t>
      </w:r>
      <w:r w:rsidRPr="00AE76BC">
        <w:rPr>
          <w:rFonts w:eastAsia="宋体" w:hint="eastAsia"/>
          <w:sz w:val="24"/>
        </w:rPr>
        <w:t>格式进行处理，之后将数据返回给前端界面。可视化流程如</w:t>
      </w:r>
      <w:r w:rsidRPr="00C6116D">
        <w:rPr>
          <w:rFonts w:eastAsia="宋体" w:hint="eastAsia"/>
          <w:sz w:val="24"/>
        </w:rPr>
        <w:t>图</w:t>
      </w:r>
      <w:r>
        <w:rPr>
          <w:rFonts w:eastAsia="宋体"/>
          <w:sz w:val="24"/>
        </w:rPr>
        <w:t>4</w:t>
      </w:r>
      <w:r w:rsidRPr="00C6116D">
        <w:rPr>
          <w:rFonts w:eastAsia="宋体" w:hint="eastAsia"/>
          <w:sz w:val="24"/>
        </w:rPr>
        <w:t>-</w:t>
      </w:r>
      <w:r w:rsidR="009B4531">
        <w:rPr>
          <w:rFonts w:eastAsia="宋体"/>
          <w:sz w:val="24"/>
        </w:rPr>
        <w:t>6</w:t>
      </w:r>
      <w:r w:rsidRPr="00AE76BC">
        <w:rPr>
          <w:rFonts w:eastAsia="宋体" w:hint="eastAsia"/>
          <w:sz w:val="24"/>
        </w:rPr>
        <w:t>所示。</w:t>
      </w:r>
    </w:p>
    <w:p w14:paraId="34DDBFDE" w14:textId="77777777" w:rsidR="00D84290" w:rsidRPr="00AE76BC" w:rsidRDefault="00D84290" w:rsidP="00D84290">
      <w:pPr>
        <w:widowControl/>
        <w:spacing w:before="120" w:line="240" w:lineRule="auto"/>
        <w:jc w:val="center"/>
        <w:rPr>
          <w:rFonts w:eastAsia="等线"/>
          <w:szCs w:val="30"/>
        </w:rPr>
      </w:pPr>
      <w:r w:rsidRPr="00AE76BC">
        <w:rPr>
          <w:rFonts w:eastAsia="等线"/>
          <w:noProof/>
          <w:szCs w:val="30"/>
        </w:rPr>
        <w:drawing>
          <wp:inline distT="0" distB="0" distL="0" distR="0" wp14:anchorId="1A10DBA4" wp14:editId="13C6CFD6">
            <wp:extent cx="1476000" cy="2174171"/>
            <wp:effectExtent l="0" t="0" r="190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6000" cy="2174171"/>
                    </a:xfrm>
                    <a:prstGeom prst="rect">
                      <a:avLst/>
                    </a:prstGeom>
                    <a:noFill/>
                    <a:ln>
                      <a:noFill/>
                    </a:ln>
                  </pic:spPr>
                </pic:pic>
              </a:graphicData>
            </a:graphic>
          </wp:inline>
        </w:drawing>
      </w:r>
    </w:p>
    <w:p w14:paraId="3A16646A" w14:textId="2E214417" w:rsidR="00D84290" w:rsidRPr="00AE76BC" w:rsidRDefault="00D84290" w:rsidP="00D84290">
      <w:pPr>
        <w:spacing w:after="240" w:line="400" w:lineRule="exact"/>
        <w:jc w:val="center"/>
        <w:rPr>
          <w:rFonts w:eastAsia="宋体"/>
        </w:rPr>
      </w:pPr>
      <w:r w:rsidRPr="00C6116D">
        <w:rPr>
          <w:rFonts w:eastAsia="宋体" w:hint="eastAsia"/>
        </w:rPr>
        <w:t>图</w:t>
      </w:r>
      <w:r>
        <w:rPr>
          <w:rFonts w:eastAsia="宋体"/>
        </w:rPr>
        <w:t>4</w:t>
      </w:r>
      <w:r w:rsidRPr="00C6116D">
        <w:rPr>
          <w:rFonts w:eastAsia="宋体" w:hint="eastAsia"/>
        </w:rPr>
        <w:t>-</w:t>
      </w:r>
      <w:r w:rsidR="009B4531">
        <w:rPr>
          <w:rFonts w:eastAsia="宋体"/>
        </w:rPr>
        <w:t>6</w:t>
      </w:r>
      <w:r w:rsidRPr="00AE76BC">
        <w:rPr>
          <w:rFonts w:eastAsia="宋体"/>
        </w:rPr>
        <w:t xml:space="preserve"> </w:t>
      </w:r>
      <w:r w:rsidRPr="00AE76BC">
        <w:rPr>
          <w:rFonts w:eastAsia="宋体" w:hint="eastAsia"/>
        </w:rPr>
        <w:t>知识图谱可视化流程图</w:t>
      </w:r>
    </w:p>
    <w:p w14:paraId="08171C44" w14:textId="77777777" w:rsidR="00D84290" w:rsidRPr="00AE76BC" w:rsidRDefault="00D84290" w:rsidP="00D84290">
      <w:pPr>
        <w:spacing w:line="400" w:lineRule="exact"/>
        <w:ind w:firstLineChars="200" w:firstLine="480"/>
        <w:rPr>
          <w:rFonts w:eastAsia="宋体"/>
          <w:color w:val="000000"/>
          <w:kern w:val="2"/>
          <w:sz w:val="24"/>
          <w:szCs w:val="24"/>
        </w:rPr>
      </w:pPr>
      <w:r w:rsidRPr="00AE76BC">
        <w:rPr>
          <w:rFonts w:eastAsia="宋体" w:hint="eastAsia"/>
          <w:sz w:val="24"/>
        </w:rPr>
        <w:t>知识图谱下的知识录入模板应是一系列三元组（实体，关系，实体）的组合，</w:t>
      </w:r>
      <w:r w:rsidRPr="00AE76BC">
        <w:rPr>
          <w:rFonts w:eastAsia="宋体" w:hint="eastAsia"/>
          <w:color w:val="000000"/>
          <w:kern w:val="2"/>
          <w:sz w:val="24"/>
          <w:szCs w:val="24"/>
        </w:rPr>
        <w:t>下图是一个知识图谱的示例，表示：编号</w:t>
      </w:r>
      <w:r w:rsidRPr="00AE76BC">
        <w:rPr>
          <w:rFonts w:eastAsia="宋体" w:hint="eastAsia"/>
          <w:color w:val="000000"/>
          <w:kern w:val="2"/>
          <w:sz w:val="24"/>
          <w:szCs w:val="24"/>
        </w:rPr>
        <w:t>0</w:t>
      </w:r>
      <w:r w:rsidRPr="00AE76BC">
        <w:rPr>
          <w:rFonts w:eastAsia="宋体"/>
          <w:color w:val="000000"/>
          <w:kern w:val="2"/>
          <w:sz w:val="24"/>
          <w:szCs w:val="24"/>
        </w:rPr>
        <w:t>01</w:t>
      </w:r>
      <w:r w:rsidRPr="00AE76BC">
        <w:rPr>
          <w:rFonts w:eastAsia="宋体" w:hint="eastAsia"/>
          <w:color w:val="000000"/>
          <w:kern w:val="2"/>
          <w:sz w:val="24"/>
          <w:szCs w:val="24"/>
        </w:rPr>
        <w:t>的电机发出“嗞嗞”声代表该电机已故障。</w:t>
      </w:r>
    </w:p>
    <w:p w14:paraId="79A40370" w14:textId="77777777" w:rsidR="00D84290" w:rsidRPr="00AE76BC" w:rsidRDefault="00D84290" w:rsidP="00D84290">
      <w:pPr>
        <w:widowControl/>
        <w:spacing w:before="120" w:line="240" w:lineRule="auto"/>
        <w:jc w:val="center"/>
        <w:rPr>
          <w:rFonts w:eastAsia="等线"/>
          <w:szCs w:val="30"/>
        </w:rPr>
      </w:pPr>
      <w:r w:rsidRPr="00AE76BC">
        <w:rPr>
          <w:rFonts w:hint="eastAsia"/>
          <w:noProof/>
          <w:szCs w:val="30"/>
        </w:rPr>
        <w:lastRenderedPageBreak/>
        <w:drawing>
          <wp:inline distT="0" distB="0" distL="0" distR="0" wp14:anchorId="4D20137E" wp14:editId="62989EF0">
            <wp:extent cx="2076450" cy="78699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94128" cy="793693"/>
                    </a:xfrm>
                    <a:prstGeom prst="rect">
                      <a:avLst/>
                    </a:prstGeom>
                    <a:noFill/>
                    <a:ln>
                      <a:noFill/>
                    </a:ln>
                  </pic:spPr>
                </pic:pic>
              </a:graphicData>
            </a:graphic>
          </wp:inline>
        </w:drawing>
      </w:r>
    </w:p>
    <w:p w14:paraId="2424DC5F" w14:textId="5C9D86BA" w:rsidR="00D84290" w:rsidRPr="00AE76BC" w:rsidRDefault="00D84290" w:rsidP="00D84290">
      <w:pPr>
        <w:spacing w:after="240" w:line="400" w:lineRule="exact"/>
        <w:jc w:val="center"/>
        <w:rPr>
          <w:rFonts w:eastAsia="等线"/>
        </w:rPr>
      </w:pPr>
      <w:r w:rsidRPr="00C6116D">
        <w:rPr>
          <w:rFonts w:eastAsia="宋体" w:hint="eastAsia"/>
        </w:rPr>
        <w:t>图</w:t>
      </w:r>
      <w:r>
        <w:rPr>
          <w:rFonts w:eastAsia="宋体"/>
        </w:rPr>
        <w:t>4</w:t>
      </w:r>
      <w:r w:rsidRPr="00C6116D">
        <w:rPr>
          <w:rFonts w:eastAsia="宋体" w:hint="eastAsia"/>
        </w:rPr>
        <w:t>-</w:t>
      </w:r>
      <w:r w:rsidR="009B4531">
        <w:rPr>
          <w:rFonts w:eastAsia="宋体"/>
        </w:rPr>
        <w:t>7</w:t>
      </w:r>
      <w:r w:rsidRPr="00AE76BC">
        <w:rPr>
          <w:rFonts w:eastAsia="宋体"/>
        </w:rPr>
        <w:t xml:space="preserve"> </w:t>
      </w:r>
      <w:r w:rsidRPr="00AE76BC">
        <w:rPr>
          <w:rFonts w:eastAsia="宋体" w:hint="eastAsia"/>
        </w:rPr>
        <w:t>知识图谱示例</w:t>
      </w:r>
    </w:p>
    <w:p w14:paraId="3526E594" w14:textId="77777777" w:rsidR="00D84290" w:rsidRPr="00AE76BC" w:rsidRDefault="00D84290" w:rsidP="00D84290">
      <w:pPr>
        <w:adjustRightInd/>
        <w:spacing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t>常用开发工具有：</w:t>
      </w:r>
    </w:p>
    <w:p w14:paraId="30423A08"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1</w:t>
      </w:r>
      <w:r w:rsidRPr="00AE76BC">
        <w:rPr>
          <w:rFonts w:eastAsia="宋体" w:hint="eastAsia"/>
          <w:sz w:val="24"/>
        </w:rPr>
        <w:t>）知识图谱可视化：</w:t>
      </w:r>
      <w:r w:rsidRPr="00AE76BC">
        <w:rPr>
          <w:rFonts w:eastAsia="宋体"/>
          <w:sz w:val="24"/>
        </w:rPr>
        <w:t>RDF</w:t>
      </w:r>
      <w:r w:rsidRPr="00AE76BC">
        <w:rPr>
          <w:rFonts w:eastAsia="宋体"/>
          <w:sz w:val="24"/>
        </w:rPr>
        <w:t>、</w:t>
      </w:r>
      <w:r w:rsidRPr="00AE76BC">
        <w:rPr>
          <w:rFonts w:eastAsia="宋体"/>
          <w:sz w:val="24"/>
        </w:rPr>
        <w:t>OWL</w:t>
      </w:r>
      <w:r w:rsidRPr="00AE76BC">
        <w:rPr>
          <w:rFonts w:eastAsia="宋体"/>
          <w:sz w:val="24"/>
        </w:rPr>
        <w:t>、</w:t>
      </w:r>
      <w:r w:rsidRPr="00AE76BC">
        <w:rPr>
          <w:rFonts w:eastAsia="宋体"/>
          <w:sz w:val="24"/>
        </w:rPr>
        <w:t>Turtle</w:t>
      </w:r>
      <w:r w:rsidRPr="00AE76BC">
        <w:rPr>
          <w:rFonts w:eastAsia="宋体" w:hint="eastAsia"/>
          <w:sz w:val="24"/>
        </w:rPr>
        <w:t>等。</w:t>
      </w:r>
    </w:p>
    <w:p w14:paraId="77B90185"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2</w:t>
      </w:r>
      <w:r w:rsidRPr="00AE76BC">
        <w:rPr>
          <w:rFonts w:eastAsia="宋体" w:hint="eastAsia"/>
          <w:sz w:val="24"/>
        </w:rPr>
        <w:t>）存储：图数据库，主流的图数据有</w:t>
      </w:r>
      <w:r w:rsidRPr="00AE76BC">
        <w:rPr>
          <w:rFonts w:eastAsia="宋体"/>
          <w:sz w:val="24"/>
        </w:rPr>
        <w:t>Neo4j</w:t>
      </w:r>
      <w:r w:rsidRPr="00AE76BC">
        <w:rPr>
          <w:rFonts w:eastAsia="宋体"/>
          <w:sz w:val="24"/>
        </w:rPr>
        <w:t>、</w:t>
      </w:r>
      <w:r w:rsidRPr="00AE76BC">
        <w:rPr>
          <w:rFonts w:eastAsia="宋体"/>
          <w:sz w:val="24"/>
        </w:rPr>
        <w:t>HugeGraph</w:t>
      </w:r>
      <w:r w:rsidRPr="00AE76BC">
        <w:rPr>
          <w:rFonts w:eastAsia="宋体"/>
          <w:sz w:val="24"/>
        </w:rPr>
        <w:t>、</w:t>
      </w:r>
      <w:r w:rsidRPr="00AE76BC">
        <w:rPr>
          <w:rFonts w:eastAsia="宋体"/>
          <w:sz w:val="24"/>
        </w:rPr>
        <w:t>GraphDB</w:t>
      </w:r>
      <w:r w:rsidRPr="00AE76BC">
        <w:rPr>
          <w:rFonts w:eastAsia="宋体"/>
          <w:sz w:val="24"/>
        </w:rPr>
        <w:t>等。</w:t>
      </w:r>
    </w:p>
    <w:p w14:paraId="0F7C4980" w14:textId="77777777" w:rsidR="00D84290" w:rsidRPr="00AE76BC" w:rsidRDefault="00D84290" w:rsidP="00D84290">
      <w:pPr>
        <w:spacing w:before="240" w:after="120" w:line="400" w:lineRule="atLeast"/>
        <w:outlineLvl w:val="3"/>
        <w:rPr>
          <w:rFonts w:eastAsia="黑体"/>
          <w:sz w:val="24"/>
        </w:rPr>
      </w:pPr>
      <w:bookmarkStart w:id="40" w:name="_Toc83564878"/>
      <w:r>
        <w:rPr>
          <w:rFonts w:eastAsia="黑体"/>
          <w:sz w:val="24"/>
        </w:rPr>
        <w:t>4</w:t>
      </w:r>
      <w:r w:rsidRPr="00AE76BC">
        <w:rPr>
          <w:rFonts w:eastAsia="黑体"/>
          <w:sz w:val="24"/>
        </w:rPr>
        <w:t>.2.3</w:t>
      </w:r>
      <w:r w:rsidRPr="00AE76BC">
        <w:rPr>
          <w:rFonts w:eastAsia="黑体"/>
          <w:sz w:val="24"/>
        </w:rPr>
        <w:t>框架法</w:t>
      </w:r>
      <w:bookmarkEnd w:id="40"/>
    </w:p>
    <w:p w14:paraId="2E1C627B" w14:textId="01FCD8B1" w:rsidR="00D84290" w:rsidRPr="00AE76BC" w:rsidRDefault="00D84290" w:rsidP="00D84290">
      <w:pPr>
        <w:adjustRightInd/>
        <w:spacing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t>框架表示法善于描述结构性的知识，相对于产生式规则，能够提供更加细致、复杂的知识描述。该方法的应用流程主要步骤</w:t>
      </w:r>
      <w:r w:rsidRPr="00C6116D">
        <w:rPr>
          <w:rFonts w:eastAsia="宋体" w:hint="eastAsia"/>
          <w:color w:val="000000"/>
          <w:kern w:val="2"/>
          <w:sz w:val="24"/>
          <w:szCs w:val="24"/>
        </w:rPr>
        <w:t>如图</w:t>
      </w:r>
      <w:r>
        <w:rPr>
          <w:rFonts w:eastAsia="宋体"/>
          <w:color w:val="000000"/>
          <w:kern w:val="2"/>
          <w:sz w:val="24"/>
          <w:szCs w:val="24"/>
        </w:rPr>
        <w:t>4</w:t>
      </w:r>
      <w:r w:rsidRPr="00C6116D">
        <w:rPr>
          <w:rFonts w:eastAsia="宋体" w:hint="eastAsia"/>
          <w:color w:val="000000"/>
          <w:kern w:val="2"/>
          <w:sz w:val="24"/>
          <w:szCs w:val="24"/>
        </w:rPr>
        <w:t>-</w:t>
      </w:r>
      <w:r w:rsidR="009B4531">
        <w:rPr>
          <w:rFonts w:eastAsia="宋体"/>
          <w:color w:val="000000"/>
          <w:kern w:val="2"/>
          <w:sz w:val="24"/>
          <w:szCs w:val="24"/>
        </w:rPr>
        <w:t>8</w:t>
      </w:r>
      <w:r w:rsidRPr="00AE76BC">
        <w:rPr>
          <w:rFonts w:eastAsia="宋体" w:hint="eastAsia"/>
          <w:color w:val="000000"/>
          <w:kern w:val="2"/>
          <w:sz w:val="24"/>
          <w:szCs w:val="24"/>
        </w:rPr>
        <w:t>所示。</w:t>
      </w:r>
    </w:p>
    <w:p w14:paraId="11FADE41" w14:textId="77777777" w:rsidR="00D84290" w:rsidRPr="00AE76BC" w:rsidRDefault="00D84290" w:rsidP="00D84290">
      <w:pPr>
        <w:widowControl/>
        <w:spacing w:before="120" w:line="240" w:lineRule="auto"/>
        <w:jc w:val="center"/>
        <w:rPr>
          <w:rFonts w:eastAsia="等线"/>
          <w:szCs w:val="30"/>
        </w:rPr>
      </w:pPr>
      <w:r w:rsidRPr="00AE76BC">
        <w:rPr>
          <w:rFonts w:eastAsia="等线"/>
          <w:noProof/>
        </w:rPr>
        <w:drawing>
          <wp:inline distT="0" distB="0" distL="0" distR="0" wp14:anchorId="1416590C" wp14:editId="3862DE80">
            <wp:extent cx="1551940" cy="1576574"/>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64395" cy="1589227"/>
                    </a:xfrm>
                    <a:prstGeom prst="rect">
                      <a:avLst/>
                    </a:prstGeom>
                    <a:noFill/>
                    <a:ln>
                      <a:noFill/>
                    </a:ln>
                  </pic:spPr>
                </pic:pic>
              </a:graphicData>
            </a:graphic>
          </wp:inline>
        </w:drawing>
      </w:r>
    </w:p>
    <w:p w14:paraId="602D27B9" w14:textId="2D2E98DC" w:rsidR="00D84290" w:rsidRPr="00AE76BC" w:rsidRDefault="00D84290" w:rsidP="00D84290">
      <w:pPr>
        <w:spacing w:after="240" w:line="400" w:lineRule="exact"/>
        <w:jc w:val="center"/>
        <w:rPr>
          <w:rFonts w:eastAsia="宋体"/>
        </w:rPr>
      </w:pPr>
      <w:r w:rsidRPr="00C6116D">
        <w:rPr>
          <w:rFonts w:eastAsia="宋体" w:hint="eastAsia"/>
        </w:rPr>
        <w:t>图</w:t>
      </w:r>
      <w:r>
        <w:rPr>
          <w:rFonts w:eastAsia="宋体"/>
        </w:rPr>
        <w:t>4</w:t>
      </w:r>
      <w:r w:rsidRPr="00C6116D">
        <w:rPr>
          <w:rFonts w:eastAsia="宋体" w:hint="eastAsia"/>
        </w:rPr>
        <w:t>-</w:t>
      </w:r>
      <w:r w:rsidR="009B4531">
        <w:rPr>
          <w:rFonts w:eastAsia="宋体"/>
        </w:rPr>
        <w:t>8</w:t>
      </w:r>
      <w:r w:rsidRPr="00AE76BC">
        <w:rPr>
          <w:rFonts w:eastAsia="宋体"/>
        </w:rPr>
        <w:t xml:space="preserve"> </w:t>
      </w:r>
      <w:r w:rsidRPr="00AE76BC">
        <w:rPr>
          <w:rFonts w:eastAsia="宋体"/>
        </w:rPr>
        <w:t>框架法</w:t>
      </w:r>
      <w:r w:rsidRPr="00AE76BC">
        <w:rPr>
          <w:rFonts w:eastAsia="宋体" w:hint="eastAsia"/>
        </w:rPr>
        <w:t>的应用流程</w:t>
      </w:r>
    </w:p>
    <w:p w14:paraId="3F59C251" w14:textId="77777777" w:rsidR="00D84290" w:rsidRPr="00AE76BC" w:rsidRDefault="00D84290" w:rsidP="00D84290">
      <w:pPr>
        <w:spacing w:line="400" w:lineRule="exact"/>
        <w:ind w:firstLineChars="160" w:firstLine="384"/>
        <w:rPr>
          <w:rFonts w:eastAsia="宋体"/>
          <w:sz w:val="24"/>
        </w:rPr>
      </w:pPr>
      <w:r w:rsidRPr="00AE76BC">
        <w:rPr>
          <w:rFonts w:eastAsia="宋体"/>
          <w:sz w:val="24"/>
        </w:rPr>
        <w:t>（</w:t>
      </w:r>
      <w:r w:rsidRPr="00AE76BC">
        <w:rPr>
          <w:rFonts w:eastAsia="宋体"/>
          <w:sz w:val="24"/>
        </w:rPr>
        <w:t>1</w:t>
      </w:r>
      <w:r w:rsidRPr="00AE76BC">
        <w:rPr>
          <w:rFonts w:eastAsia="宋体"/>
          <w:sz w:val="24"/>
        </w:rPr>
        <w:t>）</w:t>
      </w:r>
      <w:r w:rsidRPr="00AE76BC">
        <w:rPr>
          <w:rFonts w:eastAsia="宋体" w:hint="eastAsia"/>
          <w:sz w:val="24"/>
        </w:rPr>
        <w:t>词法分析：针对框架知识库以及问题库，这个阶段主要是对知识进行扫描，识别出各单词以及标点符号，并建立单词链表，为语法分析做准备。</w:t>
      </w:r>
    </w:p>
    <w:p w14:paraId="71807CA8"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2</w:t>
      </w:r>
      <w:r w:rsidRPr="00AE76BC">
        <w:rPr>
          <w:rFonts w:eastAsia="宋体" w:hint="eastAsia"/>
          <w:sz w:val="24"/>
        </w:rPr>
        <w:t>）语法分析：主要任务是识别由词法分析给出的单词符号序列在结构上是否符合给定的文法规则。具体方法是扫描词法分析得到的单词链表，判断知识输入格式的正确性，并根据事先定义的一个保留字库识别出知识中的保留字及用户自定义符号。得到框架知识库中框架、槽、侧面的链表结构（分为定义框架和应用框架），并判别槽、侧面的取值是否符合定义要求。</w:t>
      </w:r>
    </w:p>
    <w:p w14:paraId="693B3410"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3</w:t>
      </w:r>
      <w:r w:rsidRPr="00AE76BC">
        <w:rPr>
          <w:rFonts w:eastAsia="宋体" w:hint="eastAsia"/>
          <w:sz w:val="24"/>
        </w:rPr>
        <w:t>）语义分析：主要任务是在语法检查的基础上，判断各个框架之间的关系、槽与框架之间的关系、槽与槽之间的关系以及槽与侧面之间的关系，为推理回答问题做准备</w:t>
      </w:r>
      <w:r w:rsidRPr="00AE76BC">
        <w:rPr>
          <w:rFonts w:eastAsia="宋体"/>
          <w:sz w:val="24"/>
        </w:rPr>
        <w:t>。</w:t>
      </w:r>
      <w:r w:rsidRPr="00AE76BC">
        <w:rPr>
          <w:rFonts w:eastAsia="宋体" w:hint="eastAsia"/>
          <w:sz w:val="24"/>
        </w:rPr>
        <w:t>由于槽和侧面的值都可以是另外一个框架，因此在框架展开时会出现无限循环及矛盾等情况。解决这些问题的方法是检测出循环点和矛盾点并终止该过程。</w:t>
      </w:r>
    </w:p>
    <w:p w14:paraId="1F492D8B" w14:textId="77777777" w:rsidR="00D84290" w:rsidRPr="00AE76BC" w:rsidRDefault="00D84290" w:rsidP="00D84290">
      <w:pPr>
        <w:adjustRightInd/>
        <w:spacing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t>基于上述步骤，制定</w:t>
      </w:r>
      <w:r w:rsidRPr="00AE76BC">
        <w:rPr>
          <w:rFonts w:eastAsia="宋体"/>
          <w:color w:val="000000"/>
          <w:kern w:val="2"/>
          <w:sz w:val="24"/>
          <w:szCs w:val="24"/>
        </w:rPr>
        <w:t>框架法</w:t>
      </w:r>
      <w:r w:rsidRPr="00AE76BC">
        <w:rPr>
          <w:rFonts w:eastAsia="宋体" w:hint="eastAsia"/>
          <w:color w:val="000000"/>
          <w:kern w:val="2"/>
          <w:sz w:val="24"/>
          <w:szCs w:val="24"/>
        </w:rPr>
        <w:t>下的知识录入模板如下：</w:t>
      </w:r>
    </w:p>
    <w:p w14:paraId="5564FE45" w14:textId="3554CEA7" w:rsidR="00D84290" w:rsidRPr="00AE76BC" w:rsidRDefault="00D84290" w:rsidP="00D84290">
      <w:pPr>
        <w:spacing w:before="240" w:after="60" w:line="400" w:lineRule="exact"/>
        <w:jc w:val="center"/>
        <w:rPr>
          <w:rFonts w:eastAsia="宋体"/>
        </w:rPr>
      </w:pPr>
      <w:commentRangeStart w:id="41"/>
      <w:r w:rsidRPr="00C6116D">
        <w:rPr>
          <w:rFonts w:eastAsia="宋体" w:hint="eastAsia"/>
        </w:rPr>
        <w:lastRenderedPageBreak/>
        <w:t>表</w:t>
      </w:r>
      <w:r>
        <w:rPr>
          <w:rFonts w:eastAsia="宋体"/>
        </w:rPr>
        <w:t>4</w:t>
      </w:r>
      <w:r w:rsidRPr="00C6116D">
        <w:rPr>
          <w:rFonts w:eastAsia="宋体" w:hint="eastAsia"/>
        </w:rPr>
        <w:t>-</w:t>
      </w:r>
      <w:r w:rsidR="0000022A">
        <w:rPr>
          <w:rFonts w:eastAsia="宋体"/>
        </w:rPr>
        <w:t>6</w:t>
      </w:r>
      <w:r w:rsidRPr="00AE76BC">
        <w:rPr>
          <w:rFonts w:eastAsia="宋体"/>
        </w:rPr>
        <w:t xml:space="preserve"> </w:t>
      </w:r>
      <w:r w:rsidRPr="00AE76BC">
        <w:rPr>
          <w:rFonts w:eastAsia="宋体" w:hint="eastAsia"/>
        </w:rPr>
        <w:t>框架法录入模板</w:t>
      </w:r>
      <w:commentRangeEnd w:id="41"/>
      <w:r w:rsidR="00F04E89">
        <w:rPr>
          <w:rStyle w:val="af9"/>
        </w:rPr>
        <w:commentReference w:id="41"/>
      </w:r>
    </w:p>
    <w:tbl>
      <w:tblPr>
        <w:tblStyle w:val="101"/>
        <w:tblW w:w="0" w:type="auto"/>
        <w:jc w:val="center"/>
        <w:tblBorders>
          <w:left w:val="none" w:sz="0" w:space="0" w:color="auto"/>
          <w:right w:val="none" w:sz="0" w:space="0" w:color="auto"/>
        </w:tblBorders>
        <w:tblLook w:val="04A0" w:firstRow="1" w:lastRow="0" w:firstColumn="1" w:lastColumn="0" w:noHBand="0" w:noVBand="1"/>
      </w:tblPr>
      <w:tblGrid>
        <w:gridCol w:w="1185"/>
        <w:gridCol w:w="1185"/>
        <w:gridCol w:w="1185"/>
        <w:gridCol w:w="1185"/>
        <w:gridCol w:w="1185"/>
        <w:gridCol w:w="1186"/>
      </w:tblGrid>
      <w:tr w:rsidR="00D84290" w:rsidRPr="00AE76BC" w14:paraId="73B1A7BE" w14:textId="77777777" w:rsidTr="007528E8">
        <w:trPr>
          <w:jc w:val="center"/>
        </w:trPr>
        <w:tc>
          <w:tcPr>
            <w:tcW w:w="2370" w:type="dxa"/>
            <w:gridSpan w:val="2"/>
            <w:vAlign w:val="center"/>
          </w:tcPr>
          <w:p w14:paraId="1E7B6F91"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框架名</w:t>
            </w:r>
          </w:p>
        </w:tc>
        <w:tc>
          <w:tcPr>
            <w:tcW w:w="4741" w:type="dxa"/>
            <w:gridSpan w:val="4"/>
            <w:vAlign w:val="center"/>
          </w:tcPr>
          <w:p w14:paraId="0073C0A2"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&lt;</w:t>
            </w:r>
            <w:r w:rsidRPr="00AE76BC">
              <w:rPr>
                <w:rFonts w:eastAsia="宋体" w:hint="eastAsia"/>
                <w:sz w:val="20"/>
              </w:rPr>
              <w:t>框架名</w:t>
            </w:r>
            <w:r w:rsidRPr="00AE76BC">
              <w:rPr>
                <w:rFonts w:eastAsia="宋体" w:hint="eastAsia"/>
                <w:sz w:val="20"/>
              </w:rPr>
              <w:t>&gt;</w:t>
            </w:r>
          </w:p>
        </w:tc>
      </w:tr>
      <w:tr w:rsidR="00D84290" w:rsidRPr="00AE76BC" w14:paraId="1CF50BFC" w14:textId="77777777" w:rsidTr="007528E8">
        <w:trPr>
          <w:jc w:val="center"/>
        </w:trPr>
        <w:tc>
          <w:tcPr>
            <w:tcW w:w="1185" w:type="dxa"/>
            <w:vMerge w:val="restart"/>
            <w:vAlign w:val="center"/>
          </w:tcPr>
          <w:p w14:paraId="017D1A44"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槽名</w:t>
            </w:r>
            <w:r w:rsidRPr="00AE76BC">
              <w:rPr>
                <w:rFonts w:eastAsia="宋体" w:hint="eastAsia"/>
                <w:sz w:val="20"/>
              </w:rPr>
              <w:t>1</w:t>
            </w:r>
          </w:p>
        </w:tc>
        <w:tc>
          <w:tcPr>
            <w:tcW w:w="1185" w:type="dxa"/>
            <w:vAlign w:val="center"/>
          </w:tcPr>
          <w:p w14:paraId="3765537B"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侧面名</w:t>
            </w:r>
            <w:r w:rsidRPr="00AE76BC">
              <w:rPr>
                <w:rFonts w:eastAsia="宋体" w:hint="eastAsia"/>
                <w:sz w:val="20"/>
              </w:rPr>
              <w:t>1</w:t>
            </w:r>
          </w:p>
        </w:tc>
        <w:tc>
          <w:tcPr>
            <w:tcW w:w="1185" w:type="dxa"/>
            <w:vAlign w:val="center"/>
          </w:tcPr>
          <w:p w14:paraId="4540790A"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Pr="00AE76BC">
              <w:rPr>
                <w:rFonts w:eastAsia="宋体" w:hint="eastAsia"/>
                <w:sz w:val="20"/>
              </w:rPr>
              <w:t>1</w:t>
            </w:r>
          </w:p>
        </w:tc>
        <w:tc>
          <w:tcPr>
            <w:tcW w:w="1185" w:type="dxa"/>
            <w:vAlign w:val="center"/>
          </w:tcPr>
          <w:p w14:paraId="55705464"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Pr="00AE76BC">
              <w:rPr>
                <w:rFonts w:eastAsia="宋体" w:hint="eastAsia"/>
                <w:sz w:val="20"/>
              </w:rPr>
              <w:t>2</w:t>
            </w:r>
          </w:p>
        </w:tc>
        <w:tc>
          <w:tcPr>
            <w:tcW w:w="1185" w:type="dxa"/>
            <w:vAlign w:val="center"/>
          </w:tcPr>
          <w:p w14:paraId="51625F69"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6" w:type="dxa"/>
            <w:vAlign w:val="center"/>
          </w:tcPr>
          <w:p w14:paraId="45F32C3D" w14:textId="7CA163C0"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00986735" w:rsidRPr="00986735">
              <w:rPr>
                <w:kern w:val="0"/>
                <w:position w:val="-12"/>
                <w:sz w:val="20"/>
                <w:szCs w:val="20"/>
              </w:rPr>
              <w:object w:dxaOrig="279" w:dyaOrig="360" w14:anchorId="48820432">
                <v:shape id="_x0000_i1044" type="#_x0000_t75" style="width:14pt;height:18pt" o:ole="">
                  <v:imagedata r:id="rId59" o:title=""/>
                </v:shape>
                <o:OLEObject Type="Embed" ProgID="Equation.DSMT4" ShapeID="_x0000_i1044" DrawAspect="Content" ObjectID="_1694240877" r:id="rId60"/>
              </w:object>
            </w:r>
          </w:p>
        </w:tc>
      </w:tr>
      <w:tr w:rsidR="00D84290" w:rsidRPr="00AE76BC" w14:paraId="3881A452" w14:textId="77777777" w:rsidTr="007528E8">
        <w:trPr>
          <w:jc w:val="center"/>
        </w:trPr>
        <w:tc>
          <w:tcPr>
            <w:tcW w:w="1185" w:type="dxa"/>
            <w:vMerge/>
            <w:vAlign w:val="center"/>
          </w:tcPr>
          <w:p w14:paraId="7FD984A1" w14:textId="77777777" w:rsidR="00D84290" w:rsidRPr="00AE76BC" w:rsidRDefault="00D84290" w:rsidP="007528E8">
            <w:pPr>
              <w:tabs>
                <w:tab w:val="center" w:pos="4253"/>
                <w:tab w:val="right" w:pos="8504"/>
              </w:tabs>
              <w:spacing w:line="400" w:lineRule="exact"/>
              <w:jc w:val="center"/>
              <w:textAlignment w:val="auto"/>
              <w:rPr>
                <w:rFonts w:eastAsia="宋体"/>
                <w:sz w:val="20"/>
              </w:rPr>
            </w:pPr>
          </w:p>
        </w:tc>
        <w:tc>
          <w:tcPr>
            <w:tcW w:w="1185" w:type="dxa"/>
            <w:vAlign w:val="center"/>
          </w:tcPr>
          <w:p w14:paraId="56C21CA2"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6FD14E56"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4BB73121"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4DE48A71"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6" w:type="dxa"/>
            <w:vAlign w:val="center"/>
          </w:tcPr>
          <w:p w14:paraId="539FE784"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r>
      <w:tr w:rsidR="00D84290" w:rsidRPr="00AE76BC" w14:paraId="70BD78E9" w14:textId="77777777" w:rsidTr="007528E8">
        <w:trPr>
          <w:jc w:val="center"/>
        </w:trPr>
        <w:tc>
          <w:tcPr>
            <w:tcW w:w="1185" w:type="dxa"/>
            <w:vMerge/>
            <w:vAlign w:val="center"/>
          </w:tcPr>
          <w:p w14:paraId="6089B0CF" w14:textId="77777777" w:rsidR="00D84290" w:rsidRPr="00AE76BC" w:rsidRDefault="00D84290" w:rsidP="007528E8">
            <w:pPr>
              <w:tabs>
                <w:tab w:val="center" w:pos="4253"/>
                <w:tab w:val="right" w:pos="8504"/>
              </w:tabs>
              <w:spacing w:line="400" w:lineRule="exact"/>
              <w:jc w:val="center"/>
              <w:textAlignment w:val="auto"/>
              <w:rPr>
                <w:rFonts w:eastAsia="宋体"/>
                <w:sz w:val="20"/>
              </w:rPr>
            </w:pPr>
          </w:p>
        </w:tc>
        <w:tc>
          <w:tcPr>
            <w:tcW w:w="1185" w:type="dxa"/>
            <w:vAlign w:val="center"/>
          </w:tcPr>
          <w:p w14:paraId="1D50D8EE" w14:textId="5420BF05"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侧面名</w:t>
            </w:r>
            <w:bookmarkStart w:id="42" w:name="MTBlankEqn"/>
            <w:r w:rsidR="00986735" w:rsidRPr="00986735">
              <w:rPr>
                <w:kern w:val="0"/>
                <w:position w:val="-12"/>
                <w:sz w:val="20"/>
                <w:szCs w:val="20"/>
              </w:rPr>
              <w:object w:dxaOrig="300" w:dyaOrig="360" w14:anchorId="2ACFD1B4">
                <v:shape id="_x0000_i1045" type="#_x0000_t75" style="width:15pt;height:18pt" o:ole="">
                  <v:imagedata r:id="rId61" o:title=""/>
                </v:shape>
                <o:OLEObject Type="Embed" ProgID="Equation.DSMT4" ShapeID="_x0000_i1045" DrawAspect="Content" ObjectID="_1694240878" r:id="rId62"/>
              </w:object>
            </w:r>
            <w:bookmarkEnd w:id="42"/>
          </w:p>
        </w:tc>
        <w:tc>
          <w:tcPr>
            <w:tcW w:w="1185" w:type="dxa"/>
            <w:vAlign w:val="center"/>
          </w:tcPr>
          <w:p w14:paraId="419EF33C"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Pr="00AE76BC">
              <w:rPr>
                <w:rFonts w:eastAsia="宋体" w:hint="eastAsia"/>
                <w:sz w:val="20"/>
              </w:rPr>
              <w:t>1</w:t>
            </w:r>
          </w:p>
        </w:tc>
        <w:tc>
          <w:tcPr>
            <w:tcW w:w="1185" w:type="dxa"/>
            <w:vAlign w:val="center"/>
          </w:tcPr>
          <w:p w14:paraId="09E6174C"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Pr="00AE76BC">
              <w:rPr>
                <w:rFonts w:eastAsia="宋体" w:hint="eastAsia"/>
                <w:sz w:val="20"/>
              </w:rPr>
              <w:t>2</w:t>
            </w:r>
          </w:p>
        </w:tc>
        <w:tc>
          <w:tcPr>
            <w:tcW w:w="1185" w:type="dxa"/>
            <w:vAlign w:val="center"/>
          </w:tcPr>
          <w:p w14:paraId="5B18718F"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6" w:type="dxa"/>
            <w:vAlign w:val="center"/>
          </w:tcPr>
          <w:p w14:paraId="53C96892" w14:textId="202911B9"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00986735" w:rsidRPr="00986735">
              <w:rPr>
                <w:kern w:val="0"/>
                <w:position w:val="-12"/>
                <w:sz w:val="20"/>
                <w:szCs w:val="20"/>
              </w:rPr>
              <w:object w:dxaOrig="380" w:dyaOrig="360" w14:anchorId="5D611DF6">
                <v:shape id="_x0000_i1046" type="#_x0000_t75" style="width:19pt;height:18pt" o:ole="">
                  <v:imagedata r:id="rId63" o:title=""/>
                </v:shape>
                <o:OLEObject Type="Embed" ProgID="Equation.DSMT4" ShapeID="_x0000_i1046" DrawAspect="Content" ObjectID="_1694240879" r:id="rId64"/>
              </w:object>
            </w:r>
          </w:p>
        </w:tc>
      </w:tr>
      <w:tr w:rsidR="00D84290" w:rsidRPr="00AE76BC" w14:paraId="57A0C4FF" w14:textId="77777777" w:rsidTr="007528E8">
        <w:trPr>
          <w:jc w:val="center"/>
        </w:trPr>
        <w:tc>
          <w:tcPr>
            <w:tcW w:w="1185" w:type="dxa"/>
            <w:vAlign w:val="center"/>
          </w:tcPr>
          <w:p w14:paraId="2FD4749D"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048A6928"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4CF0C6E6"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4C0B3534"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6504E8F3"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6" w:type="dxa"/>
            <w:vAlign w:val="center"/>
          </w:tcPr>
          <w:p w14:paraId="0869A30C"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r>
      <w:tr w:rsidR="00D84290" w:rsidRPr="00AE76BC" w14:paraId="3E1DE16D" w14:textId="77777777" w:rsidTr="007528E8">
        <w:trPr>
          <w:jc w:val="center"/>
        </w:trPr>
        <w:tc>
          <w:tcPr>
            <w:tcW w:w="1185" w:type="dxa"/>
            <w:vMerge w:val="restart"/>
            <w:vAlign w:val="center"/>
          </w:tcPr>
          <w:p w14:paraId="4DB248F9" w14:textId="77777777" w:rsidR="00D84290" w:rsidRPr="00AE76BC" w:rsidRDefault="00D84290" w:rsidP="007528E8">
            <w:pPr>
              <w:tabs>
                <w:tab w:val="center" w:pos="4253"/>
                <w:tab w:val="right" w:pos="8504"/>
              </w:tabs>
              <w:spacing w:line="400" w:lineRule="exact"/>
              <w:jc w:val="center"/>
              <w:textAlignment w:val="auto"/>
              <w:rPr>
                <w:rFonts w:eastAsia="宋体"/>
                <w:sz w:val="20"/>
              </w:rPr>
            </w:pPr>
            <w:proofErr w:type="gramStart"/>
            <w:r w:rsidRPr="00AE76BC">
              <w:rPr>
                <w:rFonts w:eastAsia="宋体" w:hint="eastAsia"/>
                <w:sz w:val="20"/>
              </w:rPr>
              <w:t>槽名</w:t>
            </w:r>
            <w:proofErr w:type="gramEnd"/>
            <w:r w:rsidRPr="00986735">
              <w:rPr>
                <w:rFonts w:eastAsia="宋体" w:hint="eastAsia"/>
                <w:i/>
                <w:sz w:val="20"/>
              </w:rPr>
              <w:t>n</w:t>
            </w:r>
          </w:p>
        </w:tc>
        <w:tc>
          <w:tcPr>
            <w:tcW w:w="1185" w:type="dxa"/>
            <w:vAlign w:val="center"/>
          </w:tcPr>
          <w:p w14:paraId="4BA6463B"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侧面名</w:t>
            </w:r>
            <w:r w:rsidRPr="00AE76BC">
              <w:rPr>
                <w:rFonts w:eastAsia="宋体" w:hint="eastAsia"/>
                <w:sz w:val="20"/>
              </w:rPr>
              <w:t>1</w:t>
            </w:r>
          </w:p>
        </w:tc>
        <w:tc>
          <w:tcPr>
            <w:tcW w:w="1185" w:type="dxa"/>
            <w:vAlign w:val="center"/>
          </w:tcPr>
          <w:p w14:paraId="44E1341A"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Pr="00AE76BC">
              <w:rPr>
                <w:rFonts w:eastAsia="宋体" w:hint="eastAsia"/>
                <w:sz w:val="20"/>
              </w:rPr>
              <w:t>1</w:t>
            </w:r>
          </w:p>
        </w:tc>
        <w:tc>
          <w:tcPr>
            <w:tcW w:w="1185" w:type="dxa"/>
            <w:vAlign w:val="center"/>
          </w:tcPr>
          <w:p w14:paraId="0E98AE27"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Pr="00AE76BC">
              <w:rPr>
                <w:rFonts w:eastAsia="宋体" w:hint="eastAsia"/>
                <w:sz w:val="20"/>
              </w:rPr>
              <w:t>2</w:t>
            </w:r>
          </w:p>
        </w:tc>
        <w:tc>
          <w:tcPr>
            <w:tcW w:w="1185" w:type="dxa"/>
            <w:vAlign w:val="center"/>
          </w:tcPr>
          <w:p w14:paraId="125DC671" w14:textId="1FB71E25" w:rsidR="00D84290" w:rsidRPr="00AE76BC" w:rsidRDefault="00986735"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6" w:type="dxa"/>
            <w:vAlign w:val="center"/>
          </w:tcPr>
          <w:p w14:paraId="3292A056" w14:textId="7553235A"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00986735" w:rsidRPr="00986735">
              <w:rPr>
                <w:kern w:val="0"/>
                <w:position w:val="-12"/>
                <w:sz w:val="20"/>
                <w:szCs w:val="20"/>
              </w:rPr>
              <w:object w:dxaOrig="240" w:dyaOrig="360" w14:anchorId="15B084D8">
                <v:shape id="_x0000_i1047" type="#_x0000_t75" style="width:12pt;height:18pt" o:ole="">
                  <v:imagedata r:id="rId65" o:title=""/>
                </v:shape>
                <o:OLEObject Type="Embed" ProgID="Equation.DSMT4" ShapeID="_x0000_i1047" DrawAspect="Content" ObjectID="_1694240880" r:id="rId66"/>
              </w:object>
            </w:r>
          </w:p>
        </w:tc>
      </w:tr>
      <w:tr w:rsidR="00D84290" w:rsidRPr="00AE76BC" w14:paraId="1942A777" w14:textId="77777777" w:rsidTr="007528E8">
        <w:trPr>
          <w:jc w:val="center"/>
        </w:trPr>
        <w:tc>
          <w:tcPr>
            <w:tcW w:w="1185" w:type="dxa"/>
            <w:vMerge/>
            <w:vAlign w:val="center"/>
          </w:tcPr>
          <w:p w14:paraId="1B5DF8CD" w14:textId="77777777" w:rsidR="00D84290" w:rsidRPr="00AE76BC" w:rsidRDefault="00D84290" w:rsidP="007528E8">
            <w:pPr>
              <w:tabs>
                <w:tab w:val="center" w:pos="4253"/>
                <w:tab w:val="right" w:pos="8504"/>
              </w:tabs>
              <w:spacing w:line="400" w:lineRule="exact"/>
              <w:jc w:val="center"/>
              <w:textAlignment w:val="auto"/>
              <w:rPr>
                <w:rFonts w:eastAsia="宋体"/>
                <w:sz w:val="20"/>
              </w:rPr>
            </w:pPr>
          </w:p>
        </w:tc>
        <w:tc>
          <w:tcPr>
            <w:tcW w:w="1185" w:type="dxa"/>
            <w:vAlign w:val="center"/>
          </w:tcPr>
          <w:p w14:paraId="7F1EA104"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551420C5"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003A0B66"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5" w:type="dxa"/>
            <w:vAlign w:val="center"/>
          </w:tcPr>
          <w:p w14:paraId="4DD3F5C3"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6" w:type="dxa"/>
            <w:vAlign w:val="center"/>
          </w:tcPr>
          <w:p w14:paraId="57880C09"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r>
      <w:tr w:rsidR="00D84290" w:rsidRPr="00AE76BC" w14:paraId="4B762DCA" w14:textId="77777777" w:rsidTr="007528E8">
        <w:trPr>
          <w:jc w:val="center"/>
        </w:trPr>
        <w:tc>
          <w:tcPr>
            <w:tcW w:w="1185" w:type="dxa"/>
            <w:vMerge/>
            <w:vAlign w:val="center"/>
          </w:tcPr>
          <w:p w14:paraId="2D1F2CD0" w14:textId="77777777" w:rsidR="00D84290" w:rsidRPr="00AE76BC" w:rsidRDefault="00D84290" w:rsidP="007528E8">
            <w:pPr>
              <w:tabs>
                <w:tab w:val="center" w:pos="4253"/>
                <w:tab w:val="right" w:pos="8504"/>
              </w:tabs>
              <w:spacing w:line="400" w:lineRule="exact"/>
              <w:jc w:val="center"/>
              <w:textAlignment w:val="auto"/>
              <w:rPr>
                <w:rFonts w:eastAsia="宋体"/>
                <w:sz w:val="20"/>
              </w:rPr>
            </w:pPr>
          </w:p>
        </w:tc>
        <w:tc>
          <w:tcPr>
            <w:tcW w:w="1185" w:type="dxa"/>
            <w:vAlign w:val="center"/>
          </w:tcPr>
          <w:p w14:paraId="20070453" w14:textId="6A0A6516"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侧面名</w:t>
            </w:r>
            <w:r w:rsidR="00986735" w:rsidRPr="00986735">
              <w:rPr>
                <w:kern w:val="0"/>
                <w:position w:val="-12"/>
                <w:sz w:val="20"/>
                <w:szCs w:val="20"/>
              </w:rPr>
              <w:object w:dxaOrig="320" w:dyaOrig="360" w14:anchorId="71BE28D6">
                <v:shape id="_x0000_i1048" type="#_x0000_t75" style="width:16pt;height:18pt" o:ole="">
                  <v:imagedata r:id="rId67" o:title=""/>
                </v:shape>
                <o:OLEObject Type="Embed" ProgID="Equation.DSMT4" ShapeID="_x0000_i1048" DrawAspect="Content" ObjectID="_1694240881" r:id="rId68"/>
              </w:object>
            </w:r>
          </w:p>
        </w:tc>
        <w:tc>
          <w:tcPr>
            <w:tcW w:w="1185" w:type="dxa"/>
            <w:vAlign w:val="center"/>
          </w:tcPr>
          <w:p w14:paraId="483DB90C"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Pr="00AE76BC">
              <w:rPr>
                <w:rFonts w:eastAsia="宋体" w:hint="eastAsia"/>
                <w:sz w:val="20"/>
              </w:rPr>
              <w:t>1</w:t>
            </w:r>
          </w:p>
        </w:tc>
        <w:tc>
          <w:tcPr>
            <w:tcW w:w="1185" w:type="dxa"/>
            <w:vAlign w:val="center"/>
          </w:tcPr>
          <w:p w14:paraId="02F0D37C"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Pr="00AE76BC">
              <w:rPr>
                <w:rFonts w:eastAsia="宋体" w:hint="eastAsia"/>
                <w:sz w:val="20"/>
              </w:rPr>
              <w:t>2</w:t>
            </w:r>
          </w:p>
        </w:tc>
        <w:tc>
          <w:tcPr>
            <w:tcW w:w="1185" w:type="dxa"/>
            <w:vAlign w:val="center"/>
          </w:tcPr>
          <w:p w14:paraId="6BEDF284"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1186" w:type="dxa"/>
            <w:vAlign w:val="center"/>
          </w:tcPr>
          <w:p w14:paraId="227DB42F" w14:textId="58F7DDB3"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值</w:t>
            </w:r>
            <w:r w:rsidR="00986735" w:rsidRPr="00986735">
              <w:rPr>
                <w:kern w:val="0"/>
                <w:position w:val="-12"/>
                <w:sz w:val="20"/>
                <w:szCs w:val="20"/>
              </w:rPr>
              <w:object w:dxaOrig="360" w:dyaOrig="360" w14:anchorId="7CB39952">
                <v:shape id="_x0000_i1049" type="#_x0000_t75" style="width:18pt;height:18pt" o:ole="">
                  <v:imagedata r:id="rId69" o:title=""/>
                </v:shape>
                <o:OLEObject Type="Embed" ProgID="Equation.DSMT4" ShapeID="_x0000_i1049" DrawAspect="Content" ObjectID="_1694240882" r:id="rId70"/>
              </w:object>
            </w:r>
          </w:p>
        </w:tc>
      </w:tr>
    </w:tbl>
    <w:p w14:paraId="0FC77980" w14:textId="77777777" w:rsidR="00D84290" w:rsidRPr="00AE76BC" w:rsidRDefault="00D84290" w:rsidP="00D84290">
      <w:pPr>
        <w:adjustRightInd/>
        <w:spacing w:beforeLines="50" w:before="156"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t>下面是一个</w:t>
      </w:r>
      <w:r w:rsidRPr="00AE76BC">
        <w:rPr>
          <w:rFonts w:eastAsia="宋体"/>
          <w:color w:val="000000"/>
          <w:kern w:val="2"/>
          <w:sz w:val="24"/>
          <w:szCs w:val="24"/>
        </w:rPr>
        <w:t>框架法</w:t>
      </w:r>
      <w:r w:rsidRPr="00AE76BC">
        <w:rPr>
          <w:rFonts w:eastAsia="宋体" w:hint="eastAsia"/>
          <w:color w:val="000000"/>
          <w:kern w:val="2"/>
          <w:sz w:val="24"/>
          <w:szCs w:val="24"/>
        </w:rPr>
        <w:t>的示例，最上层框架是三相异步电动机故障框架，</w:t>
      </w:r>
      <w:r w:rsidRPr="00AE76BC">
        <w:rPr>
          <w:rFonts w:eastAsia="宋体"/>
          <w:color w:val="000000"/>
          <w:kern w:val="2"/>
          <w:sz w:val="24"/>
          <w:szCs w:val="24"/>
        </w:rPr>
        <w:t>实际上是空框架</w:t>
      </w:r>
      <w:r w:rsidRPr="00AE76BC">
        <w:rPr>
          <w:rFonts w:eastAsia="宋体" w:hint="eastAsia"/>
          <w:color w:val="000000"/>
          <w:kern w:val="2"/>
          <w:sz w:val="24"/>
          <w:szCs w:val="24"/>
        </w:rPr>
        <w:t>，</w:t>
      </w:r>
      <w:r w:rsidRPr="00AE76BC">
        <w:rPr>
          <w:rFonts w:eastAsia="宋体"/>
          <w:color w:val="000000"/>
          <w:kern w:val="2"/>
          <w:sz w:val="24"/>
          <w:szCs w:val="24"/>
        </w:rPr>
        <w:t>只是包含了下层一些子框架的名字。</w:t>
      </w:r>
    </w:p>
    <w:p w14:paraId="728CD22D" w14:textId="42E8A0C1" w:rsidR="00D84290" w:rsidRPr="00AE76BC" w:rsidRDefault="00D84290" w:rsidP="00D84290">
      <w:pPr>
        <w:spacing w:before="240" w:after="60" w:line="400" w:lineRule="exact"/>
        <w:jc w:val="center"/>
        <w:rPr>
          <w:rFonts w:eastAsia="宋体"/>
        </w:rPr>
      </w:pPr>
      <w:r w:rsidRPr="00C6116D">
        <w:rPr>
          <w:rFonts w:eastAsia="宋体" w:hint="eastAsia"/>
        </w:rPr>
        <w:t>表</w:t>
      </w:r>
      <w:r>
        <w:rPr>
          <w:rFonts w:eastAsia="宋体"/>
        </w:rPr>
        <w:t>4</w:t>
      </w:r>
      <w:r w:rsidRPr="00C6116D">
        <w:rPr>
          <w:rFonts w:eastAsia="宋体" w:hint="eastAsia"/>
        </w:rPr>
        <w:t>-</w:t>
      </w:r>
      <w:r w:rsidR="0000022A">
        <w:rPr>
          <w:rFonts w:eastAsia="宋体"/>
        </w:rPr>
        <w:t>7</w:t>
      </w:r>
      <w:r w:rsidRPr="00AE76BC">
        <w:rPr>
          <w:rFonts w:eastAsia="宋体"/>
        </w:rPr>
        <w:t xml:space="preserve"> </w:t>
      </w:r>
      <w:r w:rsidRPr="00AE76BC">
        <w:rPr>
          <w:rFonts w:eastAsia="宋体" w:hint="eastAsia"/>
        </w:rPr>
        <w:t>框架法示例</w:t>
      </w:r>
    </w:p>
    <w:tbl>
      <w:tblPr>
        <w:tblStyle w:val="101"/>
        <w:tblW w:w="0" w:type="auto"/>
        <w:jc w:val="center"/>
        <w:tblBorders>
          <w:left w:val="none" w:sz="0" w:space="0" w:color="auto"/>
          <w:right w:val="none" w:sz="0" w:space="0" w:color="auto"/>
        </w:tblBorders>
        <w:tblLook w:val="04A0" w:firstRow="1" w:lastRow="0" w:firstColumn="1" w:lastColumn="0" w:noHBand="0" w:noVBand="1"/>
      </w:tblPr>
      <w:tblGrid>
        <w:gridCol w:w="1276"/>
        <w:gridCol w:w="1360"/>
        <w:gridCol w:w="908"/>
        <w:gridCol w:w="453"/>
        <w:gridCol w:w="1361"/>
        <w:gridCol w:w="454"/>
        <w:gridCol w:w="907"/>
        <w:gridCol w:w="1361"/>
      </w:tblGrid>
      <w:tr w:rsidR="00D84290" w:rsidRPr="00AE76BC" w14:paraId="2FE07140" w14:textId="77777777" w:rsidTr="007528E8">
        <w:trPr>
          <w:jc w:val="center"/>
        </w:trPr>
        <w:tc>
          <w:tcPr>
            <w:tcW w:w="1276" w:type="dxa"/>
            <w:vAlign w:val="center"/>
          </w:tcPr>
          <w:p w14:paraId="1F680EC5"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框架名</w:t>
            </w:r>
          </w:p>
        </w:tc>
        <w:tc>
          <w:tcPr>
            <w:tcW w:w="6804" w:type="dxa"/>
            <w:gridSpan w:val="7"/>
            <w:vAlign w:val="center"/>
          </w:tcPr>
          <w:p w14:paraId="760B704F"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&lt;</w:t>
            </w:r>
            <w:r w:rsidRPr="00AE76BC">
              <w:rPr>
                <w:rFonts w:eastAsia="宋体" w:hint="eastAsia"/>
                <w:sz w:val="20"/>
              </w:rPr>
              <w:t>三相异步电动机故障</w:t>
            </w:r>
            <w:r w:rsidRPr="00AE76BC">
              <w:rPr>
                <w:rFonts w:eastAsia="宋体" w:hint="eastAsia"/>
                <w:sz w:val="20"/>
              </w:rPr>
              <w:t>&gt;</w:t>
            </w:r>
          </w:p>
        </w:tc>
      </w:tr>
      <w:tr w:rsidR="00D84290" w:rsidRPr="00AE76BC" w14:paraId="3D1CA3A3" w14:textId="77777777" w:rsidTr="007528E8">
        <w:trPr>
          <w:jc w:val="center"/>
        </w:trPr>
        <w:tc>
          <w:tcPr>
            <w:tcW w:w="1276" w:type="dxa"/>
            <w:vAlign w:val="center"/>
          </w:tcPr>
          <w:p w14:paraId="5065631D"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故障征兆</w:t>
            </w:r>
          </w:p>
        </w:tc>
        <w:tc>
          <w:tcPr>
            <w:tcW w:w="2268" w:type="dxa"/>
            <w:gridSpan w:val="2"/>
            <w:vAlign w:val="center"/>
          </w:tcPr>
          <w:p w14:paraId="5C983895"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不能转动</w:t>
            </w:r>
          </w:p>
        </w:tc>
        <w:tc>
          <w:tcPr>
            <w:tcW w:w="2268" w:type="dxa"/>
            <w:gridSpan w:val="3"/>
            <w:vAlign w:val="center"/>
          </w:tcPr>
          <w:p w14:paraId="56BF9F4B"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kern w:val="0"/>
                <w:sz w:val="20"/>
                <w:szCs w:val="20"/>
              </w:rPr>
              <w:t>…</w:t>
            </w:r>
          </w:p>
        </w:tc>
        <w:tc>
          <w:tcPr>
            <w:tcW w:w="2268" w:type="dxa"/>
            <w:gridSpan w:val="2"/>
            <w:vAlign w:val="center"/>
          </w:tcPr>
          <w:p w14:paraId="104EE10F"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温度突然升高</w:t>
            </w:r>
          </w:p>
        </w:tc>
      </w:tr>
      <w:tr w:rsidR="00D84290" w:rsidRPr="00AE76BC" w14:paraId="70A171F9" w14:textId="77777777" w:rsidTr="007528E8">
        <w:trPr>
          <w:jc w:val="center"/>
        </w:trPr>
        <w:tc>
          <w:tcPr>
            <w:tcW w:w="1276" w:type="dxa"/>
            <w:vAlign w:val="center"/>
          </w:tcPr>
          <w:p w14:paraId="0EBE7DFB"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维修建议</w:t>
            </w:r>
          </w:p>
        </w:tc>
        <w:tc>
          <w:tcPr>
            <w:tcW w:w="6804" w:type="dxa"/>
            <w:gridSpan w:val="7"/>
            <w:vAlign w:val="center"/>
          </w:tcPr>
          <w:p w14:paraId="3CF3D0E3"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sz w:val="20"/>
              </w:rPr>
              <w:t>&lt;</w:t>
            </w:r>
            <w:r w:rsidRPr="00AE76BC">
              <w:rPr>
                <w:rFonts w:eastAsia="宋体"/>
                <w:sz w:val="20"/>
              </w:rPr>
              <w:t>电动机故障维修建议框架</w:t>
            </w:r>
            <w:r w:rsidRPr="00AE76BC">
              <w:rPr>
                <w:rFonts w:eastAsia="宋体"/>
                <w:sz w:val="20"/>
              </w:rPr>
              <w:t>&gt;</w:t>
            </w:r>
          </w:p>
        </w:tc>
      </w:tr>
      <w:tr w:rsidR="00D84290" w:rsidRPr="00AE76BC" w14:paraId="5B698D01" w14:textId="77777777" w:rsidTr="007528E8">
        <w:trPr>
          <w:jc w:val="center"/>
        </w:trPr>
        <w:tc>
          <w:tcPr>
            <w:tcW w:w="1276" w:type="dxa"/>
            <w:vAlign w:val="center"/>
          </w:tcPr>
          <w:p w14:paraId="7C9E51AB"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父框架</w:t>
            </w:r>
          </w:p>
        </w:tc>
        <w:tc>
          <w:tcPr>
            <w:tcW w:w="6804" w:type="dxa"/>
            <w:gridSpan w:val="7"/>
            <w:vAlign w:val="center"/>
          </w:tcPr>
          <w:p w14:paraId="60B002D5"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空</w:t>
            </w:r>
          </w:p>
        </w:tc>
      </w:tr>
      <w:tr w:rsidR="00D84290" w:rsidRPr="00AE76BC" w14:paraId="75BF0637" w14:textId="77777777" w:rsidTr="007528E8">
        <w:trPr>
          <w:jc w:val="center"/>
        </w:trPr>
        <w:tc>
          <w:tcPr>
            <w:tcW w:w="1276" w:type="dxa"/>
            <w:vAlign w:val="center"/>
          </w:tcPr>
          <w:p w14:paraId="7B534137"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子框架名</w:t>
            </w:r>
          </w:p>
        </w:tc>
        <w:tc>
          <w:tcPr>
            <w:tcW w:w="1360" w:type="dxa"/>
            <w:vAlign w:val="center"/>
          </w:tcPr>
          <w:p w14:paraId="43F9E3BA"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sz w:val="20"/>
              </w:rPr>
              <w:t>&lt;</w:t>
            </w:r>
            <w:r w:rsidRPr="00AE76BC">
              <w:rPr>
                <w:rFonts w:eastAsia="宋体"/>
                <w:sz w:val="20"/>
              </w:rPr>
              <w:t>转子故障</w:t>
            </w:r>
            <w:r w:rsidRPr="00AE76BC">
              <w:rPr>
                <w:rFonts w:eastAsia="宋体"/>
                <w:sz w:val="20"/>
              </w:rPr>
              <w:t>&gt;</w:t>
            </w:r>
          </w:p>
        </w:tc>
        <w:tc>
          <w:tcPr>
            <w:tcW w:w="1361" w:type="dxa"/>
            <w:gridSpan w:val="2"/>
            <w:vAlign w:val="center"/>
          </w:tcPr>
          <w:p w14:paraId="64A21D13"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sz w:val="20"/>
              </w:rPr>
              <w:t>&lt;</w:t>
            </w:r>
            <w:r w:rsidRPr="00AE76BC">
              <w:rPr>
                <w:rFonts w:eastAsia="宋体"/>
                <w:sz w:val="20"/>
              </w:rPr>
              <w:t>定子故障</w:t>
            </w:r>
            <w:r w:rsidRPr="00AE76BC">
              <w:rPr>
                <w:rFonts w:eastAsia="宋体"/>
                <w:sz w:val="20"/>
              </w:rPr>
              <w:t>&gt;</w:t>
            </w:r>
          </w:p>
        </w:tc>
        <w:tc>
          <w:tcPr>
            <w:tcW w:w="1361" w:type="dxa"/>
            <w:vAlign w:val="center"/>
          </w:tcPr>
          <w:p w14:paraId="3A425F2F"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sz w:val="20"/>
              </w:rPr>
              <w:t>&lt;</w:t>
            </w:r>
            <w:r w:rsidRPr="00AE76BC">
              <w:rPr>
                <w:rFonts w:eastAsia="宋体"/>
                <w:sz w:val="20"/>
              </w:rPr>
              <w:t>偏心故障</w:t>
            </w:r>
            <w:r w:rsidRPr="00AE76BC">
              <w:rPr>
                <w:rFonts w:eastAsia="宋体"/>
                <w:sz w:val="20"/>
              </w:rPr>
              <w:t>&gt;</w:t>
            </w:r>
          </w:p>
        </w:tc>
        <w:tc>
          <w:tcPr>
            <w:tcW w:w="1361" w:type="dxa"/>
            <w:gridSpan w:val="2"/>
            <w:vAlign w:val="center"/>
          </w:tcPr>
          <w:p w14:paraId="1F4A5C87"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hint="eastAsia"/>
                <w:sz w:val="20"/>
              </w:rPr>
              <w:t>&lt;</w:t>
            </w:r>
            <w:r w:rsidRPr="00AE76BC">
              <w:rPr>
                <w:rFonts w:eastAsia="宋体" w:hint="eastAsia"/>
                <w:sz w:val="20"/>
              </w:rPr>
              <w:t>轴承故障</w:t>
            </w:r>
            <w:r w:rsidRPr="00AE76BC">
              <w:rPr>
                <w:rFonts w:eastAsia="宋体"/>
                <w:sz w:val="20"/>
              </w:rPr>
              <w:t>&gt;</w:t>
            </w:r>
          </w:p>
        </w:tc>
        <w:tc>
          <w:tcPr>
            <w:tcW w:w="1361" w:type="dxa"/>
            <w:vAlign w:val="center"/>
          </w:tcPr>
          <w:p w14:paraId="02CC6157" w14:textId="77777777" w:rsidR="00D84290" w:rsidRPr="00AE76BC" w:rsidRDefault="00D84290" w:rsidP="007528E8">
            <w:pPr>
              <w:tabs>
                <w:tab w:val="center" w:pos="4253"/>
                <w:tab w:val="right" w:pos="8504"/>
              </w:tabs>
              <w:spacing w:line="400" w:lineRule="exact"/>
              <w:jc w:val="center"/>
              <w:textAlignment w:val="auto"/>
              <w:rPr>
                <w:rFonts w:eastAsia="宋体"/>
                <w:sz w:val="20"/>
              </w:rPr>
            </w:pPr>
            <w:r w:rsidRPr="00AE76BC">
              <w:rPr>
                <w:rFonts w:eastAsia="宋体"/>
                <w:sz w:val="20"/>
              </w:rPr>
              <w:t>&lt;</w:t>
            </w:r>
            <w:r w:rsidRPr="00AE76BC">
              <w:rPr>
                <w:rFonts w:eastAsia="宋体"/>
                <w:sz w:val="20"/>
              </w:rPr>
              <w:t>绝缘故障</w:t>
            </w:r>
            <w:r w:rsidRPr="00AE76BC">
              <w:rPr>
                <w:rFonts w:eastAsia="宋体"/>
                <w:sz w:val="20"/>
              </w:rPr>
              <w:t>&gt;</w:t>
            </w:r>
          </w:p>
        </w:tc>
      </w:tr>
    </w:tbl>
    <w:p w14:paraId="3C5E745A" w14:textId="77777777" w:rsidR="00D84290" w:rsidRPr="00AE76BC" w:rsidRDefault="00D84290" w:rsidP="00D84290">
      <w:pPr>
        <w:spacing w:beforeLines="50" w:before="156" w:line="400" w:lineRule="exact"/>
        <w:ind w:firstLineChars="200" w:firstLine="480"/>
        <w:rPr>
          <w:rFonts w:eastAsia="宋体"/>
          <w:sz w:val="24"/>
        </w:rPr>
      </w:pPr>
      <w:r w:rsidRPr="00AE76BC">
        <w:rPr>
          <w:rFonts w:eastAsia="宋体" w:hint="eastAsia"/>
          <w:sz w:val="24"/>
        </w:rPr>
        <w:t>常用开发工具有：</w:t>
      </w:r>
    </w:p>
    <w:p w14:paraId="0EA281BB" w14:textId="5F49715E"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1</w:t>
      </w:r>
      <w:r w:rsidRPr="00AE76BC">
        <w:rPr>
          <w:rFonts w:eastAsia="宋体" w:hint="eastAsia"/>
          <w:sz w:val="24"/>
        </w:rPr>
        <w:t>）使用</w:t>
      </w:r>
      <w:r w:rsidRPr="00AE76BC">
        <w:rPr>
          <w:rFonts w:eastAsia="宋体"/>
          <w:sz w:val="24"/>
        </w:rPr>
        <w:t>JSON</w:t>
      </w:r>
      <w:r w:rsidRPr="00AE76BC">
        <w:rPr>
          <w:rFonts w:eastAsia="宋体"/>
          <w:sz w:val="24"/>
        </w:rPr>
        <w:t>数据格式更新数据存储</w:t>
      </w:r>
      <w:r w:rsidR="00F04E89">
        <w:rPr>
          <w:rFonts w:eastAsia="宋体" w:hint="eastAsia"/>
          <w:sz w:val="24"/>
        </w:rPr>
        <w:t>；</w:t>
      </w:r>
    </w:p>
    <w:p w14:paraId="0B579F08" w14:textId="1F8F17E4"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2</w:t>
      </w:r>
      <w:r w:rsidRPr="00AE76BC">
        <w:rPr>
          <w:rFonts w:eastAsia="宋体" w:hint="eastAsia"/>
          <w:sz w:val="24"/>
        </w:rPr>
        <w:t>）底层数据管理平台使用</w:t>
      </w:r>
      <w:r w:rsidRPr="00AE76BC">
        <w:rPr>
          <w:rFonts w:eastAsia="宋体"/>
          <w:sz w:val="24"/>
        </w:rPr>
        <w:t>MongoDB</w:t>
      </w:r>
      <w:r w:rsidR="00F04E89">
        <w:rPr>
          <w:rFonts w:eastAsia="宋体" w:hint="eastAsia"/>
          <w:sz w:val="24"/>
        </w:rPr>
        <w:t>；</w:t>
      </w:r>
    </w:p>
    <w:p w14:paraId="3B7C9CF2" w14:textId="4F94392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3</w:t>
      </w:r>
      <w:r w:rsidRPr="00AE76BC">
        <w:rPr>
          <w:rFonts w:eastAsia="宋体" w:hint="eastAsia"/>
          <w:sz w:val="24"/>
        </w:rPr>
        <w:t>）知识创建录入前端使用</w:t>
      </w:r>
      <w:r w:rsidRPr="00AE76BC">
        <w:rPr>
          <w:rFonts w:eastAsia="宋体"/>
          <w:sz w:val="24"/>
        </w:rPr>
        <w:t>Jquery</w:t>
      </w:r>
      <w:r w:rsidRPr="00AE76BC">
        <w:rPr>
          <w:rFonts w:eastAsia="宋体"/>
          <w:sz w:val="24"/>
        </w:rPr>
        <w:t>框架</w:t>
      </w:r>
      <w:r w:rsidR="00F04E89">
        <w:rPr>
          <w:rFonts w:eastAsia="宋体" w:hint="eastAsia"/>
          <w:sz w:val="24"/>
        </w:rPr>
        <w:t>；</w:t>
      </w:r>
    </w:p>
    <w:p w14:paraId="369DBBBE"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4</w:t>
      </w:r>
      <w:r w:rsidRPr="00AE76BC">
        <w:rPr>
          <w:rFonts w:eastAsia="宋体" w:hint="eastAsia"/>
          <w:sz w:val="24"/>
        </w:rPr>
        <w:t>）使用</w:t>
      </w:r>
      <w:r w:rsidRPr="00AE76BC">
        <w:rPr>
          <w:rFonts w:eastAsia="宋体"/>
          <w:sz w:val="24"/>
        </w:rPr>
        <w:t>AJAX</w:t>
      </w:r>
      <w:r w:rsidRPr="00AE76BC">
        <w:rPr>
          <w:rFonts w:eastAsia="宋体"/>
          <w:sz w:val="24"/>
        </w:rPr>
        <w:t>（</w:t>
      </w:r>
      <w:r w:rsidRPr="00AE76BC">
        <w:rPr>
          <w:rFonts w:eastAsia="宋体"/>
          <w:sz w:val="24"/>
        </w:rPr>
        <w:t>Asynchronous Javascript And XML</w:t>
      </w:r>
      <w:r w:rsidRPr="00AE76BC">
        <w:rPr>
          <w:rFonts w:eastAsia="宋体"/>
          <w:sz w:val="24"/>
        </w:rPr>
        <w:t>）技术传输数据</w:t>
      </w:r>
      <w:r w:rsidRPr="00AE76BC">
        <w:rPr>
          <w:rFonts w:eastAsia="宋体" w:hint="eastAsia"/>
          <w:sz w:val="24"/>
        </w:rPr>
        <w:t>。</w:t>
      </w:r>
    </w:p>
    <w:p w14:paraId="5C383AF8" w14:textId="77777777" w:rsidR="00D84290" w:rsidRPr="00AE76BC" w:rsidRDefault="00D84290" w:rsidP="00D84290">
      <w:pPr>
        <w:spacing w:before="240" w:after="120" w:line="400" w:lineRule="atLeast"/>
        <w:outlineLvl w:val="3"/>
        <w:rPr>
          <w:rFonts w:eastAsia="黑体"/>
          <w:sz w:val="24"/>
        </w:rPr>
      </w:pPr>
      <w:bookmarkStart w:id="43" w:name="_Toc83564879"/>
      <w:r>
        <w:rPr>
          <w:rFonts w:eastAsia="黑体"/>
          <w:sz w:val="24"/>
        </w:rPr>
        <w:t>4</w:t>
      </w:r>
      <w:r w:rsidRPr="00AE76BC">
        <w:rPr>
          <w:rFonts w:eastAsia="黑体"/>
          <w:sz w:val="24"/>
        </w:rPr>
        <w:t>.2.4</w:t>
      </w:r>
      <w:r w:rsidRPr="00AE76BC">
        <w:rPr>
          <w:rFonts w:eastAsia="黑体"/>
          <w:sz w:val="24"/>
        </w:rPr>
        <w:t>谓词逻辑</w:t>
      </w:r>
      <w:bookmarkEnd w:id="43"/>
    </w:p>
    <w:p w14:paraId="743B18DA" w14:textId="0AB1886B" w:rsidR="00D84290" w:rsidRPr="00AE76BC" w:rsidRDefault="00D84290" w:rsidP="00D84290">
      <w:pPr>
        <w:adjustRightInd/>
        <w:spacing w:line="400" w:lineRule="exact"/>
        <w:ind w:firstLineChars="200" w:firstLine="480"/>
        <w:textAlignment w:val="auto"/>
        <w:rPr>
          <w:rFonts w:eastAsia="宋体"/>
          <w:color w:val="000000"/>
          <w:kern w:val="2"/>
          <w:sz w:val="24"/>
          <w:szCs w:val="24"/>
        </w:rPr>
      </w:pPr>
      <w:r w:rsidRPr="00AE76BC">
        <w:rPr>
          <w:rFonts w:eastAsia="宋体" w:hint="eastAsia"/>
          <w:color w:val="000000"/>
          <w:kern w:val="2"/>
          <w:sz w:val="24"/>
          <w:szCs w:val="24"/>
        </w:rPr>
        <w:t>谓词逻辑以对象和关系为基本元素将相关知识利用符号形式进行表达。该方法的应用流程主要步骤如</w:t>
      </w:r>
      <w:r w:rsidRPr="00C6116D">
        <w:rPr>
          <w:rFonts w:eastAsia="宋体" w:hint="eastAsia"/>
          <w:color w:val="000000"/>
          <w:kern w:val="2"/>
          <w:sz w:val="24"/>
          <w:szCs w:val="24"/>
        </w:rPr>
        <w:t>图</w:t>
      </w:r>
      <w:r>
        <w:rPr>
          <w:rFonts w:eastAsia="宋体"/>
          <w:color w:val="000000"/>
          <w:kern w:val="2"/>
          <w:sz w:val="24"/>
          <w:szCs w:val="24"/>
        </w:rPr>
        <w:t>4</w:t>
      </w:r>
      <w:r w:rsidRPr="00C6116D">
        <w:rPr>
          <w:rFonts w:eastAsia="宋体" w:hint="eastAsia"/>
          <w:color w:val="000000"/>
          <w:kern w:val="2"/>
          <w:sz w:val="24"/>
          <w:szCs w:val="24"/>
        </w:rPr>
        <w:t>-</w:t>
      </w:r>
      <w:r w:rsidR="009B4531">
        <w:rPr>
          <w:rFonts w:eastAsia="宋体"/>
          <w:color w:val="000000"/>
          <w:kern w:val="2"/>
          <w:sz w:val="24"/>
          <w:szCs w:val="24"/>
        </w:rPr>
        <w:t>9</w:t>
      </w:r>
      <w:r w:rsidRPr="00AE76BC">
        <w:rPr>
          <w:rFonts w:eastAsia="宋体" w:hint="eastAsia"/>
          <w:color w:val="000000"/>
          <w:kern w:val="2"/>
          <w:sz w:val="24"/>
          <w:szCs w:val="24"/>
        </w:rPr>
        <w:t>所示。</w:t>
      </w:r>
    </w:p>
    <w:p w14:paraId="1A355E74" w14:textId="77777777" w:rsidR="00D84290" w:rsidRPr="00AE76BC" w:rsidRDefault="00D84290" w:rsidP="00D84290">
      <w:pPr>
        <w:widowControl/>
        <w:spacing w:before="120" w:line="240" w:lineRule="auto"/>
        <w:jc w:val="center"/>
        <w:rPr>
          <w:rFonts w:eastAsia="宋体"/>
          <w:szCs w:val="30"/>
        </w:rPr>
      </w:pPr>
      <w:r w:rsidRPr="00AE76BC">
        <w:rPr>
          <w:rFonts w:eastAsia="宋体"/>
          <w:noProof/>
          <w:szCs w:val="30"/>
        </w:rPr>
        <w:lastRenderedPageBreak/>
        <w:drawing>
          <wp:inline distT="0" distB="0" distL="0" distR="0" wp14:anchorId="43FEB6BB" wp14:editId="1DB502CC">
            <wp:extent cx="1424140" cy="1962150"/>
            <wp:effectExtent l="0" t="0" r="508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36739" cy="1979509"/>
                    </a:xfrm>
                    <a:prstGeom prst="rect">
                      <a:avLst/>
                    </a:prstGeom>
                    <a:noFill/>
                    <a:ln>
                      <a:noFill/>
                    </a:ln>
                  </pic:spPr>
                </pic:pic>
              </a:graphicData>
            </a:graphic>
          </wp:inline>
        </w:drawing>
      </w:r>
    </w:p>
    <w:p w14:paraId="0C755A57" w14:textId="28B9AAEF" w:rsidR="00D84290" w:rsidRPr="00AE76BC" w:rsidRDefault="00D84290" w:rsidP="00D84290">
      <w:pPr>
        <w:spacing w:after="240" w:line="400" w:lineRule="exact"/>
        <w:jc w:val="center"/>
        <w:rPr>
          <w:rFonts w:eastAsia="宋体"/>
        </w:rPr>
      </w:pPr>
      <w:r w:rsidRPr="00C6116D">
        <w:rPr>
          <w:rFonts w:eastAsia="宋体" w:hint="eastAsia"/>
        </w:rPr>
        <w:t>图</w:t>
      </w:r>
      <w:r>
        <w:rPr>
          <w:rFonts w:eastAsia="宋体"/>
        </w:rPr>
        <w:t>4</w:t>
      </w:r>
      <w:r w:rsidRPr="00C6116D">
        <w:rPr>
          <w:rFonts w:eastAsia="宋体" w:hint="eastAsia"/>
        </w:rPr>
        <w:t>-</w:t>
      </w:r>
      <w:r w:rsidR="009B4531">
        <w:rPr>
          <w:rFonts w:eastAsia="宋体"/>
        </w:rPr>
        <w:t>9</w:t>
      </w:r>
      <w:r w:rsidRPr="00AE76BC">
        <w:rPr>
          <w:rFonts w:eastAsia="宋体"/>
        </w:rPr>
        <w:t xml:space="preserve"> </w:t>
      </w:r>
      <w:r w:rsidRPr="00AE76BC">
        <w:rPr>
          <w:rFonts w:eastAsia="宋体"/>
        </w:rPr>
        <w:t>谓词逻辑法</w:t>
      </w:r>
      <w:r w:rsidRPr="00AE76BC">
        <w:rPr>
          <w:rFonts w:eastAsia="宋体" w:hint="eastAsia"/>
        </w:rPr>
        <w:t>的应用流程</w:t>
      </w:r>
    </w:p>
    <w:p w14:paraId="0D17790D"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1</w:t>
      </w:r>
      <w:r w:rsidRPr="00AE76BC">
        <w:rPr>
          <w:rFonts w:eastAsia="宋体" w:hint="eastAsia"/>
          <w:sz w:val="24"/>
        </w:rPr>
        <w:t>）概念层次划分：概念层次的划分，将问题层层向下分层分类。合理的概念层次划分能够使应用中相关事实和规则知识的表达精确高效。</w:t>
      </w:r>
    </w:p>
    <w:p w14:paraId="588B9919"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2</w:t>
      </w:r>
      <w:r w:rsidRPr="00AE76BC">
        <w:rPr>
          <w:rFonts w:eastAsia="宋体" w:hint="eastAsia"/>
          <w:sz w:val="24"/>
        </w:rPr>
        <w:t>）对象类别属性定义：要想实现知识的表达，还需要对上述对象类别的属性进行定义，这些属性中一方面包含例如设备等级，额定容量，设备型号的静态信息，另一方面还包含表示运行状态的动态信息，如设备是否投入，开关的状态等。</w:t>
      </w:r>
    </w:p>
    <w:p w14:paraId="7E7D48D1"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3</w:t>
      </w:r>
      <w:r w:rsidRPr="00AE76BC">
        <w:rPr>
          <w:rFonts w:eastAsia="宋体" w:hint="eastAsia"/>
          <w:sz w:val="24"/>
        </w:rPr>
        <w:t>）对象关系定义：基于对象类别的划分对对象类别间关系进行定义；对象间关系的表示格式定义为</w:t>
      </w:r>
      <w:r w:rsidRPr="00AE76BC">
        <w:rPr>
          <w:rFonts w:eastAsia="宋体"/>
          <w:sz w:val="24"/>
        </w:rPr>
        <w:t>&lt;</w:t>
      </w:r>
      <w:r w:rsidRPr="00AE76BC">
        <w:rPr>
          <w:rFonts w:eastAsia="宋体" w:hint="eastAsia"/>
          <w:sz w:val="24"/>
        </w:rPr>
        <w:t>关系主体，关系，关系客体</w:t>
      </w:r>
      <w:r w:rsidRPr="00AE76BC">
        <w:rPr>
          <w:rFonts w:eastAsia="宋体"/>
          <w:sz w:val="24"/>
        </w:rPr>
        <w:t>&gt;</w:t>
      </w:r>
      <w:r w:rsidRPr="00AE76BC">
        <w:rPr>
          <w:rFonts w:eastAsia="宋体" w:hint="eastAsia"/>
          <w:sz w:val="24"/>
        </w:rPr>
        <w:t>。</w:t>
      </w:r>
    </w:p>
    <w:p w14:paraId="275F79FB" w14:textId="77777777" w:rsidR="00D84290" w:rsidRPr="00AE76BC" w:rsidRDefault="00D84290" w:rsidP="00D84290">
      <w:pPr>
        <w:spacing w:line="400" w:lineRule="exact"/>
        <w:ind w:firstLineChars="160" w:firstLine="384"/>
        <w:rPr>
          <w:rFonts w:eastAsia="宋体"/>
          <w:sz w:val="24"/>
        </w:rPr>
      </w:pPr>
      <w:r w:rsidRPr="00AE76BC">
        <w:rPr>
          <w:rFonts w:eastAsia="宋体" w:hint="eastAsia"/>
          <w:sz w:val="24"/>
        </w:rPr>
        <w:t>（</w:t>
      </w:r>
      <w:r w:rsidRPr="00AE76BC">
        <w:rPr>
          <w:rFonts w:eastAsia="宋体" w:hint="eastAsia"/>
          <w:sz w:val="24"/>
        </w:rPr>
        <w:t>4</w:t>
      </w:r>
      <w:r w:rsidRPr="00AE76BC">
        <w:rPr>
          <w:rFonts w:eastAsia="宋体" w:hint="eastAsia"/>
          <w:sz w:val="24"/>
        </w:rPr>
        <w:t>）形式化表达：</w:t>
      </w:r>
      <w:r w:rsidRPr="00AE76BC">
        <w:rPr>
          <w:rFonts w:eastAsia="宋体"/>
          <w:sz w:val="24"/>
        </w:rPr>
        <w:fldChar w:fldCharType="begin"/>
      </w:r>
      <w:r w:rsidRPr="00AE76BC">
        <w:rPr>
          <w:rFonts w:eastAsia="宋体"/>
          <w:sz w:val="24"/>
        </w:rPr>
        <w:instrText xml:space="preserve"> </w:instrText>
      </w:r>
      <w:r w:rsidRPr="00AE76BC">
        <w:rPr>
          <w:rFonts w:eastAsia="宋体" w:hint="eastAsia"/>
          <w:sz w:val="24"/>
        </w:rPr>
        <w:instrText>= 1 \* GB3</w:instrText>
      </w:r>
      <w:r w:rsidRPr="00AE76BC">
        <w:rPr>
          <w:rFonts w:eastAsia="宋体"/>
          <w:sz w:val="24"/>
        </w:rPr>
        <w:instrText xml:space="preserve"> </w:instrText>
      </w:r>
      <w:r w:rsidRPr="00AE76BC">
        <w:rPr>
          <w:rFonts w:eastAsia="宋体"/>
          <w:sz w:val="24"/>
        </w:rPr>
        <w:fldChar w:fldCharType="separate"/>
      </w:r>
      <w:r w:rsidRPr="00AE76BC">
        <w:rPr>
          <w:rFonts w:eastAsia="宋体" w:hint="eastAsia"/>
          <w:sz w:val="24"/>
        </w:rPr>
        <w:t>①</w:t>
      </w:r>
      <w:r w:rsidRPr="00AE76BC">
        <w:rPr>
          <w:rFonts w:eastAsia="宋体"/>
          <w:sz w:val="24"/>
        </w:rPr>
        <w:fldChar w:fldCharType="end"/>
      </w:r>
      <w:r w:rsidRPr="00AE76BC">
        <w:rPr>
          <w:rFonts w:eastAsia="宋体" w:hint="eastAsia"/>
          <w:sz w:val="24"/>
        </w:rPr>
        <w:t>合理选择谓词排序：自左向右逐一匹配，当遇到无常量赋值满足当前项的变量约束时即返回匹配不成功结果，终止规则剩余部分谓词的匹配赋值。</w:t>
      </w:r>
      <w:r w:rsidRPr="00AE76BC">
        <w:rPr>
          <w:rFonts w:eastAsia="宋体"/>
          <w:sz w:val="24"/>
        </w:rPr>
        <w:fldChar w:fldCharType="begin"/>
      </w:r>
      <w:r w:rsidRPr="00AE76BC">
        <w:rPr>
          <w:rFonts w:eastAsia="宋体"/>
          <w:sz w:val="24"/>
        </w:rPr>
        <w:instrText xml:space="preserve"> </w:instrText>
      </w:r>
      <w:r w:rsidRPr="00AE76BC">
        <w:rPr>
          <w:rFonts w:eastAsia="宋体" w:hint="eastAsia"/>
          <w:sz w:val="24"/>
        </w:rPr>
        <w:instrText>= 2 \* GB3</w:instrText>
      </w:r>
      <w:r w:rsidRPr="00AE76BC">
        <w:rPr>
          <w:rFonts w:eastAsia="宋体"/>
          <w:sz w:val="24"/>
        </w:rPr>
        <w:instrText xml:space="preserve"> </w:instrText>
      </w:r>
      <w:r w:rsidRPr="00AE76BC">
        <w:rPr>
          <w:rFonts w:eastAsia="宋体"/>
          <w:sz w:val="24"/>
        </w:rPr>
        <w:fldChar w:fldCharType="separate"/>
      </w:r>
      <w:r w:rsidRPr="00AE76BC">
        <w:rPr>
          <w:rFonts w:eastAsia="宋体" w:hint="eastAsia"/>
          <w:sz w:val="24"/>
        </w:rPr>
        <w:t>②</w:t>
      </w:r>
      <w:r w:rsidRPr="00AE76BC">
        <w:rPr>
          <w:rFonts w:eastAsia="宋体"/>
          <w:sz w:val="24"/>
        </w:rPr>
        <w:fldChar w:fldCharType="end"/>
      </w:r>
      <w:r w:rsidRPr="00AE76BC">
        <w:rPr>
          <w:rFonts w:eastAsia="宋体" w:hint="eastAsia"/>
          <w:sz w:val="24"/>
        </w:rPr>
        <w:t>避免条件重复：规则中，往往一个子条件的不同会导致不同的结论；针对这种情况，若对于每条规则含有大量相同子条件，且分别书写完整的规则，在进行规则匹配时将造成规则相同部分的重复匹配，降低匹配效率，因为规则在匹配时采用的是正向匹配，所以在建立规则库时对于多条规则的相同部分可提取出来，单独列写为一条规则，并将其结论设定为中间结论，再用其替代原先规则间相同的条件部分，便可减少重复部分的多次匹配。</w:t>
      </w:r>
      <w:r w:rsidRPr="00AE76BC">
        <w:rPr>
          <w:rFonts w:eastAsia="宋体"/>
          <w:sz w:val="24"/>
        </w:rPr>
        <w:fldChar w:fldCharType="begin"/>
      </w:r>
      <w:r w:rsidRPr="00AE76BC">
        <w:rPr>
          <w:rFonts w:eastAsia="宋体"/>
          <w:sz w:val="24"/>
        </w:rPr>
        <w:instrText xml:space="preserve"> </w:instrText>
      </w:r>
      <w:r w:rsidRPr="00AE76BC">
        <w:rPr>
          <w:rFonts w:eastAsia="宋体" w:hint="eastAsia"/>
          <w:sz w:val="24"/>
        </w:rPr>
        <w:instrText>= 3 \* GB3</w:instrText>
      </w:r>
      <w:r w:rsidRPr="00AE76BC">
        <w:rPr>
          <w:rFonts w:eastAsia="宋体"/>
          <w:sz w:val="24"/>
        </w:rPr>
        <w:instrText xml:space="preserve"> </w:instrText>
      </w:r>
      <w:r w:rsidRPr="00AE76BC">
        <w:rPr>
          <w:rFonts w:eastAsia="宋体"/>
          <w:sz w:val="24"/>
        </w:rPr>
        <w:fldChar w:fldCharType="separate"/>
      </w:r>
      <w:r w:rsidRPr="00AE76BC">
        <w:rPr>
          <w:rFonts w:eastAsia="宋体" w:hint="eastAsia"/>
          <w:sz w:val="24"/>
        </w:rPr>
        <w:t>③</w:t>
      </w:r>
      <w:r w:rsidRPr="00AE76BC">
        <w:rPr>
          <w:rFonts w:eastAsia="宋体"/>
          <w:sz w:val="24"/>
        </w:rPr>
        <w:fldChar w:fldCharType="end"/>
      </w:r>
      <w:r w:rsidRPr="00AE76BC">
        <w:rPr>
          <w:rFonts w:eastAsia="宋体" w:hint="eastAsia"/>
          <w:sz w:val="24"/>
        </w:rPr>
        <w:t>设定规则优先级：由于知识库的不断扩充，新增的规则可能会与原有规则同时匹配成功发生冲突，这时就需要对规则间的优先级进行说明；因此在规则库中增加优先级栏，栏中数据类型为列表，若多条规则满足，从优先级列表的第一个参数开始比较，数值越小优先级越高，若一样则比较第二个参数大小，直至确定优先等级，若列表长度不一样则默认缺省数据为</w:t>
      </w:r>
      <w:r w:rsidRPr="00AE76BC">
        <w:rPr>
          <w:rFonts w:eastAsia="宋体"/>
          <w:sz w:val="24"/>
        </w:rPr>
        <w:t>0</w:t>
      </w:r>
      <w:r w:rsidRPr="00AE76BC">
        <w:rPr>
          <w:rFonts w:eastAsia="宋体" w:hint="eastAsia"/>
          <w:sz w:val="24"/>
        </w:rPr>
        <w:t>；这样设计的一个好处时在添加规则时，无需更改原有的规则优先级说明，只需对新添加规则按照优先等级进行列表数据设定即可。</w:t>
      </w:r>
    </w:p>
    <w:p w14:paraId="14D755FF"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谓词逻辑方法的知识录入模板一般是具体知识及对象而定，举例来说，对于规则“若一条故障线路各端开关均断开，则故障线路已隔离”，可表示为：</w:t>
      </w:r>
    </w:p>
    <w:p w14:paraId="240AD9E0" w14:textId="77777777" w:rsidR="00D84290" w:rsidRPr="00AE76BC" w:rsidRDefault="00D84290" w:rsidP="00D84290">
      <w:pPr>
        <w:spacing w:line="400" w:lineRule="exact"/>
        <w:ind w:firstLineChars="200" w:firstLine="480"/>
        <w:rPr>
          <w:rFonts w:eastAsia="宋体"/>
          <w:sz w:val="24"/>
        </w:rPr>
      </w:pPr>
      <w:r w:rsidRPr="00AE76BC">
        <w:rPr>
          <w:rFonts w:ascii="Cambria Math" w:eastAsia="宋体" w:hAnsi="Cambria Math" w:cs="Cambria Math"/>
          <w:sz w:val="24"/>
        </w:rPr>
        <w:lastRenderedPageBreak/>
        <w:t>∃</w:t>
      </w:r>
      <w:proofErr w:type="gramStart"/>
      <w:r w:rsidRPr="00AE76BC">
        <w:rPr>
          <w:rFonts w:eastAsia="宋体"/>
          <w:sz w:val="24"/>
        </w:rPr>
        <w:t>x.(</w:t>
      </w:r>
      <w:proofErr w:type="gramEnd"/>
      <w:r w:rsidRPr="00AE76BC">
        <w:rPr>
          <w:rFonts w:eastAsia="宋体"/>
          <w:sz w:val="24"/>
        </w:rPr>
        <w:t>Line(x)&amp;Fault_equip(x)&amp;</w:t>
      </w:r>
      <w:r w:rsidRPr="00AE76BC">
        <w:rPr>
          <w:rFonts w:ascii="Cambria Math" w:eastAsia="宋体" w:hAnsi="Cambria Math" w:cs="Cambria Math"/>
          <w:sz w:val="24"/>
        </w:rPr>
        <w:t>∀</w:t>
      </w:r>
      <w:r w:rsidRPr="00AE76BC">
        <w:rPr>
          <w:rFonts w:eastAsia="宋体"/>
          <w:sz w:val="24"/>
        </w:rPr>
        <w:t>y</w:t>
      </w:r>
      <w:r w:rsidRPr="00AE76BC">
        <w:rPr>
          <w:rFonts w:eastAsia="宋体" w:hint="eastAsia"/>
          <w:sz w:val="24"/>
        </w:rPr>
        <w:t>.</w:t>
      </w:r>
      <w:r w:rsidRPr="00AE76BC">
        <w:rPr>
          <w:rFonts w:eastAsia="宋体"/>
          <w:sz w:val="24"/>
        </w:rPr>
        <w:t>(Breaker(y)&amp;connect(x,y)&amp;Breaker_state(y,off)))  =&gt;  Isolated_equip(x)</w:t>
      </w:r>
    </w:p>
    <w:p w14:paraId="4F552FBB"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上述表达规则中，</w:t>
      </w:r>
      <w:r w:rsidRPr="00AE76BC">
        <w:rPr>
          <w:rFonts w:eastAsia="宋体"/>
          <w:sz w:val="24"/>
        </w:rPr>
        <w:t>x</w:t>
      </w:r>
      <w:r w:rsidRPr="00AE76BC">
        <w:rPr>
          <w:rFonts w:eastAsia="宋体" w:hint="eastAsia"/>
          <w:sz w:val="24"/>
        </w:rPr>
        <w:t>、</w:t>
      </w:r>
      <w:r w:rsidRPr="00AE76BC">
        <w:rPr>
          <w:rFonts w:eastAsia="宋体"/>
          <w:sz w:val="24"/>
        </w:rPr>
        <w:t>y</w:t>
      </w:r>
      <w:r w:rsidRPr="00AE76BC">
        <w:rPr>
          <w:rFonts w:eastAsia="宋体"/>
          <w:sz w:val="24"/>
        </w:rPr>
        <w:t>为变量符号</w:t>
      </w:r>
      <w:r w:rsidRPr="00AE76BC">
        <w:rPr>
          <w:rFonts w:eastAsia="宋体" w:hint="eastAsia"/>
          <w:sz w:val="24"/>
        </w:rPr>
        <w:t>；</w:t>
      </w:r>
      <w:r w:rsidRPr="00AE76BC">
        <w:rPr>
          <w:rFonts w:eastAsia="宋体"/>
          <w:sz w:val="24"/>
        </w:rPr>
        <w:t>&amp;</w:t>
      </w:r>
      <w:r w:rsidRPr="00AE76BC">
        <w:rPr>
          <w:rFonts w:eastAsia="宋体"/>
          <w:sz w:val="24"/>
        </w:rPr>
        <w:t>和</w:t>
      </w:r>
      <w:r w:rsidRPr="00AE76BC">
        <w:rPr>
          <w:rFonts w:eastAsia="宋体"/>
          <w:sz w:val="24"/>
        </w:rPr>
        <w:t>=&gt;</w:t>
      </w:r>
      <w:r w:rsidRPr="00AE76BC">
        <w:rPr>
          <w:rFonts w:eastAsia="宋体"/>
          <w:sz w:val="24"/>
        </w:rPr>
        <w:t>为逻辑连接词</w:t>
      </w:r>
      <w:r w:rsidRPr="00AE76BC">
        <w:rPr>
          <w:rFonts w:eastAsia="宋体" w:hint="eastAsia"/>
          <w:sz w:val="24"/>
        </w:rPr>
        <w:t>，</w:t>
      </w:r>
      <w:r w:rsidRPr="00AE76BC">
        <w:rPr>
          <w:rFonts w:eastAsia="宋体"/>
          <w:sz w:val="24"/>
        </w:rPr>
        <w:t>&amp;</w:t>
      </w:r>
      <w:r w:rsidRPr="00AE76BC">
        <w:rPr>
          <w:rFonts w:eastAsia="宋体"/>
          <w:sz w:val="24"/>
        </w:rPr>
        <w:t>代表逻辑与</w:t>
      </w:r>
      <w:r w:rsidRPr="00AE76BC">
        <w:rPr>
          <w:rFonts w:eastAsia="宋体" w:hint="eastAsia"/>
          <w:sz w:val="24"/>
        </w:rPr>
        <w:t>，</w:t>
      </w:r>
      <w:r w:rsidRPr="00AE76BC">
        <w:rPr>
          <w:rFonts w:eastAsia="宋体"/>
          <w:sz w:val="24"/>
        </w:rPr>
        <w:t>=&gt;</w:t>
      </w:r>
      <w:r w:rsidRPr="00AE76BC">
        <w:rPr>
          <w:rFonts w:eastAsia="宋体"/>
          <w:sz w:val="24"/>
        </w:rPr>
        <w:t>代表蕴含</w:t>
      </w:r>
      <w:r w:rsidRPr="00AE76BC">
        <w:rPr>
          <w:rFonts w:eastAsia="宋体" w:hint="eastAsia"/>
          <w:sz w:val="24"/>
        </w:rPr>
        <w:t>，</w:t>
      </w:r>
      <w:r w:rsidRPr="00AE76BC">
        <w:rPr>
          <w:rFonts w:eastAsia="宋体"/>
          <w:sz w:val="24"/>
        </w:rPr>
        <w:t>表示</w:t>
      </w:r>
      <w:r w:rsidRPr="00AE76BC">
        <w:rPr>
          <w:rFonts w:eastAsia="宋体" w:hint="eastAsia"/>
          <w:sz w:val="24"/>
        </w:rPr>
        <w:t>在符号左侧事实为真的情况下右侧事实一定为真；</w:t>
      </w:r>
      <w:r w:rsidRPr="00AE76BC">
        <w:rPr>
          <w:rFonts w:eastAsia="宋体"/>
          <w:sz w:val="24"/>
        </w:rPr>
        <w:t>Line</w:t>
      </w:r>
      <w:r w:rsidRPr="00AE76BC">
        <w:rPr>
          <w:rFonts w:eastAsia="宋体" w:hint="eastAsia"/>
          <w:sz w:val="24"/>
        </w:rPr>
        <w:t>、</w:t>
      </w:r>
      <w:r w:rsidRPr="00AE76BC">
        <w:rPr>
          <w:rFonts w:eastAsia="宋体"/>
          <w:sz w:val="24"/>
        </w:rPr>
        <w:t>Breaker</w:t>
      </w:r>
      <w:r w:rsidRPr="00AE76BC">
        <w:rPr>
          <w:rFonts w:eastAsia="宋体"/>
          <w:sz w:val="24"/>
        </w:rPr>
        <w:t>表示线路和开关的设备类型，</w:t>
      </w:r>
      <w:r w:rsidRPr="00AE76BC">
        <w:rPr>
          <w:rFonts w:eastAsia="宋体"/>
          <w:sz w:val="24"/>
        </w:rPr>
        <w:t>Breaker_state</w:t>
      </w:r>
      <w:r w:rsidRPr="00AE76BC">
        <w:rPr>
          <w:rFonts w:eastAsia="宋体"/>
          <w:sz w:val="24"/>
        </w:rPr>
        <w:t>表示开关</w:t>
      </w:r>
      <w:r w:rsidRPr="00AE76BC">
        <w:rPr>
          <w:rFonts w:eastAsia="宋体" w:hint="eastAsia"/>
          <w:sz w:val="24"/>
        </w:rPr>
        <w:t>的开断属性，</w:t>
      </w:r>
      <w:r w:rsidRPr="00AE76BC">
        <w:rPr>
          <w:rFonts w:eastAsia="宋体"/>
          <w:sz w:val="24"/>
        </w:rPr>
        <w:t>off</w:t>
      </w:r>
      <w:r w:rsidRPr="00AE76BC">
        <w:rPr>
          <w:rFonts w:eastAsia="宋体"/>
          <w:sz w:val="24"/>
        </w:rPr>
        <w:t>表示断开属性值，这里以常量符号表示</w:t>
      </w:r>
      <w:r w:rsidRPr="00AE76BC">
        <w:rPr>
          <w:rFonts w:eastAsia="宋体" w:hint="eastAsia"/>
          <w:sz w:val="24"/>
        </w:rPr>
        <w:t>；</w:t>
      </w:r>
      <w:r w:rsidRPr="00AE76BC">
        <w:rPr>
          <w:rFonts w:eastAsia="宋体"/>
          <w:sz w:val="24"/>
        </w:rPr>
        <w:t>Fault_equip</w:t>
      </w:r>
      <w:r w:rsidRPr="00AE76BC">
        <w:rPr>
          <w:rFonts w:eastAsia="宋体"/>
          <w:sz w:val="24"/>
        </w:rPr>
        <w:t>表示故障设备，</w:t>
      </w:r>
      <w:r w:rsidRPr="00AE76BC">
        <w:rPr>
          <w:rFonts w:eastAsia="宋体"/>
          <w:sz w:val="24"/>
        </w:rPr>
        <w:t>Isolated_equip</w:t>
      </w:r>
      <w:r w:rsidRPr="00AE76BC">
        <w:rPr>
          <w:rFonts w:eastAsia="宋体"/>
          <w:sz w:val="24"/>
        </w:rPr>
        <w:t>表示隔离设备。</w:t>
      </w:r>
    </w:p>
    <w:p w14:paraId="1214EC1B" w14:textId="77777777" w:rsidR="00D84290" w:rsidRPr="00AE76BC" w:rsidRDefault="00D84290" w:rsidP="00D84290">
      <w:pPr>
        <w:spacing w:line="400" w:lineRule="exact"/>
        <w:ind w:firstLineChars="200" w:firstLine="480"/>
        <w:rPr>
          <w:rFonts w:eastAsia="宋体"/>
          <w:sz w:val="24"/>
        </w:rPr>
      </w:pPr>
      <w:r w:rsidRPr="00AE76BC">
        <w:rPr>
          <w:rFonts w:eastAsia="宋体" w:hint="eastAsia"/>
          <w:sz w:val="24"/>
        </w:rPr>
        <w:t>常用开发工具可使用与产生式规则相同的开发工具，也有项目采用</w:t>
      </w:r>
      <w:r w:rsidRPr="00AE76BC">
        <w:rPr>
          <w:rFonts w:eastAsia="宋体"/>
          <w:sz w:val="24"/>
        </w:rPr>
        <w:t>Visual Prolog</w:t>
      </w:r>
      <w:r w:rsidRPr="00AE76BC">
        <w:rPr>
          <w:rFonts w:eastAsia="宋体"/>
          <w:sz w:val="24"/>
        </w:rPr>
        <w:t>、</w:t>
      </w:r>
      <w:r w:rsidRPr="00AE76BC">
        <w:rPr>
          <w:rFonts w:eastAsia="宋体"/>
          <w:sz w:val="24"/>
        </w:rPr>
        <w:t>MySQL VIP</w:t>
      </w:r>
      <w:r w:rsidRPr="00AE76BC">
        <w:rPr>
          <w:rFonts w:eastAsia="宋体"/>
          <w:sz w:val="24"/>
        </w:rPr>
        <w:t>等工具</w:t>
      </w:r>
      <w:r w:rsidRPr="00AE76BC">
        <w:rPr>
          <w:rFonts w:eastAsia="宋体" w:hint="eastAsia"/>
          <w:sz w:val="24"/>
        </w:rPr>
        <w:t>。</w:t>
      </w:r>
    </w:p>
    <w:p w14:paraId="51F4E07D" w14:textId="1E1C652E" w:rsidR="00AE76BC" w:rsidRPr="00AE76BC" w:rsidRDefault="006877C8" w:rsidP="00AE76BC">
      <w:pPr>
        <w:spacing w:before="240" w:after="120" w:line="400" w:lineRule="atLeast"/>
        <w:outlineLvl w:val="3"/>
        <w:rPr>
          <w:rFonts w:eastAsia="黑体"/>
          <w:sz w:val="24"/>
        </w:rPr>
      </w:pPr>
      <w:bookmarkStart w:id="44" w:name="_Toc83564880"/>
      <w:r>
        <w:rPr>
          <w:rFonts w:eastAsia="黑体"/>
          <w:sz w:val="24"/>
        </w:rPr>
        <w:t>4</w:t>
      </w:r>
      <w:r w:rsidR="00AE76BC" w:rsidRPr="00AE76BC">
        <w:rPr>
          <w:rFonts w:eastAsia="黑体"/>
          <w:sz w:val="24"/>
        </w:rPr>
        <w:t>.2.5</w:t>
      </w:r>
      <w:r w:rsidR="00AE76BC" w:rsidRPr="00AE76BC">
        <w:rPr>
          <w:rFonts w:eastAsia="黑体"/>
          <w:sz w:val="24"/>
        </w:rPr>
        <w:t>基于人工智能</w:t>
      </w:r>
      <w:r w:rsidR="00AE76BC" w:rsidRPr="00AE76BC">
        <w:rPr>
          <w:rFonts w:eastAsia="黑体" w:hint="eastAsia"/>
          <w:sz w:val="24"/>
        </w:rPr>
        <w:t>的描述</w:t>
      </w:r>
      <w:bookmarkEnd w:id="44"/>
    </w:p>
    <w:p w14:paraId="3A5500B7" w14:textId="77777777" w:rsidR="00AE76BC" w:rsidRPr="00AE76BC" w:rsidRDefault="00AE76BC" w:rsidP="00AE76BC">
      <w:pPr>
        <w:spacing w:line="400" w:lineRule="exact"/>
        <w:ind w:firstLineChars="200" w:firstLine="480"/>
        <w:rPr>
          <w:rFonts w:eastAsia="宋体"/>
          <w:sz w:val="24"/>
        </w:rPr>
      </w:pPr>
      <w:r w:rsidRPr="00AE76BC">
        <w:rPr>
          <w:rFonts w:eastAsia="宋体" w:hint="eastAsia"/>
          <w:sz w:val="24"/>
        </w:rPr>
        <w:t>基于</w:t>
      </w:r>
      <w:r w:rsidRPr="00AE76BC">
        <w:rPr>
          <w:rFonts w:eastAsia="宋体"/>
          <w:sz w:val="24"/>
        </w:rPr>
        <w:t>人工</w:t>
      </w:r>
      <w:r w:rsidRPr="00AE76BC">
        <w:rPr>
          <w:rFonts w:eastAsia="宋体" w:hint="eastAsia"/>
          <w:sz w:val="24"/>
        </w:rPr>
        <w:t>智能的知识描述是隐式的，将要表示的知识的有关信息分布在网络中的权和阈值中。这种分布式的表示方法便于知识库的组织和维护，可以拥有大量的知识。还有如下特点：</w:t>
      </w:r>
    </w:p>
    <w:p w14:paraId="6A094199" w14:textId="04617745" w:rsidR="00AE76BC" w:rsidRPr="00AE76BC" w:rsidRDefault="00AE76BC" w:rsidP="00AE76BC">
      <w:pPr>
        <w:spacing w:line="400" w:lineRule="exact"/>
        <w:ind w:firstLineChars="200" w:firstLine="480"/>
        <w:rPr>
          <w:rFonts w:eastAsia="宋体"/>
          <w:sz w:val="24"/>
        </w:rPr>
      </w:pPr>
      <w:r w:rsidRPr="00AE76BC">
        <w:rPr>
          <w:rFonts w:eastAsia="宋体" w:hint="eastAsia"/>
          <w:sz w:val="24"/>
        </w:rPr>
        <w:t>①便于后续推理功能开发</w:t>
      </w:r>
      <w:r w:rsidR="00F04E89">
        <w:rPr>
          <w:rFonts w:eastAsia="宋体" w:hint="eastAsia"/>
          <w:sz w:val="24"/>
        </w:rPr>
        <w:t>：</w:t>
      </w:r>
      <w:r w:rsidRPr="00AE76BC">
        <w:rPr>
          <w:rFonts w:eastAsia="宋体" w:hint="eastAsia"/>
          <w:sz w:val="24"/>
        </w:rPr>
        <w:t>神经网络知识库体现在神经元之间的连接强度（权值）上。它是分布式储存的，适合于并行处理。一个节点的信息由多个与它连接的神经元的输入信息以及连接强度合成。</w:t>
      </w:r>
    </w:p>
    <w:p w14:paraId="0026719D" w14:textId="2A294D56" w:rsidR="00AE76BC" w:rsidRPr="00AE76BC" w:rsidRDefault="00AE76BC" w:rsidP="00AE76BC">
      <w:pPr>
        <w:spacing w:line="400" w:lineRule="exact"/>
        <w:ind w:firstLineChars="200" w:firstLine="480"/>
        <w:rPr>
          <w:rFonts w:eastAsia="宋体"/>
          <w:sz w:val="24"/>
        </w:rPr>
      </w:pPr>
      <w:r w:rsidRPr="00AE76BC">
        <w:rPr>
          <w:rFonts w:eastAsia="宋体" w:hint="eastAsia"/>
          <w:sz w:val="24"/>
        </w:rPr>
        <w:t>②神经网络有成熟的学习算法</w:t>
      </w:r>
      <w:r w:rsidR="00F04E89">
        <w:rPr>
          <w:rFonts w:eastAsia="宋体" w:hint="eastAsia"/>
          <w:sz w:val="24"/>
        </w:rPr>
        <w:t>：</w:t>
      </w:r>
      <w:r w:rsidRPr="00AE76BC">
        <w:rPr>
          <w:rFonts w:eastAsia="宋体" w:hint="eastAsia"/>
          <w:sz w:val="24"/>
        </w:rPr>
        <w:t>学习算法与采用的模型有关，对于反转传播（</w:t>
      </w:r>
      <w:r w:rsidRPr="00AE76BC">
        <w:rPr>
          <w:rFonts w:eastAsia="宋体"/>
          <w:sz w:val="24"/>
        </w:rPr>
        <w:t>BP</w:t>
      </w:r>
      <w:r w:rsidRPr="00AE76BC">
        <w:rPr>
          <w:rFonts w:eastAsia="宋体" w:hint="eastAsia"/>
          <w:sz w:val="24"/>
        </w:rPr>
        <w:t>）模型来说，模型采用误差沿梯度方向下降以及隐含层节点的误差由输出节点误差反向传播的思想进行。通过反复的学习，逐步修正权值，使之适合于给定的样本。</w:t>
      </w:r>
    </w:p>
    <w:p w14:paraId="5DE13E25" w14:textId="0D88A9B9" w:rsidR="00AE76BC" w:rsidRPr="00AE76BC" w:rsidRDefault="00AE76BC" w:rsidP="00AE76BC">
      <w:pPr>
        <w:spacing w:line="400" w:lineRule="exact"/>
        <w:ind w:firstLineChars="200" w:firstLine="480"/>
        <w:rPr>
          <w:rFonts w:eastAsia="宋体"/>
          <w:sz w:val="24"/>
        </w:rPr>
      </w:pPr>
      <w:r w:rsidRPr="00AE76BC">
        <w:rPr>
          <w:rFonts w:eastAsia="宋体" w:hint="eastAsia"/>
          <w:sz w:val="24"/>
        </w:rPr>
        <w:t>③容错性好</w:t>
      </w:r>
      <w:r w:rsidR="00F04E89">
        <w:rPr>
          <w:rFonts w:eastAsia="宋体" w:hint="eastAsia"/>
          <w:sz w:val="24"/>
        </w:rPr>
        <w:t>：</w:t>
      </w:r>
      <w:r w:rsidRPr="00AE76BC">
        <w:rPr>
          <w:rFonts w:eastAsia="宋体" w:hint="eastAsia"/>
          <w:sz w:val="24"/>
        </w:rPr>
        <w:t>由于信息是分布式储存的，在隔壁单元上即使出错或丢失，所有单元的总体计算结果可能并不改变。</w:t>
      </w:r>
    </w:p>
    <w:p w14:paraId="2519EE6E" w14:textId="77777777" w:rsidR="00AE76BC" w:rsidRPr="00AE76BC" w:rsidRDefault="00AE76BC" w:rsidP="00AE76BC">
      <w:pPr>
        <w:spacing w:line="400" w:lineRule="exact"/>
        <w:ind w:firstLineChars="200" w:firstLine="480"/>
        <w:rPr>
          <w:rFonts w:eastAsia="宋体"/>
          <w:sz w:val="24"/>
        </w:rPr>
      </w:pPr>
      <w:r w:rsidRPr="00AE76BC">
        <w:rPr>
          <w:rFonts w:eastAsia="宋体" w:hint="eastAsia"/>
          <w:sz w:val="24"/>
        </w:rPr>
        <w:t>④灵活性好：基于人工智能</w:t>
      </w:r>
      <w:r w:rsidRPr="008928D1">
        <w:rPr>
          <w:rStyle w:val="12"/>
          <w:rFonts w:hint="eastAsia"/>
        </w:rPr>
        <w:t>的方法没有固定不变的模板，可根据</w:t>
      </w:r>
      <w:r w:rsidRPr="00AE76BC">
        <w:rPr>
          <w:rFonts w:eastAsia="宋体" w:hint="eastAsia"/>
          <w:sz w:val="24"/>
        </w:rPr>
        <w:t>特定领域开展训练或迁移学习。</w:t>
      </w:r>
    </w:p>
    <w:p w14:paraId="6EDCC3C8" w14:textId="1E76F982" w:rsidR="00AE76BC" w:rsidRPr="00AE76BC" w:rsidRDefault="00AE76BC" w:rsidP="00AE76BC">
      <w:pPr>
        <w:spacing w:line="400" w:lineRule="exact"/>
        <w:ind w:firstLineChars="200" w:firstLine="480"/>
        <w:rPr>
          <w:rFonts w:eastAsia="宋体"/>
          <w:sz w:val="24"/>
        </w:rPr>
      </w:pPr>
      <w:r w:rsidRPr="00AE76BC">
        <w:rPr>
          <w:rFonts w:eastAsia="宋体"/>
          <w:sz w:val="24"/>
        </w:rPr>
        <w:t>基于人工智能的方法可以</w:t>
      </w:r>
      <w:r w:rsidR="008213C5">
        <w:rPr>
          <w:rFonts w:eastAsia="宋体" w:hint="eastAsia"/>
          <w:sz w:val="24"/>
        </w:rPr>
        <w:t>看作</w:t>
      </w:r>
      <w:r w:rsidRPr="00AE76BC">
        <w:rPr>
          <w:rFonts w:eastAsia="宋体"/>
          <w:sz w:val="24"/>
        </w:rPr>
        <w:t>文本内容的词标注或字标注问题，具体内容包括</w:t>
      </w:r>
      <w:r w:rsidRPr="00AE76BC">
        <w:rPr>
          <w:rFonts w:eastAsia="宋体" w:hint="eastAsia"/>
          <w:sz w:val="24"/>
        </w:rPr>
        <w:t>中文分词、词性标注、命名实体识别、语义角色识别等。具体地，通过给定一段文本，将文本映射到字向量空间，利用神经网络提取字特征，利用卷积神经网络提取句子特征，利用普通神经网络提取类别特征，最后首尾相接的三类特征经过全连接分类层得到字的候选标注。使用人工智能录入知识流程如下：</w:t>
      </w:r>
    </w:p>
    <w:p w14:paraId="264FB6FC" w14:textId="3F4E8844" w:rsidR="00AE76BC" w:rsidRPr="00AE76BC" w:rsidRDefault="00AE76BC" w:rsidP="00AE76BC">
      <w:pPr>
        <w:spacing w:line="400" w:lineRule="exact"/>
        <w:ind w:firstLineChars="160" w:firstLine="384"/>
        <w:rPr>
          <w:rFonts w:eastAsia="宋体"/>
          <w:sz w:val="24"/>
        </w:rPr>
      </w:pPr>
      <w:r w:rsidRPr="00AE76BC">
        <w:rPr>
          <w:rFonts w:eastAsia="宋体"/>
          <w:sz w:val="24"/>
        </w:rPr>
        <w:t>（</w:t>
      </w:r>
      <w:r w:rsidRPr="00AE76BC">
        <w:rPr>
          <w:rFonts w:eastAsia="宋体" w:hint="eastAsia"/>
          <w:sz w:val="24"/>
        </w:rPr>
        <w:t>1</w:t>
      </w:r>
      <w:r w:rsidRPr="00AE76BC">
        <w:rPr>
          <w:rFonts w:eastAsia="宋体"/>
          <w:sz w:val="24"/>
        </w:rPr>
        <w:t>）</w:t>
      </w:r>
      <w:r w:rsidRPr="00AE76BC">
        <w:rPr>
          <w:rFonts w:eastAsia="宋体" w:hint="eastAsia"/>
          <w:sz w:val="24"/>
        </w:rPr>
        <w:t>训练样本</w:t>
      </w:r>
    </w:p>
    <w:p w14:paraId="5B2BA79A" w14:textId="77777777" w:rsidR="00AE76BC" w:rsidRPr="00AE76BC" w:rsidRDefault="00AE76BC" w:rsidP="00AE76BC">
      <w:pPr>
        <w:spacing w:line="400" w:lineRule="exact"/>
        <w:ind w:firstLineChars="200" w:firstLine="480"/>
        <w:rPr>
          <w:rFonts w:eastAsia="宋体"/>
          <w:sz w:val="24"/>
        </w:rPr>
      </w:pPr>
      <w:r w:rsidRPr="00AE76BC">
        <w:rPr>
          <w:rFonts w:eastAsia="宋体" w:hint="eastAsia"/>
          <w:sz w:val="24"/>
        </w:rPr>
        <w:t>网络的训练样本从知识获取阶段获取到的故障诊断信息实例中抽取，并且通过信息预处理对将结构化、编码化的信息作为网络的训练样本。</w:t>
      </w:r>
    </w:p>
    <w:p w14:paraId="34C9B8C8" w14:textId="77777777" w:rsidR="00AE76BC" w:rsidRPr="00AE76BC" w:rsidRDefault="00AE76BC" w:rsidP="00AE76BC">
      <w:pPr>
        <w:spacing w:line="400" w:lineRule="exact"/>
        <w:ind w:firstLineChars="160" w:firstLine="384"/>
        <w:rPr>
          <w:rFonts w:eastAsia="宋体"/>
          <w:sz w:val="24"/>
        </w:rPr>
      </w:pPr>
      <w:r w:rsidRPr="00AE76BC">
        <w:rPr>
          <w:rFonts w:eastAsia="宋体" w:hint="eastAsia"/>
          <w:sz w:val="24"/>
        </w:rPr>
        <w:lastRenderedPageBreak/>
        <w:t>（</w:t>
      </w:r>
      <w:r w:rsidRPr="00AE76BC">
        <w:rPr>
          <w:rFonts w:eastAsia="宋体"/>
          <w:sz w:val="24"/>
        </w:rPr>
        <w:t>2</w:t>
      </w:r>
      <w:r w:rsidRPr="00AE76BC">
        <w:rPr>
          <w:rFonts w:eastAsia="宋体" w:hint="eastAsia"/>
          <w:sz w:val="24"/>
        </w:rPr>
        <w:t>）</w:t>
      </w:r>
      <w:r w:rsidRPr="00AE76BC">
        <w:rPr>
          <w:rFonts w:eastAsia="宋体"/>
          <w:sz w:val="24"/>
        </w:rPr>
        <w:t>网络结构</w:t>
      </w:r>
      <w:r w:rsidRPr="00AE76BC">
        <w:rPr>
          <w:rFonts w:eastAsia="宋体" w:hint="eastAsia"/>
          <w:sz w:val="24"/>
        </w:rPr>
        <w:t>及模板</w:t>
      </w:r>
      <w:r w:rsidRPr="00AE76BC">
        <w:rPr>
          <w:rFonts w:eastAsia="宋体"/>
          <w:sz w:val="24"/>
        </w:rPr>
        <w:t>设计</w:t>
      </w:r>
    </w:p>
    <w:p w14:paraId="39C29178" w14:textId="77777777" w:rsidR="00AE76BC" w:rsidRPr="00AE76BC" w:rsidRDefault="00AE76BC" w:rsidP="00AE76BC">
      <w:pPr>
        <w:spacing w:line="400" w:lineRule="exact"/>
        <w:ind w:firstLineChars="200" w:firstLine="480"/>
        <w:rPr>
          <w:rFonts w:eastAsia="宋体"/>
          <w:sz w:val="24"/>
        </w:rPr>
      </w:pPr>
      <w:r w:rsidRPr="00AE76BC">
        <w:rPr>
          <w:rFonts w:eastAsia="宋体" w:hint="eastAsia"/>
          <w:sz w:val="24"/>
        </w:rPr>
        <w:t>神经网络主要分为三层：第一层将句子的每个字或类别关键词映射到字或类别向量空间。第二层是特征提取层。包括①通过滑动窗口机制选取字向量输入到神经网络提取字特征，即局部特征。②将句子的所有字向量输入到卷积神经网络层，最大池化后提取句子特征，即全局特征。③将句子中的类别关键词的类别关键词向量首尾相接输入到普通神经网络中提取类别特征。第三层将三类特征首尾相接作为全连接分类层的输入，最后预测字的标注。网络结构除重新构建外，可以通过加载预训练完成的网络作为初始模板。</w:t>
      </w:r>
    </w:p>
    <w:p w14:paraId="78538700" w14:textId="77777777" w:rsidR="00AE76BC" w:rsidRPr="00AE76BC" w:rsidRDefault="00AE76BC" w:rsidP="00A229DA">
      <w:pPr>
        <w:pStyle w:val="31"/>
        <w:ind w:firstLine="384"/>
      </w:pPr>
      <w:r w:rsidRPr="00AE76BC">
        <w:t>（</w:t>
      </w:r>
      <w:r w:rsidRPr="00AE76BC">
        <w:rPr>
          <w:rFonts w:hint="eastAsia"/>
        </w:rPr>
        <w:t>3</w:t>
      </w:r>
      <w:r w:rsidRPr="00AE76BC">
        <w:t>）</w:t>
      </w:r>
      <w:r w:rsidRPr="00AE76BC">
        <w:rPr>
          <w:rFonts w:hint="eastAsia"/>
        </w:rPr>
        <w:t>设置超参数并训练</w:t>
      </w:r>
    </w:p>
    <w:p w14:paraId="376F061C" w14:textId="656059E4" w:rsidR="00AE76BC" w:rsidRPr="00AE76BC" w:rsidRDefault="00AE76BC" w:rsidP="00AE76BC">
      <w:pPr>
        <w:spacing w:line="400" w:lineRule="exact"/>
        <w:ind w:firstLineChars="200" w:firstLine="480"/>
        <w:rPr>
          <w:rFonts w:eastAsia="宋体"/>
          <w:sz w:val="24"/>
        </w:rPr>
      </w:pPr>
      <w:r w:rsidRPr="00AE76BC">
        <w:rPr>
          <w:rFonts w:eastAsia="宋体" w:hint="eastAsia"/>
          <w:sz w:val="24"/>
        </w:rPr>
        <w:t>超参数的取值对实验的结果有重要的影响</w:t>
      </w:r>
      <w:r w:rsidR="002E62FB">
        <w:rPr>
          <w:rFonts w:eastAsia="宋体" w:hint="eastAsia"/>
          <w:sz w:val="24"/>
        </w:rPr>
        <w:t>，目前超参数的取值主要凭借实验、经验和随机初始化</w:t>
      </w:r>
      <w:r w:rsidRPr="00AE76BC">
        <w:rPr>
          <w:rFonts w:eastAsia="宋体" w:hint="eastAsia"/>
          <w:sz w:val="24"/>
        </w:rPr>
        <w:t>。训练终止方式有两种：一是设置训练代数，完成目标代数自动停止；二是设置性能阈值，达到某一性能阈值后自动停止。</w:t>
      </w:r>
    </w:p>
    <w:p w14:paraId="31F3623C" w14:textId="77777777" w:rsidR="00AE76BC" w:rsidRPr="00AE76BC" w:rsidRDefault="00AE76BC" w:rsidP="00A229DA">
      <w:pPr>
        <w:pStyle w:val="31"/>
        <w:ind w:firstLine="384"/>
      </w:pPr>
      <w:r w:rsidRPr="00AE76BC">
        <w:rPr>
          <w:rFonts w:hint="eastAsia"/>
        </w:rPr>
        <w:t>（</w:t>
      </w:r>
      <w:r w:rsidRPr="00AE76BC">
        <w:t>4</w:t>
      </w:r>
      <w:r w:rsidRPr="00AE76BC">
        <w:rPr>
          <w:rFonts w:hint="eastAsia"/>
        </w:rPr>
        <w:t>）</w:t>
      </w:r>
      <w:r w:rsidRPr="00AE76BC">
        <w:t>模型</w:t>
      </w:r>
      <w:r w:rsidRPr="00AE76BC">
        <w:rPr>
          <w:rFonts w:hint="eastAsia"/>
        </w:rPr>
        <w:t>验证与性能评估</w:t>
      </w:r>
    </w:p>
    <w:p w14:paraId="75FEC91D" w14:textId="4DAA31B3" w:rsidR="002E62FB" w:rsidRDefault="00AE76BC" w:rsidP="00AE76BC">
      <w:pPr>
        <w:spacing w:line="400" w:lineRule="exact"/>
        <w:ind w:firstLineChars="200" w:firstLine="480"/>
        <w:rPr>
          <w:rFonts w:eastAsia="宋体"/>
          <w:sz w:val="24"/>
        </w:rPr>
      </w:pPr>
      <w:r w:rsidRPr="00AE76BC">
        <w:rPr>
          <w:rFonts w:eastAsia="宋体" w:hint="eastAsia"/>
          <w:sz w:val="24"/>
        </w:rPr>
        <w:t>模型验证推荐采用</w:t>
      </w:r>
      <w:r w:rsidR="002E62FB">
        <w:rPr>
          <w:rFonts w:eastAsia="宋体" w:hint="eastAsia"/>
          <w:sz w:val="24"/>
        </w:rPr>
        <w:t>以下</w:t>
      </w:r>
      <w:r w:rsidR="00D51E53">
        <w:rPr>
          <w:rFonts w:eastAsia="宋体" w:hint="eastAsia"/>
          <w:sz w:val="24"/>
        </w:rPr>
        <w:t>三种</w:t>
      </w:r>
      <w:r w:rsidR="002E62FB">
        <w:rPr>
          <w:rFonts w:eastAsia="宋体" w:hint="eastAsia"/>
          <w:sz w:val="24"/>
        </w:rPr>
        <w:t>方法：</w:t>
      </w:r>
    </w:p>
    <w:p w14:paraId="52F90DBB" w14:textId="2CBD23D1" w:rsidR="002E62FB" w:rsidRPr="00E14536" w:rsidRDefault="002E62FB">
      <w:pPr>
        <w:spacing w:line="400" w:lineRule="exact"/>
        <w:ind w:firstLineChars="200" w:firstLine="480"/>
        <w:rPr>
          <w:rFonts w:eastAsia="宋体"/>
          <w:sz w:val="24"/>
        </w:rPr>
      </w:pPr>
      <w:r>
        <w:rPr>
          <w:rFonts w:ascii="宋体" w:eastAsia="宋体" w:hAnsi="宋体" w:cs="宋体" w:hint="eastAsia"/>
          <w:sz w:val="24"/>
        </w:rPr>
        <w:t>①</w:t>
      </w:r>
      <w:r w:rsidR="00AE76BC" w:rsidRPr="00D731E2">
        <w:rPr>
          <w:rFonts w:eastAsia="宋体"/>
          <w:i/>
          <w:sz w:val="24"/>
        </w:rPr>
        <w:t>N</w:t>
      </w:r>
      <w:r w:rsidR="00AE76BC" w:rsidRPr="00AE76BC">
        <w:rPr>
          <w:rFonts w:eastAsia="宋体" w:hint="eastAsia"/>
          <w:sz w:val="24"/>
        </w:rPr>
        <w:t>折交叉验证</w:t>
      </w:r>
      <w:r>
        <w:rPr>
          <w:rFonts w:eastAsia="宋体" w:hint="eastAsia"/>
          <w:sz w:val="24"/>
        </w:rPr>
        <w:t>：</w:t>
      </w:r>
      <w:r w:rsidR="009D4F07" w:rsidRPr="00D731E2">
        <w:rPr>
          <w:rFonts w:eastAsia="宋体"/>
          <w:i/>
          <w:sz w:val="24"/>
        </w:rPr>
        <w:t>N</w:t>
      </w:r>
      <w:r w:rsidR="009D4F07" w:rsidRPr="00AE76BC">
        <w:rPr>
          <w:rFonts w:eastAsia="宋体" w:hint="eastAsia"/>
          <w:sz w:val="24"/>
        </w:rPr>
        <w:t>折</w:t>
      </w:r>
      <w:r w:rsidR="00AE76BC" w:rsidRPr="00AE76BC">
        <w:rPr>
          <w:rFonts w:eastAsia="宋体" w:hint="eastAsia"/>
          <w:sz w:val="24"/>
        </w:rPr>
        <w:t>交叉验证也称循环估计，是一种统计学上将数据样本切割成较小子集的实用方法。将训练集分</w:t>
      </w:r>
      <w:r w:rsidR="00AE76BC" w:rsidRPr="00D731E2">
        <w:rPr>
          <w:rFonts w:eastAsia="宋体"/>
          <w:i/>
          <w:sz w:val="24"/>
        </w:rPr>
        <w:t>N</w:t>
      </w:r>
      <w:r w:rsidR="00AE76BC" w:rsidRPr="00AE76BC">
        <w:rPr>
          <w:rFonts w:eastAsia="宋体" w:hint="eastAsia"/>
          <w:sz w:val="24"/>
        </w:rPr>
        <w:t>份，轮流将其中</w:t>
      </w:r>
      <w:r w:rsidR="00AE76BC" w:rsidRPr="00D731E2">
        <w:rPr>
          <w:rFonts w:eastAsia="宋体"/>
          <w:i/>
          <w:sz w:val="24"/>
        </w:rPr>
        <w:t>N-1</w:t>
      </w:r>
      <w:r w:rsidR="00AE76BC" w:rsidRPr="00AE76BC">
        <w:rPr>
          <w:rFonts w:eastAsia="宋体" w:hint="eastAsia"/>
          <w:sz w:val="24"/>
        </w:rPr>
        <w:t>份作为训练数据，</w:t>
      </w:r>
      <w:r w:rsidR="00D731E2" w:rsidRPr="00D731E2">
        <w:rPr>
          <w:rFonts w:eastAsia="宋体"/>
          <w:sz w:val="24"/>
        </w:rPr>
        <w:t>1</w:t>
      </w:r>
      <w:r w:rsidR="00AE76BC" w:rsidRPr="00AE76BC">
        <w:rPr>
          <w:rFonts w:eastAsia="宋体" w:hint="eastAsia"/>
          <w:sz w:val="24"/>
        </w:rPr>
        <w:t>份作为测试数据，进行试验。每次试验都会得出相应的正确率。</w:t>
      </w:r>
      <w:r w:rsidR="00AE76BC" w:rsidRPr="00D731E2">
        <w:rPr>
          <w:rFonts w:eastAsia="宋体"/>
          <w:i/>
          <w:sz w:val="24"/>
        </w:rPr>
        <w:t>n</w:t>
      </w:r>
      <w:r w:rsidR="00AE76BC" w:rsidRPr="00AE76BC">
        <w:rPr>
          <w:rFonts w:eastAsia="宋体" w:hint="eastAsia"/>
          <w:sz w:val="24"/>
        </w:rPr>
        <w:t>次结果的正确率的平均值作为对算法精度的估计。</w:t>
      </w:r>
    </w:p>
    <w:p w14:paraId="7BFD1B78" w14:textId="2D7169B3" w:rsidR="009D4F07" w:rsidRPr="009D4F07" w:rsidRDefault="009D4F07" w:rsidP="009D4F07">
      <w:pPr>
        <w:spacing w:line="400" w:lineRule="exact"/>
        <w:ind w:firstLineChars="200" w:firstLine="480"/>
        <w:rPr>
          <w:rFonts w:eastAsia="宋体"/>
          <w:sz w:val="24"/>
        </w:rPr>
      </w:pPr>
      <w:r>
        <w:rPr>
          <w:rFonts w:eastAsia="宋体" w:hint="eastAsia"/>
          <w:sz w:val="24"/>
        </w:rPr>
        <w:t>②留一法：</w:t>
      </w:r>
      <w:r w:rsidRPr="009D4F07">
        <w:rPr>
          <w:rFonts w:eastAsia="宋体" w:hint="eastAsia"/>
          <w:sz w:val="24"/>
        </w:rPr>
        <w:t>每次从个数为</w:t>
      </w:r>
      <w:r w:rsidRPr="00D731E2">
        <w:rPr>
          <w:rFonts w:eastAsia="宋体"/>
          <w:i/>
          <w:sz w:val="24"/>
        </w:rPr>
        <w:t>N</w:t>
      </w:r>
      <w:r w:rsidRPr="009D4F07">
        <w:rPr>
          <w:rFonts w:eastAsia="宋体" w:hint="eastAsia"/>
          <w:sz w:val="24"/>
        </w:rPr>
        <w:t>的样本集中取出</w:t>
      </w:r>
      <w:r w:rsidRPr="00D731E2">
        <w:rPr>
          <w:rFonts w:eastAsia="宋体"/>
          <w:sz w:val="24"/>
        </w:rPr>
        <w:t>1</w:t>
      </w:r>
      <w:r w:rsidRPr="009D4F07">
        <w:rPr>
          <w:rFonts w:eastAsia="宋体" w:hint="eastAsia"/>
          <w:sz w:val="24"/>
        </w:rPr>
        <w:t>个样本作为验证集</w:t>
      </w:r>
      <w:r>
        <w:rPr>
          <w:rFonts w:eastAsia="宋体" w:hint="eastAsia"/>
          <w:sz w:val="24"/>
        </w:rPr>
        <w:t>，</w:t>
      </w:r>
      <w:r w:rsidRPr="009D4F07">
        <w:rPr>
          <w:rFonts w:eastAsia="宋体" w:hint="eastAsia"/>
          <w:sz w:val="24"/>
        </w:rPr>
        <w:t>剩下的</w:t>
      </w:r>
      <w:r w:rsidRPr="00D731E2">
        <w:rPr>
          <w:rFonts w:eastAsia="宋体"/>
          <w:i/>
          <w:sz w:val="24"/>
        </w:rPr>
        <w:t>N-1</w:t>
      </w:r>
      <w:r w:rsidRPr="009D4F07">
        <w:rPr>
          <w:rFonts w:eastAsia="宋体" w:hint="eastAsia"/>
          <w:sz w:val="24"/>
        </w:rPr>
        <w:t>个样本作为训练集</w:t>
      </w:r>
      <w:r>
        <w:rPr>
          <w:rFonts w:eastAsia="宋体" w:hint="eastAsia"/>
          <w:sz w:val="24"/>
        </w:rPr>
        <w:t>，</w:t>
      </w:r>
      <w:r w:rsidRPr="009D4F07">
        <w:rPr>
          <w:rFonts w:eastAsia="宋体" w:hint="eastAsia"/>
          <w:sz w:val="24"/>
        </w:rPr>
        <w:t>重复进行</w:t>
      </w:r>
      <w:r w:rsidRPr="00D731E2">
        <w:rPr>
          <w:rFonts w:eastAsia="宋体"/>
          <w:i/>
          <w:sz w:val="24"/>
        </w:rPr>
        <w:t>N</w:t>
      </w:r>
      <w:r w:rsidRPr="009D4F07">
        <w:rPr>
          <w:rFonts w:eastAsia="宋体" w:hint="eastAsia"/>
          <w:sz w:val="24"/>
        </w:rPr>
        <w:t>次</w:t>
      </w:r>
      <w:r>
        <w:rPr>
          <w:rFonts w:eastAsia="宋体" w:hint="eastAsia"/>
          <w:sz w:val="24"/>
        </w:rPr>
        <w:t>，</w:t>
      </w:r>
      <w:proofErr w:type="gramStart"/>
      <w:r w:rsidRPr="009D4F07">
        <w:rPr>
          <w:rFonts w:eastAsia="宋体" w:hint="eastAsia"/>
          <w:sz w:val="24"/>
        </w:rPr>
        <w:t>依次取遍所有</w:t>
      </w:r>
      <w:proofErr w:type="gramEnd"/>
      <w:r w:rsidRPr="00D731E2">
        <w:rPr>
          <w:rFonts w:eastAsia="宋体"/>
          <w:i/>
          <w:sz w:val="24"/>
        </w:rPr>
        <w:t>N</w:t>
      </w:r>
      <w:r w:rsidRPr="009D4F07">
        <w:rPr>
          <w:rFonts w:eastAsia="宋体" w:hint="eastAsia"/>
          <w:sz w:val="24"/>
        </w:rPr>
        <w:t>个数据作为验证集</w:t>
      </w:r>
      <w:r>
        <w:rPr>
          <w:rFonts w:eastAsia="宋体" w:hint="eastAsia"/>
          <w:sz w:val="24"/>
        </w:rPr>
        <w:t>，</w:t>
      </w:r>
      <w:r w:rsidRPr="009D4F07">
        <w:rPr>
          <w:rFonts w:eastAsia="宋体" w:hint="eastAsia"/>
          <w:sz w:val="24"/>
        </w:rPr>
        <w:t>最后将平均的</w:t>
      </w:r>
      <w:r w:rsidRPr="00D731E2">
        <w:rPr>
          <w:rFonts w:eastAsia="宋体"/>
          <w:i/>
          <w:sz w:val="24"/>
        </w:rPr>
        <w:t>N</w:t>
      </w:r>
      <w:r w:rsidRPr="009D4F07">
        <w:rPr>
          <w:rFonts w:eastAsia="宋体" w:hint="eastAsia"/>
          <w:sz w:val="24"/>
        </w:rPr>
        <w:t>个数据的结果作为泛化误差的估计</w:t>
      </w:r>
      <w:r w:rsidR="001D434B">
        <w:rPr>
          <w:rFonts w:eastAsia="宋体" w:hint="eastAsia"/>
          <w:sz w:val="24"/>
        </w:rPr>
        <w:t>。</w:t>
      </w:r>
      <w:r w:rsidR="00D1208F" w:rsidRPr="00D1208F">
        <w:rPr>
          <w:rFonts w:eastAsia="宋体" w:hint="eastAsia"/>
          <w:sz w:val="24"/>
        </w:rPr>
        <w:t>一般在数据缺乏时使用。</w:t>
      </w:r>
    </w:p>
    <w:p w14:paraId="0BC01835" w14:textId="782F2552" w:rsidR="009D4F07" w:rsidRDefault="009D4F07" w:rsidP="00AE76BC">
      <w:pPr>
        <w:spacing w:line="400" w:lineRule="exact"/>
        <w:ind w:firstLineChars="200" w:firstLine="480"/>
        <w:rPr>
          <w:rFonts w:eastAsia="宋体"/>
          <w:sz w:val="24"/>
        </w:rPr>
      </w:pPr>
      <w:r>
        <w:rPr>
          <w:rFonts w:eastAsia="宋体" w:hint="eastAsia"/>
          <w:sz w:val="24"/>
        </w:rPr>
        <w:t>③</w:t>
      </w:r>
      <w:r w:rsidR="00CC74C0">
        <w:rPr>
          <w:rFonts w:eastAsia="宋体" w:hint="eastAsia"/>
          <w:sz w:val="24"/>
        </w:rPr>
        <w:t>留出法：</w:t>
      </w:r>
      <w:r w:rsidR="00CC74C0" w:rsidRPr="00CC74C0">
        <w:rPr>
          <w:rFonts w:eastAsia="宋体" w:hint="eastAsia"/>
          <w:sz w:val="24"/>
        </w:rPr>
        <w:t>留出法直接将数据集</w:t>
      </w:r>
      <w:r w:rsidR="00986735" w:rsidRPr="00025957">
        <w:rPr>
          <w:position w:val="-4"/>
        </w:rPr>
        <w:object w:dxaOrig="260" w:dyaOrig="260" w14:anchorId="02258B43">
          <v:shape id="_x0000_i1050" type="#_x0000_t75" style="width:13pt;height:13pt" o:ole="">
            <v:imagedata r:id="rId72" o:title=""/>
          </v:shape>
          <o:OLEObject Type="Embed" ProgID="Equation.DSMT4" ShapeID="_x0000_i1050" DrawAspect="Content" ObjectID="_1694240883" r:id="rId73"/>
        </w:object>
      </w:r>
      <w:r w:rsidR="00CC74C0" w:rsidRPr="00CC74C0">
        <w:rPr>
          <w:rFonts w:eastAsia="宋体" w:hint="eastAsia"/>
          <w:sz w:val="24"/>
        </w:rPr>
        <w:t>划分为两个互斥的集合</w:t>
      </w:r>
      <w:r w:rsidR="00CC74C0">
        <w:rPr>
          <w:rFonts w:eastAsia="宋体" w:hint="eastAsia"/>
          <w:sz w:val="24"/>
        </w:rPr>
        <w:t>，</w:t>
      </w:r>
      <w:r w:rsidR="00CC74C0" w:rsidRPr="00CC74C0">
        <w:rPr>
          <w:rFonts w:eastAsia="宋体" w:hint="eastAsia"/>
          <w:sz w:val="24"/>
        </w:rPr>
        <w:t>其中一个集合作为训练集</w:t>
      </w:r>
      <w:r w:rsidR="00986735" w:rsidRPr="00986735">
        <w:rPr>
          <w:position w:val="-6"/>
        </w:rPr>
        <w:object w:dxaOrig="220" w:dyaOrig="279" w14:anchorId="30FB476E">
          <v:shape id="_x0000_i1051" type="#_x0000_t75" style="width:11pt;height:14pt" o:ole="">
            <v:imagedata r:id="rId74" o:title=""/>
          </v:shape>
          <o:OLEObject Type="Embed" ProgID="Equation.DSMT4" ShapeID="_x0000_i1051" DrawAspect="Content" ObjectID="_1694240884" r:id="rId75"/>
        </w:object>
      </w:r>
      <w:r w:rsidR="00CC74C0">
        <w:rPr>
          <w:rFonts w:ascii="宋体" w:eastAsia="宋体" w:hAnsi="宋体" w:cs="宋体" w:hint="eastAsia"/>
        </w:rPr>
        <w:t>，</w:t>
      </w:r>
      <w:r w:rsidR="00CC74C0" w:rsidRPr="00CC74C0">
        <w:rPr>
          <w:rFonts w:eastAsia="宋体" w:hint="eastAsia"/>
          <w:sz w:val="24"/>
        </w:rPr>
        <w:t>另一个作为测试集</w:t>
      </w:r>
      <w:r w:rsidR="00986735" w:rsidRPr="00025957">
        <w:rPr>
          <w:position w:val="-4"/>
        </w:rPr>
        <w:object w:dxaOrig="220" w:dyaOrig="260" w14:anchorId="759E4BAB">
          <v:shape id="_x0000_i1052" type="#_x0000_t75" style="width:11pt;height:13pt" o:ole="">
            <v:imagedata r:id="rId76" o:title=""/>
          </v:shape>
          <o:OLEObject Type="Embed" ProgID="Equation.DSMT4" ShapeID="_x0000_i1052" DrawAspect="Content" ObjectID="_1694240885" r:id="rId77"/>
        </w:object>
      </w:r>
      <w:r w:rsidR="00CC74C0">
        <w:rPr>
          <w:rFonts w:ascii="宋体" w:eastAsia="宋体" w:hAnsi="宋体" w:cs="宋体" w:hint="eastAsia"/>
        </w:rPr>
        <w:t>，</w:t>
      </w:r>
      <w:r w:rsidR="00CC74C0" w:rsidRPr="00CC74C0">
        <w:rPr>
          <w:rFonts w:eastAsia="宋体" w:hint="eastAsia"/>
          <w:sz w:val="24"/>
        </w:rPr>
        <w:t>即</w:t>
      </w:r>
      <w:r w:rsidR="00986735" w:rsidRPr="00986735">
        <w:rPr>
          <w:position w:val="-10"/>
        </w:rPr>
        <w:object w:dxaOrig="2120" w:dyaOrig="320" w14:anchorId="11F1FA68">
          <v:shape id="_x0000_i1053" type="#_x0000_t75" style="width:106pt;height:16pt" o:ole="">
            <v:imagedata r:id="rId78" o:title=""/>
          </v:shape>
          <o:OLEObject Type="Embed" ProgID="Equation.DSMT4" ShapeID="_x0000_i1053" DrawAspect="Content" ObjectID="_1694240886" r:id="rId79"/>
        </w:object>
      </w:r>
      <w:r w:rsidR="00CC74C0">
        <w:rPr>
          <w:rFonts w:ascii="宋体" w:eastAsia="宋体" w:hAnsi="宋体" w:cs="宋体" w:hint="eastAsia"/>
        </w:rPr>
        <w:t>。</w:t>
      </w:r>
      <w:r w:rsidR="00CC74C0" w:rsidRPr="00CC74C0">
        <w:rPr>
          <w:rFonts w:eastAsia="宋体" w:hint="eastAsia"/>
          <w:sz w:val="24"/>
        </w:rPr>
        <w:t>在</w:t>
      </w:r>
      <w:r w:rsidR="00986735" w:rsidRPr="00986735">
        <w:rPr>
          <w:position w:val="-6"/>
        </w:rPr>
        <w:object w:dxaOrig="220" w:dyaOrig="279" w14:anchorId="6685E5CE">
          <v:shape id="_x0000_i1054" type="#_x0000_t75" style="width:11pt;height:14pt" o:ole="">
            <v:imagedata r:id="rId80" o:title=""/>
          </v:shape>
          <o:OLEObject Type="Embed" ProgID="Equation.DSMT4" ShapeID="_x0000_i1054" DrawAspect="Content" ObjectID="_1694240887" r:id="rId81"/>
        </w:object>
      </w:r>
      <w:r w:rsidR="00CC74C0" w:rsidRPr="00CC74C0">
        <w:rPr>
          <w:rFonts w:eastAsia="宋体" w:hint="eastAsia"/>
          <w:sz w:val="24"/>
        </w:rPr>
        <w:t>上训练出模型后</w:t>
      </w:r>
      <w:r w:rsidR="00CC74C0">
        <w:rPr>
          <w:rFonts w:eastAsia="宋体" w:hint="eastAsia"/>
          <w:sz w:val="24"/>
        </w:rPr>
        <w:t>，</w:t>
      </w:r>
      <w:r w:rsidR="00CC74C0" w:rsidRPr="00CC74C0">
        <w:rPr>
          <w:rFonts w:eastAsia="宋体" w:hint="eastAsia"/>
          <w:sz w:val="24"/>
        </w:rPr>
        <w:t>用</w:t>
      </w:r>
      <w:r w:rsidR="00986735" w:rsidRPr="00025957">
        <w:rPr>
          <w:position w:val="-4"/>
        </w:rPr>
        <w:object w:dxaOrig="220" w:dyaOrig="260" w14:anchorId="3883280A">
          <v:shape id="_x0000_i1055" type="#_x0000_t75" style="width:11pt;height:13pt" o:ole="">
            <v:imagedata r:id="rId82" o:title=""/>
          </v:shape>
          <o:OLEObject Type="Embed" ProgID="Equation.DSMT4" ShapeID="_x0000_i1055" DrawAspect="Content" ObjectID="_1694240888" r:id="rId83"/>
        </w:object>
      </w:r>
      <w:r w:rsidR="00CC74C0" w:rsidRPr="00CC74C0">
        <w:rPr>
          <w:rFonts w:eastAsia="宋体" w:hint="eastAsia"/>
          <w:sz w:val="24"/>
        </w:rPr>
        <w:t>来评估其测试误差</w:t>
      </w:r>
      <w:r w:rsidR="00CC74C0">
        <w:rPr>
          <w:rFonts w:eastAsia="宋体" w:hint="eastAsia"/>
          <w:sz w:val="24"/>
        </w:rPr>
        <w:t>，</w:t>
      </w:r>
      <w:r w:rsidR="00CC74C0" w:rsidRPr="00CC74C0">
        <w:rPr>
          <w:rFonts w:eastAsia="宋体" w:hint="eastAsia"/>
          <w:sz w:val="24"/>
        </w:rPr>
        <w:t>作为对泛化误差的估计</w:t>
      </w:r>
      <w:r w:rsidR="00CC74C0">
        <w:rPr>
          <w:rFonts w:eastAsia="宋体" w:hint="eastAsia"/>
          <w:sz w:val="24"/>
        </w:rPr>
        <w:t>。</w:t>
      </w:r>
      <w:r w:rsidR="00D51E53">
        <w:rPr>
          <w:rFonts w:eastAsia="宋体" w:hint="eastAsia"/>
          <w:sz w:val="24"/>
        </w:rPr>
        <w:t>上述三种方法的特点和适用范围如表</w:t>
      </w:r>
      <w:r w:rsidR="00D51E53">
        <w:rPr>
          <w:rFonts w:eastAsia="宋体" w:hint="eastAsia"/>
          <w:sz w:val="24"/>
        </w:rPr>
        <w:t>4-</w:t>
      </w:r>
      <w:r w:rsidR="0000022A">
        <w:rPr>
          <w:rFonts w:eastAsia="宋体"/>
          <w:sz w:val="24"/>
        </w:rPr>
        <w:t>8</w:t>
      </w:r>
      <w:r w:rsidR="00D51E53">
        <w:rPr>
          <w:rFonts w:eastAsia="宋体" w:hint="eastAsia"/>
          <w:sz w:val="24"/>
        </w:rPr>
        <w:t>所示。</w:t>
      </w:r>
    </w:p>
    <w:p w14:paraId="229BBE15" w14:textId="41D1180A" w:rsidR="00D51E53" w:rsidRDefault="00D51E53" w:rsidP="00D51E53">
      <w:pPr>
        <w:pStyle w:val="af2"/>
      </w:pPr>
      <w:r>
        <w:rPr>
          <w:rFonts w:hint="eastAsia"/>
        </w:rPr>
        <w:t>表</w:t>
      </w:r>
      <w:r>
        <w:t>4</w:t>
      </w:r>
      <w:r>
        <w:rPr>
          <w:rFonts w:hint="eastAsia"/>
        </w:rPr>
        <w:t>-</w:t>
      </w:r>
      <w:r w:rsidR="0000022A">
        <w:t>8</w:t>
      </w:r>
      <w:r>
        <w:t xml:space="preserve"> </w:t>
      </w:r>
      <w:r>
        <w:rPr>
          <w:rFonts w:hint="eastAsia"/>
        </w:rPr>
        <w:t>模型验证评估方法对比</w:t>
      </w:r>
    </w:p>
    <w:tbl>
      <w:tblPr>
        <w:tblStyle w:val="af8"/>
        <w:tblW w:w="0" w:type="auto"/>
        <w:jc w:val="center"/>
        <w:tblLook w:val="04A0" w:firstRow="1" w:lastRow="0" w:firstColumn="1" w:lastColumn="0" w:noHBand="0" w:noVBand="1"/>
      </w:tblPr>
      <w:tblGrid>
        <w:gridCol w:w="2123"/>
        <w:gridCol w:w="2550"/>
        <w:gridCol w:w="1697"/>
      </w:tblGrid>
      <w:tr w:rsidR="00A74571" w14:paraId="3C0EA772" w14:textId="77777777" w:rsidTr="00D51E53">
        <w:trPr>
          <w:jc w:val="center"/>
        </w:trPr>
        <w:tc>
          <w:tcPr>
            <w:tcW w:w="2123" w:type="dxa"/>
            <w:vAlign w:val="center"/>
          </w:tcPr>
          <w:p w14:paraId="0430385B" w14:textId="70BE600D" w:rsidR="00A74571" w:rsidRPr="00A74571" w:rsidRDefault="00A74571" w:rsidP="00A74571">
            <w:pPr>
              <w:pStyle w:val="af4"/>
              <w:jc w:val="center"/>
              <w:rPr>
                <w:rFonts w:ascii="宋体" w:hAnsi="宋体"/>
              </w:rPr>
            </w:pPr>
            <w:r w:rsidRPr="00A74571">
              <w:rPr>
                <w:rFonts w:ascii="宋体" w:hAnsi="宋体" w:hint="eastAsia"/>
              </w:rPr>
              <w:t>验证方法</w:t>
            </w:r>
          </w:p>
        </w:tc>
        <w:tc>
          <w:tcPr>
            <w:tcW w:w="2550" w:type="dxa"/>
            <w:vAlign w:val="center"/>
          </w:tcPr>
          <w:p w14:paraId="48EEB893" w14:textId="59C6BD2F" w:rsidR="00A74571" w:rsidRPr="00A74571" w:rsidRDefault="00A74571" w:rsidP="00A74571">
            <w:pPr>
              <w:pStyle w:val="af4"/>
              <w:jc w:val="center"/>
              <w:rPr>
                <w:rFonts w:ascii="宋体" w:hAnsi="宋体"/>
              </w:rPr>
            </w:pPr>
            <w:r>
              <w:rPr>
                <w:rFonts w:ascii="宋体" w:hAnsi="宋体" w:hint="eastAsia"/>
              </w:rPr>
              <w:t>特点</w:t>
            </w:r>
          </w:p>
        </w:tc>
        <w:tc>
          <w:tcPr>
            <w:tcW w:w="1697" w:type="dxa"/>
            <w:vAlign w:val="center"/>
          </w:tcPr>
          <w:p w14:paraId="092BBE1E" w14:textId="496E12D4" w:rsidR="00A74571" w:rsidRPr="00A74571" w:rsidRDefault="00A74571" w:rsidP="00A74571">
            <w:pPr>
              <w:pStyle w:val="af4"/>
              <w:jc w:val="center"/>
              <w:rPr>
                <w:rFonts w:ascii="宋体" w:hAnsi="宋体"/>
              </w:rPr>
            </w:pPr>
            <w:r w:rsidRPr="00A74571">
              <w:rPr>
                <w:rFonts w:ascii="宋体" w:hAnsi="宋体" w:hint="eastAsia"/>
              </w:rPr>
              <w:t>适用范围</w:t>
            </w:r>
          </w:p>
        </w:tc>
      </w:tr>
      <w:tr w:rsidR="00A74571" w14:paraId="41EFF81A" w14:textId="77777777" w:rsidTr="00D51E53">
        <w:trPr>
          <w:jc w:val="center"/>
        </w:trPr>
        <w:tc>
          <w:tcPr>
            <w:tcW w:w="2123" w:type="dxa"/>
            <w:vAlign w:val="center"/>
          </w:tcPr>
          <w:p w14:paraId="193AA725" w14:textId="08D9EAFC" w:rsidR="00A74571" w:rsidRPr="00A74571" w:rsidRDefault="00A74571" w:rsidP="00A74571">
            <w:pPr>
              <w:pStyle w:val="af4"/>
              <w:jc w:val="center"/>
              <w:rPr>
                <w:rFonts w:ascii="宋体" w:hAnsi="宋体"/>
              </w:rPr>
            </w:pPr>
            <w:r w:rsidRPr="00A74571">
              <w:t>N</w:t>
            </w:r>
            <w:r w:rsidRPr="00A74571">
              <w:rPr>
                <w:rFonts w:ascii="宋体" w:hAnsi="宋体" w:hint="eastAsia"/>
              </w:rPr>
              <w:t>折交叉验证</w:t>
            </w:r>
          </w:p>
        </w:tc>
        <w:tc>
          <w:tcPr>
            <w:tcW w:w="2550" w:type="dxa"/>
            <w:vAlign w:val="center"/>
          </w:tcPr>
          <w:p w14:paraId="7A2AEB0A" w14:textId="15029B7A" w:rsidR="00A74571" w:rsidRPr="00A74571" w:rsidRDefault="00D51E53" w:rsidP="00A74571">
            <w:pPr>
              <w:pStyle w:val="af4"/>
              <w:jc w:val="center"/>
              <w:rPr>
                <w:rFonts w:ascii="宋体" w:hAnsi="宋体"/>
              </w:rPr>
            </w:pPr>
            <w:r w:rsidRPr="00D51E53">
              <w:rPr>
                <w:rFonts w:ascii="宋体" w:hAnsi="宋体" w:hint="eastAsia"/>
              </w:rPr>
              <w:t>Ｋ的取值</w:t>
            </w:r>
            <w:r>
              <w:rPr>
                <w:rFonts w:ascii="宋体" w:hAnsi="宋体" w:hint="eastAsia"/>
              </w:rPr>
              <w:t>会</w:t>
            </w:r>
            <w:r w:rsidRPr="00D51E53">
              <w:rPr>
                <w:rFonts w:ascii="宋体" w:hAnsi="宋体" w:hint="eastAsia"/>
              </w:rPr>
              <w:t>影响到最后评估结果的稳定性</w:t>
            </w:r>
          </w:p>
        </w:tc>
        <w:tc>
          <w:tcPr>
            <w:tcW w:w="1697" w:type="dxa"/>
            <w:vAlign w:val="center"/>
          </w:tcPr>
          <w:p w14:paraId="5B87CC1A" w14:textId="1E95A2E3" w:rsidR="00A74571" w:rsidRPr="00A74571" w:rsidRDefault="00A74571" w:rsidP="00A74571">
            <w:pPr>
              <w:pStyle w:val="af4"/>
              <w:jc w:val="center"/>
              <w:rPr>
                <w:rFonts w:ascii="宋体" w:hAnsi="宋体"/>
              </w:rPr>
            </w:pPr>
            <w:r w:rsidRPr="00A74571">
              <w:rPr>
                <w:rFonts w:ascii="宋体" w:hAnsi="宋体" w:hint="eastAsia"/>
              </w:rPr>
              <w:t>数据量充足</w:t>
            </w:r>
          </w:p>
        </w:tc>
      </w:tr>
      <w:tr w:rsidR="00A74571" w14:paraId="289F6058" w14:textId="77777777" w:rsidTr="00D51E53">
        <w:trPr>
          <w:jc w:val="center"/>
        </w:trPr>
        <w:tc>
          <w:tcPr>
            <w:tcW w:w="2123" w:type="dxa"/>
            <w:vAlign w:val="center"/>
          </w:tcPr>
          <w:p w14:paraId="2E0DDCFB" w14:textId="6BBF57D9" w:rsidR="00A74571" w:rsidRPr="00A74571" w:rsidRDefault="00A74571" w:rsidP="00A74571">
            <w:pPr>
              <w:pStyle w:val="af4"/>
              <w:jc w:val="center"/>
              <w:rPr>
                <w:rFonts w:ascii="宋体" w:hAnsi="宋体"/>
              </w:rPr>
            </w:pPr>
            <w:r w:rsidRPr="00A74571">
              <w:rPr>
                <w:rFonts w:ascii="宋体" w:hAnsi="宋体" w:hint="eastAsia"/>
              </w:rPr>
              <w:t>留一法</w:t>
            </w:r>
          </w:p>
        </w:tc>
        <w:tc>
          <w:tcPr>
            <w:tcW w:w="2550" w:type="dxa"/>
            <w:vAlign w:val="center"/>
          </w:tcPr>
          <w:p w14:paraId="64E3535C" w14:textId="1C4872C0" w:rsidR="00A74571" w:rsidRPr="00A74571" w:rsidRDefault="00D51E53" w:rsidP="00A74571">
            <w:pPr>
              <w:pStyle w:val="af4"/>
              <w:jc w:val="center"/>
              <w:rPr>
                <w:rFonts w:ascii="宋体" w:hAnsi="宋体"/>
              </w:rPr>
            </w:pPr>
            <w:r>
              <w:rPr>
                <w:rFonts w:ascii="宋体" w:hAnsi="宋体" w:hint="eastAsia"/>
              </w:rPr>
              <w:t>在三种方法中评估更准确</w:t>
            </w:r>
          </w:p>
        </w:tc>
        <w:tc>
          <w:tcPr>
            <w:tcW w:w="1697" w:type="dxa"/>
            <w:vAlign w:val="center"/>
          </w:tcPr>
          <w:p w14:paraId="0001E9E3" w14:textId="3CF1CDC4" w:rsidR="00A74571" w:rsidRPr="00A74571" w:rsidRDefault="00A74571" w:rsidP="00A74571">
            <w:pPr>
              <w:pStyle w:val="af4"/>
              <w:jc w:val="center"/>
              <w:rPr>
                <w:rFonts w:ascii="宋体" w:hAnsi="宋体"/>
              </w:rPr>
            </w:pPr>
            <w:r w:rsidRPr="00A74571">
              <w:rPr>
                <w:rFonts w:ascii="宋体" w:hAnsi="宋体" w:hint="eastAsia"/>
              </w:rPr>
              <w:t>数据集小且可有效划分</w:t>
            </w:r>
          </w:p>
        </w:tc>
      </w:tr>
      <w:tr w:rsidR="00A74571" w14:paraId="4A160296" w14:textId="77777777" w:rsidTr="00D51E53">
        <w:trPr>
          <w:jc w:val="center"/>
        </w:trPr>
        <w:tc>
          <w:tcPr>
            <w:tcW w:w="2123" w:type="dxa"/>
            <w:vAlign w:val="center"/>
          </w:tcPr>
          <w:p w14:paraId="053FCA58" w14:textId="269A1DCA" w:rsidR="00A74571" w:rsidRPr="00A74571" w:rsidRDefault="00A74571" w:rsidP="00A74571">
            <w:pPr>
              <w:pStyle w:val="af4"/>
              <w:jc w:val="center"/>
              <w:rPr>
                <w:rFonts w:ascii="宋体" w:hAnsi="宋体"/>
              </w:rPr>
            </w:pPr>
            <w:r w:rsidRPr="00A74571">
              <w:rPr>
                <w:rFonts w:ascii="宋体" w:hAnsi="宋体" w:hint="eastAsia"/>
              </w:rPr>
              <w:t>留出法</w:t>
            </w:r>
          </w:p>
        </w:tc>
        <w:tc>
          <w:tcPr>
            <w:tcW w:w="2550" w:type="dxa"/>
            <w:vAlign w:val="center"/>
          </w:tcPr>
          <w:p w14:paraId="7B42322F" w14:textId="1FC0D114" w:rsidR="00A74571" w:rsidRPr="00A74571" w:rsidRDefault="00A74571" w:rsidP="00A74571">
            <w:pPr>
              <w:pStyle w:val="af4"/>
              <w:jc w:val="center"/>
              <w:rPr>
                <w:rFonts w:ascii="宋体" w:hAnsi="宋体"/>
              </w:rPr>
            </w:pPr>
            <w:r>
              <w:rPr>
                <w:rFonts w:ascii="宋体" w:hAnsi="宋体" w:hint="eastAsia"/>
              </w:rPr>
              <w:t>使用简单</w:t>
            </w:r>
          </w:p>
        </w:tc>
        <w:tc>
          <w:tcPr>
            <w:tcW w:w="1697" w:type="dxa"/>
            <w:vAlign w:val="center"/>
          </w:tcPr>
          <w:p w14:paraId="358C3953" w14:textId="482C90E6" w:rsidR="00A74571" w:rsidRPr="00A74571" w:rsidRDefault="00A74571" w:rsidP="00A74571">
            <w:pPr>
              <w:pStyle w:val="af4"/>
              <w:jc w:val="center"/>
              <w:rPr>
                <w:rFonts w:ascii="宋体" w:hAnsi="宋体"/>
              </w:rPr>
            </w:pPr>
            <w:r w:rsidRPr="00A74571">
              <w:rPr>
                <w:rFonts w:ascii="宋体" w:hAnsi="宋体" w:hint="eastAsia"/>
              </w:rPr>
              <w:t>数据量充足</w:t>
            </w:r>
          </w:p>
        </w:tc>
      </w:tr>
    </w:tbl>
    <w:p w14:paraId="610C6678" w14:textId="0B38970C" w:rsidR="00AE76BC" w:rsidRPr="00AE76BC" w:rsidRDefault="00AE76BC" w:rsidP="00AE76BC">
      <w:pPr>
        <w:spacing w:line="400" w:lineRule="exact"/>
        <w:ind w:firstLineChars="200" w:firstLine="480"/>
        <w:rPr>
          <w:rFonts w:eastAsia="宋体"/>
          <w:sz w:val="24"/>
        </w:rPr>
      </w:pPr>
      <w:r w:rsidRPr="00AE76BC">
        <w:rPr>
          <w:rFonts w:eastAsia="宋体" w:hint="eastAsia"/>
          <w:sz w:val="24"/>
        </w:rPr>
        <w:lastRenderedPageBreak/>
        <w:t>模型性能评估常用根据召回率和准确率两个指标。若性能不满足要求则返回步骤</w:t>
      </w:r>
      <w:r w:rsidRPr="00AE76BC">
        <w:rPr>
          <w:rFonts w:eastAsia="宋体" w:hint="eastAsia"/>
          <w:sz w:val="24"/>
        </w:rPr>
        <w:t>3</w:t>
      </w:r>
      <w:r w:rsidRPr="00AE76BC">
        <w:rPr>
          <w:rFonts w:eastAsia="宋体"/>
          <w:sz w:val="24"/>
        </w:rPr>
        <w:t>，调整参数</w:t>
      </w:r>
      <w:r w:rsidRPr="00AE76BC">
        <w:rPr>
          <w:rFonts w:eastAsia="宋体" w:hint="eastAsia"/>
          <w:sz w:val="24"/>
        </w:rPr>
        <w:t>后训练或增加训练代数。</w:t>
      </w:r>
    </w:p>
    <w:p w14:paraId="33C3FF28" w14:textId="77777777" w:rsidR="00AE76BC" w:rsidRPr="00AE76BC" w:rsidRDefault="00AE76BC" w:rsidP="00AE76BC">
      <w:pPr>
        <w:spacing w:line="400" w:lineRule="exact"/>
        <w:ind w:firstLineChars="160" w:firstLine="384"/>
        <w:rPr>
          <w:rFonts w:eastAsia="宋体"/>
          <w:sz w:val="24"/>
        </w:rPr>
      </w:pPr>
      <w:r w:rsidRPr="00AE76BC">
        <w:rPr>
          <w:rFonts w:eastAsia="宋体"/>
          <w:sz w:val="24"/>
        </w:rPr>
        <w:t>（</w:t>
      </w:r>
      <w:r w:rsidRPr="00AE76BC">
        <w:rPr>
          <w:rFonts w:eastAsia="宋体" w:hint="eastAsia"/>
          <w:sz w:val="24"/>
        </w:rPr>
        <w:t>5</w:t>
      </w:r>
      <w:r w:rsidRPr="00AE76BC">
        <w:rPr>
          <w:rFonts w:eastAsia="宋体"/>
          <w:sz w:val="24"/>
        </w:rPr>
        <w:t>）部署应用</w:t>
      </w:r>
    </w:p>
    <w:p w14:paraId="01207B26" w14:textId="77777777" w:rsidR="00AE76BC" w:rsidRPr="00AE76BC" w:rsidRDefault="00AE76BC" w:rsidP="00AE76BC">
      <w:pPr>
        <w:spacing w:line="400" w:lineRule="exact"/>
        <w:ind w:firstLineChars="200" w:firstLine="480"/>
        <w:rPr>
          <w:rFonts w:eastAsia="宋体"/>
          <w:sz w:val="24"/>
        </w:rPr>
      </w:pPr>
      <w:r w:rsidRPr="00AE76BC">
        <w:rPr>
          <w:rFonts w:eastAsia="宋体" w:hint="eastAsia"/>
          <w:sz w:val="24"/>
        </w:rPr>
        <w:t>调优后对模型进行简单的测试，最后将训练好的模型存储，并部署以供使用。</w:t>
      </w:r>
    </w:p>
    <w:p w14:paraId="56211D92" w14:textId="77777777" w:rsidR="00AE76BC" w:rsidRPr="00AE76BC" w:rsidRDefault="00AE76BC" w:rsidP="00A229DA">
      <w:pPr>
        <w:pStyle w:val="af6"/>
      </w:pPr>
      <w:r w:rsidRPr="00AE76BC">
        <w:rPr>
          <w:noProof/>
        </w:rPr>
        <w:drawing>
          <wp:inline distT="0" distB="0" distL="0" distR="0" wp14:anchorId="2CC990DD" wp14:editId="743BCA3E">
            <wp:extent cx="1392362" cy="2768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15376" cy="2814362"/>
                    </a:xfrm>
                    <a:prstGeom prst="rect">
                      <a:avLst/>
                    </a:prstGeom>
                    <a:noFill/>
                    <a:ln>
                      <a:noFill/>
                    </a:ln>
                  </pic:spPr>
                </pic:pic>
              </a:graphicData>
            </a:graphic>
          </wp:inline>
        </w:drawing>
      </w:r>
    </w:p>
    <w:p w14:paraId="4F784FCB" w14:textId="492CDA67" w:rsidR="00AE76BC" w:rsidRPr="00AE76BC" w:rsidRDefault="00AE76BC" w:rsidP="00A229DA">
      <w:pPr>
        <w:pStyle w:val="af1"/>
      </w:pPr>
      <w:r w:rsidRPr="00C6116D">
        <w:t>图</w:t>
      </w:r>
      <w:r w:rsidRPr="00C6116D">
        <w:t>2-</w:t>
      </w:r>
      <w:r w:rsidR="00C6116D" w:rsidRPr="00C6116D">
        <w:t>7</w:t>
      </w:r>
      <w:r w:rsidRPr="00AE76BC">
        <w:t xml:space="preserve"> </w:t>
      </w:r>
      <w:r w:rsidRPr="00AE76BC">
        <w:t>基于人工智能的录入流程</w:t>
      </w:r>
    </w:p>
    <w:p w14:paraId="061E5A92" w14:textId="77777777" w:rsidR="00353253" w:rsidRPr="00F946DB" w:rsidRDefault="00353253" w:rsidP="00353253">
      <w:pPr>
        <w:pStyle w:val="ac"/>
      </w:pPr>
      <w:bookmarkStart w:id="45" w:name="_Toc83564881"/>
      <w:r>
        <w:t>4</w:t>
      </w:r>
      <w:r w:rsidRPr="00F946DB">
        <w:t>.3</w:t>
      </w:r>
      <w:r w:rsidRPr="00F946DB">
        <w:rPr>
          <w:rFonts w:hint="eastAsia"/>
        </w:rPr>
        <w:t>存储规范</w:t>
      </w:r>
      <w:bookmarkEnd w:id="45"/>
    </w:p>
    <w:p w14:paraId="55855473"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知识的规则化输出结果主要是以图和表的形式，图</w:t>
      </w:r>
      <w:r>
        <w:rPr>
          <w:rFonts w:eastAsia="宋体" w:hint="eastAsia"/>
          <w:sz w:val="24"/>
        </w:rPr>
        <w:t>知识</w:t>
      </w:r>
      <w:r w:rsidRPr="00F946DB">
        <w:rPr>
          <w:rFonts w:eastAsia="宋体" w:hint="eastAsia"/>
          <w:sz w:val="24"/>
        </w:rPr>
        <w:t>和表</w:t>
      </w:r>
      <w:r>
        <w:rPr>
          <w:rFonts w:eastAsia="宋体" w:hint="eastAsia"/>
          <w:sz w:val="24"/>
        </w:rPr>
        <w:t>知识</w:t>
      </w:r>
      <w:r w:rsidRPr="00F946DB">
        <w:rPr>
          <w:rFonts w:eastAsia="宋体" w:hint="eastAsia"/>
          <w:sz w:val="24"/>
        </w:rPr>
        <w:t>有着不同的特性及结构，因此需要对它们分别设置不同的存储方案。以下对这两种形式</w:t>
      </w:r>
      <w:r>
        <w:rPr>
          <w:rFonts w:eastAsia="宋体" w:hint="eastAsia"/>
          <w:sz w:val="24"/>
        </w:rPr>
        <w:t>知识</w:t>
      </w:r>
      <w:r w:rsidRPr="00F946DB">
        <w:rPr>
          <w:rFonts w:eastAsia="宋体" w:hint="eastAsia"/>
          <w:sz w:val="24"/>
        </w:rPr>
        <w:t>的存储进行说明。</w:t>
      </w:r>
    </w:p>
    <w:p w14:paraId="7705AF91" w14:textId="77777777" w:rsidR="00353253" w:rsidRPr="00F946DB" w:rsidRDefault="00353253" w:rsidP="00353253">
      <w:pPr>
        <w:pStyle w:val="af"/>
      </w:pPr>
      <w:bookmarkStart w:id="46" w:name="_Toc83564882"/>
      <w:r>
        <w:t>4</w:t>
      </w:r>
      <w:r w:rsidRPr="00F946DB">
        <w:t xml:space="preserve">.3.1 </w:t>
      </w:r>
      <w:r w:rsidRPr="00F946DB">
        <w:rPr>
          <w:rFonts w:hint="eastAsia"/>
        </w:rPr>
        <w:t>图</w:t>
      </w:r>
      <w:r>
        <w:rPr>
          <w:rFonts w:hint="eastAsia"/>
        </w:rPr>
        <w:t>知识</w:t>
      </w:r>
      <w:r w:rsidRPr="00F946DB">
        <w:rPr>
          <w:rFonts w:hint="eastAsia"/>
        </w:rPr>
        <w:t>的存储</w:t>
      </w:r>
      <w:bookmarkEnd w:id="46"/>
    </w:p>
    <w:p w14:paraId="302D4E2E" w14:textId="77777777" w:rsidR="00353253" w:rsidRDefault="00353253" w:rsidP="00353253">
      <w:pPr>
        <w:spacing w:line="400" w:lineRule="exact"/>
        <w:ind w:firstLineChars="200" w:firstLine="480"/>
        <w:rPr>
          <w:rFonts w:eastAsia="宋体"/>
          <w:sz w:val="24"/>
        </w:rPr>
      </w:pPr>
      <w:r w:rsidRPr="00F946DB">
        <w:rPr>
          <w:rFonts w:eastAsia="宋体" w:hint="eastAsia"/>
          <w:sz w:val="24"/>
        </w:rPr>
        <w:t>图</w:t>
      </w:r>
      <w:r>
        <w:rPr>
          <w:rFonts w:eastAsia="宋体" w:hint="eastAsia"/>
          <w:sz w:val="24"/>
        </w:rPr>
        <w:t>知识</w:t>
      </w:r>
      <w:r w:rsidRPr="00F946DB">
        <w:rPr>
          <w:rFonts w:eastAsia="宋体" w:hint="eastAsia"/>
          <w:sz w:val="24"/>
        </w:rPr>
        <w:t>中有以下几个基本概念：图（</w:t>
      </w:r>
      <w:r w:rsidRPr="00F946DB">
        <w:rPr>
          <w:rFonts w:eastAsia="宋体" w:hint="eastAsia"/>
          <w:sz w:val="24"/>
        </w:rPr>
        <w:t>Graph</w:t>
      </w:r>
      <w:r w:rsidRPr="00F946DB">
        <w:rPr>
          <w:rFonts w:eastAsia="宋体"/>
          <w:sz w:val="24"/>
        </w:rPr>
        <w:t>）</w:t>
      </w:r>
      <w:r w:rsidRPr="00F946DB">
        <w:rPr>
          <w:rFonts w:eastAsia="宋体" w:hint="eastAsia"/>
          <w:sz w:val="24"/>
        </w:rPr>
        <w:t>指关系图。比如：同学及朋友关系图、银行转账图等</w:t>
      </w:r>
      <w:r>
        <w:rPr>
          <w:rFonts w:eastAsia="宋体" w:hint="eastAsia"/>
          <w:sz w:val="24"/>
        </w:rPr>
        <w:t>；</w:t>
      </w:r>
      <w:r w:rsidRPr="00F946DB">
        <w:rPr>
          <w:rFonts w:eastAsia="宋体" w:hint="eastAsia"/>
          <w:sz w:val="24"/>
        </w:rPr>
        <w:t>顶点（</w:t>
      </w:r>
      <w:r w:rsidRPr="00F946DB">
        <w:rPr>
          <w:rFonts w:eastAsia="宋体" w:hint="eastAsia"/>
          <w:sz w:val="24"/>
        </w:rPr>
        <w:t>Vertex</w:t>
      </w:r>
      <w:r w:rsidRPr="00F946DB">
        <w:rPr>
          <w:rFonts w:eastAsia="宋体"/>
          <w:sz w:val="24"/>
        </w:rPr>
        <w:t>）</w:t>
      </w:r>
      <w:r w:rsidRPr="00F946DB">
        <w:rPr>
          <w:rFonts w:eastAsia="宋体" w:hint="eastAsia"/>
          <w:sz w:val="24"/>
        </w:rPr>
        <w:t>一般指实体。比如：人、账户等</w:t>
      </w:r>
      <w:r>
        <w:rPr>
          <w:rFonts w:eastAsia="宋体" w:hint="eastAsia"/>
          <w:sz w:val="24"/>
        </w:rPr>
        <w:t>；</w:t>
      </w:r>
      <w:r w:rsidRPr="00F946DB">
        <w:rPr>
          <w:rFonts w:eastAsia="宋体" w:hint="eastAsia"/>
          <w:sz w:val="24"/>
        </w:rPr>
        <w:t>边（</w:t>
      </w:r>
      <w:r w:rsidRPr="00F946DB">
        <w:rPr>
          <w:rFonts w:eastAsia="宋体" w:hint="eastAsia"/>
          <w:sz w:val="24"/>
        </w:rPr>
        <w:t>Edge</w:t>
      </w:r>
      <w:r w:rsidRPr="00F946DB">
        <w:rPr>
          <w:rFonts w:eastAsia="宋体"/>
          <w:sz w:val="24"/>
        </w:rPr>
        <w:t>）</w:t>
      </w:r>
      <w:r w:rsidRPr="00F946DB">
        <w:rPr>
          <w:rFonts w:eastAsia="宋体" w:hint="eastAsia"/>
          <w:sz w:val="24"/>
        </w:rPr>
        <w:t>一般指关系。比如：朋友关系、转账动作等；属性（</w:t>
      </w:r>
      <w:r w:rsidRPr="00F946DB">
        <w:rPr>
          <w:rFonts w:eastAsia="宋体" w:hint="eastAsia"/>
          <w:sz w:val="24"/>
        </w:rPr>
        <w:t>Property</w:t>
      </w:r>
      <w:r w:rsidRPr="00F946DB">
        <w:rPr>
          <w:rFonts w:eastAsia="宋体"/>
          <w:sz w:val="24"/>
        </w:rPr>
        <w:t>）</w:t>
      </w:r>
      <w:r w:rsidRPr="00F946DB">
        <w:rPr>
          <w:rFonts w:eastAsia="宋体" w:hint="eastAsia"/>
          <w:sz w:val="24"/>
        </w:rPr>
        <w:t>顶点或边可以包含属性，比如：人的姓名、人的年龄、转账的时间。</w:t>
      </w:r>
      <w:r>
        <w:rPr>
          <w:rFonts w:eastAsia="宋体" w:hint="eastAsia"/>
          <w:sz w:val="24"/>
        </w:rPr>
        <w:t>其逻辑形状如下图</w:t>
      </w:r>
      <w:r>
        <w:rPr>
          <w:rFonts w:eastAsia="宋体"/>
          <w:sz w:val="24"/>
        </w:rPr>
        <w:t>4-10</w:t>
      </w:r>
      <w:r>
        <w:rPr>
          <w:rFonts w:eastAsia="宋体" w:hint="eastAsia"/>
          <w:sz w:val="24"/>
        </w:rPr>
        <w:t>所示。</w:t>
      </w:r>
    </w:p>
    <w:p w14:paraId="551D01F7" w14:textId="79B6BC63" w:rsidR="00353253" w:rsidRDefault="00A229DA" w:rsidP="00A229DA">
      <w:pPr>
        <w:pStyle w:val="af6"/>
      </w:pPr>
      <w:r w:rsidRPr="00A229DA">
        <w:object w:dxaOrig="2536" w:dyaOrig="1861" w14:anchorId="0AAF6766">
          <v:shape id="_x0000_i1056" type="#_x0000_t75" style="width:127.5pt;height:93pt" o:ole="">
            <v:imagedata r:id="rId85" o:title=""/>
          </v:shape>
          <o:OLEObject Type="Embed" ProgID="Visio.Drawing.15" ShapeID="_x0000_i1056" DrawAspect="Content" ObjectID="_1694240889" r:id="rId86"/>
        </w:object>
      </w:r>
    </w:p>
    <w:p w14:paraId="54E156F7" w14:textId="77777777" w:rsidR="00353253" w:rsidRPr="00A229DA" w:rsidRDefault="00353253" w:rsidP="00A229DA">
      <w:pPr>
        <w:pStyle w:val="af1"/>
      </w:pPr>
      <w:r>
        <w:rPr>
          <w:rFonts w:hint="eastAsia"/>
        </w:rPr>
        <w:t>图</w:t>
      </w:r>
      <w:r>
        <w:t xml:space="preserve">4-10 </w:t>
      </w:r>
      <w:r>
        <w:rPr>
          <w:rFonts w:hint="eastAsia"/>
        </w:rPr>
        <w:t>图知识逻辑形状</w:t>
      </w:r>
    </w:p>
    <w:p w14:paraId="63D233B2" w14:textId="77777777" w:rsidR="00353253" w:rsidRPr="00F946DB" w:rsidRDefault="00353253" w:rsidP="00353253">
      <w:pPr>
        <w:spacing w:line="400" w:lineRule="exact"/>
        <w:ind w:firstLineChars="200" w:firstLine="480"/>
        <w:rPr>
          <w:rFonts w:eastAsia="宋体"/>
          <w:sz w:val="24"/>
        </w:rPr>
      </w:pPr>
      <w:r>
        <w:rPr>
          <w:rFonts w:eastAsia="宋体" w:hint="eastAsia"/>
          <w:sz w:val="24"/>
        </w:rPr>
        <w:lastRenderedPageBreak/>
        <w:t>在图知识</w:t>
      </w:r>
      <w:r w:rsidRPr="00F946DB">
        <w:rPr>
          <w:rFonts w:eastAsia="宋体" w:hint="eastAsia"/>
          <w:sz w:val="24"/>
        </w:rPr>
        <w:t>中最重要的信息就是图的节点、边的信息和边之间的关系，可以使用关系型数据库或图数据库来存储这些信息，具体如下。</w:t>
      </w:r>
    </w:p>
    <w:p w14:paraId="12161812"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图数据库是以图论为基础的一种非关系型数据库，其数据库存储结构和数据的查询方式都是以图论为基础的。图论中图的基本元素为节点和边，在图数据库中对应的就是节点和关系。图数据库的关注点是“关联关系”形成的图，其目标是对现实世界中的实体与实体之间的关联关系进行存储与分析：将实体抽象为顶点、将实体之间的关联关系抽象为边。通过顶点和边形成的图谱结构，直观自然地表达万物关联的世界，同时解决了复杂关联关系深层检索的性能问题。</w:t>
      </w:r>
    </w:p>
    <w:p w14:paraId="74A62D4C"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图数据库仅使用一个模式和一组起点，就可以围绕这些初始起点探索相邻数据，收集和汇总来自数百万个节点和关系的信息，并保持搜索范围之外的任何数据不变。图数据库在处理规模大、关联度高的数据时优势明显。</w:t>
      </w:r>
      <w:r w:rsidRPr="00F946DB">
        <w:rPr>
          <w:rFonts w:eastAsia="宋体"/>
          <w:sz w:val="24"/>
        </w:rPr>
        <w:t>与传统的关系型数据库相比，图数据库具有如下优势：</w:t>
      </w:r>
    </w:p>
    <w:p w14:paraId="2624B6BF" w14:textId="77777777" w:rsidR="00353253" w:rsidRPr="00F946DB" w:rsidRDefault="00353253" w:rsidP="00353253">
      <w:pPr>
        <w:pStyle w:val="31"/>
        <w:ind w:firstLine="384"/>
      </w:pPr>
      <w:r w:rsidRPr="00F946DB">
        <w:rPr>
          <w:rFonts w:hint="eastAsia"/>
        </w:rPr>
        <w:t>（</w:t>
      </w:r>
      <w:r w:rsidRPr="00F946DB">
        <w:rPr>
          <w:rFonts w:hint="eastAsia"/>
        </w:rPr>
        <w:t>1</w:t>
      </w:r>
      <w:r w:rsidRPr="00F946DB">
        <w:rPr>
          <w:rFonts w:hint="eastAsia"/>
        </w:rPr>
        <w:t>）可以很自然地表达现实世界中的实体及其关联关系</w:t>
      </w:r>
      <w:r>
        <w:rPr>
          <w:rFonts w:hint="eastAsia"/>
        </w:rPr>
        <w:t>（</w:t>
      </w:r>
      <w:r w:rsidRPr="00F946DB">
        <w:rPr>
          <w:rFonts w:hint="eastAsia"/>
        </w:rPr>
        <w:t>对应图的顶点及边</w:t>
      </w:r>
      <w:r>
        <w:rPr>
          <w:rFonts w:hint="eastAsia"/>
        </w:rPr>
        <w:t>）</w:t>
      </w:r>
      <w:r w:rsidRPr="00F946DB">
        <w:rPr>
          <w:rFonts w:hint="eastAsia"/>
        </w:rPr>
        <w:t>；</w:t>
      </w:r>
    </w:p>
    <w:p w14:paraId="698373DB" w14:textId="77777777" w:rsidR="00353253" w:rsidRPr="00F946DB" w:rsidRDefault="00353253" w:rsidP="00353253">
      <w:pPr>
        <w:pStyle w:val="31"/>
        <w:ind w:firstLine="384"/>
      </w:pPr>
      <w:r w:rsidRPr="00F946DB">
        <w:rPr>
          <w:rFonts w:hint="eastAsia"/>
        </w:rPr>
        <w:t>（</w:t>
      </w:r>
      <w:r w:rsidRPr="00F946DB">
        <w:t>2</w:t>
      </w:r>
      <w:r w:rsidRPr="00F946DB">
        <w:rPr>
          <w:rFonts w:hint="eastAsia"/>
        </w:rPr>
        <w:t>）灵活的数据模型可以适应不断变化的业务需求；</w:t>
      </w:r>
    </w:p>
    <w:p w14:paraId="73009AC8" w14:textId="77777777" w:rsidR="00353253" w:rsidRPr="00F946DB" w:rsidRDefault="00353253" w:rsidP="00353253">
      <w:pPr>
        <w:pStyle w:val="31"/>
        <w:ind w:firstLine="384"/>
      </w:pPr>
      <w:r w:rsidRPr="00F946DB">
        <w:rPr>
          <w:rFonts w:hint="eastAsia"/>
        </w:rPr>
        <w:t>（</w:t>
      </w:r>
      <w:r w:rsidRPr="00F946DB">
        <w:t>3</w:t>
      </w:r>
      <w:r w:rsidRPr="00F946DB">
        <w:rPr>
          <w:rFonts w:hint="eastAsia"/>
        </w:rPr>
        <w:t>）灵活的图查询语言，轻松实现复杂关系网络的分析；</w:t>
      </w:r>
    </w:p>
    <w:p w14:paraId="793EDF04" w14:textId="77777777" w:rsidR="00353253" w:rsidRPr="00F946DB" w:rsidRDefault="00353253" w:rsidP="00353253">
      <w:pPr>
        <w:spacing w:line="400" w:lineRule="exact"/>
        <w:ind w:firstLineChars="160" w:firstLine="384"/>
        <w:rPr>
          <w:rFonts w:eastAsia="宋体"/>
          <w:sz w:val="24"/>
        </w:rPr>
      </w:pPr>
      <w:r w:rsidRPr="00F946DB">
        <w:rPr>
          <w:rFonts w:eastAsia="宋体" w:hint="eastAsia"/>
          <w:sz w:val="24"/>
        </w:rPr>
        <w:t>（</w:t>
      </w:r>
      <w:r w:rsidRPr="00F946DB">
        <w:rPr>
          <w:rFonts w:eastAsia="宋体"/>
          <w:sz w:val="24"/>
        </w:rPr>
        <w:t>4</w:t>
      </w:r>
      <w:r w:rsidRPr="00F946DB">
        <w:rPr>
          <w:rFonts w:eastAsia="宋体" w:hint="eastAsia"/>
          <w:sz w:val="24"/>
        </w:rPr>
        <w:t>）关系型数据库在遍历关系网络并抽取信息的能力非常弱，图数据库则为此而生；</w:t>
      </w:r>
    </w:p>
    <w:p w14:paraId="7BFEA019" w14:textId="6F13E2FD" w:rsidR="00353253" w:rsidRPr="00F946DB" w:rsidRDefault="00353253" w:rsidP="00353253">
      <w:pPr>
        <w:spacing w:line="400" w:lineRule="exact"/>
        <w:ind w:firstLineChars="160" w:firstLine="384"/>
        <w:rPr>
          <w:rFonts w:eastAsia="宋体"/>
          <w:sz w:val="24"/>
        </w:rPr>
      </w:pPr>
      <w:r w:rsidRPr="00F946DB">
        <w:rPr>
          <w:rFonts w:eastAsia="宋体" w:hint="eastAsia"/>
          <w:sz w:val="24"/>
        </w:rPr>
        <w:t>（</w:t>
      </w:r>
      <w:r w:rsidRPr="00F946DB">
        <w:rPr>
          <w:rFonts w:eastAsia="宋体"/>
          <w:sz w:val="24"/>
        </w:rPr>
        <w:t>5</w:t>
      </w:r>
      <w:r w:rsidRPr="00F946DB">
        <w:rPr>
          <w:rFonts w:eastAsia="宋体" w:hint="eastAsia"/>
          <w:sz w:val="24"/>
        </w:rPr>
        <w:t>）关系型数据库在规模庞大时很难做多层关联关系分析（</w:t>
      </w:r>
      <w:r w:rsidRPr="00F946DB">
        <w:rPr>
          <w:rFonts w:eastAsia="宋体"/>
          <w:sz w:val="24"/>
        </w:rPr>
        <w:t>Join</w:t>
      </w:r>
      <w:r w:rsidRPr="00F946DB">
        <w:rPr>
          <w:rFonts w:eastAsia="宋体" w:hint="eastAsia"/>
          <w:sz w:val="24"/>
        </w:rPr>
        <w:t>操作往往消耗过长时间而失败），图数据库则</w:t>
      </w:r>
      <w:proofErr w:type="gramStart"/>
      <w:r w:rsidRPr="00F946DB">
        <w:rPr>
          <w:rFonts w:eastAsia="宋体" w:hint="eastAsia"/>
          <w:sz w:val="24"/>
        </w:rPr>
        <w:t>天然把</w:t>
      </w:r>
      <w:proofErr w:type="gramEnd"/>
      <w:r w:rsidRPr="00F946DB">
        <w:rPr>
          <w:rFonts w:eastAsia="宋体" w:hint="eastAsia"/>
          <w:sz w:val="24"/>
        </w:rPr>
        <w:t>关联数据连接在一起，无需耗时耗内存的</w:t>
      </w:r>
      <w:r w:rsidRPr="00F946DB">
        <w:rPr>
          <w:rFonts w:eastAsia="宋体"/>
          <w:sz w:val="24"/>
        </w:rPr>
        <w:t>Join</w:t>
      </w:r>
      <w:r w:rsidRPr="00F946DB">
        <w:rPr>
          <w:rFonts w:eastAsia="宋体" w:hint="eastAsia"/>
          <w:sz w:val="24"/>
        </w:rPr>
        <w:t>操作，可以保持</w:t>
      </w:r>
      <w:proofErr w:type="gramStart"/>
      <w:r w:rsidRPr="00F946DB">
        <w:rPr>
          <w:rFonts w:eastAsia="宋体" w:hint="eastAsia"/>
          <w:sz w:val="24"/>
        </w:rPr>
        <w:t>常数级时</w:t>
      </w:r>
      <w:proofErr w:type="gramEnd"/>
      <w:r w:rsidRPr="00F946DB">
        <w:rPr>
          <w:rFonts w:eastAsia="宋体" w:hint="eastAsia"/>
          <w:sz w:val="24"/>
        </w:rPr>
        <w:t>间复杂度</w:t>
      </w:r>
      <w:r w:rsidR="00F04E89">
        <w:rPr>
          <w:rFonts w:eastAsia="宋体" w:hint="eastAsia"/>
          <w:sz w:val="24"/>
        </w:rPr>
        <w:t>；</w:t>
      </w:r>
    </w:p>
    <w:p w14:paraId="7250E4D4" w14:textId="68F7EA7C" w:rsidR="00353253" w:rsidRPr="00F946DB" w:rsidRDefault="00353253" w:rsidP="00353253">
      <w:pPr>
        <w:spacing w:line="400" w:lineRule="exact"/>
        <w:ind w:firstLineChars="160" w:firstLine="384"/>
        <w:rPr>
          <w:rFonts w:eastAsia="宋体"/>
          <w:sz w:val="24"/>
        </w:rPr>
      </w:pPr>
      <w:r w:rsidRPr="00F946DB">
        <w:rPr>
          <w:rFonts w:eastAsia="宋体" w:hint="eastAsia"/>
          <w:sz w:val="24"/>
        </w:rPr>
        <w:t>（</w:t>
      </w:r>
      <w:r w:rsidRPr="00F946DB">
        <w:rPr>
          <w:rFonts w:eastAsia="宋体"/>
          <w:sz w:val="24"/>
        </w:rPr>
        <w:t>6</w:t>
      </w:r>
      <w:r w:rsidRPr="00F946DB">
        <w:rPr>
          <w:rFonts w:eastAsia="宋体" w:hint="eastAsia"/>
          <w:sz w:val="24"/>
        </w:rPr>
        <w:t>）在关系型数据库的查询中</w:t>
      </w:r>
      <w:r>
        <w:rPr>
          <w:rFonts w:eastAsia="宋体" w:hint="eastAsia"/>
          <w:sz w:val="24"/>
        </w:rPr>
        <w:t>，</w:t>
      </w:r>
      <w:r w:rsidRPr="00F946DB">
        <w:rPr>
          <w:rFonts w:eastAsia="宋体" w:hint="eastAsia"/>
          <w:sz w:val="24"/>
        </w:rPr>
        <w:t>关系的增多意味着需要遍历更多的关联表与实体表</w:t>
      </w:r>
      <w:r>
        <w:rPr>
          <w:rFonts w:eastAsia="宋体" w:hint="eastAsia"/>
          <w:sz w:val="24"/>
        </w:rPr>
        <w:t>，</w:t>
      </w:r>
      <w:r w:rsidRPr="00F946DB">
        <w:rPr>
          <w:rFonts w:eastAsia="宋体" w:hint="eastAsia"/>
          <w:sz w:val="24"/>
        </w:rPr>
        <w:t>其中存在着大量需要遍历的数据。并且</w:t>
      </w:r>
      <w:r>
        <w:rPr>
          <w:rFonts w:eastAsia="宋体" w:hint="eastAsia"/>
          <w:sz w:val="24"/>
        </w:rPr>
        <w:t>，</w:t>
      </w:r>
      <w:r w:rsidRPr="00F946DB">
        <w:rPr>
          <w:rFonts w:eastAsia="宋体" w:hint="eastAsia"/>
          <w:sz w:val="24"/>
        </w:rPr>
        <w:t>关系型数据库在数据查询时遍历的大量内容都与查询内容毫无关系</w:t>
      </w:r>
      <w:r>
        <w:rPr>
          <w:rFonts w:eastAsia="宋体" w:hint="eastAsia"/>
          <w:sz w:val="24"/>
        </w:rPr>
        <w:t>，</w:t>
      </w:r>
      <w:r w:rsidRPr="00F946DB">
        <w:rPr>
          <w:rFonts w:eastAsia="宋体" w:hint="eastAsia"/>
          <w:sz w:val="24"/>
        </w:rPr>
        <w:t>因此这也会导致关系查询时效率的大大降低</w:t>
      </w:r>
      <w:r w:rsidR="00F04E89">
        <w:rPr>
          <w:rFonts w:eastAsia="宋体" w:hint="eastAsia"/>
          <w:sz w:val="24"/>
        </w:rPr>
        <w:t>；</w:t>
      </w:r>
    </w:p>
    <w:p w14:paraId="24677BB3" w14:textId="09EB8A84" w:rsidR="00353253" w:rsidRPr="00F946DB" w:rsidRDefault="00353253" w:rsidP="00353253">
      <w:pPr>
        <w:spacing w:line="400" w:lineRule="exact"/>
        <w:ind w:firstLineChars="160" w:firstLine="384"/>
        <w:rPr>
          <w:rFonts w:eastAsia="宋体"/>
          <w:sz w:val="24"/>
        </w:rPr>
      </w:pPr>
      <w:r w:rsidRPr="00F946DB">
        <w:rPr>
          <w:rFonts w:eastAsia="宋体" w:hint="eastAsia"/>
          <w:sz w:val="24"/>
        </w:rPr>
        <w:t>（</w:t>
      </w:r>
      <w:r w:rsidRPr="00F946DB">
        <w:rPr>
          <w:rFonts w:eastAsia="宋体"/>
          <w:sz w:val="24"/>
        </w:rPr>
        <w:t>7</w:t>
      </w:r>
      <w:r w:rsidRPr="00F946DB">
        <w:rPr>
          <w:rFonts w:eastAsia="宋体" w:hint="eastAsia"/>
          <w:sz w:val="24"/>
        </w:rPr>
        <w:t>）在进行数据查询时</w:t>
      </w:r>
      <w:r>
        <w:rPr>
          <w:rFonts w:eastAsia="宋体" w:hint="eastAsia"/>
          <w:sz w:val="24"/>
        </w:rPr>
        <w:t>，</w:t>
      </w:r>
      <w:r w:rsidRPr="00F946DB">
        <w:rPr>
          <w:rFonts w:eastAsia="宋体" w:hint="eastAsia"/>
          <w:sz w:val="24"/>
        </w:rPr>
        <w:t>图数据库会从查询目标的临近节点开始</w:t>
      </w:r>
      <w:r>
        <w:rPr>
          <w:rFonts w:eastAsia="宋体" w:hint="eastAsia"/>
          <w:sz w:val="24"/>
        </w:rPr>
        <w:t>，</w:t>
      </w:r>
      <w:r w:rsidRPr="00F946DB">
        <w:rPr>
          <w:rFonts w:eastAsia="宋体" w:hint="eastAsia"/>
          <w:sz w:val="24"/>
        </w:rPr>
        <w:t>基于图结构进行查询</w:t>
      </w:r>
      <w:r>
        <w:rPr>
          <w:rFonts w:eastAsia="宋体" w:hint="eastAsia"/>
          <w:sz w:val="24"/>
        </w:rPr>
        <w:t>，</w:t>
      </w:r>
      <w:r w:rsidRPr="00F946DB">
        <w:rPr>
          <w:rFonts w:eastAsia="宋体" w:hint="eastAsia"/>
          <w:sz w:val="24"/>
        </w:rPr>
        <w:t>而不是对整个类别的数据进行遍历。因此</w:t>
      </w:r>
      <w:r>
        <w:rPr>
          <w:rFonts w:eastAsia="宋体" w:hint="eastAsia"/>
          <w:sz w:val="24"/>
        </w:rPr>
        <w:t>，</w:t>
      </w:r>
      <w:r w:rsidRPr="00F946DB">
        <w:rPr>
          <w:rFonts w:eastAsia="宋体" w:hint="eastAsia"/>
          <w:sz w:val="24"/>
        </w:rPr>
        <w:t>在查询内容不变的情况下，数据规模的不断增大并不会对其查询性能产生明显影响</w:t>
      </w:r>
      <w:r w:rsidR="00F04E89">
        <w:rPr>
          <w:rFonts w:eastAsia="宋体" w:hint="eastAsia"/>
          <w:sz w:val="24"/>
        </w:rPr>
        <w:t>；</w:t>
      </w:r>
    </w:p>
    <w:p w14:paraId="31013E0C" w14:textId="77777777" w:rsidR="00353253" w:rsidRPr="00F946DB" w:rsidRDefault="00353253" w:rsidP="00353253">
      <w:pPr>
        <w:spacing w:line="400" w:lineRule="exact"/>
        <w:ind w:firstLineChars="160" w:firstLine="384"/>
        <w:rPr>
          <w:rFonts w:eastAsia="宋体"/>
          <w:sz w:val="24"/>
        </w:rPr>
      </w:pPr>
      <w:r w:rsidRPr="00F946DB">
        <w:rPr>
          <w:rFonts w:eastAsia="宋体" w:hint="eastAsia"/>
          <w:sz w:val="24"/>
        </w:rPr>
        <w:t>（</w:t>
      </w:r>
      <w:r w:rsidRPr="00F946DB">
        <w:rPr>
          <w:rFonts w:eastAsia="宋体"/>
          <w:sz w:val="24"/>
        </w:rPr>
        <w:t>8</w:t>
      </w:r>
      <w:r w:rsidRPr="00F946DB">
        <w:rPr>
          <w:rFonts w:eastAsia="宋体" w:hint="eastAsia"/>
          <w:sz w:val="24"/>
        </w:rPr>
        <w:t>）图数据库多用于网络安全、金融风控、知识图谱、广告推荐、社交网络、智能机器人、物联网等领域以及关联分析、路径搜索、子图挖掘、特征发现、社区聚类等应用。其主流的查询语言包括：</w:t>
      </w:r>
      <w:r w:rsidRPr="00F946DB">
        <w:rPr>
          <w:rFonts w:eastAsia="宋体" w:hint="eastAsia"/>
          <w:sz w:val="24"/>
        </w:rPr>
        <w:t>Gremlin</w:t>
      </w:r>
      <w:r w:rsidRPr="00F946DB">
        <w:rPr>
          <w:rFonts w:eastAsia="宋体" w:hint="eastAsia"/>
          <w:sz w:val="24"/>
        </w:rPr>
        <w:t>、</w:t>
      </w:r>
      <w:r w:rsidRPr="00F946DB">
        <w:rPr>
          <w:rFonts w:eastAsia="宋体" w:hint="eastAsia"/>
          <w:sz w:val="24"/>
        </w:rPr>
        <w:t>Cypher</w:t>
      </w:r>
      <w:r w:rsidRPr="00F946DB">
        <w:rPr>
          <w:rFonts w:eastAsia="宋体" w:hint="eastAsia"/>
          <w:sz w:val="24"/>
        </w:rPr>
        <w:t>、</w:t>
      </w:r>
      <w:r w:rsidRPr="00F946DB">
        <w:rPr>
          <w:rFonts w:eastAsia="宋体" w:hint="eastAsia"/>
          <w:sz w:val="24"/>
        </w:rPr>
        <w:t>SPARQL</w:t>
      </w:r>
      <w:r w:rsidRPr="00F946DB">
        <w:rPr>
          <w:rFonts w:eastAsia="宋体" w:hint="eastAsia"/>
          <w:sz w:val="24"/>
        </w:rPr>
        <w:t>，典型的存储结构有边集数组、邻接矩阵、邻接表和十字链表等。</w:t>
      </w:r>
    </w:p>
    <w:p w14:paraId="17B618CB" w14:textId="77777777" w:rsidR="00353253" w:rsidRDefault="00353253" w:rsidP="00353253">
      <w:pPr>
        <w:spacing w:line="400" w:lineRule="exact"/>
        <w:ind w:firstLineChars="200" w:firstLine="480"/>
        <w:rPr>
          <w:rFonts w:eastAsia="宋体"/>
          <w:sz w:val="24"/>
        </w:rPr>
      </w:pPr>
      <w:r w:rsidRPr="00F946DB">
        <w:rPr>
          <w:rFonts w:eastAsia="宋体" w:hint="eastAsia"/>
          <w:sz w:val="24"/>
        </w:rPr>
        <w:t>综上所述，使用图数据库存储图数据能够产生更高的效率及性能。在使用图数据库存储图数据时，可以使用当前流行的图数据库</w:t>
      </w:r>
      <w:r w:rsidRPr="00F946DB">
        <w:rPr>
          <w:rFonts w:eastAsia="宋体" w:hint="eastAsia"/>
          <w:sz w:val="24"/>
        </w:rPr>
        <w:t>Neo4j</w:t>
      </w:r>
      <w:r w:rsidRPr="00F946DB">
        <w:rPr>
          <w:rFonts w:eastAsia="宋体" w:hint="eastAsia"/>
          <w:sz w:val="24"/>
        </w:rPr>
        <w:t>。</w:t>
      </w:r>
      <w:r w:rsidRPr="00F946DB">
        <w:rPr>
          <w:rFonts w:eastAsia="宋体" w:hint="eastAsia"/>
          <w:sz w:val="24"/>
        </w:rPr>
        <w:t>Neo4j</w:t>
      </w:r>
      <w:r>
        <w:rPr>
          <w:rFonts w:eastAsia="宋体" w:hint="eastAsia"/>
          <w:sz w:val="24"/>
        </w:rPr>
        <w:t>是一个由</w:t>
      </w:r>
      <w:r>
        <w:rPr>
          <w:rFonts w:eastAsia="宋体" w:hint="eastAsia"/>
          <w:sz w:val="24"/>
        </w:rPr>
        <w:t>Java</w:t>
      </w:r>
      <w:r>
        <w:rPr>
          <w:rFonts w:eastAsia="宋体" w:hint="eastAsia"/>
          <w:sz w:val="24"/>
        </w:rPr>
        <w:t>实现的开源图数据库，</w:t>
      </w:r>
      <w:r w:rsidRPr="00F946DB">
        <w:rPr>
          <w:rFonts w:eastAsia="宋体" w:hint="eastAsia"/>
          <w:sz w:val="24"/>
        </w:rPr>
        <w:t>有效地将属性图模型实现到了存储级别</w:t>
      </w:r>
      <w:r>
        <w:rPr>
          <w:rFonts w:eastAsia="宋体" w:hint="eastAsia"/>
          <w:sz w:val="24"/>
        </w:rPr>
        <w:t>，</w:t>
      </w:r>
      <w:r w:rsidRPr="00F946DB">
        <w:rPr>
          <w:rFonts w:eastAsia="宋体" w:hint="eastAsia"/>
          <w:sz w:val="24"/>
        </w:rPr>
        <w:t>还提供了完整的数据</w:t>
      </w:r>
      <w:r w:rsidRPr="00F946DB">
        <w:rPr>
          <w:rFonts w:eastAsia="宋体" w:hint="eastAsia"/>
          <w:sz w:val="24"/>
        </w:rPr>
        <w:lastRenderedPageBreak/>
        <w:t>库特性</w:t>
      </w:r>
      <w:r>
        <w:rPr>
          <w:rFonts w:eastAsia="宋体" w:hint="eastAsia"/>
          <w:sz w:val="24"/>
        </w:rPr>
        <w:t>。它包括如下几个显著特点：</w:t>
      </w:r>
      <w:r w:rsidRPr="00A8508A">
        <w:rPr>
          <w:rFonts w:eastAsia="宋体" w:hint="eastAsia"/>
          <w:sz w:val="24"/>
        </w:rPr>
        <w:t>完整的</w:t>
      </w:r>
      <w:r w:rsidRPr="00A8508A">
        <w:rPr>
          <w:rFonts w:eastAsia="宋体"/>
          <w:sz w:val="24"/>
        </w:rPr>
        <w:t>ACID</w:t>
      </w:r>
      <w:r w:rsidRPr="00A8508A">
        <w:rPr>
          <w:rFonts w:eastAsia="宋体" w:hint="eastAsia"/>
          <w:sz w:val="24"/>
        </w:rPr>
        <w:t>支持</w:t>
      </w:r>
      <w:r>
        <w:rPr>
          <w:rFonts w:eastAsia="宋体" w:hint="eastAsia"/>
          <w:sz w:val="24"/>
        </w:rPr>
        <w:t>、</w:t>
      </w:r>
      <w:r w:rsidRPr="00A8508A">
        <w:rPr>
          <w:rFonts w:eastAsia="宋体" w:hint="eastAsia"/>
          <w:sz w:val="24"/>
        </w:rPr>
        <w:t>高可用性</w:t>
      </w:r>
      <w:r>
        <w:rPr>
          <w:rFonts w:eastAsia="宋体" w:hint="eastAsia"/>
          <w:sz w:val="24"/>
        </w:rPr>
        <w:t>、</w:t>
      </w:r>
      <w:r w:rsidRPr="00A8508A">
        <w:rPr>
          <w:rFonts w:eastAsia="宋体" w:hint="eastAsia"/>
          <w:sz w:val="24"/>
        </w:rPr>
        <w:t>轻易扩展到上亿级别的节点和关系</w:t>
      </w:r>
      <w:r>
        <w:rPr>
          <w:rFonts w:eastAsia="宋体" w:hint="eastAsia"/>
          <w:sz w:val="24"/>
        </w:rPr>
        <w:t>、</w:t>
      </w:r>
      <w:r w:rsidRPr="00A8508A">
        <w:rPr>
          <w:rFonts w:eastAsia="宋体" w:hint="eastAsia"/>
          <w:sz w:val="24"/>
        </w:rPr>
        <w:t>通过遍历工具高速检索数据</w:t>
      </w:r>
      <w:r>
        <w:rPr>
          <w:rFonts w:eastAsia="宋体" w:hint="eastAsia"/>
          <w:sz w:val="24"/>
        </w:rPr>
        <w:t>。</w:t>
      </w:r>
      <w:r w:rsidRPr="00A8508A">
        <w:rPr>
          <w:rFonts w:eastAsia="宋体"/>
          <w:sz w:val="24"/>
        </w:rPr>
        <w:t>Neo4j</w:t>
      </w:r>
      <w:r w:rsidRPr="00A8508A">
        <w:rPr>
          <w:rFonts w:eastAsia="宋体" w:hint="eastAsia"/>
          <w:sz w:val="24"/>
        </w:rPr>
        <w:t>确保了在一个事务里面的多个操作同时发生，保证数据</w:t>
      </w:r>
      <w:r>
        <w:rPr>
          <w:rFonts w:eastAsia="宋体" w:hint="eastAsia"/>
          <w:sz w:val="24"/>
        </w:rPr>
        <w:t>的</w:t>
      </w:r>
      <w:r w:rsidRPr="00A8508A">
        <w:rPr>
          <w:rFonts w:eastAsia="宋体" w:hint="eastAsia"/>
          <w:sz w:val="24"/>
        </w:rPr>
        <w:t>一致性</w:t>
      </w:r>
      <w:r>
        <w:rPr>
          <w:rFonts w:eastAsia="宋体" w:hint="eastAsia"/>
          <w:sz w:val="24"/>
        </w:rPr>
        <w:t>。</w:t>
      </w:r>
      <w:r>
        <w:rPr>
          <w:rFonts w:eastAsia="宋体" w:hint="eastAsia"/>
          <w:sz w:val="24"/>
        </w:rPr>
        <w:t>Neo</w:t>
      </w:r>
      <w:r>
        <w:rPr>
          <w:rFonts w:eastAsia="宋体"/>
          <w:sz w:val="24"/>
        </w:rPr>
        <w:t>4</w:t>
      </w:r>
      <w:r>
        <w:rPr>
          <w:rFonts w:eastAsia="宋体" w:hint="eastAsia"/>
          <w:sz w:val="24"/>
        </w:rPr>
        <w:t>j</w:t>
      </w:r>
      <w:r>
        <w:rPr>
          <w:rFonts w:eastAsia="宋体" w:hint="eastAsia"/>
          <w:sz w:val="24"/>
        </w:rPr>
        <w:t>把其数据库文件分为四大类来分类存储，分别是标签、节点、属性和关系。除此之外，</w:t>
      </w:r>
      <w:r>
        <w:rPr>
          <w:rFonts w:eastAsia="宋体" w:hint="eastAsia"/>
          <w:sz w:val="24"/>
        </w:rPr>
        <w:t>Neo</w:t>
      </w:r>
      <w:r>
        <w:rPr>
          <w:rFonts w:eastAsia="宋体"/>
          <w:sz w:val="24"/>
        </w:rPr>
        <w:t>4</w:t>
      </w:r>
      <w:r>
        <w:rPr>
          <w:rFonts w:eastAsia="宋体" w:hint="eastAsia"/>
          <w:sz w:val="24"/>
        </w:rPr>
        <w:t>j</w:t>
      </w:r>
      <w:r>
        <w:rPr>
          <w:rFonts w:eastAsia="宋体" w:hint="eastAsia"/>
          <w:sz w:val="24"/>
        </w:rPr>
        <w:t>还提供了一个用户友好的</w:t>
      </w:r>
      <w:r>
        <w:rPr>
          <w:rFonts w:eastAsia="宋体" w:hint="eastAsia"/>
          <w:sz w:val="24"/>
        </w:rPr>
        <w:t>Web</w:t>
      </w:r>
      <w:r>
        <w:rPr>
          <w:rFonts w:eastAsia="宋体" w:hint="eastAsia"/>
          <w:sz w:val="24"/>
        </w:rPr>
        <w:t>页面，可以进行各项配置、写入、查询等操作，并且提供了可视化功能。</w:t>
      </w:r>
      <w:r w:rsidRPr="00BB6A90">
        <w:rPr>
          <w:rFonts w:eastAsia="宋体"/>
          <w:sz w:val="24"/>
        </w:rPr>
        <w:t>Cypher</w:t>
      </w:r>
      <w:r w:rsidRPr="00BB6A90">
        <w:rPr>
          <w:rFonts w:eastAsia="宋体" w:hint="eastAsia"/>
          <w:sz w:val="24"/>
        </w:rPr>
        <w:t>是</w:t>
      </w:r>
      <w:r w:rsidRPr="00BB6A90">
        <w:rPr>
          <w:rFonts w:eastAsia="宋体"/>
          <w:sz w:val="24"/>
        </w:rPr>
        <w:t>Neo4</w:t>
      </w:r>
      <w:r>
        <w:rPr>
          <w:rFonts w:eastAsia="宋体" w:hint="eastAsia"/>
          <w:sz w:val="24"/>
        </w:rPr>
        <w:t>j</w:t>
      </w:r>
      <w:r w:rsidRPr="00BB6A90">
        <w:rPr>
          <w:rFonts w:eastAsia="宋体" w:hint="eastAsia"/>
          <w:sz w:val="24"/>
        </w:rPr>
        <w:t>的声明式图形查询语言，允许用户不必编写图形结构的遍历代码，就可以对图形数据进行高效的查询。</w:t>
      </w:r>
      <w:r w:rsidRPr="00BB6A90">
        <w:rPr>
          <w:rFonts w:eastAsia="宋体"/>
          <w:sz w:val="24"/>
        </w:rPr>
        <w:t>Cypher</w:t>
      </w:r>
      <w:r w:rsidRPr="00BB6A90">
        <w:rPr>
          <w:rFonts w:eastAsia="宋体" w:hint="eastAsia"/>
          <w:sz w:val="24"/>
        </w:rPr>
        <w:t>的设计目的类似</w:t>
      </w:r>
      <w:r w:rsidRPr="00BB6A90">
        <w:rPr>
          <w:rFonts w:eastAsia="宋体"/>
          <w:sz w:val="24"/>
        </w:rPr>
        <w:t>SQL</w:t>
      </w:r>
      <w:r w:rsidRPr="00BB6A90">
        <w:rPr>
          <w:rFonts w:eastAsia="宋体" w:hint="eastAsia"/>
          <w:sz w:val="24"/>
        </w:rPr>
        <w:t>，适合于开发者以及在数据库上做点对点模式（</w:t>
      </w:r>
      <w:r w:rsidRPr="00BB6A90">
        <w:rPr>
          <w:rFonts w:eastAsia="宋体"/>
          <w:sz w:val="24"/>
        </w:rPr>
        <w:t>ad-hoc</w:t>
      </w:r>
      <w:r w:rsidRPr="00BB6A90">
        <w:rPr>
          <w:rFonts w:eastAsia="宋体" w:hint="eastAsia"/>
          <w:sz w:val="24"/>
        </w:rPr>
        <w:t>）查询的专业操作人员。其具备的能力包括：创建、更新、删除节点和关系</w:t>
      </w:r>
      <w:r>
        <w:rPr>
          <w:rFonts w:eastAsia="宋体" w:hint="eastAsia"/>
          <w:sz w:val="24"/>
        </w:rPr>
        <w:t>；</w:t>
      </w:r>
      <w:r w:rsidRPr="00BB6A90">
        <w:rPr>
          <w:rFonts w:eastAsia="宋体" w:hint="eastAsia"/>
          <w:sz w:val="24"/>
        </w:rPr>
        <w:t>通过模式匹配来查询和修改节点和关系</w:t>
      </w:r>
      <w:r>
        <w:rPr>
          <w:rFonts w:eastAsia="宋体" w:hint="eastAsia"/>
          <w:sz w:val="24"/>
        </w:rPr>
        <w:t>；</w:t>
      </w:r>
      <w:r w:rsidRPr="00BB6A90">
        <w:rPr>
          <w:rFonts w:eastAsia="宋体" w:hint="eastAsia"/>
          <w:sz w:val="24"/>
        </w:rPr>
        <w:t>管理索引和约束等</w:t>
      </w:r>
      <w:r>
        <w:rPr>
          <w:rFonts w:eastAsia="宋体" w:hint="eastAsia"/>
          <w:sz w:val="24"/>
        </w:rPr>
        <w:t>。以上种种原因使得</w:t>
      </w:r>
      <w:r>
        <w:rPr>
          <w:rFonts w:eastAsia="宋体" w:hint="eastAsia"/>
          <w:sz w:val="24"/>
        </w:rPr>
        <w:t>Neo</w:t>
      </w:r>
      <w:r>
        <w:rPr>
          <w:rFonts w:eastAsia="宋体"/>
          <w:sz w:val="24"/>
        </w:rPr>
        <w:t>4</w:t>
      </w:r>
      <w:r>
        <w:rPr>
          <w:rFonts w:eastAsia="宋体" w:hint="eastAsia"/>
          <w:sz w:val="24"/>
        </w:rPr>
        <w:t>j</w:t>
      </w:r>
      <w:r>
        <w:rPr>
          <w:rFonts w:eastAsia="宋体" w:hint="eastAsia"/>
          <w:sz w:val="24"/>
        </w:rPr>
        <w:t>最适合用于</w:t>
      </w:r>
      <w:r w:rsidRPr="00A8508A">
        <w:rPr>
          <w:rFonts w:eastAsia="宋体" w:hint="eastAsia"/>
          <w:sz w:val="24"/>
        </w:rPr>
        <w:t>完整的企业部署或者用于一个轻量级项目中完整服务器的一个子集存在。</w:t>
      </w:r>
    </w:p>
    <w:p w14:paraId="3FE1F3B2" w14:textId="77777777" w:rsidR="00353253" w:rsidRPr="00F946DB" w:rsidRDefault="00353253" w:rsidP="00353253">
      <w:pPr>
        <w:spacing w:line="400" w:lineRule="exact"/>
        <w:ind w:firstLineChars="200" w:firstLine="480"/>
        <w:rPr>
          <w:rFonts w:eastAsia="宋体"/>
          <w:sz w:val="24"/>
        </w:rPr>
      </w:pPr>
      <w:r>
        <w:rPr>
          <w:rFonts w:eastAsia="宋体" w:hint="eastAsia"/>
          <w:sz w:val="24"/>
        </w:rPr>
        <w:t>使用</w:t>
      </w:r>
      <w:r>
        <w:rPr>
          <w:rFonts w:eastAsia="宋体" w:hint="eastAsia"/>
          <w:sz w:val="24"/>
        </w:rPr>
        <w:t>Neo4j</w:t>
      </w:r>
      <w:r>
        <w:rPr>
          <w:rFonts w:eastAsia="宋体" w:hint="eastAsia"/>
          <w:sz w:val="24"/>
        </w:rPr>
        <w:t>图数据库存储图知识的步骤也非常简单方便：可以直接使用</w:t>
      </w:r>
      <w:r>
        <w:rPr>
          <w:rFonts w:eastAsia="宋体" w:hint="eastAsia"/>
          <w:sz w:val="24"/>
        </w:rPr>
        <w:t>Cypher</w:t>
      </w:r>
      <w:r>
        <w:rPr>
          <w:rFonts w:eastAsia="宋体"/>
          <w:sz w:val="24"/>
        </w:rPr>
        <w:t xml:space="preserve"> </w:t>
      </w:r>
      <w:r>
        <w:rPr>
          <w:rFonts w:eastAsia="宋体" w:hint="eastAsia"/>
          <w:sz w:val="24"/>
        </w:rPr>
        <w:t>load</w:t>
      </w:r>
      <w:r>
        <w:rPr>
          <w:rFonts w:eastAsia="宋体"/>
          <w:sz w:val="24"/>
        </w:rPr>
        <w:t xml:space="preserve"> </w:t>
      </w:r>
      <w:r>
        <w:rPr>
          <w:rFonts w:eastAsia="宋体" w:hint="eastAsia"/>
          <w:sz w:val="24"/>
        </w:rPr>
        <w:t>csv</w:t>
      </w:r>
      <w:r>
        <w:rPr>
          <w:rFonts w:eastAsia="宋体" w:hint="eastAsia"/>
          <w:sz w:val="24"/>
        </w:rPr>
        <w:t>语句将数据转换成</w:t>
      </w:r>
      <w:r>
        <w:rPr>
          <w:rFonts w:eastAsia="宋体" w:hint="eastAsia"/>
          <w:sz w:val="24"/>
        </w:rPr>
        <w:t>CSV</w:t>
      </w:r>
      <w:r>
        <w:rPr>
          <w:rFonts w:eastAsia="宋体" w:hint="eastAsia"/>
          <w:sz w:val="24"/>
        </w:rPr>
        <w:t>格式后通过</w:t>
      </w:r>
      <w:r>
        <w:rPr>
          <w:rFonts w:eastAsia="宋体" w:hint="eastAsia"/>
          <w:sz w:val="24"/>
        </w:rPr>
        <w:t>LOAD</w:t>
      </w:r>
      <w:r>
        <w:rPr>
          <w:rFonts w:eastAsia="宋体"/>
          <w:sz w:val="24"/>
        </w:rPr>
        <w:t xml:space="preserve"> </w:t>
      </w:r>
      <w:r>
        <w:rPr>
          <w:rFonts w:eastAsia="宋体" w:hint="eastAsia"/>
          <w:sz w:val="24"/>
        </w:rPr>
        <w:t>CSV</w:t>
      </w:r>
      <w:r>
        <w:rPr>
          <w:rFonts w:eastAsia="宋体" w:hint="eastAsia"/>
          <w:sz w:val="24"/>
        </w:rPr>
        <w:t>读取数据，也可以使用官方提供的</w:t>
      </w:r>
      <w:r>
        <w:rPr>
          <w:rFonts w:eastAsia="宋体" w:hint="eastAsia"/>
          <w:sz w:val="24"/>
        </w:rPr>
        <w:t>neo4j-import</w:t>
      </w:r>
      <w:r>
        <w:rPr>
          <w:rFonts w:eastAsia="宋体" w:hint="eastAsia"/>
          <w:sz w:val="24"/>
        </w:rPr>
        <w:t>工具进行批量导入存储。除了这两种方式之外，还可以使用官方提供的</w:t>
      </w:r>
      <w:r>
        <w:rPr>
          <w:rFonts w:eastAsia="宋体" w:hint="eastAsia"/>
          <w:sz w:val="24"/>
        </w:rPr>
        <w:t>API</w:t>
      </w:r>
      <w:r>
        <w:rPr>
          <w:rFonts w:eastAsia="宋体" w:hint="eastAsia"/>
          <w:sz w:val="24"/>
        </w:rPr>
        <w:t>或是一些别的导入工具进行存储。</w:t>
      </w:r>
    </w:p>
    <w:p w14:paraId="5A4EC63C" w14:textId="77777777" w:rsidR="00353253" w:rsidRPr="00F946DB" w:rsidRDefault="00353253" w:rsidP="00353253">
      <w:pPr>
        <w:spacing w:before="240" w:after="120" w:line="400" w:lineRule="atLeast"/>
        <w:outlineLvl w:val="3"/>
        <w:rPr>
          <w:rFonts w:eastAsia="黑体"/>
          <w:sz w:val="24"/>
        </w:rPr>
      </w:pPr>
      <w:bookmarkStart w:id="47" w:name="_Toc83564883"/>
      <w:r>
        <w:rPr>
          <w:rFonts w:eastAsia="黑体"/>
          <w:sz w:val="24"/>
        </w:rPr>
        <w:t>4</w:t>
      </w:r>
      <w:r w:rsidRPr="00F946DB">
        <w:rPr>
          <w:rFonts w:eastAsia="黑体"/>
          <w:sz w:val="24"/>
        </w:rPr>
        <w:t xml:space="preserve">.3.2 </w:t>
      </w:r>
      <w:r w:rsidRPr="00F946DB">
        <w:rPr>
          <w:rFonts w:eastAsia="黑体" w:hint="eastAsia"/>
          <w:sz w:val="24"/>
        </w:rPr>
        <w:t>表</w:t>
      </w:r>
      <w:r>
        <w:rPr>
          <w:rFonts w:eastAsia="黑体" w:hint="eastAsia"/>
          <w:sz w:val="24"/>
        </w:rPr>
        <w:t>知识</w:t>
      </w:r>
      <w:r w:rsidRPr="00F946DB">
        <w:rPr>
          <w:rFonts w:eastAsia="黑体" w:hint="eastAsia"/>
          <w:sz w:val="24"/>
        </w:rPr>
        <w:t>的存储</w:t>
      </w:r>
      <w:bookmarkEnd w:id="47"/>
    </w:p>
    <w:p w14:paraId="1B17CC15"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表</w:t>
      </w:r>
      <w:r>
        <w:rPr>
          <w:rFonts w:eastAsia="宋体" w:hint="eastAsia"/>
          <w:sz w:val="24"/>
        </w:rPr>
        <w:t>知识</w:t>
      </w:r>
      <w:r w:rsidRPr="00F946DB">
        <w:rPr>
          <w:rFonts w:eastAsia="宋体" w:hint="eastAsia"/>
          <w:sz w:val="24"/>
        </w:rPr>
        <w:t>中的各种数据被划分为一个个字段，每条数据对于同一个字段可能会有着不同的值，在存储表</w:t>
      </w:r>
      <w:r>
        <w:rPr>
          <w:rFonts w:eastAsia="宋体" w:hint="eastAsia"/>
          <w:sz w:val="24"/>
        </w:rPr>
        <w:t>知识</w:t>
      </w:r>
      <w:r w:rsidRPr="00F946DB">
        <w:rPr>
          <w:rFonts w:eastAsia="宋体" w:hint="eastAsia"/>
          <w:sz w:val="24"/>
        </w:rPr>
        <w:t>时可以使用关系型数据库。</w:t>
      </w:r>
    </w:p>
    <w:p w14:paraId="7AFD04C3"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关系型数据库（</w:t>
      </w:r>
      <w:r w:rsidRPr="00F946DB">
        <w:rPr>
          <w:rFonts w:eastAsia="宋体"/>
          <w:sz w:val="24"/>
        </w:rPr>
        <w:t>Relational Database</w:t>
      </w:r>
      <w:r w:rsidRPr="00F946DB">
        <w:rPr>
          <w:rFonts w:eastAsia="宋体" w:hint="eastAsia"/>
          <w:sz w:val="24"/>
        </w:rPr>
        <w:t>）是建立在关系模型基础上的数据库，借助于集合代数等数学概念和方法来处理数据库中的数据。现实世界中的各种实体以及实体之间的各种联系均用关系模型来表示。关系型数据库以行和列的形式存储数据，用户通过查询来检索数据库中的数据，而查询是一个用于限定数据库中某些区域的执行代码。关系模型可以简单理解为二维表格模型，而一个关系型数据库就是由二维表及其之间的关系组成的一个数据组织。</w:t>
      </w:r>
    </w:p>
    <w:p w14:paraId="57ACA373"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关系型数据库具有如下几个特点：</w:t>
      </w:r>
    </w:p>
    <w:p w14:paraId="1507614D"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存储方式：传统的关系型数据库采用表格的储存方式，数据以行和列的方式进行存储，要读取和查询都十分方便。</w:t>
      </w:r>
    </w:p>
    <w:p w14:paraId="572C7760"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存储结构：关系型数据库按照结构化的方法存储数据，每个数据表都必须对各个字段定义好（也就是先定义好表的结构），再根据表的结构存入数据，这样做的好处就是由于数据的形式和内容在存入数据之前就已经定义好了，所以整个数据表的可靠性和稳定性都比较高，但带来的问题就是一旦存入数据后，如果需要修改数据表的结构就会十分困难。</w:t>
      </w:r>
    </w:p>
    <w:p w14:paraId="5FEC84C0"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lastRenderedPageBreak/>
        <w:t>存储规范：关系型数据库为了避免重复、规范化数据以及充分利用好存储空间，把数据按照最小关系表的形式进行存储，这样数据的管理就可以变得很清晰、一目了然。</w:t>
      </w:r>
    </w:p>
    <w:p w14:paraId="0FADA2A7"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扩展方式：由于关系型数据库将数据存储在数据表中，数据操作的瓶颈出现在多张数据表的操作中，而且数据表越多这个问题越严重</w:t>
      </w:r>
      <w:r>
        <w:rPr>
          <w:rFonts w:eastAsia="宋体" w:hint="eastAsia"/>
          <w:sz w:val="24"/>
        </w:rPr>
        <w:t>，</w:t>
      </w:r>
      <w:r w:rsidRPr="00F946DB">
        <w:rPr>
          <w:rFonts w:eastAsia="宋体" w:hint="eastAsia"/>
          <w:sz w:val="24"/>
        </w:rPr>
        <w:t>如果要缓解这个问题，只能提高处理能力，也就是选择速度更快性能更高的计算机</w:t>
      </w:r>
      <w:r>
        <w:rPr>
          <w:rFonts w:eastAsia="宋体" w:hint="eastAsia"/>
          <w:sz w:val="24"/>
        </w:rPr>
        <w:t>，</w:t>
      </w:r>
      <w:r w:rsidRPr="00F946DB">
        <w:rPr>
          <w:rFonts w:eastAsia="宋体" w:hint="eastAsia"/>
          <w:sz w:val="24"/>
        </w:rPr>
        <w:t>这样的方法虽然可以一定的拓展空间，但这样的拓展空间一定有非常有限的，也就是关系型数据库只具备纵向扩展能力。</w:t>
      </w:r>
    </w:p>
    <w:p w14:paraId="13459F89"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查询方式：关系型数据库采用结构化查询语言（即</w:t>
      </w:r>
      <w:r w:rsidRPr="00F946DB">
        <w:rPr>
          <w:rFonts w:eastAsia="宋体" w:hint="eastAsia"/>
          <w:sz w:val="24"/>
        </w:rPr>
        <w:t>SQL</w:t>
      </w:r>
      <w:r w:rsidRPr="00F946DB">
        <w:rPr>
          <w:rFonts w:eastAsia="宋体" w:hint="eastAsia"/>
          <w:sz w:val="24"/>
        </w:rPr>
        <w:t>）来对数据库进行查询，</w:t>
      </w:r>
      <w:r w:rsidRPr="00F946DB">
        <w:rPr>
          <w:rFonts w:eastAsia="宋体" w:hint="eastAsia"/>
          <w:sz w:val="24"/>
        </w:rPr>
        <w:t>SQL</w:t>
      </w:r>
      <w:r w:rsidRPr="00F946DB">
        <w:rPr>
          <w:rFonts w:eastAsia="宋体" w:hint="eastAsia"/>
          <w:sz w:val="24"/>
        </w:rPr>
        <w:t>早已获得了各个数据库厂商的支持，成为数据库行业的标准，它能够支持数据库的</w:t>
      </w:r>
      <w:r w:rsidRPr="00F946DB">
        <w:rPr>
          <w:rFonts w:eastAsia="宋体" w:hint="eastAsia"/>
          <w:sz w:val="24"/>
        </w:rPr>
        <w:t>CRUD</w:t>
      </w:r>
      <w:r w:rsidRPr="00F946DB">
        <w:rPr>
          <w:rFonts w:eastAsia="宋体" w:hint="eastAsia"/>
          <w:sz w:val="24"/>
        </w:rPr>
        <w:t>（增加，查询，更新，删除）操作，具有非常强大的功能，</w:t>
      </w:r>
      <w:r w:rsidRPr="00F946DB">
        <w:rPr>
          <w:rFonts w:eastAsia="宋体" w:hint="eastAsia"/>
          <w:sz w:val="24"/>
        </w:rPr>
        <w:t>SQL</w:t>
      </w:r>
      <w:r w:rsidRPr="00F946DB">
        <w:rPr>
          <w:rFonts w:eastAsia="宋体" w:hint="eastAsia"/>
          <w:sz w:val="24"/>
        </w:rPr>
        <w:t>可以采用类似索引的方法来加快查询操作。</w:t>
      </w:r>
    </w:p>
    <w:p w14:paraId="71060D74"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规范化：在数据库的设计开发过程中开发人员通常会面对同时需要对一个或者多个数据实体（包括数组、列表和嵌套数据）进行操作，这样在关系型数据库中，一个数据实体一般首先要分割成多个部分，然后再对分割的部分进行规范化，规范化以后再分别存入到多张关系型数据表中，这是一个复杂的过程。随着软件技术的发展，相当多的软件开发平台都提供一些简单的解决方法，例如，可以利用</w:t>
      </w:r>
      <w:r w:rsidRPr="00F946DB">
        <w:rPr>
          <w:rFonts w:eastAsia="宋体" w:hint="eastAsia"/>
          <w:sz w:val="24"/>
        </w:rPr>
        <w:t>ORM</w:t>
      </w:r>
      <w:r w:rsidRPr="00F946DB">
        <w:rPr>
          <w:rFonts w:eastAsia="宋体" w:hint="eastAsia"/>
          <w:sz w:val="24"/>
        </w:rPr>
        <w:t>层（也就是对象关系映射）来将数据库中对象模型映射到基于</w:t>
      </w:r>
      <w:r w:rsidRPr="00F946DB">
        <w:rPr>
          <w:rFonts w:eastAsia="宋体" w:hint="eastAsia"/>
          <w:sz w:val="24"/>
        </w:rPr>
        <w:t>SQL</w:t>
      </w:r>
      <w:r w:rsidRPr="00F946DB">
        <w:rPr>
          <w:rFonts w:eastAsia="宋体" w:hint="eastAsia"/>
          <w:sz w:val="24"/>
        </w:rPr>
        <w:t>的关系型数据库中去以及进行不同类型系统的数据之间的转换。</w:t>
      </w:r>
    </w:p>
    <w:p w14:paraId="103F0E4F" w14:textId="77777777" w:rsidR="00353253" w:rsidRPr="00F946DB" w:rsidRDefault="00353253" w:rsidP="00353253">
      <w:pPr>
        <w:spacing w:line="400" w:lineRule="exact"/>
        <w:ind w:firstLineChars="200" w:firstLine="480"/>
        <w:rPr>
          <w:rFonts w:eastAsia="宋体"/>
          <w:sz w:val="24"/>
        </w:rPr>
      </w:pPr>
      <w:r w:rsidRPr="00F946DB">
        <w:rPr>
          <w:rFonts w:eastAsia="宋体" w:hint="eastAsia"/>
          <w:sz w:val="24"/>
        </w:rPr>
        <w:t>事务性：关系型数据库强调</w:t>
      </w:r>
      <w:r w:rsidRPr="00F946DB">
        <w:rPr>
          <w:rFonts w:eastAsia="宋体" w:hint="eastAsia"/>
          <w:sz w:val="24"/>
        </w:rPr>
        <w:t>ACID</w:t>
      </w:r>
      <w:r w:rsidRPr="00F946DB">
        <w:rPr>
          <w:rFonts w:eastAsia="宋体" w:hint="eastAsia"/>
          <w:sz w:val="24"/>
        </w:rPr>
        <w:t>规则（原子性（</w:t>
      </w:r>
      <w:r w:rsidRPr="00F946DB">
        <w:rPr>
          <w:rFonts w:eastAsia="宋体" w:hint="eastAsia"/>
          <w:sz w:val="24"/>
        </w:rPr>
        <w:t>Atomicity</w:t>
      </w:r>
      <w:r w:rsidRPr="00F946DB">
        <w:rPr>
          <w:rFonts w:eastAsia="宋体" w:hint="eastAsia"/>
          <w:sz w:val="24"/>
        </w:rPr>
        <w:t>）、一致性（</w:t>
      </w:r>
      <w:r w:rsidRPr="00F946DB">
        <w:rPr>
          <w:rFonts w:eastAsia="宋体" w:hint="eastAsia"/>
          <w:sz w:val="24"/>
        </w:rPr>
        <w:t>Consistency</w:t>
      </w:r>
      <w:r w:rsidRPr="00F946DB">
        <w:rPr>
          <w:rFonts w:eastAsia="宋体" w:hint="eastAsia"/>
          <w:sz w:val="24"/>
        </w:rPr>
        <w:t>）、隔离性（</w:t>
      </w:r>
      <w:r w:rsidRPr="00F946DB">
        <w:rPr>
          <w:rFonts w:eastAsia="宋体" w:hint="eastAsia"/>
          <w:sz w:val="24"/>
        </w:rPr>
        <w:t>Isolation</w:t>
      </w:r>
      <w:r w:rsidRPr="00F946DB">
        <w:rPr>
          <w:rFonts w:eastAsia="宋体" w:hint="eastAsia"/>
          <w:sz w:val="24"/>
        </w:rPr>
        <w:t>）、持久性（</w:t>
      </w:r>
      <w:r w:rsidRPr="00F946DB">
        <w:rPr>
          <w:rFonts w:eastAsia="宋体" w:hint="eastAsia"/>
          <w:sz w:val="24"/>
        </w:rPr>
        <w:t>Durability</w:t>
      </w:r>
      <w:r w:rsidRPr="00F946DB">
        <w:rPr>
          <w:rFonts w:eastAsia="宋体" w:hint="eastAsia"/>
          <w:sz w:val="24"/>
        </w:rPr>
        <w:t>）），可以满足对事务性要求较高或者需要进行复杂数据查询的数据操作，而且可以充分满足数据库操作的高性能和操作稳定性的要求。并且关系型数据库十分强调数据的强一致性，对于事务的操作有很好的支持。关系型数据库可以控制事务原子性细粒度，并且一旦操作有误或者有需要，可以马上回滚事务。</w:t>
      </w:r>
    </w:p>
    <w:p w14:paraId="5E14A737" w14:textId="77777777" w:rsidR="00353253" w:rsidRPr="00F946DB" w:rsidRDefault="00353253" w:rsidP="0008628D">
      <w:pPr>
        <w:pStyle w:val="11"/>
        <w:ind w:firstLine="480"/>
      </w:pPr>
      <w:r w:rsidRPr="00F946DB">
        <w:rPr>
          <w:rFonts w:hint="eastAsia"/>
        </w:rPr>
        <w:t>读写性能：关系型数据库十分强调数据的一致性，并为此降低读写性能付出了巨大的代价，虽然关系型数据库存储数据和处理数据的可靠性很不错，但一旦面对海量数据的处理的时候效率就会变得很差，特别是遇到高并发读写的时候性能就会下降的非常厉害。</w:t>
      </w:r>
    </w:p>
    <w:p w14:paraId="595FE3DD" w14:textId="72661234" w:rsidR="00353253" w:rsidRDefault="00353253" w:rsidP="0008628D">
      <w:pPr>
        <w:pStyle w:val="11"/>
        <w:ind w:firstLine="480"/>
      </w:pPr>
      <w:r w:rsidRPr="00F946DB">
        <w:rPr>
          <w:rFonts w:hint="eastAsia"/>
        </w:rPr>
        <w:t>在关系型数据库中，数据由不同的表组成，每个表包含有不同的字段，还可以对各个字段施加多种限制，其结构如下表</w:t>
      </w:r>
      <w:r>
        <w:t>4</w:t>
      </w:r>
      <w:r w:rsidRPr="00C6116D">
        <w:t>-</w:t>
      </w:r>
      <w:r w:rsidR="0000022A">
        <w:t>9</w:t>
      </w:r>
      <w:r w:rsidRPr="00F946DB">
        <w:rPr>
          <w:rFonts w:hint="eastAsia"/>
        </w:rPr>
        <w:t>所示。</w:t>
      </w:r>
    </w:p>
    <w:p w14:paraId="50D558FD" w14:textId="77777777" w:rsidR="00A229DA" w:rsidRPr="00F946DB" w:rsidRDefault="00A229DA" w:rsidP="00353253">
      <w:pPr>
        <w:spacing w:line="400" w:lineRule="exact"/>
        <w:ind w:firstLineChars="200" w:firstLine="480"/>
        <w:rPr>
          <w:rFonts w:eastAsia="宋体"/>
          <w:sz w:val="24"/>
        </w:rPr>
      </w:pPr>
    </w:p>
    <w:p w14:paraId="4EB56AED" w14:textId="319EE8B7" w:rsidR="00353253" w:rsidRPr="00F946DB" w:rsidRDefault="00353253" w:rsidP="00353253">
      <w:pPr>
        <w:pStyle w:val="af2"/>
      </w:pPr>
      <w:r w:rsidRPr="00F946DB">
        <w:rPr>
          <w:rFonts w:hint="eastAsia"/>
        </w:rPr>
        <w:lastRenderedPageBreak/>
        <w:t>表</w:t>
      </w:r>
      <w:r>
        <w:t>4</w:t>
      </w:r>
      <w:r w:rsidRPr="00C6116D">
        <w:t>-</w:t>
      </w:r>
      <w:r w:rsidR="0000022A">
        <w:t>9</w:t>
      </w:r>
      <w:r w:rsidRPr="00F946DB">
        <w:t xml:space="preserve"> </w:t>
      </w:r>
      <w:r w:rsidRPr="00F946DB">
        <w:rPr>
          <w:rFonts w:hint="eastAsia"/>
        </w:rPr>
        <w:t>关系型数据表结构</w:t>
      </w:r>
    </w:p>
    <w:tbl>
      <w:tblPr>
        <w:tblStyle w:val="620"/>
        <w:tblW w:w="5000" w:type="pct"/>
        <w:jc w:val="center"/>
        <w:tblLook w:val="04A0" w:firstRow="1" w:lastRow="0" w:firstColumn="1" w:lastColumn="0" w:noHBand="0" w:noVBand="1"/>
      </w:tblPr>
      <w:tblGrid>
        <w:gridCol w:w="2898"/>
        <w:gridCol w:w="3048"/>
        <w:gridCol w:w="2548"/>
      </w:tblGrid>
      <w:tr w:rsidR="00353253" w:rsidRPr="00F946DB" w14:paraId="62FACB28" w14:textId="77777777" w:rsidTr="00353253">
        <w:trPr>
          <w:jc w:val="center"/>
        </w:trPr>
        <w:tc>
          <w:tcPr>
            <w:tcW w:w="1706" w:type="pct"/>
            <w:tcBorders>
              <w:top w:val="single" w:sz="4" w:space="0" w:color="auto"/>
              <w:left w:val="single" w:sz="4" w:space="0" w:color="auto"/>
              <w:bottom w:val="single" w:sz="4" w:space="0" w:color="auto"/>
              <w:right w:val="single" w:sz="4" w:space="0" w:color="auto"/>
            </w:tcBorders>
            <w:vAlign w:val="center"/>
            <w:hideMark/>
          </w:tcPr>
          <w:p w14:paraId="20D3F78B" w14:textId="77777777" w:rsidR="00353253" w:rsidRPr="00F946DB" w:rsidRDefault="00353253" w:rsidP="00353253">
            <w:pPr>
              <w:pStyle w:val="af4"/>
              <w:jc w:val="center"/>
            </w:pPr>
            <w:r w:rsidRPr="00F946DB">
              <w:rPr>
                <w:rFonts w:hint="eastAsia"/>
              </w:rPr>
              <w:t>字段</w:t>
            </w:r>
            <w:r w:rsidRPr="00F946DB">
              <w:rPr>
                <w:rFonts w:hint="eastAsia"/>
              </w:rPr>
              <w:t>1</w:t>
            </w:r>
          </w:p>
        </w:tc>
        <w:tc>
          <w:tcPr>
            <w:tcW w:w="1794" w:type="pct"/>
            <w:tcBorders>
              <w:top w:val="single" w:sz="4" w:space="0" w:color="auto"/>
              <w:left w:val="single" w:sz="4" w:space="0" w:color="auto"/>
              <w:bottom w:val="single" w:sz="4" w:space="0" w:color="auto"/>
              <w:right w:val="single" w:sz="4" w:space="0" w:color="auto"/>
            </w:tcBorders>
            <w:vAlign w:val="center"/>
          </w:tcPr>
          <w:p w14:paraId="7ECC431E" w14:textId="77777777" w:rsidR="00353253" w:rsidRPr="00F946DB" w:rsidRDefault="00353253" w:rsidP="00353253">
            <w:pPr>
              <w:pStyle w:val="af4"/>
              <w:jc w:val="center"/>
            </w:pPr>
            <w:r w:rsidRPr="00F946DB">
              <w:rPr>
                <w:rFonts w:hint="eastAsia"/>
              </w:rPr>
              <w:t>字段</w:t>
            </w:r>
            <w:r w:rsidRPr="00F946DB">
              <w:rPr>
                <w:rFonts w:hint="eastAsia"/>
              </w:rPr>
              <w:t>2</w:t>
            </w:r>
          </w:p>
        </w:tc>
        <w:tc>
          <w:tcPr>
            <w:tcW w:w="1500" w:type="pct"/>
            <w:tcBorders>
              <w:top w:val="single" w:sz="4" w:space="0" w:color="auto"/>
              <w:left w:val="single" w:sz="4" w:space="0" w:color="auto"/>
              <w:bottom w:val="single" w:sz="4" w:space="0" w:color="auto"/>
              <w:right w:val="single" w:sz="4" w:space="0" w:color="auto"/>
            </w:tcBorders>
            <w:vAlign w:val="center"/>
          </w:tcPr>
          <w:p w14:paraId="7D37DBDE" w14:textId="77777777" w:rsidR="00353253" w:rsidRPr="00F946DB" w:rsidRDefault="00353253" w:rsidP="00353253">
            <w:pPr>
              <w:pStyle w:val="af4"/>
              <w:jc w:val="center"/>
            </w:pPr>
            <w:r w:rsidRPr="00F946DB">
              <w:rPr>
                <w:rFonts w:hint="eastAsia"/>
              </w:rPr>
              <w:t>字段</w:t>
            </w:r>
            <w:r w:rsidRPr="00F946DB">
              <w:rPr>
                <w:rFonts w:hint="eastAsia"/>
              </w:rPr>
              <w:t>3</w:t>
            </w:r>
          </w:p>
        </w:tc>
      </w:tr>
      <w:tr w:rsidR="00353253" w:rsidRPr="00F946DB" w14:paraId="3502B313" w14:textId="77777777" w:rsidTr="00353253">
        <w:trPr>
          <w:jc w:val="center"/>
        </w:trPr>
        <w:tc>
          <w:tcPr>
            <w:tcW w:w="1706" w:type="pct"/>
            <w:tcBorders>
              <w:top w:val="single" w:sz="4" w:space="0" w:color="auto"/>
              <w:left w:val="single" w:sz="4" w:space="0" w:color="auto"/>
              <w:bottom w:val="single" w:sz="4" w:space="0" w:color="auto"/>
              <w:right w:val="single" w:sz="4" w:space="0" w:color="auto"/>
            </w:tcBorders>
            <w:vAlign w:val="center"/>
            <w:hideMark/>
          </w:tcPr>
          <w:p w14:paraId="4A50B2F2" w14:textId="77777777" w:rsidR="00353253" w:rsidRPr="00F946DB" w:rsidRDefault="00353253" w:rsidP="00353253">
            <w:pPr>
              <w:pStyle w:val="af4"/>
              <w:jc w:val="center"/>
            </w:pPr>
            <w:r w:rsidRPr="00F946DB">
              <w:rPr>
                <w:rFonts w:hint="eastAsia"/>
              </w:rPr>
              <w:t>A</w:t>
            </w:r>
          </w:p>
        </w:tc>
        <w:tc>
          <w:tcPr>
            <w:tcW w:w="1794" w:type="pct"/>
            <w:tcBorders>
              <w:top w:val="single" w:sz="4" w:space="0" w:color="auto"/>
              <w:left w:val="single" w:sz="4" w:space="0" w:color="auto"/>
              <w:bottom w:val="single" w:sz="4" w:space="0" w:color="auto"/>
              <w:right w:val="single" w:sz="4" w:space="0" w:color="auto"/>
            </w:tcBorders>
            <w:vAlign w:val="center"/>
          </w:tcPr>
          <w:p w14:paraId="14EDB998" w14:textId="77777777" w:rsidR="00353253" w:rsidRPr="00F946DB" w:rsidRDefault="00353253" w:rsidP="00353253">
            <w:pPr>
              <w:pStyle w:val="af4"/>
              <w:jc w:val="center"/>
            </w:pPr>
            <w:r w:rsidRPr="00F946DB">
              <w:rPr>
                <w:rFonts w:hint="eastAsia"/>
              </w:rPr>
              <w:t>E</w:t>
            </w:r>
          </w:p>
        </w:tc>
        <w:tc>
          <w:tcPr>
            <w:tcW w:w="1500" w:type="pct"/>
            <w:tcBorders>
              <w:top w:val="single" w:sz="4" w:space="0" w:color="auto"/>
              <w:left w:val="single" w:sz="4" w:space="0" w:color="auto"/>
              <w:bottom w:val="single" w:sz="4" w:space="0" w:color="auto"/>
              <w:right w:val="single" w:sz="4" w:space="0" w:color="auto"/>
            </w:tcBorders>
            <w:vAlign w:val="center"/>
          </w:tcPr>
          <w:p w14:paraId="7EF5C139" w14:textId="77777777" w:rsidR="00353253" w:rsidRPr="00F946DB" w:rsidRDefault="00353253" w:rsidP="00353253">
            <w:pPr>
              <w:pStyle w:val="af4"/>
              <w:jc w:val="center"/>
            </w:pPr>
            <w:r w:rsidRPr="00F946DB">
              <w:rPr>
                <w:rFonts w:hint="eastAsia"/>
              </w:rPr>
              <w:t>I</w:t>
            </w:r>
          </w:p>
        </w:tc>
      </w:tr>
      <w:tr w:rsidR="00353253" w:rsidRPr="00F946DB" w14:paraId="1E4B7CFA" w14:textId="77777777" w:rsidTr="00353253">
        <w:trPr>
          <w:jc w:val="center"/>
        </w:trPr>
        <w:tc>
          <w:tcPr>
            <w:tcW w:w="1706" w:type="pct"/>
            <w:tcBorders>
              <w:top w:val="single" w:sz="4" w:space="0" w:color="auto"/>
              <w:left w:val="single" w:sz="4" w:space="0" w:color="auto"/>
              <w:bottom w:val="single" w:sz="4" w:space="0" w:color="auto"/>
              <w:right w:val="single" w:sz="4" w:space="0" w:color="auto"/>
            </w:tcBorders>
            <w:vAlign w:val="center"/>
            <w:hideMark/>
          </w:tcPr>
          <w:p w14:paraId="439CB40C" w14:textId="77777777" w:rsidR="00353253" w:rsidRPr="00F946DB" w:rsidRDefault="00353253" w:rsidP="00353253">
            <w:pPr>
              <w:pStyle w:val="af4"/>
              <w:jc w:val="center"/>
            </w:pPr>
            <w:r w:rsidRPr="00F946DB">
              <w:rPr>
                <w:rFonts w:hint="eastAsia"/>
              </w:rPr>
              <w:t>B</w:t>
            </w:r>
          </w:p>
        </w:tc>
        <w:tc>
          <w:tcPr>
            <w:tcW w:w="1794" w:type="pct"/>
            <w:tcBorders>
              <w:top w:val="single" w:sz="4" w:space="0" w:color="auto"/>
              <w:left w:val="single" w:sz="4" w:space="0" w:color="auto"/>
              <w:bottom w:val="single" w:sz="4" w:space="0" w:color="auto"/>
              <w:right w:val="single" w:sz="4" w:space="0" w:color="auto"/>
            </w:tcBorders>
            <w:vAlign w:val="center"/>
          </w:tcPr>
          <w:p w14:paraId="6DB40986" w14:textId="77777777" w:rsidR="00353253" w:rsidRPr="00F946DB" w:rsidRDefault="00353253" w:rsidP="00353253">
            <w:pPr>
              <w:pStyle w:val="af4"/>
              <w:jc w:val="center"/>
            </w:pPr>
            <w:r w:rsidRPr="00F946DB">
              <w:t>F</w:t>
            </w:r>
          </w:p>
        </w:tc>
        <w:tc>
          <w:tcPr>
            <w:tcW w:w="1500" w:type="pct"/>
            <w:tcBorders>
              <w:top w:val="single" w:sz="4" w:space="0" w:color="auto"/>
              <w:left w:val="single" w:sz="4" w:space="0" w:color="auto"/>
              <w:bottom w:val="single" w:sz="4" w:space="0" w:color="auto"/>
              <w:right w:val="single" w:sz="4" w:space="0" w:color="auto"/>
            </w:tcBorders>
            <w:vAlign w:val="center"/>
          </w:tcPr>
          <w:p w14:paraId="2EDE395D" w14:textId="77777777" w:rsidR="00353253" w:rsidRPr="00F946DB" w:rsidRDefault="00353253" w:rsidP="00353253">
            <w:pPr>
              <w:pStyle w:val="af4"/>
              <w:jc w:val="center"/>
            </w:pPr>
            <w:r w:rsidRPr="00F946DB">
              <w:rPr>
                <w:rFonts w:hint="eastAsia"/>
              </w:rPr>
              <w:t>J</w:t>
            </w:r>
          </w:p>
        </w:tc>
      </w:tr>
      <w:tr w:rsidR="00353253" w:rsidRPr="00F946DB" w14:paraId="4E168D5B" w14:textId="77777777" w:rsidTr="00353253">
        <w:trPr>
          <w:jc w:val="center"/>
        </w:trPr>
        <w:tc>
          <w:tcPr>
            <w:tcW w:w="1706" w:type="pct"/>
            <w:tcBorders>
              <w:top w:val="single" w:sz="4" w:space="0" w:color="auto"/>
              <w:left w:val="single" w:sz="4" w:space="0" w:color="auto"/>
              <w:bottom w:val="single" w:sz="4" w:space="0" w:color="auto"/>
              <w:right w:val="single" w:sz="4" w:space="0" w:color="auto"/>
            </w:tcBorders>
            <w:vAlign w:val="center"/>
          </w:tcPr>
          <w:p w14:paraId="510654A4" w14:textId="77777777" w:rsidR="00353253" w:rsidRPr="00F946DB" w:rsidRDefault="00353253" w:rsidP="00353253">
            <w:pPr>
              <w:pStyle w:val="af4"/>
              <w:jc w:val="center"/>
            </w:pPr>
            <w:r w:rsidRPr="00F946DB">
              <w:rPr>
                <w:rFonts w:hint="eastAsia"/>
              </w:rPr>
              <w:t>C</w:t>
            </w:r>
          </w:p>
        </w:tc>
        <w:tc>
          <w:tcPr>
            <w:tcW w:w="1794" w:type="pct"/>
            <w:tcBorders>
              <w:top w:val="single" w:sz="4" w:space="0" w:color="auto"/>
              <w:left w:val="single" w:sz="4" w:space="0" w:color="auto"/>
              <w:bottom w:val="single" w:sz="4" w:space="0" w:color="auto"/>
              <w:right w:val="single" w:sz="4" w:space="0" w:color="auto"/>
            </w:tcBorders>
            <w:vAlign w:val="center"/>
          </w:tcPr>
          <w:p w14:paraId="7AE9FEE7" w14:textId="77777777" w:rsidR="00353253" w:rsidRPr="00F946DB" w:rsidRDefault="00353253" w:rsidP="00353253">
            <w:pPr>
              <w:pStyle w:val="af4"/>
              <w:jc w:val="center"/>
            </w:pPr>
            <w:r w:rsidRPr="00F946DB">
              <w:rPr>
                <w:rFonts w:hint="eastAsia"/>
              </w:rPr>
              <w:t>G</w:t>
            </w:r>
          </w:p>
        </w:tc>
        <w:tc>
          <w:tcPr>
            <w:tcW w:w="1500" w:type="pct"/>
            <w:tcBorders>
              <w:top w:val="single" w:sz="4" w:space="0" w:color="auto"/>
              <w:left w:val="single" w:sz="4" w:space="0" w:color="auto"/>
              <w:bottom w:val="single" w:sz="4" w:space="0" w:color="auto"/>
              <w:right w:val="single" w:sz="4" w:space="0" w:color="auto"/>
            </w:tcBorders>
            <w:vAlign w:val="center"/>
          </w:tcPr>
          <w:p w14:paraId="7DE4D043" w14:textId="77777777" w:rsidR="00353253" w:rsidRPr="00F946DB" w:rsidRDefault="00353253" w:rsidP="00353253">
            <w:pPr>
              <w:pStyle w:val="af4"/>
              <w:jc w:val="center"/>
            </w:pPr>
            <w:r w:rsidRPr="00F946DB">
              <w:rPr>
                <w:rFonts w:hint="eastAsia"/>
              </w:rPr>
              <w:t>K</w:t>
            </w:r>
          </w:p>
        </w:tc>
      </w:tr>
    </w:tbl>
    <w:p w14:paraId="5239AF01" w14:textId="77777777" w:rsidR="00353253" w:rsidRDefault="00353253" w:rsidP="0008628D">
      <w:pPr>
        <w:pStyle w:val="11"/>
        <w:spacing w:beforeLines="50" w:before="156"/>
        <w:ind w:firstLine="480"/>
      </w:pPr>
      <w:r w:rsidRPr="00F946DB">
        <w:t>在使用关系型数据库存储图数据时，可以使用</w:t>
      </w:r>
      <w:r w:rsidRPr="00F946DB">
        <w:rPr>
          <w:rFonts w:hint="eastAsia"/>
        </w:rPr>
        <w:t>当前流行的</w:t>
      </w:r>
      <w:r w:rsidRPr="00F946DB">
        <w:t>MySQL</w:t>
      </w:r>
      <w:r w:rsidRPr="00F946DB">
        <w:t>数据库管理系统。</w:t>
      </w:r>
      <w:r w:rsidRPr="00F946DB">
        <w:rPr>
          <w:rFonts w:hint="eastAsia"/>
        </w:rPr>
        <w:t>在</w:t>
      </w:r>
      <w:r w:rsidRPr="00F946DB">
        <w:rPr>
          <w:rFonts w:hint="eastAsia"/>
        </w:rPr>
        <w:t>Web</w:t>
      </w:r>
      <w:r w:rsidRPr="00F946DB">
        <w:rPr>
          <w:rFonts w:hint="eastAsia"/>
        </w:rPr>
        <w:t>应用方面，</w:t>
      </w:r>
      <w:r w:rsidRPr="00F946DB">
        <w:rPr>
          <w:rFonts w:hint="eastAsia"/>
        </w:rPr>
        <w:t>MySQL</w:t>
      </w:r>
      <w:r w:rsidRPr="00F946DB">
        <w:rPr>
          <w:rFonts w:hint="eastAsia"/>
        </w:rPr>
        <w:t>是最好的</w:t>
      </w:r>
      <w:r w:rsidRPr="00F946DB">
        <w:rPr>
          <w:rFonts w:hint="eastAsia"/>
        </w:rPr>
        <w:t xml:space="preserve">RDBMS </w:t>
      </w:r>
      <w:r w:rsidRPr="00F946DB">
        <w:rPr>
          <w:rFonts w:hint="eastAsia"/>
        </w:rPr>
        <w:t>（</w:t>
      </w:r>
      <w:r w:rsidRPr="00F946DB">
        <w:rPr>
          <w:rFonts w:hint="eastAsia"/>
        </w:rPr>
        <w:t>Relational Database Management System</w:t>
      </w:r>
      <w:r w:rsidRPr="00F946DB">
        <w:rPr>
          <w:rFonts w:hint="eastAsia"/>
        </w:rPr>
        <w:t>，关系数据库管理系统）</w:t>
      </w:r>
      <w:r w:rsidRPr="00F946DB">
        <w:rPr>
          <w:rFonts w:hint="eastAsia"/>
        </w:rPr>
        <w:t xml:space="preserve"> </w:t>
      </w:r>
      <w:r w:rsidRPr="00F946DB">
        <w:rPr>
          <w:rFonts w:hint="eastAsia"/>
        </w:rPr>
        <w:t>应用软件之一。</w:t>
      </w:r>
      <w:r w:rsidRPr="00F946DB">
        <w:rPr>
          <w:rFonts w:hint="eastAsia"/>
        </w:rPr>
        <w:t>MySQL</w:t>
      </w:r>
      <w:r w:rsidRPr="00F946DB">
        <w:rPr>
          <w:rFonts w:hint="eastAsia"/>
        </w:rPr>
        <w:t>所使用的</w:t>
      </w:r>
      <w:r w:rsidRPr="00F946DB">
        <w:rPr>
          <w:rFonts w:hint="eastAsia"/>
        </w:rPr>
        <w:t>SQL</w:t>
      </w:r>
      <w:r w:rsidRPr="00F946DB">
        <w:rPr>
          <w:rFonts w:hint="eastAsia"/>
        </w:rPr>
        <w:t>语言是用于访问数据库的最常用标准化语言。</w:t>
      </w:r>
      <w:r w:rsidRPr="00F946DB">
        <w:rPr>
          <w:rFonts w:hint="eastAsia"/>
        </w:rPr>
        <w:t>MySQL</w:t>
      </w:r>
      <w:r w:rsidRPr="00F946DB">
        <w:rPr>
          <w:rFonts w:hint="eastAsia"/>
        </w:rPr>
        <w:t>软件采用了双授权政策，分为社区版和商业版，由于其体积小、速度快、总体拥有成本低，尤其是开放源码这一特点，一般中小型网站的开发都选择</w:t>
      </w:r>
      <w:r w:rsidRPr="00F946DB">
        <w:rPr>
          <w:rFonts w:hint="eastAsia"/>
        </w:rPr>
        <w:t>MySQL</w:t>
      </w:r>
      <w:r w:rsidRPr="00F946DB">
        <w:rPr>
          <w:rFonts w:hint="eastAsia"/>
        </w:rPr>
        <w:t>作为网站数据库。</w:t>
      </w:r>
    </w:p>
    <w:p w14:paraId="09FB9621" w14:textId="77777777" w:rsidR="00353253" w:rsidRDefault="00353253" w:rsidP="00353253">
      <w:pPr>
        <w:pStyle w:val="11"/>
        <w:ind w:firstLine="480"/>
      </w:pPr>
      <w:r>
        <w:rPr>
          <w:rFonts w:hint="eastAsia"/>
        </w:rPr>
        <w:t>使用</w:t>
      </w:r>
      <w:r>
        <w:rPr>
          <w:rFonts w:hint="eastAsia"/>
        </w:rPr>
        <w:t>MySQL</w:t>
      </w:r>
      <w:r>
        <w:rPr>
          <w:rFonts w:hint="eastAsia"/>
        </w:rPr>
        <w:t>数据库存储表知识也是非常方便快速：提前对表知识进行一些规范化处理后将其存储为</w:t>
      </w:r>
      <w:r>
        <w:rPr>
          <w:rFonts w:hint="eastAsia"/>
        </w:rPr>
        <w:t>CSV</w:t>
      </w:r>
      <w:r>
        <w:rPr>
          <w:rFonts w:hint="eastAsia"/>
        </w:rPr>
        <w:t>文件、</w:t>
      </w:r>
      <w:r>
        <w:rPr>
          <w:rFonts w:hint="eastAsia"/>
        </w:rPr>
        <w:t>EXCEL</w:t>
      </w:r>
      <w:r>
        <w:rPr>
          <w:rFonts w:hint="eastAsia"/>
        </w:rPr>
        <w:t>文件等格式，然后可以使用各种各样的数据库管理工具从这些文件中批量导入数据即可。</w:t>
      </w:r>
    </w:p>
    <w:p w14:paraId="13BB1E86" w14:textId="77777777" w:rsidR="00353253" w:rsidRDefault="00353253" w:rsidP="00353253">
      <w:pPr>
        <w:pStyle w:val="af"/>
      </w:pPr>
      <w:bookmarkStart w:id="48" w:name="_Toc83564884"/>
      <w:r>
        <w:rPr>
          <w:rFonts w:hint="eastAsia"/>
        </w:rPr>
        <w:t>4</w:t>
      </w:r>
      <w:r>
        <w:t xml:space="preserve">.3.3 </w:t>
      </w:r>
      <w:r w:rsidRPr="00F946DB">
        <w:rPr>
          <w:rFonts w:hint="eastAsia"/>
        </w:rPr>
        <w:t>存储工具</w:t>
      </w:r>
      <w:r>
        <w:rPr>
          <w:rFonts w:hint="eastAsia"/>
        </w:rPr>
        <w:t>推荐</w:t>
      </w:r>
      <w:bookmarkEnd w:id="48"/>
    </w:p>
    <w:p w14:paraId="0C8EA671" w14:textId="649952F1" w:rsidR="00353253" w:rsidRPr="00F946DB" w:rsidRDefault="00353253" w:rsidP="00353253">
      <w:pPr>
        <w:pStyle w:val="11"/>
        <w:ind w:firstLine="480"/>
      </w:pPr>
      <w:r>
        <w:rPr>
          <w:rFonts w:hint="eastAsia"/>
        </w:rPr>
        <w:t>综上所述，图知识和表知识有着不同的特性和结构，其存储方式、存储工具等都不相同，对它们的存储既要符合它们独特的数据结构，又要能够在查询时方便地进行检索。关于图知识和表知识的特点、可使用的存储工具及建议使用的较成熟的数据库工具</w:t>
      </w:r>
      <w:r w:rsidRPr="00F946DB">
        <w:rPr>
          <w:rFonts w:hint="eastAsia"/>
        </w:rPr>
        <w:t>如下表</w:t>
      </w:r>
      <w:r>
        <w:t>4</w:t>
      </w:r>
      <w:r>
        <w:rPr>
          <w:rFonts w:hint="eastAsia"/>
        </w:rPr>
        <w:t>-</w:t>
      </w:r>
      <w:r w:rsidR="0000022A">
        <w:t>10</w:t>
      </w:r>
      <w:r w:rsidRPr="00F946DB">
        <w:rPr>
          <w:rFonts w:hint="eastAsia"/>
        </w:rPr>
        <w:t>所示：</w:t>
      </w:r>
    </w:p>
    <w:p w14:paraId="5793F386" w14:textId="7B4457C8" w:rsidR="00353253" w:rsidRPr="00F946DB" w:rsidRDefault="00353253" w:rsidP="00353253">
      <w:pPr>
        <w:pStyle w:val="af2"/>
      </w:pPr>
      <w:r w:rsidRPr="00F946DB">
        <w:rPr>
          <w:rFonts w:hint="eastAsia"/>
        </w:rPr>
        <w:t>表</w:t>
      </w:r>
      <w:r>
        <w:t>4</w:t>
      </w:r>
      <w:r w:rsidRPr="00C6116D">
        <w:t>-</w:t>
      </w:r>
      <w:r w:rsidR="0000022A">
        <w:t>10</w:t>
      </w:r>
      <w:r w:rsidRPr="00F946DB">
        <w:t xml:space="preserve"> </w:t>
      </w:r>
      <w:r w:rsidRPr="00F946DB">
        <w:rPr>
          <w:rFonts w:hint="eastAsia"/>
        </w:rPr>
        <w:t>图</w:t>
      </w:r>
      <w:r>
        <w:rPr>
          <w:rFonts w:hint="eastAsia"/>
        </w:rPr>
        <w:t>知识</w:t>
      </w:r>
      <w:r w:rsidRPr="00F946DB">
        <w:rPr>
          <w:rFonts w:hint="eastAsia"/>
        </w:rPr>
        <w:t>和表</w:t>
      </w:r>
      <w:r>
        <w:rPr>
          <w:rFonts w:hint="eastAsia"/>
        </w:rPr>
        <w:t>知识</w:t>
      </w:r>
      <w:r w:rsidRPr="00F946DB">
        <w:rPr>
          <w:rFonts w:hint="eastAsia"/>
        </w:rPr>
        <w:t>特点及建议存储工具</w:t>
      </w:r>
    </w:p>
    <w:tbl>
      <w:tblPr>
        <w:tblStyle w:val="620"/>
        <w:tblW w:w="5209" w:type="pct"/>
        <w:jc w:val="center"/>
        <w:tblLook w:val="04A0" w:firstRow="1" w:lastRow="0" w:firstColumn="1" w:lastColumn="0" w:noHBand="0" w:noVBand="1"/>
      </w:tblPr>
      <w:tblGrid>
        <w:gridCol w:w="1301"/>
        <w:gridCol w:w="3274"/>
        <w:gridCol w:w="2387"/>
        <w:gridCol w:w="1887"/>
      </w:tblGrid>
      <w:tr w:rsidR="00353253" w:rsidRPr="00F946DB" w14:paraId="28B13A3F" w14:textId="77777777" w:rsidTr="0000022A">
        <w:trPr>
          <w:jc w:val="center"/>
        </w:trPr>
        <w:tc>
          <w:tcPr>
            <w:tcW w:w="735" w:type="pct"/>
            <w:tcBorders>
              <w:top w:val="single" w:sz="4" w:space="0" w:color="auto"/>
              <w:left w:val="single" w:sz="4" w:space="0" w:color="auto"/>
              <w:bottom w:val="single" w:sz="4" w:space="0" w:color="auto"/>
              <w:right w:val="single" w:sz="4" w:space="0" w:color="auto"/>
            </w:tcBorders>
            <w:vAlign w:val="center"/>
            <w:hideMark/>
          </w:tcPr>
          <w:p w14:paraId="61F2378A" w14:textId="77777777" w:rsidR="00353253" w:rsidRPr="00F946DB" w:rsidRDefault="00353253" w:rsidP="0000022A">
            <w:pPr>
              <w:tabs>
                <w:tab w:val="center" w:pos="4253"/>
                <w:tab w:val="right" w:pos="8504"/>
              </w:tabs>
              <w:spacing w:line="400" w:lineRule="exact"/>
              <w:jc w:val="center"/>
              <w:textAlignment w:val="auto"/>
              <w:rPr>
                <w:rFonts w:eastAsia="宋体"/>
              </w:rPr>
            </w:pPr>
            <w:r w:rsidRPr="00F946DB">
              <w:rPr>
                <w:rFonts w:eastAsia="宋体" w:hint="eastAsia"/>
              </w:rPr>
              <w:t>数据类型</w:t>
            </w:r>
          </w:p>
        </w:tc>
        <w:tc>
          <w:tcPr>
            <w:tcW w:w="1850" w:type="pct"/>
            <w:tcBorders>
              <w:top w:val="single" w:sz="4" w:space="0" w:color="auto"/>
              <w:left w:val="single" w:sz="4" w:space="0" w:color="auto"/>
              <w:bottom w:val="single" w:sz="4" w:space="0" w:color="auto"/>
              <w:right w:val="single" w:sz="4" w:space="0" w:color="auto"/>
            </w:tcBorders>
            <w:vAlign w:val="center"/>
          </w:tcPr>
          <w:p w14:paraId="24499D80" w14:textId="77777777" w:rsidR="00353253" w:rsidRPr="00F946DB" w:rsidRDefault="00353253" w:rsidP="0000022A">
            <w:pPr>
              <w:tabs>
                <w:tab w:val="center" w:pos="4253"/>
                <w:tab w:val="right" w:pos="8504"/>
              </w:tabs>
              <w:spacing w:line="400" w:lineRule="exact"/>
              <w:jc w:val="center"/>
              <w:textAlignment w:val="auto"/>
              <w:rPr>
                <w:rFonts w:eastAsia="宋体"/>
              </w:rPr>
            </w:pPr>
            <w:r w:rsidRPr="00F946DB">
              <w:rPr>
                <w:rFonts w:eastAsia="宋体" w:hint="eastAsia"/>
              </w:rPr>
              <w:t>特点</w:t>
            </w:r>
          </w:p>
        </w:tc>
        <w:tc>
          <w:tcPr>
            <w:tcW w:w="1349" w:type="pct"/>
            <w:tcBorders>
              <w:top w:val="single" w:sz="4" w:space="0" w:color="auto"/>
              <w:left w:val="single" w:sz="4" w:space="0" w:color="auto"/>
              <w:bottom w:val="single" w:sz="4" w:space="0" w:color="auto"/>
              <w:right w:val="single" w:sz="4" w:space="0" w:color="auto"/>
            </w:tcBorders>
          </w:tcPr>
          <w:p w14:paraId="372BEE59" w14:textId="77777777" w:rsidR="00353253" w:rsidRPr="00F946DB" w:rsidRDefault="00353253" w:rsidP="0000022A">
            <w:pPr>
              <w:tabs>
                <w:tab w:val="center" w:pos="4253"/>
                <w:tab w:val="right" w:pos="8504"/>
              </w:tabs>
              <w:spacing w:line="400" w:lineRule="exact"/>
              <w:jc w:val="center"/>
              <w:textAlignment w:val="auto"/>
              <w:rPr>
                <w:rFonts w:eastAsia="宋体"/>
              </w:rPr>
            </w:pPr>
            <w:r w:rsidRPr="00F946DB">
              <w:rPr>
                <w:rFonts w:eastAsia="宋体" w:hint="eastAsia"/>
              </w:rPr>
              <w:t>可使用的存储工具</w:t>
            </w:r>
          </w:p>
        </w:tc>
        <w:tc>
          <w:tcPr>
            <w:tcW w:w="1066" w:type="pct"/>
            <w:tcBorders>
              <w:top w:val="single" w:sz="4" w:space="0" w:color="auto"/>
              <w:left w:val="single" w:sz="4" w:space="0" w:color="auto"/>
              <w:bottom w:val="single" w:sz="4" w:space="0" w:color="auto"/>
              <w:right w:val="single" w:sz="4" w:space="0" w:color="auto"/>
            </w:tcBorders>
          </w:tcPr>
          <w:p w14:paraId="2B63A4AD" w14:textId="77777777" w:rsidR="00353253" w:rsidRPr="00F946DB" w:rsidRDefault="00353253" w:rsidP="0000022A">
            <w:pPr>
              <w:tabs>
                <w:tab w:val="center" w:pos="4253"/>
                <w:tab w:val="right" w:pos="8504"/>
              </w:tabs>
              <w:spacing w:line="400" w:lineRule="exact"/>
              <w:jc w:val="center"/>
              <w:textAlignment w:val="auto"/>
              <w:rPr>
                <w:rFonts w:eastAsia="宋体"/>
              </w:rPr>
            </w:pPr>
            <w:r w:rsidRPr="00F946DB">
              <w:rPr>
                <w:rFonts w:eastAsia="宋体" w:hint="eastAsia"/>
              </w:rPr>
              <w:t>建议使用</w:t>
            </w:r>
          </w:p>
        </w:tc>
      </w:tr>
      <w:tr w:rsidR="00353253" w:rsidRPr="00F946DB" w14:paraId="26CEFF75" w14:textId="77777777" w:rsidTr="0000022A">
        <w:trPr>
          <w:jc w:val="center"/>
        </w:trPr>
        <w:tc>
          <w:tcPr>
            <w:tcW w:w="735" w:type="pct"/>
            <w:tcBorders>
              <w:top w:val="single" w:sz="4" w:space="0" w:color="auto"/>
              <w:left w:val="single" w:sz="4" w:space="0" w:color="auto"/>
              <w:bottom w:val="single" w:sz="4" w:space="0" w:color="auto"/>
              <w:right w:val="single" w:sz="4" w:space="0" w:color="auto"/>
            </w:tcBorders>
            <w:hideMark/>
          </w:tcPr>
          <w:p w14:paraId="32143B9C" w14:textId="77777777" w:rsidR="00353253" w:rsidRPr="00F946DB" w:rsidRDefault="00353253" w:rsidP="0000022A">
            <w:pPr>
              <w:tabs>
                <w:tab w:val="center" w:pos="4253"/>
                <w:tab w:val="right" w:pos="8504"/>
              </w:tabs>
              <w:spacing w:line="400" w:lineRule="exact"/>
              <w:jc w:val="center"/>
              <w:textAlignment w:val="auto"/>
              <w:rPr>
                <w:rFonts w:eastAsia="宋体"/>
              </w:rPr>
            </w:pPr>
            <w:r w:rsidRPr="00F946DB">
              <w:rPr>
                <w:rFonts w:eastAsia="宋体" w:hint="eastAsia"/>
              </w:rPr>
              <w:t>图</w:t>
            </w:r>
            <w:r>
              <w:rPr>
                <w:rFonts w:eastAsia="宋体" w:hint="eastAsia"/>
              </w:rPr>
              <w:t>知识</w:t>
            </w:r>
          </w:p>
        </w:tc>
        <w:tc>
          <w:tcPr>
            <w:tcW w:w="1850" w:type="pct"/>
            <w:tcBorders>
              <w:top w:val="single" w:sz="4" w:space="0" w:color="auto"/>
              <w:left w:val="single" w:sz="4" w:space="0" w:color="auto"/>
              <w:bottom w:val="single" w:sz="4" w:space="0" w:color="auto"/>
              <w:right w:val="single" w:sz="4" w:space="0" w:color="auto"/>
            </w:tcBorders>
          </w:tcPr>
          <w:p w14:paraId="4D3F9667" w14:textId="77777777" w:rsidR="00353253" w:rsidRPr="00F946DB" w:rsidRDefault="00353253" w:rsidP="0000022A">
            <w:pPr>
              <w:tabs>
                <w:tab w:val="center" w:pos="4253"/>
                <w:tab w:val="right" w:pos="8504"/>
              </w:tabs>
              <w:spacing w:line="400" w:lineRule="exact"/>
              <w:textAlignment w:val="auto"/>
              <w:rPr>
                <w:rFonts w:eastAsia="宋体"/>
              </w:rPr>
            </w:pPr>
            <w:r w:rsidRPr="00F946DB">
              <w:rPr>
                <w:rFonts w:eastAsia="宋体" w:hint="eastAsia"/>
              </w:rPr>
              <w:t>数据以节点和边的形式展现出来</w:t>
            </w:r>
          </w:p>
        </w:tc>
        <w:tc>
          <w:tcPr>
            <w:tcW w:w="1349" w:type="pct"/>
            <w:tcBorders>
              <w:top w:val="single" w:sz="4" w:space="0" w:color="auto"/>
              <w:left w:val="single" w:sz="4" w:space="0" w:color="auto"/>
              <w:bottom w:val="single" w:sz="4" w:space="0" w:color="auto"/>
              <w:right w:val="single" w:sz="4" w:space="0" w:color="auto"/>
            </w:tcBorders>
          </w:tcPr>
          <w:p w14:paraId="1B79D93E" w14:textId="77777777" w:rsidR="00353253" w:rsidRPr="00F946DB" w:rsidRDefault="00353253" w:rsidP="0000022A">
            <w:pPr>
              <w:tabs>
                <w:tab w:val="center" w:pos="4253"/>
                <w:tab w:val="right" w:pos="8504"/>
              </w:tabs>
              <w:spacing w:line="400" w:lineRule="exact"/>
              <w:textAlignment w:val="auto"/>
              <w:rPr>
                <w:rFonts w:eastAsia="宋体"/>
              </w:rPr>
            </w:pPr>
            <w:r w:rsidRPr="00F946DB">
              <w:rPr>
                <w:rFonts w:eastAsia="宋体" w:hint="eastAsia"/>
              </w:rPr>
              <w:t>图数据库、关系型数据库</w:t>
            </w:r>
          </w:p>
        </w:tc>
        <w:tc>
          <w:tcPr>
            <w:tcW w:w="1066" w:type="pct"/>
            <w:tcBorders>
              <w:top w:val="single" w:sz="4" w:space="0" w:color="auto"/>
              <w:left w:val="single" w:sz="4" w:space="0" w:color="auto"/>
              <w:bottom w:val="single" w:sz="4" w:space="0" w:color="auto"/>
              <w:right w:val="single" w:sz="4" w:space="0" w:color="auto"/>
            </w:tcBorders>
          </w:tcPr>
          <w:p w14:paraId="2C8FE19D" w14:textId="77777777" w:rsidR="00353253" w:rsidRPr="00F946DB" w:rsidRDefault="00353253" w:rsidP="0000022A">
            <w:pPr>
              <w:tabs>
                <w:tab w:val="center" w:pos="4253"/>
                <w:tab w:val="right" w:pos="8504"/>
              </w:tabs>
              <w:spacing w:line="400" w:lineRule="exact"/>
              <w:textAlignment w:val="auto"/>
              <w:rPr>
                <w:rFonts w:eastAsia="宋体"/>
              </w:rPr>
            </w:pPr>
            <w:r w:rsidRPr="00F946DB">
              <w:rPr>
                <w:rFonts w:eastAsia="宋体" w:hint="eastAsia"/>
              </w:rPr>
              <w:t>Neo4j</w:t>
            </w:r>
            <w:r w:rsidRPr="00F946DB">
              <w:rPr>
                <w:rFonts w:eastAsia="宋体" w:hint="eastAsia"/>
              </w:rPr>
              <w:t>图数据库</w:t>
            </w:r>
          </w:p>
        </w:tc>
      </w:tr>
      <w:tr w:rsidR="00353253" w:rsidRPr="00F946DB" w14:paraId="2F664B21" w14:textId="77777777" w:rsidTr="0000022A">
        <w:trPr>
          <w:jc w:val="center"/>
        </w:trPr>
        <w:tc>
          <w:tcPr>
            <w:tcW w:w="735" w:type="pct"/>
            <w:tcBorders>
              <w:top w:val="single" w:sz="4" w:space="0" w:color="auto"/>
              <w:left w:val="single" w:sz="4" w:space="0" w:color="auto"/>
              <w:bottom w:val="single" w:sz="4" w:space="0" w:color="auto"/>
              <w:right w:val="single" w:sz="4" w:space="0" w:color="auto"/>
            </w:tcBorders>
            <w:hideMark/>
          </w:tcPr>
          <w:p w14:paraId="6E2AE08D" w14:textId="77777777" w:rsidR="00353253" w:rsidRPr="00F946DB" w:rsidRDefault="00353253" w:rsidP="0000022A">
            <w:pPr>
              <w:tabs>
                <w:tab w:val="center" w:pos="4253"/>
                <w:tab w:val="right" w:pos="8504"/>
              </w:tabs>
              <w:spacing w:line="400" w:lineRule="exact"/>
              <w:jc w:val="center"/>
              <w:textAlignment w:val="auto"/>
              <w:rPr>
                <w:rFonts w:eastAsia="宋体"/>
              </w:rPr>
            </w:pPr>
            <w:r w:rsidRPr="00F946DB">
              <w:rPr>
                <w:rFonts w:eastAsia="宋体" w:hint="eastAsia"/>
              </w:rPr>
              <w:t>表</w:t>
            </w:r>
            <w:r>
              <w:rPr>
                <w:rFonts w:eastAsia="宋体" w:hint="eastAsia"/>
              </w:rPr>
              <w:t>知识</w:t>
            </w:r>
          </w:p>
        </w:tc>
        <w:tc>
          <w:tcPr>
            <w:tcW w:w="1850" w:type="pct"/>
            <w:tcBorders>
              <w:top w:val="single" w:sz="4" w:space="0" w:color="auto"/>
              <w:left w:val="single" w:sz="4" w:space="0" w:color="auto"/>
              <w:bottom w:val="single" w:sz="4" w:space="0" w:color="auto"/>
              <w:right w:val="single" w:sz="4" w:space="0" w:color="auto"/>
            </w:tcBorders>
          </w:tcPr>
          <w:p w14:paraId="7DF57223" w14:textId="77777777" w:rsidR="00353253" w:rsidRPr="00F946DB" w:rsidRDefault="00353253" w:rsidP="0000022A">
            <w:pPr>
              <w:tabs>
                <w:tab w:val="center" w:pos="4253"/>
                <w:tab w:val="right" w:pos="8504"/>
              </w:tabs>
              <w:spacing w:line="400" w:lineRule="exact"/>
              <w:textAlignment w:val="auto"/>
              <w:rPr>
                <w:rFonts w:eastAsia="宋体"/>
              </w:rPr>
            </w:pPr>
            <w:r w:rsidRPr="00F946DB">
              <w:rPr>
                <w:rFonts w:eastAsia="宋体" w:hint="eastAsia"/>
              </w:rPr>
              <w:t>数据以二维表格的形式展现出来</w:t>
            </w:r>
          </w:p>
        </w:tc>
        <w:tc>
          <w:tcPr>
            <w:tcW w:w="1349" w:type="pct"/>
            <w:tcBorders>
              <w:top w:val="single" w:sz="4" w:space="0" w:color="auto"/>
              <w:left w:val="single" w:sz="4" w:space="0" w:color="auto"/>
              <w:bottom w:val="single" w:sz="4" w:space="0" w:color="auto"/>
              <w:right w:val="single" w:sz="4" w:space="0" w:color="auto"/>
            </w:tcBorders>
          </w:tcPr>
          <w:p w14:paraId="4C289EBA" w14:textId="77777777" w:rsidR="00353253" w:rsidRPr="00F946DB" w:rsidRDefault="00353253" w:rsidP="0000022A">
            <w:pPr>
              <w:tabs>
                <w:tab w:val="center" w:pos="4253"/>
                <w:tab w:val="right" w:pos="8504"/>
              </w:tabs>
              <w:spacing w:line="400" w:lineRule="exact"/>
              <w:textAlignment w:val="auto"/>
              <w:rPr>
                <w:rFonts w:eastAsia="宋体"/>
              </w:rPr>
            </w:pPr>
            <w:r w:rsidRPr="00F946DB">
              <w:rPr>
                <w:rFonts w:eastAsia="宋体" w:hint="eastAsia"/>
              </w:rPr>
              <w:t>关系型数据库</w:t>
            </w:r>
          </w:p>
        </w:tc>
        <w:tc>
          <w:tcPr>
            <w:tcW w:w="1066" w:type="pct"/>
            <w:tcBorders>
              <w:top w:val="single" w:sz="4" w:space="0" w:color="auto"/>
              <w:left w:val="single" w:sz="4" w:space="0" w:color="auto"/>
              <w:bottom w:val="single" w:sz="4" w:space="0" w:color="auto"/>
              <w:right w:val="single" w:sz="4" w:space="0" w:color="auto"/>
            </w:tcBorders>
          </w:tcPr>
          <w:p w14:paraId="4D5E22B5" w14:textId="77777777" w:rsidR="00353253" w:rsidRPr="00F946DB" w:rsidRDefault="00353253" w:rsidP="0000022A">
            <w:pPr>
              <w:tabs>
                <w:tab w:val="center" w:pos="4253"/>
                <w:tab w:val="right" w:pos="8504"/>
              </w:tabs>
              <w:spacing w:line="400" w:lineRule="exact"/>
              <w:textAlignment w:val="auto"/>
              <w:rPr>
                <w:rFonts w:eastAsia="宋体"/>
              </w:rPr>
            </w:pPr>
            <w:r w:rsidRPr="00F946DB">
              <w:rPr>
                <w:rFonts w:eastAsia="宋体" w:hint="eastAsia"/>
              </w:rPr>
              <w:t>MySQL</w:t>
            </w:r>
            <w:r w:rsidRPr="00F946DB">
              <w:rPr>
                <w:rFonts w:eastAsia="宋体" w:hint="eastAsia"/>
              </w:rPr>
              <w:t>数据库</w:t>
            </w:r>
          </w:p>
        </w:tc>
      </w:tr>
    </w:tbl>
    <w:p w14:paraId="412B30AA" w14:textId="77777777" w:rsidR="00B26D46" w:rsidRDefault="00B26D46" w:rsidP="008928D1">
      <w:pPr>
        <w:pStyle w:val="11"/>
        <w:spacing w:beforeLines="50" w:before="156"/>
        <w:ind w:firstLineChars="0" w:firstLine="0"/>
      </w:pPr>
    </w:p>
    <w:p w14:paraId="30FDEC6A" w14:textId="57826A0C" w:rsidR="00B26D46" w:rsidRDefault="00B26D46" w:rsidP="008928D1">
      <w:pPr>
        <w:pStyle w:val="11"/>
        <w:spacing w:beforeLines="50" w:before="156"/>
        <w:ind w:firstLineChars="0" w:firstLine="0"/>
        <w:sectPr w:rsidR="00B26D46" w:rsidSect="004E23C2">
          <w:pgSz w:w="11906" w:h="16838" w:code="9"/>
          <w:pgMar w:top="1701" w:right="1701" w:bottom="1701" w:left="1701" w:header="1134" w:footer="1134" w:gutter="0"/>
          <w:cols w:space="425"/>
          <w:docGrid w:type="lines" w:linePitch="312"/>
        </w:sectPr>
      </w:pPr>
    </w:p>
    <w:p w14:paraId="509E93ED" w14:textId="50E76E1A" w:rsidR="00586681" w:rsidRDefault="006877C8" w:rsidP="00586681">
      <w:pPr>
        <w:pStyle w:val="aa"/>
      </w:pPr>
      <w:bookmarkStart w:id="49" w:name="_Toc83564885"/>
      <w:r>
        <w:lastRenderedPageBreak/>
        <w:t>5</w:t>
      </w:r>
      <w:r w:rsidR="00586681" w:rsidRPr="00C42D0C">
        <w:rPr>
          <w:rFonts w:hint="eastAsia"/>
        </w:rPr>
        <w:t>知识应用规范</w:t>
      </w:r>
      <w:bookmarkEnd w:id="49"/>
    </w:p>
    <w:p w14:paraId="6ADB7295" w14:textId="58BFE7A0" w:rsidR="00181146" w:rsidRDefault="00B71DED" w:rsidP="00181146">
      <w:pPr>
        <w:pStyle w:val="11"/>
        <w:ind w:firstLine="480"/>
      </w:pPr>
      <w:r>
        <w:rPr>
          <w:rFonts w:hint="eastAsia"/>
        </w:rPr>
        <w:t>规范</w:t>
      </w:r>
      <w:r w:rsidR="00ED0702">
        <w:rPr>
          <w:rFonts w:hint="eastAsia"/>
        </w:rPr>
        <w:t>应用</w:t>
      </w:r>
      <w:r>
        <w:rPr>
          <w:rFonts w:hint="eastAsia"/>
        </w:rPr>
        <w:t>知识是</w:t>
      </w:r>
      <w:r w:rsidR="00ED0702">
        <w:rPr>
          <w:rFonts w:hint="eastAsia"/>
        </w:rPr>
        <w:t>创造</w:t>
      </w:r>
      <w:r w:rsidR="0037267B">
        <w:rPr>
          <w:rFonts w:hint="eastAsia"/>
        </w:rPr>
        <w:t>专家</w:t>
      </w:r>
      <w:r>
        <w:rPr>
          <w:rFonts w:hint="eastAsia"/>
        </w:rPr>
        <w:t>知识价值的</w:t>
      </w:r>
      <w:r w:rsidR="00ED0702">
        <w:rPr>
          <w:rFonts w:hint="eastAsia"/>
        </w:rPr>
        <w:t>前提</w:t>
      </w:r>
      <w:r>
        <w:rPr>
          <w:rFonts w:hint="eastAsia"/>
        </w:rPr>
        <w:t>。</w:t>
      </w:r>
      <w:r w:rsidR="0037267B">
        <w:rPr>
          <w:rFonts w:hint="eastAsia"/>
        </w:rPr>
        <w:t>上一章中阐述了</w:t>
      </w:r>
      <w:r>
        <w:rPr>
          <w:rFonts w:hint="eastAsia"/>
        </w:rPr>
        <w:t>知识录入</w:t>
      </w:r>
      <w:r w:rsidR="0037267B">
        <w:rPr>
          <w:rFonts w:hint="eastAsia"/>
        </w:rPr>
        <w:t>与</w:t>
      </w:r>
      <w:r>
        <w:rPr>
          <w:rFonts w:hint="eastAsia"/>
        </w:rPr>
        <w:t>存储</w:t>
      </w:r>
      <w:r w:rsidR="0037267B">
        <w:rPr>
          <w:rFonts w:hint="eastAsia"/>
        </w:rPr>
        <w:t>规范</w:t>
      </w:r>
      <w:r>
        <w:rPr>
          <w:rFonts w:hint="eastAsia"/>
        </w:rPr>
        <w:t>，本章</w:t>
      </w:r>
      <w:r w:rsidR="0037267B">
        <w:rPr>
          <w:rFonts w:hint="eastAsia"/>
        </w:rPr>
        <w:t>是</w:t>
      </w:r>
      <w:r>
        <w:rPr>
          <w:rFonts w:hint="eastAsia"/>
        </w:rPr>
        <w:t>知识应用规范。</w:t>
      </w:r>
      <w:r w:rsidR="00D27D1B" w:rsidRPr="00D27D1B">
        <w:rPr>
          <w:rFonts w:hint="eastAsia"/>
        </w:rPr>
        <w:t>首先，规范了知识库设计的基本内容，随后，提出了知识应用的评价准则，</w:t>
      </w:r>
      <w:r w:rsidR="00181146">
        <w:t>对平台中的知识</w:t>
      </w:r>
      <w:r w:rsidR="00181146" w:rsidRPr="00CC5206">
        <w:rPr>
          <w:rFonts w:hint="eastAsia"/>
        </w:rPr>
        <w:t>使用率</w:t>
      </w:r>
      <w:r w:rsidR="00181146">
        <w:rPr>
          <w:rFonts w:hint="eastAsia"/>
        </w:rPr>
        <w:t>、点赞数等</w:t>
      </w:r>
      <w:r w:rsidR="00181146">
        <w:t>进行</w:t>
      </w:r>
      <w:r w:rsidR="00181146" w:rsidRPr="00CC5206">
        <w:rPr>
          <w:rFonts w:hint="eastAsia"/>
        </w:rPr>
        <w:t>统计</w:t>
      </w:r>
      <w:r w:rsidR="00181146">
        <w:rPr>
          <w:rFonts w:hint="eastAsia"/>
        </w:rPr>
        <w:t>，体现出知识的使用</w:t>
      </w:r>
      <w:r w:rsidR="0037267B">
        <w:rPr>
          <w:rFonts w:hint="eastAsia"/>
        </w:rPr>
        <w:t>情况</w:t>
      </w:r>
      <w:r w:rsidR="00181146">
        <w:rPr>
          <w:rFonts w:hint="eastAsia"/>
        </w:rPr>
        <w:t>，</w:t>
      </w:r>
      <w:r w:rsidR="0037267B">
        <w:rPr>
          <w:rFonts w:hint="eastAsia"/>
        </w:rPr>
        <w:t>进而</w:t>
      </w:r>
      <w:r w:rsidR="00181146">
        <w:rPr>
          <w:rFonts w:hint="eastAsia"/>
        </w:rPr>
        <w:t>通过</w:t>
      </w:r>
      <w:r w:rsidR="00181146">
        <w:t>不断的迭代</w:t>
      </w:r>
      <w:r w:rsidR="00181146">
        <w:rPr>
          <w:rFonts w:hint="eastAsia"/>
        </w:rPr>
        <w:t>，</w:t>
      </w:r>
      <w:r w:rsidR="00572B8C">
        <w:rPr>
          <w:rFonts w:hint="eastAsia"/>
        </w:rPr>
        <w:t>提升</w:t>
      </w:r>
      <w:r w:rsidR="00181146">
        <w:t>知识</w:t>
      </w:r>
      <w:r w:rsidR="00572B8C">
        <w:rPr>
          <w:rFonts w:hint="eastAsia"/>
        </w:rPr>
        <w:t>使用效率</w:t>
      </w:r>
      <w:r w:rsidR="00181146">
        <w:t>。</w:t>
      </w:r>
      <w:r w:rsidR="00181146">
        <w:rPr>
          <w:rFonts w:hint="eastAsia"/>
        </w:rPr>
        <w:t>最后，阐述了知识维护的必要的规范流程及内容</w:t>
      </w:r>
      <w:r>
        <w:rPr>
          <w:rFonts w:hint="eastAsia"/>
        </w:rPr>
        <w:t>，指导知识库后续的维护</w:t>
      </w:r>
      <w:r w:rsidR="00181146">
        <w:rPr>
          <w:rFonts w:hint="eastAsia"/>
        </w:rPr>
        <w:t>。</w:t>
      </w:r>
    </w:p>
    <w:p w14:paraId="796E5D5F" w14:textId="244139B9" w:rsidR="00D47FE7" w:rsidRDefault="004D4168" w:rsidP="00D47FE7">
      <w:pPr>
        <w:pStyle w:val="ac"/>
      </w:pPr>
      <w:bookmarkStart w:id="50" w:name="_Toc83564886"/>
      <w:bookmarkStart w:id="51" w:name="_Toc82854066"/>
      <w:r>
        <w:t>5</w:t>
      </w:r>
      <w:r w:rsidR="00D47FE7">
        <w:t>.1</w:t>
      </w:r>
      <w:r w:rsidR="00D47FE7">
        <w:rPr>
          <w:rFonts w:hint="eastAsia"/>
        </w:rPr>
        <w:t>知识库设计</w:t>
      </w:r>
      <w:bookmarkEnd w:id="50"/>
    </w:p>
    <w:p w14:paraId="1282B9CE" w14:textId="682C521F" w:rsidR="00D27D1B" w:rsidRDefault="00D27D1B" w:rsidP="00D27D1B">
      <w:pPr>
        <w:pStyle w:val="11"/>
        <w:ind w:firstLine="480"/>
      </w:pPr>
      <w:bookmarkStart w:id="52" w:name="_Toc83564887"/>
      <w:r>
        <w:rPr>
          <w:rFonts w:hint="eastAsia"/>
        </w:rPr>
        <w:t>知识库是</w:t>
      </w:r>
      <w:r w:rsidRPr="00D27D1B">
        <w:rPr>
          <w:rFonts w:hint="eastAsia"/>
        </w:rPr>
        <w:t>知识、数据库技术相结合形成的系统</w:t>
      </w:r>
      <w:r>
        <w:rPr>
          <w:rFonts w:hint="eastAsia"/>
        </w:rPr>
        <w:t>，构建知识库是故障诊断等应用的基础，是</w:t>
      </w:r>
      <w:r w:rsidR="00E9104C">
        <w:rPr>
          <w:rFonts w:hint="eastAsia"/>
        </w:rPr>
        <w:t>推理</w:t>
      </w:r>
      <w:r>
        <w:rPr>
          <w:rFonts w:hint="eastAsia"/>
        </w:rPr>
        <w:t>决策的支撑。</w:t>
      </w:r>
      <w:r w:rsidR="00E9104C">
        <w:rPr>
          <w:rFonts w:hint="eastAsia"/>
        </w:rPr>
        <w:t>首先需要对源知识进行管理，以便于源知识复用、索引、检查。从源知识抽取并规则化后形成规则和事实两部分，需要规范两者的编码。</w:t>
      </w:r>
    </w:p>
    <w:p w14:paraId="1A00F04A" w14:textId="38788123" w:rsidR="00D47FE7" w:rsidRDefault="00D27D1B" w:rsidP="00D27D1B">
      <w:pPr>
        <w:pStyle w:val="af"/>
      </w:pPr>
      <w:r>
        <w:rPr>
          <w:rFonts w:hint="eastAsia"/>
        </w:rPr>
        <w:t>5</w:t>
      </w:r>
      <w:r>
        <w:t>.1.1</w:t>
      </w:r>
      <w:r>
        <w:rPr>
          <w:rFonts w:hint="eastAsia"/>
        </w:rPr>
        <w:t>源知识数据管理</w:t>
      </w:r>
      <w:bookmarkEnd w:id="52"/>
    </w:p>
    <w:p w14:paraId="310EF437" w14:textId="77777777" w:rsidR="00D47FE7" w:rsidRPr="00D7474D" w:rsidRDefault="00D47FE7" w:rsidP="00D47FE7">
      <w:pPr>
        <w:pStyle w:val="31"/>
        <w:ind w:firstLine="384"/>
      </w:pPr>
      <w:bookmarkStart w:id="53" w:name="_Hlk83283029"/>
      <w:r w:rsidRPr="00D7474D">
        <w:rPr>
          <w:rFonts w:hint="eastAsia"/>
        </w:rPr>
        <w:t>（</w:t>
      </w:r>
      <w:r w:rsidRPr="00D7474D">
        <w:rPr>
          <w:rFonts w:hint="eastAsia"/>
        </w:rPr>
        <w:t>1</w:t>
      </w:r>
      <w:r w:rsidRPr="00D7474D">
        <w:rPr>
          <w:rFonts w:hint="eastAsia"/>
        </w:rPr>
        <w:t>）通用要求</w:t>
      </w:r>
    </w:p>
    <w:p w14:paraId="25BBB7B3" w14:textId="77777777" w:rsidR="00D47FE7" w:rsidRPr="00D7474D" w:rsidRDefault="00D47FE7" w:rsidP="00D47FE7">
      <w:pPr>
        <w:pStyle w:val="11"/>
        <w:ind w:firstLine="480"/>
      </w:pPr>
      <w:r>
        <w:rPr>
          <w:rFonts w:hint="eastAsia"/>
        </w:rPr>
        <w:t>①</w:t>
      </w:r>
      <w:r w:rsidRPr="00D7474D">
        <w:rPr>
          <w:rFonts w:hint="eastAsia"/>
        </w:rPr>
        <w:t>具有唯一性；</w:t>
      </w:r>
    </w:p>
    <w:p w14:paraId="2D832013" w14:textId="77777777" w:rsidR="00D47FE7" w:rsidRPr="00D7474D" w:rsidRDefault="00D47FE7" w:rsidP="00D47FE7">
      <w:pPr>
        <w:pStyle w:val="11"/>
        <w:ind w:firstLine="480"/>
      </w:pPr>
      <w:r>
        <w:rPr>
          <w:rFonts w:hint="eastAsia"/>
        </w:rPr>
        <w:t>②</w:t>
      </w:r>
      <w:r w:rsidRPr="00D7474D">
        <w:rPr>
          <w:rFonts w:hint="eastAsia"/>
        </w:rPr>
        <w:t>采取分段式编码。</w:t>
      </w:r>
    </w:p>
    <w:p w14:paraId="1A724EC6" w14:textId="77777777" w:rsidR="00D47FE7" w:rsidRPr="00D7474D" w:rsidRDefault="00D47FE7" w:rsidP="00D47FE7">
      <w:pPr>
        <w:pStyle w:val="11"/>
        <w:ind w:firstLine="480"/>
      </w:pPr>
      <w:r>
        <w:rPr>
          <w:rFonts w:hint="eastAsia"/>
        </w:rPr>
        <w:t>③</w:t>
      </w:r>
      <w:r w:rsidRPr="00D7474D">
        <w:rPr>
          <w:rFonts w:hint="eastAsia"/>
        </w:rPr>
        <w:t>采用字母缩写的编码，如针对图片的格式的存储可以被定义为</w:t>
      </w:r>
      <w:r w:rsidRPr="00D7474D">
        <w:t>FIG</w:t>
      </w:r>
      <w:r w:rsidRPr="00D7474D">
        <w:rPr>
          <w:rFonts w:hint="eastAsia"/>
        </w:rPr>
        <w:t>。</w:t>
      </w:r>
    </w:p>
    <w:p w14:paraId="2E44BB8D" w14:textId="77777777" w:rsidR="00D47FE7" w:rsidRPr="00D7474D" w:rsidRDefault="00D47FE7" w:rsidP="00D47FE7">
      <w:pPr>
        <w:adjustRightInd/>
        <w:spacing w:line="400" w:lineRule="exact"/>
        <w:ind w:left="360"/>
        <w:textAlignment w:val="auto"/>
        <w:rPr>
          <w:rFonts w:eastAsia="宋体"/>
          <w:kern w:val="2"/>
          <w:sz w:val="24"/>
          <w:szCs w:val="22"/>
        </w:rPr>
      </w:pPr>
      <w:r w:rsidRPr="00D7474D">
        <w:rPr>
          <w:rFonts w:eastAsia="宋体" w:hint="eastAsia"/>
          <w:kern w:val="2"/>
          <w:sz w:val="24"/>
          <w:szCs w:val="22"/>
        </w:rPr>
        <w:t>（</w:t>
      </w:r>
      <w:r w:rsidRPr="00D7474D">
        <w:rPr>
          <w:rFonts w:eastAsia="宋体" w:hint="eastAsia"/>
          <w:kern w:val="2"/>
          <w:sz w:val="24"/>
          <w:szCs w:val="22"/>
        </w:rPr>
        <w:t>2</w:t>
      </w:r>
      <w:r w:rsidRPr="00D7474D">
        <w:rPr>
          <w:rFonts w:eastAsia="宋体" w:hint="eastAsia"/>
          <w:kern w:val="2"/>
          <w:sz w:val="24"/>
          <w:szCs w:val="22"/>
        </w:rPr>
        <w:t>）字符要求</w:t>
      </w:r>
    </w:p>
    <w:p w14:paraId="1DDBDDDA" w14:textId="77777777" w:rsidR="00D47FE7" w:rsidRPr="00D7474D" w:rsidRDefault="00D47FE7" w:rsidP="00D47FE7">
      <w:pPr>
        <w:pStyle w:val="11"/>
        <w:ind w:firstLine="480"/>
      </w:pPr>
      <w:r>
        <w:rPr>
          <w:rFonts w:hint="eastAsia"/>
        </w:rPr>
        <w:t>①</w:t>
      </w:r>
      <w:r w:rsidRPr="00D7474D">
        <w:rPr>
          <w:rFonts w:hint="eastAsia"/>
        </w:rPr>
        <w:t>数字字符“</w:t>
      </w:r>
      <w:r w:rsidRPr="00D7474D">
        <w:t>0”</w:t>
      </w:r>
      <w:r w:rsidRPr="00D7474D">
        <w:rPr>
          <w:rFonts w:hint="eastAsia"/>
        </w:rPr>
        <w:t>至“</w:t>
      </w:r>
      <w:r w:rsidRPr="00D7474D">
        <w:t>9”</w:t>
      </w:r>
      <w:r w:rsidRPr="00D7474D">
        <w:rPr>
          <w:rFonts w:hint="eastAsia"/>
        </w:rPr>
        <w:t>；</w:t>
      </w:r>
    </w:p>
    <w:p w14:paraId="16DAAE91" w14:textId="77777777" w:rsidR="00D47FE7" w:rsidRPr="00D7474D" w:rsidRDefault="00D47FE7" w:rsidP="00D47FE7">
      <w:pPr>
        <w:pStyle w:val="11"/>
        <w:ind w:firstLine="480"/>
      </w:pPr>
      <w:r>
        <w:rPr>
          <w:rFonts w:hint="eastAsia"/>
        </w:rPr>
        <w:t>②</w:t>
      </w:r>
      <w:r w:rsidRPr="00D7474D">
        <w:rPr>
          <w:rFonts w:hint="eastAsia"/>
        </w:rPr>
        <w:t>大写英文字母“</w:t>
      </w:r>
      <w:r w:rsidRPr="00D7474D">
        <w:t>A”</w:t>
      </w:r>
      <w:r w:rsidRPr="00D7474D">
        <w:rPr>
          <w:rFonts w:hint="eastAsia"/>
        </w:rPr>
        <w:t>至“</w:t>
      </w:r>
      <w:r w:rsidRPr="00D7474D">
        <w:t>Z”</w:t>
      </w:r>
      <w:r w:rsidRPr="00D7474D">
        <w:rPr>
          <w:rFonts w:hint="eastAsia"/>
        </w:rPr>
        <w:t>，但不包括“</w:t>
      </w:r>
      <w:r w:rsidRPr="00D7474D">
        <w:t>I”</w:t>
      </w:r>
      <w:r w:rsidRPr="00D7474D">
        <w:rPr>
          <w:rFonts w:hint="eastAsia"/>
        </w:rPr>
        <w:t>和“</w:t>
      </w:r>
      <w:r w:rsidRPr="00D7474D">
        <w:t>O”</w:t>
      </w:r>
      <w:r w:rsidRPr="00D7474D">
        <w:rPr>
          <w:rFonts w:hint="eastAsia"/>
        </w:rPr>
        <w:t>（易与数字“</w:t>
      </w:r>
      <w:r w:rsidRPr="00D7474D">
        <w:t>1”</w:t>
      </w:r>
      <w:r w:rsidRPr="00D7474D">
        <w:rPr>
          <w:rFonts w:hint="eastAsia"/>
        </w:rPr>
        <w:t>和“</w:t>
      </w:r>
      <w:r w:rsidRPr="00D7474D">
        <w:t>0”</w:t>
      </w:r>
      <w:r w:rsidRPr="00D7474D">
        <w:rPr>
          <w:rFonts w:hint="eastAsia"/>
        </w:rPr>
        <w:t>混淆）。</w:t>
      </w:r>
    </w:p>
    <w:p w14:paraId="5E67B742" w14:textId="77777777" w:rsidR="00D47FE7" w:rsidRPr="00D7474D" w:rsidRDefault="00D47FE7" w:rsidP="00D47FE7">
      <w:pPr>
        <w:adjustRightInd/>
        <w:spacing w:line="400" w:lineRule="exact"/>
        <w:ind w:left="360"/>
        <w:textAlignment w:val="auto"/>
        <w:rPr>
          <w:rFonts w:eastAsia="宋体"/>
          <w:kern w:val="2"/>
          <w:sz w:val="24"/>
          <w:szCs w:val="22"/>
        </w:rPr>
      </w:pPr>
      <w:r w:rsidRPr="00D7474D">
        <w:rPr>
          <w:rFonts w:eastAsia="宋体" w:hint="eastAsia"/>
          <w:kern w:val="2"/>
          <w:sz w:val="24"/>
          <w:szCs w:val="22"/>
        </w:rPr>
        <w:t>（</w:t>
      </w:r>
      <w:r w:rsidRPr="00D7474D">
        <w:rPr>
          <w:rFonts w:eastAsia="宋体"/>
          <w:kern w:val="2"/>
          <w:sz w:val="24"/>
          <w:szCs w:val="22"/>
        </w:rPr>
        <w:t>3</w:t>
      </w:r>
      <w:r w:rsidRPr="00D7474D">
        <w:rPr>
          <w:rFonts w:eastAsia="宋体" w:hint="eastAsia"/>
          <w:kern w:val="2"/>
          <w:sz w:val="24"/>
          <w:szCs w:val="22"/>
        </w:rPr>
        <w:t>）编码设计</w:t>
      </w:r>
    </w:p>
    <w:p w14:paraId="4BEE3CDC" w14:textId="77777777" w:rsidR="00D47FE7" w:rsidRPr="00D7474D" w:rsidRDefault="00D47FE7" w:rsidP="00D47FE7">
      <w:pPr>
        <w:adjustRightInd/>
        <w:spacing w:line="400" w:lineRule="exact"/>
        <w:ind w:firstLineChars="200" w:firstLine="480"/>
        <w:textAlignment w:val="auto"/>
        <w:rPr>
          <w:rFonts w:eastAsia="宋体"/>
          <w:kern w:val="2"/>
          <w:sz w:val="24"/>
          <w:szCs w:val="22"/>
        </w:rPr>
      </w:pPr>
      <w:r w:rsidRPr="00D7474D">
        <w:rPr>
          <w:rFonts w:eastAsia="宋体" w:hint="eastAsia"/>
          <w:kern w:val="2"/>
          <w:sz w:val="24"/>
          <w:szCs w:val="22"/>
        </w:rPr>
        <w:t>依据</w:t>
      </w:r>
      <w:r w:rsidRPr="00D7474D">
        <w:rPr>
          <w:rFonts w:eastAsia="宋体"/>
          <w:kern w:val="2"/>
          <w:sz w:val="24"/>
          <w:szCs w:val="22"/>
        </w:rPr>
        <w:t>Q/QD 9-2021</w:t>
      </w:r>
      <w:r w:rsidRPr="00D7474D">
        <w:rPr>
          <w:rFonts w:eastAsia="宋体" w:hint="eastAsia"/>
          <w:kern w:val="2"/>
          <w:sz w:val="24"/>
          <w:szCs w:val="22"/>
        </w:rPr>
        <w:t>对气动中心装备管理编码规则的定义，规则名编码由“管理机构</w:t>
      </w:r>
      <w:r w:rsidRPr="00D7474D">
        <w:rPr>
          <w:rFonts w:eastAsia="宋体"/>
          <w:kern w:val="2"/>
          <w:sz w:val="24"/>
          <w:szCs w:val="22"/>
        </w:rPr>
        <w:t>+</w:t>
      </w:r>
      <w:r w:rsidRPr="00D7474D">
        <w:rPr>
          <w:rFonts w:eastAsia="宋体" w:hint="eastAsia"/>
          <w:kern w:val="2"/>
          <w:sz w:val="24"/>
          <w:szCs w:val="22"/>
        </w:rPr>
        <w:t>所属系统编码</w:t>
      </w:r>
      <w:r w:rsidRPr="00D7474D">
        <w:rPr>
          <w:rFonts w:eastAsia="宋体"/>
          <w:kern w:val="2"/>
          <w:sz w:val="24"/>
          <w:szCs w:val="22"/>
        </w:rPr>
        <w:t>+</w:t>
      </w:r>
      <w:r w:rsidRPr="00D7474D">
        <w:rPr>
          <w:rFonts w:eastAsia="宋体" w:hint="eastAsia"/>
          <w:kern w:val="2"/>
          <w:sz w:val="24"/>
          <w:szCs w:val="22"/>
        </w:rPr>
        <w:t>文件类型</w:t>
      </w:r>
      <w:r w:rsidRPr="00D7474D">
        <w:rPr>
          <w:rFonts w:eastAsia="宋体"/>
          <w:kern w:val="2"/>
          <w:sz w:val="24"/>
          <w:szCs w:val="22"/>
        </w:rPr>
        <w:t xml:space="preserve"> +</w:t>
      </w:r>
      <w:r w:rsidRPr="00D7474D">
        <w:rPr>
          <w:rFonts w:eastAsia="宋体" w:hint="eastAsia"/>
          <w:kern w:val="2"/>
          <w:sz w:val="24"/>
          <w:szCs w:val="22"/>
        </w:rPr>
        <w:t>时间序号”组成。分段编码规范如图</w:t>
      </w:r>
      <w:r>
        <w:rPr>
          <w:rFonts w:eastAsia="宋体"/>
          <w:kern w:val="2"/>
          <w:sz w:val="24"/>
          <w:szCs w:val="22"/>
        </w:rPr>
        <w:t>5</w:t>
      </w:r>
      <w:r>
        <w:rPr>
          <w:rFonts w:eastAsia="宋体" w:hint="eastAsia"/>
          <w:kern w:val="2"/>
          <w:sz w:val="24"/>
          <w:szCs w:val="22"/>
        </w:rPr>
        <w:t>-</w:t>
      </w:r>
      <w:r>
        <w:rPr>
          <w:rFonts w:eastAsia="宋体"/>
          <w:kern w:val="2"/>
          <w:sz w:val="24"/>
          <w:szCs w:val="22"/>
        </w:rPr>
        <w:t>1</w:t>
      </w:r>
      <w:r w:rsidRPr="00D7474D">
        <w:rPr>
          <w:rFonts w:eastAsia="宋体" w:hint="eastAsia"/>
          <w:kern w:val="2"/>
          <w:sz w:val="24"/>
          <w:szCs w:val="22"/>
        </w:rPr>
        <w:t>所示。</w:t>
      </w:r>
    </w:p>
    <w:tbl>
      <w:tblPr>
        <w:tblW w:w="0" w:type="auto"/>
        <w:jc w:val="center"/>
        <w:shd w:val="clear" w:color="auto" w:fill="FFFFFF"/>
        <w:tblLayout w:type="fixed"/>
        <w:tblCellMar>
          <w:left w:w="0" w:type="dxa"/>
          <w:right w:w="0" w:type="dxa"/>
        </w:tblCellMar>
        <w:tblLook w:val="04A0" w:firstRow="1" w:lastRow="0" w:firstColumn="1" w:lastColumn="0" w:noHBand="0" w:noVBand="1"/>
      </w:tblPr>
      <w:tblGrid>
        <w:gridCol w:w="2165"/>
        <w:gridCol w:w="630"/>
        <w:gridCol w:w="182"/>
        <w:gridCol w:w="1276"/>
        <w:gridCol w:w="709"/>
        <w:gridCol w:w="141"/>
        <w:gridCol w:w="1276"/>
      </w:tblGrid>
      <w:tr w:rsidR="00D47FE7" w:rsidRPr="00D7474D" w14:paraId="620E50F2" w14:textId="77777777" w:rsidTr="0000022A">
        <w:trPr>
          <w:jc w:val="center"/>
        </w:trPr>
        <w:tc>
          <w:tcPr>
            <w:tcW w:w="2165" w:type="dxa"/>
            <w:shd w:val="clear" w:color="auto" w:fill="FFFFFF"/>
            <w:tcMar>
              <w:left w:w="0" w:type="dxa"/>
              <w:right w:w="0" w:type="dxa"/>
            </w:tcMar>
            <w:vAlign w:val="center"/>
          </w:tcPr>
          <w:p w14:paraId="0DA1B49E"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u w:val="single"/>
                <w:lang w:val="x-none"/>
              </w:rPr>
            </w:pPr>
          </w:p>
        </w:tc>
        <w:tc>
          <w:tcPr>
            <w:tcW w:w="630" w:type="dxa"/>
            <w:shd w:val="clear" w:color="auto" w:fill="FFFFFF"/>
            <w:vAlign w:val="center"/>
          </w:tcPr>
          <w:p w14:paraId="0F9ACC12" w14:textId="77777777" w:rsidR="00D47FE7" w:rsidRPr="00D7474D" w:rsidRDefault="00D47FE7" w:rsidP="0000022A">
            <w:pPr>
              <w:adjustRightInd/>
              <w:spacing w:line="360" w:lineRule="exact"/>
              <w:jc w:val="left"/>
              <w:textAlignment w:val="auto"/>
              <w:rPr>
                <w:rFonts w:eastAsia="宋体"/>
                <w:kern w:val="2"/>
                <w:sz w:val="21"/>
                <w:szCs w:val="21"/>
              </w:rPr>
            </w:pPr>
            <w:r w:rsidRPr="00D7474D">
              <w:rPr>
                <w:rFonts w:ascii="宋体" w:eastAsia="宋体" w:hAnsi="宋体" w:hint="eastAsia"/>
                <w:kern w:val="2"/>
                <w:sz w:val="18"/>
                <w:szCs w:val="18"/>
                <w:u w:val="single"/>
              </w:rPr>
              <w:t>510××</w:t>
            </w:r>
          </w:p>
        </w:tc>
        <w:tc>
          <w:tcPr>
            <w:tcW w:w="182" w:type="dxa"/>
            <w:shd w:val="clear" w:color="auto" w:fill="FFFFFF"/>
            <w:vAlign w:val="center"/>
          </w:tcPr>
          <w:p w14:paraId="40938AA2" w14:textId="77777777" w:rsidR="00D47FE7" w:rsidRPr="00D7474D" w:rsidRDefault="00D47FE7" w:rsidP="0000022A">
            <w:pPr>
              <w:adjustRightInd/>
              <w:spacing w:line="360" w:lineRule="exact"/>
              <w:jc w:val="center"/>
              <w:textAlignment w:val="auto"/>
              <w:rPr>
                <w:rFonts w:eastAsia="宋体"/>
                <w:kern w:val="2"/>
                <w:sz w:val="21"/>
                <w:szCs w:val="21"/>
              </w:rPr>
            </w:pPr>
            <w:r w:rsidRPr="00D7474D">
              <w:rPr>
                <w:rFonts w:eastAsia="宋体" w:hint="eastAsia"/>
                <w:kern w:val="2"/>
                <w:sz w:val="21"/>
                <w:szCs w:val="21"/>
              </w:rPr>
              <w:t>-</w:t>
            </w:r>
          </w:p>
        </w:tc>
        <w:tc>
          <w:tcPr>
            <w:tcW w:w="1276" w:type="dxa"/>
            <w:shd w:val="clear" w:color="auto" w:fill="FFFFFF"/>
            <w:vAlign w:val="center"/>
          </w:tcPr>
          <w:p w14:paraId="773A3640" w14:textId="77777777" w:rsidR="00D47FE7" w:rsidRPr="00D7474D" w:rsidRDefault="00D47FE7" w:rsidP="0000022A">
            <w:pPr>
              <w:adjustRightInd/>
              <w:spacing w:line="360" w:lineRule="exact"/>
              <w:jc w:val="left"/>
              <w:textAlignment w:val="auto"/>
              <w:rPr>
                <w:rFonts w:eastAsia="宋体"/>
                <w:kern w:val="2"/>
                <w:sz w:val="21"/>
                <w:szCs w:val="21"/>
              </w:rPr>
            </w:pPr>
            <w:r w:rsidRPr="00D7474D">
              <w:rPr>
                <w:rFonts w:ascii="宋体" w:eastAsia="宋体" w:hAnsi="宋体" w:hint="eastAsia"/>
                <w:kern w:val="2"/>
                <w:sz w:val="18"/>
                <w:szCs w:val="18"/>
                <w:u w:val="single"/>
              </w:rPr>
              <w:t>×××</w:t>
            </w:r>
            <w:r w:rsidRPr="00E14536">
              <w:rPr>
                <w:rFonts w:eastAsia="宋体"/>
                <w:kern w:val="2"/>
                <w:sz w:val="21"/>
                <w:szCs w:val="21"/>
              </w:rPr>
              <w:t>-</w:t>
            </w:r>
            <w:r w:rsidRPr="00D7474D">
              <w:rPr>
                <w:rFonts w:ascii="宋体" w:eastAsia="宋体" w:hAnsi="宋体" w:hint="eastAsia"/>
                <w:kern w:val="2"/>
                <w:sz w:val="18"/>
                <w:szCs w:val="18"/>
                <w:u w:val="single"/>
              </w:rPr>
              <w:t>×××</w:t>
            </w:r>
          </w:p>
        </w:tc>
        <w:tc>
          <w:tcPr>
            <w:tcW w:w="709" w:type="dxa"/>
            <w:shd w:val="clear" w:color="auto" w:fill="FFFFFF"/>
            <w:vAlign w:val="center"/>
          </w:tcPr>
          <w:p w14:paraId="0F402772" w14:textId="77777777" w:rsidR="00D47FE7" w:rsidRPr="00D7474D" w:rsidRDefault="00D47FE7" w:rsidP="0000022A">
            <w:pPr>
              <w:adjustRightInd/>
              <w:spacing w:line="360" w:lineRule="exact"/>
              <w:jc w:val="left"/>
              <w:textAlignment w:val="auto"/>
              <w:rPr>
                <w:rFonts w:eastAsia="宋体"/>
                <w:kern w:val="2"/>
                <w:sz w:val="21"/>
                <w:szCs w:val="21"/>
              </w:rPr>
            </w:pPr>
            <w:r w:rsidRPr="00D7474D">
              <w:rPr>
                <w:rFonts w:eastAsia="宋体" w:hint="eastAsia"/>
                <w:kern w:val="2"/>
                <w:sz w:val="21"/>
                <w:szCs w:val="21"/>
              </w:rPr>
              <w:t>-</w:t>
            </w:r>
            <w:r w:rsidRPr="00D7474D">
              <w:rPr>
                <w:rFonts w:ascii="宋体" w:eastAsia="宋体" w:hAnsi="宋体" w:hint="eastAsia"/>
                <w:kern w:val="2"/>
                <w:sz w:val="18"/>
                <w:szCs w:val="18"/>
                <w:u w:val="single"/>
              </w:rPr>
              <w:t>×××</w:t>
            </w:r>
          </w:p>
        </w:tc>
        <w:tc>
          <w:tcPr>
            <w:tcW w:w="141" w:type="dxa"/>
            <w:shd w:val="clear" w:color="auto" w:fill="FFFFFF"/>
            <w:vAlign w:val="center"/>
          </w:tcPr>
          <w:p w14:paraId="2B35ECFF" w14:textId="77777777" w:rsidR="00D47FE7" w:rsidRPr="00D7474D" w:rsidRDefault="00D47FE7" w:rsidP="0000022A">
            <w:pPr>
              <w:adjustRightInd/>
              <w:spacing w:line="360" w:lineRule="exact"/>
              <w:jc w:val="left"/>
              <w:textAlignment w:val="auto"/>
              <w:rPr>
                <w:rFonts w:eastAsia="宋体"/>
                <w:kern w:val="2"/>
                <w:sz w:val="21"/>
                <w:szCs w:val="21"/>
              </w:rPr>
            </w:pPr>
            <w:r w:rsidRPr="00D7474D">
              <w:rPr>
                <w:rFonts w:eastAsia="宋体" w:hint="eastAsia"/>
                <w:kern w:val="2"/>
                <w:sz w:val="21"/>
                <w:szCs w:val="21"/>
              </w:rPr>
              <w:t>-</w:t>
            </w:r>
          </w:p>
        </w:tc>
        <w:tc>
          <w:tcPr>
            <w:tcW w:w="1276" w:type="dxa"/>
            <w:shd w:val="clear" w:color="auto" w:fill="FFFFFF"/>
            <w:vAlign w:val="center"/>
          </w:tcPr>
          <w:p w14:paraId="4ED1CF66" w14:textId="77777777" w:rsidR="00D47FE7" w:rsidRPr="00D7474D" w:rsidRDefault="00D47FE7" w:rsidP="0000022A">
            <w:pPr>
              <w:adjustRightInd/>
              <w:spacing w:line="360" w:lineRule="exact"/>
              <w:jc w:val="left"/>
              <w:textAlignment w:val="auto"/>
              <w:rPr>
                <w:rFonts w:eastAsia="宋体"/>
                <w:kern w:val="2"/>
                <w:sz w:val="21"/>
                <w:szCs w:val="21"/>
              </w:rPr>
            </w:pPr>
            <w:r w:rsidRPr="00D7474D">
              <w:rPr>
                <w:rFonts w:ascii="宋体" w:eastAsia="宋体" w:hAnsi="宋体" w:hint="eastAsia"/>
                <w:kern w:val="2"/>
                <w:sz w:val="18"/>
                <w:szCs w:val="18"/>
                <w:u w:val="single"/>
              </w:rPr>
              <w:t>×××</w:t>
            </w:r>
          </w:p>
        </w:tc>
      </w:tr>
      <w:tr w:rsidR="00D47FE7" w:rsidRPr="00D7474D" w14:paraId="0131C2CB" w14:textId="77777777" w:rsidTr="0000022A">
        <w:trPr>
          <w:jc w:val="center"/>
        </w:trPr>
        <w:tc>
          <w:tcPr>
            <w:tcW w:w="2165" w:type="dxa"/>
            <w:shd w:val="clear" w:color="auto" w:fill="FFFFFF"/>
            <w:tcMar>
              <w:left w:w="0" w:type="dxa"/>
              <w:right w:w="0" w:type="dxa"/>
            </w:tcMar>
            <w:vAlign w:val="center"/>
          </w:tcPr>
          <w:p w14:paraId="5A444C66"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r w:rsidRPr="00D7474D">
              <w:rPr>
                <w:rFonts w:ascii="等线" w:eastAsia="宋体" w:hAnsi="等线" w:hint="eastAsia"/>
                <w:kern w:val="2"/>
                <w:sz w:val="18"/>
                <w:szCs w:val="18"/>
                <w:lang w:val="x-none"/>
              </w:rPr>
              <w:t>管理机构码（前</w:t>
            </w:r>
            <w:r w:rsidRPr="00D7474D">
              <w:rPr>
                <w:rFonts w:ascii="等线" w:eastAsia="宋体" w:hAnsi="等线" w:hint="eastAsia"/>
                <w:kern w:val="2"/>
                <w:sz w:val="18"/>
                <w:szCs w:val="18"/>
                <w:lang w:val="x-none"/>
              </w:rPr>
              <w:t>5</w:t>
            </w:r>
            <w:r w:rsidRPr="00D7474D">
              <w:rPr>
                <w:rFonts w:ascii="等线" w:eastAsia="宋体" w:hAnsi="等线" w:hint="eastAsia"/>
                <w:kern w:val="2"/>
                <w:sz w:val="18"/>
                <w:szCs w:val="18"/>
                <w:lang w:val="x-none"/>
              </w:rPr>
              <w:t>位）</w:t>
            </w:r>
          </w:p>
        </w:tc>
        <w:tc>
          <w:tcPr>
            <w:tcW w:w="630" w:type="dxa"/>
            <w:shd w:val="clear" w:color="auto" w:fill="FFFFFF"/>
            <w:vAlign w:val="center"/>
          </w:tcPr>
          <w:p w14:paraId="0933C1E5"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r w:rsidRPr="00D7474D">
              <w:rPr>
                <w:rFonts w:ascii="等线" w:eastAsia="宋体" w:hAnsi="等线" w:hint="eastAsia"/>
                <w:noProof/>
                <w:kern w:val="2"/>
                <w:sz w:val="18"/>
                <w:szCs w:val="18"/>
              </w:rPr>
              <mc:AlternateContent>
                <mc:Choice Requires="wps">
                  <w:drawing>
                    <wp:anchor distT="0" distB="0" distL="114300" distR="114300" simplePos="0" relativeHeight="251724800" behindDoc="0" locked="0" layoutInCell="1" allowOverlap="1" wp14:anchorId="18BC69C9" wp14:editId="0F32F8EC">
                      <wp:simplePos x="0" y="0"/>
                      <wp:positionH relativeFrom="column">
                        <wp:posOffset>-13970</wp:posOffset>
                      </wp:positionH>
                      <wp:positionV relativeFrom="paragraph">
                        <wp:posOffset>168275</wp:posOffset>
                      </wp:positionV>
                      <wp:extent cx="232410" cy="0"/>
                      <wp:effectExtent l="0" t="0" r="0" b="0"/>
                      <wp:wrapNone/>
                      <wp:docPr id="86" name="直接连接符 86"/>
                      <wp:cNvGraphicFramePr/>
                      <a:graphic xmlns:a="http://schemas.openxmlformats.org/drawingml/2006/main">
                        <a:graphicData uri="http://schemas.microsoft.com/office/word/2010/wordprocessingShape">
                          <wps:wsp>
                            <wps:cNvCnPr/>
                            <wps:spPr>
                              <a:xfrm>
                                <a:off x="0" y="0"/>
                                <a:ext cx="23241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0C13D0B" id="直接连接符 86" o:spid="_x0000_s1026" style="position:absolute;left:0;text-align:lef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3.25pt" to="17.2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" strokecolor="windowText" strokeweight=".5pt">
                      <v:stroke joinstyle="miter"/>
                    </v:line>
                  </w:pict>
                </mc:Fallback>
              </mc:AlternateContent>
            </w:r>
            <w:r w:rsidRPr="00D7474D">
              <w:rPr>
                <w:rFonts w:ascii="宋体" w:eastAsia="宋体" w:hAnsi="宋体" w:hint="eastAsia"/>
                <w:noProof/>
                <w:kern w:val="2"/>
                <w:sz w:val="18"/>
                <w:szCs w:val="18"/>
                <w:u w:val="single"/>
              </w:rPr>
              <mc:AlternateContent>
                <mc:Choice Requires="wps">
                  <w:drawing>
                    <wp:anchor distT="0" distB="0" distL="114300" distR="114300" simplePos="0" relativeHeight="251725824" behindDoc="0" locked="0" layoutInCell="1" allowOverlap="1" wp14:anchorId="3184325A" wp14:editId="378C7E83">
                      <wp:simplePos x="0" y="0"/>
                      <wp:positionH relativeFrom="column">
                        <wp:posOffset>217805</wp:posOffset>
                      </wp:positionH>
                      <wp:positionV relativeFrom="paragraph">
                        <wp:posOffset>-19685</wp:posOffset>
                      </wp:positionV>
                      <wp:extent cx="0" cy="170180"/>
                      <wp:effectExtent l="0" t="0" r="19050" b="20320"/>
                      <wp:wrapNone/>
                      <wp:docPr id="87" name="直接连接符 87"/>
                      <wp:cNvGraphicFramePr/>
                      <a:graphic xmlns:a="http://schemas.openxmlformats.org/drawingml/2006/main">
                        <a:graphicData uri="http://schemas.microsoft.com/office/word/2010/wordprocessingShape">
                          <wps:wsp>
                            <wps:cNvCnPr/>
                            <wps:spPr>
                              <a:xfrm>
                                <a:off x="0" y="0"/>
                                <a:ext cx="0" cy="17018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0061739" id="直接连接符 87" o:spid="_x0000_s1026" style="position:absolute;left:0;text-align:lef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5pt,-1.55pt" to="17.1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" strokecolor="windowText" strokeweight=".5pt">
                      <v:stroke joinstyle="miter"/>
                    </v:line>
                  </w:pict>
                </mc:Fallback>
              </mc:AlternateContent>
            </w:r>
          </w:p>
        </w:tc>
        <w:tc>
          <w:tcPr>
            <w:tcW w:w="182" w:type="dxa"/>
            <w:shd w:val="clear" w:color="auto" w:fill="FFFFFF"/>
            <w:vAlign w:val="center"/>
          </w:tcPr>
          <w:p w14:paraId="21A223B1"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64400B4D"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709" w:type="dxa"/>
            <w:shd w:val="clear" w:color="auto" w:fill="FFFFFF"/>
            <w:vAlign w:val="center"/>
          </w:tcPr>
          <w:p w14:paraId="07FE6630"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41" w:type="dxa"/>
            <w:shd w:val="clear" w:color="auto" w:fill="FFFFFF"/>
            <w:vAlign w:val="center"/>
          </w:tcPr>
          <w:p w14:paraId="45A2F16A"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17144F45"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r>
      <w:tr w:rsidR="00D47FE7" w:rsidRPr="00D7474D" w14:paraId="4E2B0314" w14:textId="77777777" w:rsidTr="0000022A">
        <w:trPr>
          <w:jc w:val="center"/>
        </w:trPr>
        <w:tc>
          <w:tcPr>
            <w:tcW w:w="2165" w:type="dxa"/>
            <w:shd w:val="clear" w:color="auto" w:fill="FFFFFF"/>
            <w:tcMar>
              <w:left w:w="0" w:type="dxa"/>
              <w:right w:w="0" w:type="dxa"/>
            </w:tcMar>
            <w:vAlign w:val="center"/>
          </w:tcPr>
          <w:p w14:paraId="6D0A861D"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r w:rsidRPr="00D7474D">
              <w:rPr>
                <w:rFonts w:ascii="宋体" w:eastAsia="宋体" w:hAnsi="宋体" w:hint="eastAsia"/>
                <w:noProof/>
                <w:kern w:val="2"/>
                <w:sz w:val="18"/>
                <w:szCs w:val="18"/>
              </w:rPr>
              <w:t>所属系统类别及</w:t>
            </w:r>
            <w:r w:rsidRPr="00D7474D">
              <w:rPr>
                <w:rFonts w:ascii="等线" w:eastAsia="宋体" w:hAnsi="等线" w:hint="eastAsia"/>
                <w:kern w:val="2"/>
                <w:sz w:val="18"/>
                <w:szCs w:val="18"/>
                <w:lang w:val="x-none"/>
              </w:rPr>
              <w:t>序号</w:t>
            </w:r>
          </w:p>
        </w:tc>
        <w:tc>
          <w:tcPr>
            <w:tcW w:w="630" w:type="dxa"/>
            <w:shd w:val="clear" w:color="auto" w:fill="FFFFFF"/>
            <w:vAlign w:val="center"/>
          </w:tcPr>
          <w:p w14:paraId="47C7F25C"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r w:rsidRPr="00D7474D">
              <w:rPr>
                <w:rFonts w:ascii="等线" w:eastAsia="宋体" w:hAnsi="等线" w:hint="eastAsia"/>
                <w:noProof/>
                <w:kern w:val="2"/>
                <w:sz w:val="18"/>
                <w:szCs w:val="18"/>
              </w:rPr>
              <mc:AlternateContent>
                <mc:Choice Requires="wps">
                  <w:drawing>
                    <wp:anchor distT="0" distB="0" distL="114300" distR="114300" simplePos="0" relativeHeight="251727872" behindDoc="0" locked="0" layoutInCell="1" allowOverlap="1" wp14:anchorId="23DE3CEF" wp14:editId="1FD47265">
                      <wp:simplePos x="0" y="0"/>
                      <wp:positionH relativeFrom="column">
                        <wp:posOffset>-25400</wp:posOffset>
                      </wp:positionH>
                      <wp:positionV relativeFrom="paragraph">
                        <wp:posOffset>153035</wp:posOffset>
                      </wp:positionV>
                      <wp:extent cx="899160" cy="0"/>
                      <wp:effectExtent l="0" t="0" r="0" b="0"/>
                      <wp:wrapNone/>
                      <wp:docPr id="88" name="直接连接符 88"/>
                      <wp:cNvGraphicFramePr/>
                      <a:graphic xmlns:a="http://schemas.openxmlformats.org/drawingml/2006/main">
                        <a:graphicData uri="http://schemas.microsoft.com/office/word/2010/wordprocessingShape">
                          <wps:wsp>
                            <wps:cNvCnPr/>
                            <wps:spPr>
                              <a:xfrm flipV="1">
                                <a:off x="0" y="0"/>
                                <a:ext cx="89916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7734F2C" id="直接连接符 88" o:spid="_x0000_s1026" style="position:absolute;left:0;text-align:lef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2.05pt" to="68.8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" strokecolor="windowText" strokeweight=".5pt">
                      <v:stroke joinstyle="miter"/>
                    </v:line>
                  </w:pict>
                </mc:Fallback>
              </mc:AlternateContent>
            </w:r>
          </w:p>
        </w:tc>
        <w:tc>
          <w:tcPr>
            <w:tcW w:w="182" w:type="dxa"/>
            <w:shd w:val="clear" w:color="auto" w:fill="FFFFFF"/>
            <w:vAlign w:val="center"/>
          </w:tcPr>
          <w:p w14:paraId="5CA9811F"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6DCB69F6"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r w:rsidRPr="00D7474D">
              <w:rPr>
                <w:rFonts w:ascii="宋体" w:eastAsia="宋体" w:hAnsi="宋体" w:hint="eastAsia"/>
                <w:noProof/>
                <w:kern w:val="2"/>
                <w:sz w:val="18"/>
                <w:szCs w:val="18"/>
                <w:u w:val="single"/>
              </w:rPr>
              <mc:AlternateContent>
                <mc:Choice Requires="wps">
                  <w:drawing>
                    <wp:anchor distT="0" distB="0" distL="114300" distR="114300" simplePos="0" relativeHeight="251731968" behindDoc="0" locked="0" layoutInCell="1" allowOverlap="1" wp14:anchorId="343550CD" wp14:editId="7C69A694">
                      <wp:simplePos x="0" y="0"/>
                      <wp:positionH relativeFrom="column">
                        <wp:posOffset>359410</wp:posOffset>
                      </wp:positionH>
                      <wp:positionV relativeFrom="paragraph">
                        <wp:posOffset>-269875</wp:posOffset>
                      </wp:positionV>
                      <wp:extent cx="0" cy="422910"/>
                      <wp:effectExtent l="0" t="0" r="38100" b="34290"/>
                      <wp:wrapNone/>
                      <wp:docPr id="89" name="直接连接符 89"/>
                      <wp:cNvGraphicFramePr/>
                      <a:graphic xmlns:a="http://schemas.openxmlformats.org/drawingml/2006/main">
                        <a:graphicData uri="http://schemas.microsoft.com/office/word/2010/wordprocessingShape">
                          <wps:wsp>
                            <wps:cNvCnPr/>
                            <wps:spPr>
                              <a:xfrm>
                                <a:off x="0" y="0"/>
                                <a:ext cx="0" cy="42291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8CDECD2" id="直接连接符 89"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1.25pt" to="28.3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" strokecolor="windowText" strokeweight=".5pt">
                      <v:stroke joinstyle="miter"/>
                    </v:line>
                  </w:pict>
                </mc:Fallback>
              </mc:AlternateContent>
            </w:r>
          </w:p>
        </w:tc>
        <w:tc>
          <w:tcPr>
            <w:tcW w:w="709" w:type="dxa"/>
            <w:shd w:val="clear" w:color="auto" w:fill="FFFFFF"/>
            <w:vAlign w:val="center"/>
          </w:tcPr>
          <w:p w14:paraId="2FACEB31"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r w:rsidRPr="00D7474D">
              <w:rPr>
                <w:rFonts w:ascii="宋体" w:eastAsia="宋体" w:hAnsi="宋体" w:hint="eastAsia"/>
                <w:noProof/>
                <w:kern w:val="2"/>
                <w:sz w:val="18"/>
                <w:szCs w:val="18"/>
                <w:u w:val="single"/>
              </w:rPr>
              <mc:AlternateContent>
                <mc:Choice Requires="wps">
                  <w:drawing>
                    <wp:anchor distT="0" distB="0" distL="114300" distR="114300" simplePos="0" relativeHeight="251726848" behindDoc="0" locked="0" layoutInCell="1" allowOverlap="1" wp14:anchorId="7C28815C" wp14:editId="38F7A188">
                      <wp:simplePos x="0" y="0"/>
                      <wp:positionH relativeFrom="column">
                        <wp:posOffset>172720</wp:posOffset>
                      </wp:positionH>
                      <wp:positionV relativeFrom="paragraph">
                        <wp:posOffset>-269875</wp:posOffset>
                      </wp:positionV>
                      <wp:extent cx="0" cy="632460"/>
                      <wp:effectExtent l="0" t="0" r="38100" b="34290"/>
                      <wp:wrapNone/>
                      <wp:docPr id="90" name="直接连接符 90"/>
                      <wp:cNvGraphicFramePr/>
                      <a:graphic xmlns:a="http://schemas.openxmlformats.org/drawingml/2006/main">
                        <a:graphicData uri="http://schemas.microsoft.com/office/word/2010/wordprocessingShape">
                          <wps:wsp>
                            <wps:cNvCnPr/>
                            <wps:spPr>
                              <a:xfrm>
                                <a:off x="0" y="0"/>
                                <a:ext cx="0" cy="63246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BA8AE8" id="直接连接符 90" o:spid="_x0000_s1026" style="position:absolute;left:0;text-align:lef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21.25pt" to="13.6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" strokecolor="windowText" strokeweight=".5pt">
                      <v:stroke joinstyle="miter"/>
                    </v:line>
                  </w:pict>
                </mc:Fallback>
              </mc:AlternateContent>
            </w:r>
          </w:p>
        </w:tc>
        <w:tc>
          <w:tcPr>
            <w:tcW w:w="141" w:type="dxa"/>
            <w:shd w:val="clear" w:color="auto" w:fill="FFFFFF"/>
            <w:vAlign w:val="center"/>
          </w:tcPr>
          <w:p w14:paraId="17C79523"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5EB12D7D"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r w:rsidRPr="00D7474D">
              <w:rPr>
                <w:rFonts w:ascii="宋体" w:eastAsia="宋体" w:hAnsi="宋体" w:hint="eastAsia"/>
                <w:noProof/>
                <w:kern w:val="2"/>
                <w:sz w:val="18"/>
                <w:szCs w:val="18"/>
                <w:u w:val="single"/>
              </w:rPr>
              <mc:AlternateContent>
                <mc:Choice Requires="wps">
                  <w:drawing>
                    <wp:anchor distT="0" distB="0" distL="114300" distR="114300" simplePos="0" relativeHeight="251728896" behindDoc="0" locked="0" layoutInCell="1" allowOverlap="1" wp14:anchorId="0EFCA2AB" wp14:editId="0CF93FCF">
                      <wp:simplePos x="0" y="0"/>
                      <wp:positionH relativeFrom="column">
                        <wp:posOffset>121602</wp:posOffset>
                      </wp:positionH>
                      <wp:positionV relativeFrom="paragraph">
                        <wp:posOffset>-237173</wp:posOffset>
                      </wp:positionV>
                      <wp:extent cx="0" cy="845388"/>
                      <wp:effectExtent l="0" t="0" r="19050" b="12065"/>
                      <wp:wrapNone/>
                      <wp:docPr id="91" name="直接连接符 91"/>
                      <wp:cNvGraphicFramePr/>
                      <a:graphic xmlns:a="http://schemas.openxmlformats.org/drawingml/2006/main">
                        <a:graphicData uri="http://schemas.microsoft.com/office/word/2010/wordprocessingShape">
                          <wps:wsp>
                            <wps:cNvCnPr/>
                            <wps:spPr>
                              <a:xfrm>
                                <a:off x="0" y="0"/>
                                <a:ext cx="0" cy="845388"/>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5F70C430" id="直接连接符 91" o:spid="_x0000_s1026" style="position:absolute;left:0;text-align:lef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55pt,-18.7pt" to="9.5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" strokecolor="windowText" strokeweight=".5pt">
                      <v:stroke joinstyle="miter"/>
                    </v:line>
                  </w:pict>
                </mc:Fallback>
              </mc:AlternateContent>
            </w:r>
          </w:p>
        </w:tc>
      </w:tr>
      <w:tr w:rsidR="00D47FE7" w:rsidRPr="00D7474D" w14:paraId="59322678" w14:textId="77777777" w:rsidTr="0000022A">
        <w:trPr>
          <w:jc w:val="center"/>
        </w:trPr>
        <w:tc>
          <w:tcPr>
            <w:tcW w:w="2165" w:type="dxa"/>
            <w:shd w:val="clear" w:color="auto" w:fill="FFFFFF"/>
            <w:tcMar>
              <w:left w:w="0" w:type="dxa"/>
              <w:right w:w="0" w:type="dxa"/>
            </w:tcMar>
            <w:vAlign w:val="center"/>
          </w:tcPr>
          <w:p w14:paraId="6321FAF8"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r w:rsidRPr="00D7474D">
              <w:rPr>
                <w:rFonts w:ascii="等线" w:eastAsia="宋体" w:hAnsi="等线" w:hint="eastAsia"/>
                <w:noProof/>
                <w:kern w:val="2"/>
                <w:sz w:val="18"/>
                <w:szCs w:val="18"/>
              </w:rPr>
              <mc:AlternateContent>
                <mc:Choice Requires="wps">
                  <w:drawing>
                    <wp:anchor distT="0" distB="0" distL="114300" distR="114300" simplePos="0" relativeHeight="251729920" behindDoc="0" locked="0" layoutInCell="1" allowOverlap="1" wp14:anchorId="511198D4" wp14:editId="2B20D26F">
                      <wp:simplePos x="0" y="0"/>
                      <wp:positionH relativeFrom="column">
                        <wp:posOffset>1353820</wp:posOffset>
                      </wp:positionH>
                      <wp:positionV relativeFrom="paragraph">
                        <wp:posOffset>133985</wp:posOffset>
                      </wp:positionV>
                      <wp:extent cx="1520190" cy="0"/>
                      <wp:effectExtent l="0" t="0" r="0" b="0"/>
                      <wp:wrapNone/>
                      <wp:docPr id="92" name="直接连接符 92"/>
                      <wp:cNvGraphicFramePr/>
                      <a:graphic xmlns:a="http://schemas.openxmlformats.org/drawingml/2006/main">
                        <a:graphicData uri="http://schemas.microsoft.com/office/word/2010/wordprocessingShape">
                          <wps:wsp>
                            <wps:cNvCnPr/>
                            <wps:spPr>
                              <a:xfrm flipV="1">
                                <a:off x="0" y="0"/>
                                <a:ext cx="152019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6D6CAE" id="直接连接符 92" o:spid="_x0000_s1026" style="position:absolute;left:0;text-align:lef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6pt,10.55pt" to="226.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" strokecolor="windowText" strokeweight=".5pt">
                      <v:stroke joinstyle="miter"/>
                    </v:line>
                  </w:pict>
                </mc:Fallback>
              </mc:AlternateContent>
            </w:r>
            <w:r w:rsidRPr="00D7474D">
              <w:rPr>
                <w:rFonts w:ascii="宋体" w:eastAsia="宋体" w:hAnsi="宋体" w:hint="eastAsia"/>
                <w:noProof/>
                <w:kern w:val="2"/>
                <w:sz w:val="18"/>
                <w:szCs w:val="18"/>
              </w:rPr>
              <w:t>文件类型</w:t>
            </w:r>
          </w:p>
        </w:tc>
        <w:tc>
          <w:tcPr>
            <w:tcW w:w="630" w:type="dxa"/>
            <w:shd w:val="clear" w:color="auto" w:fill="FFFFFF"/>
            <w:vAlign w:val="center"/>
          </w:tcPr>
          <w:p w14:paraId="29A5DABB"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82" w:type="dxa"/>
            <w:shd w:val="clear" w:color="auto" w:fill="FFFFFF"/>
            <w:vAlign w:val="center"/>
          </w:tcPr>
          <w:p w14:paraId="5AC4FB38"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51E67187"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709" w:type="dxa"/>
            <w:shd w:val="clear" w:color="auto" w:fill="FFFFFF"/>
            <w:vAlign w:val="center"/>
          </w:tcPr>
          <w:p w14:paraId="109E2E40"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41" w:type="dxa"/>
            <w:shd w:val="clear" w:color="auto" w:fill="FFFFFF"/>
            <w:vAlign w:val="center"/>
          </w:tcPr>
          <w:p w14:paraId="1F60F770"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66014147"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r>
      <w:tr w:rsidR="00D47FE7" w:rsidRPr="00D7474D" w14:paraId="05B522A5" w14:textId="77777777" w:rsidTr="0000022A">
        <w:trPr>
          <w:jc w:val="center"/>
        </w:trPr>
        <w:tc>
          <w:tcPr>
            <w:tcW w:w="2165" w:type="dxa"/>
            <w:shd w:val="clear" w:color="auto" w:fill="FFFFFF"/>
            <w:tcMar>
              <w:left w:w="0" w:type="dxa"/>
              <w:right w:w="0" w:type="dxa"/>
            </w:tcMar>
            <w:vAlign w:val="center"/>
          </w:tcPr>
          <w:p w14:paraId="73FAB616"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r w:rsidRPr="00D7474D">
              <w:rPr>
                <w:rFonts w:ascii="等线" w:eastAsia="宋体" w:hAnsi="等线" w:hint="eastAsia"/>
                <w:noProof/>
                <w:kern w:val="2"/>
                <w:sz w:val="18"/>
                <w:szCs w:val="18"/>
              </w:rPr>
              <mc:AlternateContent>
                <mc:Choice Requires="wps">
                  <w:drawing>
                    <wp:anchor distT="0" distB="0" distL="114300" distR="114300" simplePos="0" relativeHeight="251730944" behindDoc="0" locked="0" layoutInCell="1" allowOverlap="1" wp14:anchorId="2535C8DD" wp14:editId="1B678647">
                      <wp:simplePos x="0" y="0"/>
                      <wp:positionH relativeFrom="column">
                        <wp:posOffset>1350010</wp:posOffset>
                      </wp:positionH>
                      <wp:positionV relativeFrom="paragraph">
                        <wp:posOffset>145415</wp:posOffset>
                      </wp:positionV>
                      <wp:extent cx="2011680" cy="0"/>
                      <wp:effectExtent l="0" t="0" r="0" b="0"/>
                      <wp:wrapNone/>
                      <wp:docPr id="93" name="直接连接符 93"/>
                      <wp:cNvGraphicFramePr/>
                      <a:graphic xmlns:a="http://schemas.openxmlformats.org/drawingml/2006/main">
                        <a:graphicData uri="http://schemas.microsoft.com/office/word/2010/wordprocessingShape">
                          <wps:wsp>
                            <wps:cNvCnPr/>
                            <wps:spPr>
                              <a:xfrm flipV="1">
                                <a:off x="0" y="0"/>
                                <a:ext cx="201168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CA0E17" id="直接连接符 93" o:spid="_x0000_s1026" style="position:absolute;left:0;text-align:lef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pt,11.45pt" to="264.7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" strokecolor="windowText" strokeweight=".5pt">
                      <v:stroke joinstyle="miter"/>
                    </v:line>
                  </w:pict>
                </mc:Fallback>
              </mc:AlternateContent>
            </w:r>
            <w:r w:rsidRPr="00D7474D">
              <w:rPr>
                <w:rFonts w:ascii="等线" w:eastAsia="宋体" w:hAnsi="等线" w:hint="eastAsia"/>
                <w:noProof/>
                <w:kern w:val="2"/>
                <w:sz w:val="18"/>
                <w:szCs w:val="18"/>
              </w:rPr>
              <w:t>时间序号</w:t>
            </w:r>
          </w:p>
        </w:tc>
        <w:tc>
          <w:tcPr>
            <w:tcW w:w="630" w:type="dxa"/>
            <w:shd w:val="clear" w:color="auto" w:fill="FFFFFF"/>
            <w:vAlign w:val="center"/>
          </w:tcPr>
          <w:p w14:paraId="74286ACB"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82" w:type="dxa"/>
            <w:shd w:val="clear" w:color="auto" w:fill="FFFFFF"/>
            <w:vAlign w:val="center"/>
          </w:tcPr>
          <w:p w14:paraId="4D95D0E0"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077B0735"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709" w:type="dxa"/>
            <w:shd w:val="clear" w:color="auto" w:fill="FFFFFF"/>
            <w:vAlign w:val="center"/>
          </w:tcPr>
          <w:p w14:paraId="15D029F7"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41" w:type="dxa"/>
            <w:shd w:val="clear" w:color="auto" w:fill="FFFFFF"/>
            <w:vAlign w:val="center"/>
          </w:tcPr>
          <w:p w14:paraId="6DE69490"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41DE3C1E" w14:textId="77777777" w:rsidR="00D47FE7" w:rsidRPr="00D7474D" w:rsidRDefault="00D47FE7" w:rsidP="0000022A">
            <w:pPr>
              <w:adjustRightInd/>
              <w:spacing w:line="360" w:lineRule="exact"/>
              <w:ind w:firstLineChars="200" w:firstLine="360"/>
              <w:jc w:val="left"/>
              <w:textAlignment w:val="auto"/>
              <w:rPr>
                <w:rFonts w:ascii="等线" w:eastAsia="宋体" w:hAnsi="等线"/>
                <w:kern w:val="2"/>
                <w:sz w:val="18"/>
                <w:szCs w:val="18"/>
                <w:lang w:val="x-none"/>
              </w:rPr>
            </w:pPr>
          </w:p>
        </w:tc>
      </w:tr>
    </w:tbl>
    <w:p w14:paraId="10FEBBF5" w14:textId="77777777" w:rsidR="00D47FE7" w:rsidRPr="00D7474D" w:rsidRDefault="00D47FE7" w:rsidP="00D47FE7">
      <w:pPr>
        <w:pStyle w:val="af1"/>
      </w:pPr>
      <w:r w:rsidRPr="00D7474D">
        <w:rPr>
          <w:rFonts w:hint="eastAsia"/>
        </w:rPr>
        <w:t>图</w:t>
      </w:r>
      <w:r>
        <w:t>5</w:t>
      </w:r>
      <w:r>
        <w:rPr>
          <w:rFonts w:hint="eastAsia"/>
        </w:rPr>
        <w:t>-</w:t>
      </w:r>
      <w:r>
        <w:t>1</w:t>
      </w:r>
      <w:r w:rsidRPr="00D7474D">
        <w:t xml:space="preserve"> </w:t>
      </w:r>
      <w:r w:rsidRPr="00D7474D">
        <w:rPr>
          <w:rFonts w:hint="eastAsia"/>
        </w:rPr>
        <w:t>源知识</w:t>
      </w:r>
      <w:r w:rsidRPr="00D7474D">
        <w:rPr>
          <w:rFonts w:hint="eastAsia"/>
        </w:rPr>
        <w:t>/</w:t>
      </w:r>
      <w:r w:rsidRPr="00D7474D">
        <w:rPr>
          <w:rFonts w:hint="eastAsia"/>
        </w:rPr>
        <w:t>材料编码规范</w:t>
      </w:r>
    </w:p>
    <w:p w14:paraId="177D5955" w14:textId="77777777" w:rsidR="00D47FE7" w:rsidRPr="00D7474D" w:rsidRDefault="00D47FE7" w:rsidP="00D47FE7">
      <w:pPr>
        <w:adjustRightInd/>
        <w:spacing w:line="400" w:lineRule="exact"/>
        <w:ind w:firstLineChars="200" w:firstLine="480"/>
        <w:textAlignment w:val="auto"/>
        <w:rPr>
          <w:rFonts w:eastAsia="宋体"/>
          <w:kern w:val="2"/>
          <w:sz w:val="24"/>
          <w:szCs w:val="22"/>
        </w:rPr>
      </w:pPr>
      <w:r w:rsidRPr="00D7474D">
        <w:rPr>
          <w:rFonts w:eastAsia="宋体" w:hint="eastAsia"/>
          <w:kern w:val="2"/>
          <w:sz w:val="24"/>
          <w:szCs w:val="22"/>
        </w:rPr>
        <w:t>管理机构码：表示管理结构的识别码如低速空间动力研究所的标识码</w:t>
      </w:r>
      <w:r w:rsidRPr="00D7474D">
        <w:rPr>
          <w:rFonts w:eastAsia="宋体" w:hint="eastAsia"/>
          <w:kern w:val="2"/>
          <w:sz w:val="24"/>
          <w:szCs w:val="22"/>
        </w:rPr>
        <w:t>5</w:t>
      </w:r>
      <w:r w:rsidRPr="00D7474D">
        <w:rPr>
          <w:rFonts w:eastAsia="宋体"/>
          <w:kern w:val="2"/>
          <w:sz w:val="24"/>
          <w:szCs w:val="22"/>
        </w:rPr>
        <w:t>1013</w:t>
      </w:r>
      <w:r w:rsidRPr="00D7474D">
        <w:rPr>
          <w:rFonts w:eastAsia="宋体" w:hint="eastAsia"/>
          <w:kern w:val="2"/>
          <w:sz w:val="24"/>
          <w:szCs w:val="22"/>
        </w:rPr>
        <w:t>。</w:t>
      </w:r>
    </w:p>
    <w:p w14:paraId="3ED8D59D" w14:textId="77777777" w:rsidR="00D47FE7" w:rsidRPr="00D7474D" w:rsidRDefault="00D47FE7" w:rsidP="00D47FE7">
      <w:pPr>
        <w:adjustRightInd/>
        <w:spacing w:line="400" w:lineRule="exact"/>
        <w:ind w:firstLineChars="200" w:firstLine="480"/>
        <w:textAlignment w:val="auto"/>
        <w:rPr>
          <w:rFonts w:eastAsia="宋体"/>
          <w:kern w:val="2"/>
          <w:sz w:val="24"/>
          <w:szCs w:val="22"/>
        </w:rPr>
      </w:pPr>
      <w:r w:rsidRPr="00D7474D">
        <w:rPr>
          <w:rFonts w:eastAsia="宋体" w:hint="eastAsia"/>
          <w:kern w:val="2"/>
          <w:sz w:val="24"/>
          <w:szCs w:val="22"/>
        </w:rPr>
        <w:t>所属系统序号：表示部门管理的具体风洞类别及序号，以“字母”</w:t>
      </w:r>
      <w:r w:rsidRPr="00D7474D">
        <w:rPr>
          <w:rFonts w:eastAsia="宋体" w:hint="eastAsia"/>
          <w:kern w:val="2"/>
          <w:sz w:val="24"/>
          <w:szCs w:val="22"/>
        </w:rPr>
        <w:t>+</w:t>
      </w:r>
      <w:r w:rsidRPr="00D7474D">
        <w:rPr>
          <w:rFonts w:eastAsia="宋体" w:hint="eastAsia"/>
          <w:kern w:val="2"/>
          <w:sz w:val="24"/>
          <w:szCs w:val="22"/>
        </w:rPr>
        <w:t>“数字”组成</w:t>
      </w:r>
      <w:r w:rsidRPr="00D7474D">
        <w:rPr>
          <w:rFonts w:eastAsia="宋体" w:hint="eastAsia"/>
          <w:kern w:val="2"/>
          <w:sz w:val="24"/>
          <w:szCs w:val="22"/>
        </w:rPr>
        <w:t>,</w:t>
      </w:r>
      <w:r w:rsidRPr="00D7474D">
        <w:rPr>
          <w:rFonts w:eastAsia="宋体" w:hint="eastAsia"/>
          <w:kern w:val="2"/>
          <w:sz w:val="24"/>
          <w:szCs w:val="22"/>
        </w:rPr>
        <w:t>如</w:t>
      </w:r>
      <w:r w:rsidRPr="00D7474D">
        <w:rPr>
          <w:rFonts w:eastAsia="宋体"/>
          <w:kern w:val="2"/>
          <w:sz w:val="24"/>
          <w:szCs w:val="22"/>
        </w:rPr>
        <w:t>4</w:t>
      </w:r>
      <w:r w:rsidRPr="00D7474D">
        <w:rPr>
          <w:rFonts w:eastAsia="宋体" w:hint="eastAsia"/>
          <w:kern w:val="2"/>
          <w:sz w:val="24"/>
          <w:szCs w:val="22"/>
        </w:rPr>
        <w:t>米×</w:t>
      </w:r>
      <w:r w:rsidRPr="00D7474D">
        <w:rPr>
          <w:rFonts w:eastAsia="宋体"/>
          <w:kern w:val="2"/>
          <w:sz w:val="24"/>
          <w:szCs w:val="22"/>
        </w:rPr>
        <w:t>3</w:t>
      </w:r>
      <w:r w:rsidRPr="00D7474D">
        <w:rPr>
          <w:rFonts w:eastAsia="宋体" w:hint="eastAsia"/>
          <w:kern w:val="2"/>
          <w:sz w:val="24"/>
          <w:szCs w:val="22"/>
        </w:rPr>
        <w:t>米低速风洞设备可以被表示为“</w:t>
      </w:r>
      <w:r w:rsidRPr="00D7474D">
        <w:rPr>
          <w:rFonts w:eastAsia="宋体"/>
          <w:kern w:val="2"/>
          <w:sz w:val="24"/>
          <w:szCs w:val="22"/>
        </w:rPr>
        <w:t>AFL12Z-0104001</w:t>
      </w:r>
      <w:r w:rsidRPr="00D7474D">
        <w:rPr>
          <w:rFonts w:eastAsia="宋体" w:hint="eastAsia"/>
          <w:kern w:val="2"/>
          <w:sz w:val="24"/>
          <w:szCs w:val="22"/>
        </w:rPr>
        <w:t>”。</w:t>
      </w:r>
    </w:p>
    <w:p w14:paraId="1F87C9AB" w14:textId="77777777" w:rsidR="00D47FE7" w:rsidRPr="00D7474D" w:rsidRDefault="00D47FE7" w:rsidP="00D47FE7">
      <w:pPr>
        <w:adjustRightInd/>
        <w:spacing w:line="400" w:lineRule="exact"/>
        <w:ind w:firstLineChars="200" w:firstLine="480"/>
        <w:textAlignment w:val="auto"/>
        <w:rPr>
          <w:rFonts w:eastAsia="宋体"/>
          <w:kern w:val="2"/>
          <w:sz w:val="24"/>
          <w:szCs w:val="22"/>
        </w:rPr>
      </w:pPr>
      <w:r w:rsidRPr="00D7474D">
        <w:rPr>
          <w:rFonts w:eastAsia="宋体" w:hint="eastAsia"/>
          <w:kern w:val="2"/>
          <w:sz w:val="24"/>
          <w:szCs w:val="22"/>
        </w:rPr>
        <w:lastRenderedPageBreak/>
        <w:t>文件类型：表示源知识</w:t>
      </w:r>
      <w:r w:rsidRPr="00D7474D">
        <w:rPr>
          <w:rFonts w:eastAsia="宋体"/>
          <w:kern w:val="2"/>
          <w:sz w:val="24"/>
          <w:szCs w:val="22"/>
        </w:rPr>
        <w:t>/</w:t>
      </w:r>
      <w:r w:rsidRPr="00D7474D">
        <w:rPr>
          <w:rFonts w:eastAsia="宋体" w:hint="eastAsia"/>
          <w:kern w:val="2"/>
          <w:sz w:val="24"/>
          <w:szCs w:val="22"/>
        </w:rPr>
        <w:t>材料中的图、表等文件类型，如图片可以被表示为“</w:t>
      </w:r>
      <w:r w:rsidRPr="00D7474D">
        <w:rPr>
          <w:rFonts w:eastAsia="宋体" w:hint="eastAsia"/>
          <w:kern w:val="2"/>
          <w:sz w:val="24"/>
          <w:szCs w:val="22"/>
        </w:rPr>
        <w:t>F</w:t>
      </w:r>
      <w:r w:rsidRPr="00D7474D">
        <w:rPr>
          <w:rFonts w:eastAsia="宋体"/>
          <w:kern w:val="2"/>
          <w:sz w:val="24"/>
          <w:szCs w:val="22"/>
        </w:rPr>
        <w:t>IG</w:t>
      </w:r>
      <w:r w:rsidRPr="00D7474D">
        <w:rPr>
          <w:rFonts w:eastAsia="宋体" w:hint="eastAsia"/>
          <w:kern w:val="2"/>
          <w:sz w:val="24"/>
          <w:szCs w:val="22"/>
        </w:rPr>
        <w:t>”，表可以被表示为“</w:t>
      </w:r>
      <w:r w:rsidRPr="00D7474D">
        <w:rPr>
          <w:rFonts w:eastAsia="宋体"/>
          <w:kern w:val="2"/>
          <w:sz w:val="24"/>
          <w:szCs w:val="22"/>
        </w:rPr>
        <w:t>TAB</w:t>
      </w:r>
      <w:r w:rsidRPr="00D7474D">
        <w:rPr>
          <w:rFonts w:eastAsia="宋体" w:hint="eastAsia"/>
          <w:kern w:val="2"/>
          <w:sz w:val="24"/>
          <w:szCs w:val="22"/>
        </w:rPr>
        <w:t>”，声音可以被示为“</w:t>
      </w:r>
      <w:r w:rsidRPr="00D7474D">
        <w:rPr>
          <w:rFonts w:eastAsia="宋体" w:hint="eastAsia"/>
          <w:kern w:val="2"/>
          <w:sz w:val="24"/>
          <w:szCs w:val="22"/>
        </w:rPr>
        <w:t>V</w:t>
      </w:r>
      <w:r w:rsidRPr="00D7474D">
        <w:rPr>
          <w:rFonts w:eastAsia="宋体"/>
          <w:kern w:val="2"/>
          <w:sz w:val="24"/>
          <w:szCs w:val="22"/>
        </w:rPr>
        <w:t>IC</w:t>
      </w:r>
      <w:r w:rsidRPr="00D7474D">
        <w:rPr>
          <w:rFonts w:eastAsia="宋体" w:hint="eastAsia"/>
          <w:kern w:val="2"/>
          <w:sz w:val="24"/>
          <w:szCs w:val="22"/>
        </w:rPr>
        <w:t>”，</w:t>
      </w:r>
      <w:r w:rsidRPr="00D7474D">
        <w:rPr>
          <w:rFonts w:eastAsia="宋体" w:hint="eastAsia"/>
          <w:kern w:val="2"/>
          <w:sz w:val="24"/>
          <w:szCs w:val="22"/>
        </w:rPr>
        <w:t>word</w:t>
      </w:r>
      <w:r w:rsidRPr="00D7474D">
        <w:rPr>
          <w:rFonts w:eastAsia="宋体" w:hint="eastAsia"/>
          <w:kern w:val="2"/>
          <w:sz w:val="24"/>
          <w:szCs w:val="22"/>
        </w:rPr>
        <w:t>文档可以被表示为“</w:t>
      </w:r>
      <w:r w:rsidRPr="00D7474D">
        <w:rPr>
          <w:rFonts w:eastAsia="宋体"/>
          <w:kern w:val="2"/>
          <w:sz w:val="24"/>
          <w:szCs w:val="22"/>
        </w:rPr>
        <w:t>DOC</w:t>
      </w:r>
      <w:r w:rsidRPr="00D7474D">
        <w:rPr>
          <w:rFonts w:eastAsia="宋体" w:hint="eastAsia"/>
          <w:kern w:val="2"/>
          <w:sz w:val="24"/>
          <w:szCs w:val="22"/>
        </w:rPr>
        <w:t>”。</w:t>
      </w:r>
    </w:p>
    <w:p w14:paraId="37507299" w14:textId="77777777" w:rsidR="00D47FE7" w:rsidRPr="00D7474D" w:rsidRDefault="00D47FE7" w:rsidP="00D47FE7">
      <w:pPr>
        <w:adjustRightInd/>
        <w:spacing w:line="400" w:lineRule="exact"/>
        <w:ind w:firstLineChars="200" w:firstLine="480"/>
        <w:textAlignment w:val="auto"/>
        <w:rPr>
          <w:rFonts w:eastAsia="宋体"/>
          <w:kern w:val="2"/>
          <w:sz w:val="24"/>
          <w:szCs w:val="22"/>
        </w:rPr>
      </w:pPr>
      <w:r w:rsidRPr="00D7474D">
        <w:rPr>
          <w:rFonts w:eastAsia="宋体" w:hint="eastAsia"/>
          <w:kern w:val="2"/>
          <w:sz w:val="24"/>
          <w:szCs w:val="22"/>
        </w:rPr>
        <w:t>时间序号：以时间序号的方式来表示该文件的时间戳及相应的序号，如</w:t>
      </w:r>
      <w:r w:rsidRPr="00D7474D">
        <w:rPr>
          <w:rFonts w:eastAsia="宋体" w:hint="eastAsia"/>
          <w:kern w:val="2"/>
          <w:sz w:val="24"/>
          <w:szCs w:val="22"/>
        </w:rPr>
        <w:t>2</w:t>
      </w:r>
      <w:r w:rsidRPr="00D7474D">
        <w:rPr>
          <w:rFonts w:eastAsia="宋体"/>
          <w:kern w:val="2"/>
          <w:sz w:val="24"/>
          <w:szCs w:val="22"/>
        </w:rPr>
        <w:t>021</w:t>
      </w:r>
      <w:r w:rsidRPr="00D7474D">
        <w:rPr>
          <w:rFonts w:eastAsia="宋体" w:hint="eastAsia"/>
          <w:kern w:val="2"/>
          <w:sz w:val="24"/>
          <w:szCs w:val="22"/>
        </w:rPr>
        <w:t>年</w:t>
      </w:r>
      <w:r w:rsidRPr="00D7474D">
        <w:rPr>
          <w:rFonts w:eastAsia="宋体"/>
          <w:kern w:val="2"/>
          <w:sz w:val="24"/>
          <w:szCs w:val="22"/>
        </w:rPr>
        <w:t>9</w:t>
      </w:r>
      <w:r w:rsidRPr="00D7474D">
        <w:rPr>
          <w:rFonts w:eastAsia="宋体" w:hint="eastAsia"/>
          <w:kern w:val="2"/>
          <w:sz w:val="24"/>
          <w:szCs w:val="22"/>
        </w:rPr>
        <w:t>月</w:t>
      </w:r>
      <w:r w:rsidRPr="00D7474D">
        <w:rPr>
          <w:rFonts w:eastAsia="宋体"/>
          <w:kern w:val="2"/>
          <w:sz w:val="24"/>
          <w:szCs w:val="22"/>
        </w:rPr>
        <w:t>23</w:t>
      </w:r>
      <w:r w:rsidRPr="00D7474D">
        <w:rPr>
          <w:rFonts w:eastAsia="宋体" w:hint="eastAsia"/>
          <w:kern w:val="2"/>
          <w:sz w:val="24"/>
          <w:szCs w:val="22"/>
        </w:rPr>
        <w:t>日第一个文件可以被表示为</w:t>
      </w:r>
      <w:r w:rsidRPr="00D7474D">
        <w:rPr>
          <w:rFonts w:eastAsia="宋体"/>
          <w:kern w:val="2"/>
          <w:sz w:val="24"/>
          <w:szCs w:val="22"/>
        </w:rPr>
        <w:t>2021092300001</w:t>
      </w:r>
      <w:r w:rsidRPr="00D7474D">
        <w:rPr>
          <w:rFonts w:eastAsia="宋体" w:hint="eastAsia"/>
          <w:kern w:val="2"/>
          <w:sz w:val="24"/>
          <w:szCs w:val="22"/>
        </w:rPr>
        <w:t>。</w:t>
      </w:r>
    </w:p>
    <w:p w14:paraId="24492A61" w14:textId="77777777" w:rsidR="00D47FE7" w:rsidRDefault="00D47FE7" w:rsidP="00D47FE7">
      <w:pPr>
        <w:pStyle w:val="11"/>
        <w:ind w:firstLine="480"/>
      </w:pPr>
      <w:r w:rsidRPr="00D7474D">
        <w:rPr>
          <w:rFonts w:hint="eastAsia"/>
        </w:rPr>
        <w:t>举例：如低空气动力研究所</w:t>
      </w:r>
      <w:r w:rsidRPr="00D7474D">
        <w:t>4</w:t>
      </w:r>
      <w:r w:rsidRPr="00D7474D">
        <w:rPr>
          <w:rFonts w:hint="eastAsia"/>
        </w:rPr>
        <w:t>米×</w:t>
      </w:r>
      <w:r w:rsidRPr="00D7474D">
        <w:t>3</w:t>
      </w:r>
      <w:r w:rsidRPr="00D7474D">
        <w:rPr>
          <w:rFonts w:hint="eastAsia"/>
        </w:rPr>
        <w:t>米低速风洞风扇所产生的</w:t>
      </w:r>
      <w:r w:rsidRPr="00D7474D">
        <w:rPr>
          <w:rFonts w:hint="eastAsia"/>
        </w:rPr>
        <w:t>2021</w:t>
      </w:r>
      <w:r w:rsidRPr="00D7474D">
        <w:rPr>
          <w:rFonts w:hint="eastAsia"/>
        </w:rPr>
        <w:t>年</w:t>
      </w:r>
      <w:r w:rsidRPr="00D7474D">
        <w:rPr>
          <w:rFonts w:hint="eastAsia"/>
        </w:rPr>
        <w:t>9</w:t>
      </w:r>
      <w:r w:rsidRPr="00D7474D">
        <w:rPr>
          <w:rFonts w:hint="eastAsia"/>
        </w:rPr>
        <w:t>月</w:t>
      </w:r>
      <w:r w:rsidRPr="00D7474D">
        <w:rPr>
          <w:rFonts w:hint="eastAsia"/>
        </w:rPr>
        <w:t>16</w:t>
      </w:r>
      <w:r w:rsidRPr="00D7474D">
        <w:rPr>
          <w:rFonts w:hint="eastAsia"/>
        </w:rPr>
        <w:t>日第一个</w:t>
      </w:r>
      <w:r w:rsidRPr="00D7474D">
        <w:rPr>
          <w:rFonts w:hint="eastAsia"/>
        </w:rPr>
        <w:t>word</w:t>
      </w:r>
      <w:r w:rsidRPr="00D7474D">
        <w:rPr>
          <w:rFonts w:hint="eastAsia"/>
        </w:rPr>
        <w:t>文档可以被表示为</w:t>
      </w:r>
      <w:r w:rsidRPr="00D7474D">
        <w:t>51013-AFL12Z-0104001-DOC2021091600001</w:t>
      </w:r>
      <w:r w:rsidRPr="00D7474D">
        <w:rPr>
          <w:rFonts w:hint="eastAsia"/>
        </w:rPr>
        <w:t>。</w:t>
      </w:r>
    </w:p>
    <w:p w14:paraId="25EB9A11" w14:textId="77777777" w:rsidR="00D47FE7" w:rsidRPr="00A67B56" w:rsidRDefault="00D47FE7" w:rsidP="00D47FE7">
      <w:pPr>
        <w:pStyle w:val="af"/>
      </w:pPr>
      <w:bookmarkStart w:id="54" w:name="_Toc83564888"/>
      <w:r>
        <w:t>5.1.2</w:t>
      </w:r>
      <w:r w:rsidRPr="00A67B56">
        <w:rPr>
          <w:rFonts w:hint="eastAsia"/>
        </w:rPr>
        <w:t>规则名和事实名的编码规范</w:t>
      </w:r>
      <w:bookmarkEnd w:id="54"/>
    </w:p>
    <w:bookmarkEnd w:id="53"/>
    <w:p w14:paraId="5A8234F2" w14:textId="77777777" w:rsidR="00D47FE7" w:rsidRPr="00A67B56" w:rsidRDefault="00D47FE7" w:rsidP="00D47FE7">
      <w:pPr>
        <w:pStyle w:val="31"/>
        <w:ind w:firstLine="384"/>
      </w:pPr>
      <w:r w:rsidRPr="00A67B56">
        <w:rPr>
          <w:rFonts w:hint="eastAsia"/>
        </w:rPr>
        <w:t>（</w:t>
      </w:r>
      <w:r w:rsidRPr="00A67B56">
        <w:rPr>
          <w:rFonts w:hint="eastAsia"/>
        </w:rPr>
        <w:t>1</w:t>
      </w:r>
      <w:r w:rsidRPr="00A67B56">
        <w:rPr>
          <w:rFonts w:hint="eastAsia"/>
        </w:rPr>
        <w:t>）通用要求</w:t>
      </w:r>
    </w:p>
    <w:p w14:paraId="50361FA6" w14:textId="77777777" w:rsidR="00D47FE7" w:rsidRPr="00A67B56" w:rsidRDefault="00D47FE7" w:rsidP="00D47FE7">
      <w:pPr>
        <w:pStyle w:val="11"/>
        <w:ind w:firstLine="480"/>
      </w:pPr>
      <w:r>
        <w:rPr>
          <w:rFonts w:hint="eastAsia"/>
        </w:rPr>
        <w:t>①</w:t>
      </w:r>
      <w:r w:rsidRPr="00A67B56">
        <w:rPr>
          <w:rFonts w:hint="eastAsia"/>
        </w:rPr>
        <w:t>具有唯一性；</w:t>
      </w:r>
    </w:p>
    <w:p w14:paraId="4769072F" w14:textId="77777777" w:rsidR="00D47FE7" w:rsidRPr="00A67B56" w:rsidRDefault="00D47FE7" w:rsidP="00D47FE7">
      <w:pPr>
        <w:pStyle w:val="11"/>
        <w:ind w:firstLine="480"/>
      </w:pPr>
      <w:r>
        <w:rPr>
          <w:rFonts w:hint="eastAsia"/>
        </w:rPr>
        <w:t>②</w:t>
      </w:r>
      <w:r w:rsidRPr="00A67B56">
        <w:rPr>
          <w:rFonts w:hint="eastAsia"/>
        </w:rPr>
        <w:t>采取分段式编码；</w:t>
      </w:r>
    </w:p>
    <w:p w14:paraId="234574C9" w14:textId="77777777" w:rsidR="00D47FE7" w:rsidRPr="00A67B56" w:rsidRDefault="00D47FE7" w:rsidP="00D47FE7">
      <w:pPr>
        <w:pStyle w:val="11"/>
        <w:ind w:firstLine="480"/>
      </w:pPr>
      <w:r>
        <w:rPr>
          <w:rFonts w:hint="eastAsia"/>
        </w:rPr>
        <w:t>③</w:t>
      </w:r>
      <w:r w:rsidRPr="00A67B56">
        <w:rPr>
          <w:rFonts w:hint="eastAsia"/>
        </w:rPr>
        <w:t>采用字母缩写的编码，如针对电机的规则可以被简写成</w:t>
      </w:r>
      <w:r w:rsidRPr="00A67B56">
        <w:rPr>
          <w:rFonts w:hint="eastAsia"/>
        </w:rPr>
        <w:t>D</w:t>
      </w:r>
      <w:r w:rsidRPr="00A67B56">
        <w:t>J</w:t>
      </w:r>
      <w:r w:rsidRPr="00A67B56">
        <w:rPr>
          <w:rFonts w:hint="eastAsia"/>
        </w:rPr>
        <w:t>；</w:t>
      </w:r>
    </w:p>
    <w:p w14:paraId="3A9E0D46" w14:textId="77777777" w:rsidR="00D47FE7" w:rsidRPr="00A67B56" w:rsidRDefault="00D47FE7" w:rsidP="00D47FE7">
      <w:pPr>
        <w:pStyle w:val="11"/>
        <w:ind w:firstLine="480"/>
      </w:pPr>
      <w:r>
        <w:rPr>
          <w:rFonts w:hint="eastAsia"/>
        </w:rPr>
        <w:t>④</w:t>
      </w:r>
      <w:r w:rsidRPr="00A67B56">
        <w:rPr>
          <w:rFonts w:hint="eastAsia"/>
        </w:rPr>
        <w:t>为了区分规则名和事实名，在分段式的编码中，采用“</w:t>
      </w:r>
      <w:r w:rsidRPr="00A67B56">
        <w:t>GZ</w:t>
      </w:r>
      <w:r w:rsidRPr="00A67B56">
        <w:rPr>
          <w:rFonts w:hint="eastAsia"/>
        </w:rPr>
        <w:t>”和“</w:t>
      </w:r>
      <w:r w:rsidRPr="00A67B56">
        <w:t>SS</w:t>
      </w:r>
      <w:r w:rsidRPr="00A67B56">
        <w:rPr>
          <w:rFonts w:hint="eastAsia"/>
        </w:rPr>
        <w:t>”来进行区分。</w:t>
      </w:r>
    </w:p>
    <w:p w14:paraId="5C70107E" w14:textId="77777777" w:rsidR="00D47FE7" w:rsidRPr="00A67B56" w:rsidRDefault="00D47FE7" w:rsidP="00D47FE7">
      <w:pPr>
        <w:pStyle w:val="31"/>
        <w:ind w:firstLine="384"/>
      </w:pPr>
      <w:r w:rsidRPr="00A67B56">
        <w:rPr>
          <w:rFonts w:hint="eastAsia"/>
        </w:rPr>
        <w:t>（</w:t>
      </w:r>
      <w:r w:rsidRPr="00A67B56">
        <w:rPr>
          <w:rFonts w:hint="eastAsia"/>
        </w:rPr>
        <w:t>2</w:t>
      </w:r>
      <w:r w:rsidRPr="00A67B56">
        <w:rPr>
          <w:rFonts w:hint="eastAsia"/>
        </w:rPr>
        <w:t>）字符要求</w:t>
      </w:r>
    </w:p>
    <w:p w14:paraId="52359859" w14:textId="77777777" w:rsidR="00D47FE7" w:rsidRPr="00A67B56" w:rsidRDefault="00D47FE7" w:rsidP="00D47FE7">
      <w:pPr>
        <w:pStyle w:val="11"/>
        <w:ind w:firstLine="480"/>
      </w:pPr>
      <w:r>
        <w:rPr>
          <w:rFonts w:hint="eastAsia"/>
        </w:rPr>
        <w:t>①</w:t>
      </w:r>
      <w:r w:rsidRPr="00A67B56">
        <w:rPr>
          <w:rFonts w:hint="eastAsia"/>
        </w:rPr>
        <w:t>数字字符“</w:t>
      </w:r>
      <w:r w:rsidRPr="00A67B56">
        <w:t>0”</w:t>
      </w:r>
      <w:r w:rsidRPr="00A67B56">
        <w:rPr>
          <w:rFonts w:hint="eastAsia"/>
        </w:rPr>
        <w:t>至“</w:t>
      </w:r>
      <w:r w:rsidRPr="00A67B56">
        <w:t>9”</w:t>
      </w:r>
      <w:r w:rsidRPr="00A67B56">
        <w:rPr>
          <w:rFonts w:hint="eastAsia"/>
        </w:rPr>
        <w:t>；</w:t>
      </w:r>
    </w:p>
    <w:p w14:paraId="6D2281B8" w14:textId="77777777" w:rsidR="00D47FE7" w:rsidRPr="00A67B56" w:rsidRDefault="00D47FE7" w:rsidP="00D47FE7">
      <w:pPr>
        <w:pStyle w:val="11"/>
        <w:ind w:firstLine="480"/>
      </w:pPr>
      <w:r>
        <w:rPr>
          <w:rFonts w:hint="eastAsia"/>
        </w:rPr>
        <w:t>②</w:t>
      </w:r>
      <w:r w:rsidRPr="00A67B56">
        <w:rPr>
          <w:rFonts w:hint="eastAsia"/>
        </w:rPr>
        <w:t>大写英文字母“</w:t>
      </w:r>
      <w:r w:rsidRPr="00A67B56">
        <w:t>A”</w:t>
      </w:r>
      <w:r w:rsidRPr="00A67B56">
        <w:rPr>
          <w:rFonts w:hint="eastAsia"/>
        </w:rPr>
        <w:t>至“</w:t>
      </w:r>
      <w:r w:rsidRPr="00A67B56">
        <w:t>Z”</w:t>
      </w:r>
      <w:r w:rsidRPr="00A67B56">
        <w:rPr>
          <w:rFonts w:hint="eastAsia"/>
        </w:rPr>
        <w:t>，但不包括“</w:t>
      </w:r>
      <w:r w:rsidRPr="00A67B56">
        <w:t>I”</w:t>
      </w:r>
      <w:r w:rsidRPr="00A67B56">
        <w:rPr>
          <w:rFonts w:hint="eastAsia"/>
        </w:rPr>
        <w:t>和“</w:t>
      </w:r>
      <w:r w:rsidRPr="00A67B56">
        <w:t>O”</w:t>
      </w:r>
      <w:r w:rsidRPr="00A67B56">
        <w:rPr>
          <w:rFonts w:hint="eastAsia"/>
        </w:rPr>
        <w:t>（易与数字“</w:t>
      </w:r>
      <w:r w:rsidRPr="00A67B56">
        <w:t>1”</w:t>
      </w:r>
      <w:r w:rsidRPr="00A67B56">
        <w:rPr>
          <w:rFonts w:hint="eastAsia"/>
        </w:rPr>
        <w:t>和“</w:t>
      </w:r>
      <w:r w:rsidRPr="00A67B56">
        <w:t>0”</w:t>
      </w:r>
      <w:r w:rsidRPr="00A67B56">
        <w:rPr>
          <w:rFonts w:hint="eastAsia"/>
        </w:rPr>
        <w:t>混淆）。</w:t>
      </w:r>
    </w:p>
    <w:p w14:paraId="5FD7658E" w14:textId="77777777" w:rsidR="00D47FE7" w:rsidRPr="00A67B56" w:rsidRDefault="00D47FE7" w:rsidP="00D47FE7">
      <w:pPr>
        <w:adjustRightInd/>
        <w:spacing w:line="400" w:lineRule="exact"/>
        <w:ind w:left="360"/>
        <w:textAlignment w:val="auto"/>
        <w:rPr>
          <w:rFonts w:eastAsia="宋体"/>
          <w:kern w:val="2"/>
          <w:sz w:val="24"/>
          <w:szCs w:val="22"/>
        </w:rPr>
      </w:pPr>
      <w:r w:rsidRPr="00A67B56">
        <w:rPr>
          <w:rFonts w:eastAsia="宋体" w:hint="eastAsia"/>
          <w:kern w:val="2"/>
          <w:sz w:val="24"/>
          <w:szCs w:val="22"/>
        </w:rPr>
        <w:t>（</w:t>
      </w:r>
      <w:r w:rsidRPr="00A67B56">
        <w:rPr>
          <w:rFonts w:eastAsia="宋体"/>
          <w:kern w:val="2"/>
          <w:sz w:val="24"/>
          <w:szCs w:val="22"/>
        </w:rPr>
        <w:t>3</w:t>
      </w:r>
      <w:r w:rsidRPr="00A67B56">
        <w:rPr>
          <w:rFonts w:eastAsia="宋体" w:hint="eastAsia"/>
          <w:kern w:val="2"/>
          <w:sz w:val="24"/>
          <w:szCs w:val="22"/>
        </w:rPr>
        <w:t>）编码设计</w:t>
      </w:r>
    </w:p>
    <w:p w14:paraId="655FE036" w14:textId="3979BA6E" w:rsidR="00D47FE7" w:rsidRPr="00A67B56" w:rsidRDefault="00B42FD4" w:rsidP="00D47FE7">
      <w:pPr>
        <w:adjustRightInd/>
        <w:spacing w:line="400" w:lineRule="exact"/>
        <w:ind w:firstLineChars="200" w:firstLine="360"/>
        <w:textAlignment w:val="auto"/>
        <w:rPr>
          <w:rFonts w:eastAsia="宋体"/>
          <w:kern w:val="2"/>
          <w:sz w:val="24"/>
          <w:szCs w:val="22"/>
        </w:rPr>
      </w:pPr>
      <w:r w:rsidRPr="00A67B56">
        <w:rPr>
          <w:rFonts w:ascii="等线" w:eastAsia="宋体" w:hAnsi="等线" w:hint="eastAsia"/>
          <w:noProof/>
          <w:kern w:val="2"/>
          <w:sz w:val="18"/>
          <w:szCs w:val="18"/>
        </w:rPr>
        <mc:AlternateContent>
          <mc:Choice Requires="wps">
            <w:drawing>
              <wp:anchor distT="0" distB="0" distL="114300" distR="114300" simplePos="0" relativeHeight="251721728" behindDoc="0" locked="0" layoutInCell="1" allowOverlap="1" wp14:anchorId="1F071AE0" wp14:editId="36DAE272">
                <wp:simplePos x="0" y="0"/>
                <wp:positionH relativeFrom="column">
                  <wp:posOffset>2157335</wp:posOffset>
                </wp:positionH>
                <wp:positionV relativeFrom="paragraph">
                  <wp:posOffset>1818308</wp:posOffset>
                </wp:positionV>
                <wp:extent cx="2008856" cy="5938"/>
                <wp:effectExtent l="0" t="0" r="29845" b="32385"/>
                <wp:wrapNone/>
                <wp:docPr id="85" name="直接连接符 85"/>
                <wp:cNvGraphicFramePr/>
                <a:graphic xmlns:a="http://schemas.openxmlformats.org/drawingml/2006/main">
                  <a:graphicData uri="http://schemas.microsoft.com/office/word/2010/wordprocessingShape">
                    <wps:wsp>
                      <wps:cNvCnPr/>
                      <wps:spPr>
                        <a:xfrm flipV="1">
                          <a:off x="0" y="0"/>
                          <a:ext cx="2008856" cy="593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70CA54D" id="直接连接符 85" o:spid="_x0000_s1026" style="position:absolute;left:0;text-align:lef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85pt,143.15pt" to="328.05pt,1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" strokecolor="windowText" strokeweight=".5pt">
                <v:stroke joinstyle="miter"/>
              </v:line>
            </w:pict>
          </mc:Fallback>
        </mc:AlternateContent>
      </w:r>
      <w:r w:rsidR="00D47FE7" w:rsidRPr="00A67B56">
        <w:rPr>
          <w:rFonts w:eastAsia="宋体" w:hint="eastAsia"/>
          <w:kern w:val="2"/>
          <w:sz w:val="24"/>
          <w:szCs w:val="22"/>
        </w:rPr>
        <w:t>依据</w:t>
      </w:r>
      <w:r w:rsidR="00D47FE7" w:rsidRPr="00A67B56">
        <w:rPr>
          <w:rFonts w:eastAsia="宋体"/>
          <w:kern w:val="2"/>
          <w:sz w:val="24"/>
          <w:szCs w:val="22"/>
        </w:rPr>
        <w:t>Q/QD 9-2021</w:t>
      </w:r>
      <w:r w:rsidR="00D47FE7" w:rsidRPr="00A67B56">
        <w:rPr>
          <w:rFonts w:eastAsia="宋体" w:hint="eastAsia"/>
          <w:kern w:val="2"/>
          <w:sz w:val="24"/>
          <w:szCs w:val="22"/>
        </w:rPr>
        <w:t>对气动中心装备管理编码规则的定义，规则名编码由“管理机构</w:t>
      </w:r>
      <w:r w:rsidR="00D47FE7" w:rsidRPr="00A67B56">
        <w:rPr>
          <w:rFonts w:eastAsia="宋体" w:hint="eastAsia"/>
          <w:kern w:val="2"/>
          <w:sz w:val="24"/>
          <w:szCs w:val="22"/>
        </w:rPr>
        <w:t>+</w:t>
      </w:r>
      <w:r w:rsidR="00D47FE7" w:rsidRPr="00A67B56">
        <w:rPr>
          <w:rFonts w:eastAsia="宋体" w:hint="eastAsia"/>
          <w:kern w:val="2"/>
          <w:sz w:val="24"/>
          <w:szCs w:val="22"/>
        </w:rPr>
        <w:t>所属系统编码</w:t>
      </w:r>
      <w:r w:rsidR="00D47FE7" w:rsidRPr="00A67B56">
        <w:rPr>
          <w:rFonts w:eastAsia="宋体"/>
          <w:kern w:val="2"/>
          <w:sz w:val="24"/>
          <w:szCs w:val="22"/>
        </w:rPr>
        <w:t>+</w:t>
      </w:r>
      <w:r w:rsidR="00D47FE7" w:rsidRPr="00A67B56">
        <w:rPr>
          <w:rFonts w:eastAsia="宋体" w:hint="eastAsia"/>
          <w:kern w:val="2"/>
          <w:sz w:val="24"/>
          <w:szCs w:val="22"/>
        </w:rPr>
        <w:t>规则名</w:t>
      </w:r>
      <w:r w:rsidR="00D47FE7" w:rsidRPr="00A67B56">
        <w:rPr>
          <w:rFonts w:eastAsia="宋体" w:hint="eastAsia"/>
          <w:kern w:val="2"/>
          <w:sz w:val="24"/>
          <w:szCs w:val="22"/>
        </w:rPr>
        <w:t>/</w:t>
      </w:r>
      <w:r w:rsidR="00D47FE7" w:rsidRPr="00A67B56">
        <w:rPr>
          <w:rFonts w:eastAsia="宋体" w:hint="eastAsia"/>
          <w:kern w:val="2"/>
          <w:sz w:val="24"/>
          <w:szCs w:val="22"/>
        </w:rPr>
        <w:t>事实名</w:t>
      </w:r>
      <w:r w:rsidR="00D47FE7" w:rsidRPr="00A67B56">
        <w:rPr>
          <w:rFonts w:eastAsia="宋体"/>
          <w:kern w:val="2"/>
          <w:sz w:val="24"/>
          <w:szCs w:val="22"/>
        </w:rPr>
        <w:t>+</w:t>
      </w:r>
      <w:r w:rsidR="00D47FE7" w:rsidRPr="00A67B56">
        <w:rPr>
          <w:rFonts w:eastAsia="宋体" w:hint="eastAsia"/>
          <w:kern w:val="2"/>
          <w:sz w:val="24"/>
          <w:szCs w:val="22"/>
        </w:rPr>
        <w:t>设备序号</w:t>
      </w:r>
      <w:r w:rsidR="00D47FE7" w:rsidRPr="00A67B56">
        <w:rPr>
          <w:rFonts w:eastAsia="宋体" w:hint="eastAsia"/>
          <w:kern w:val="2"/>
          <w:sz w:val="24"/>
          <w:szCs w:val="22"/>
        </w:rPr>
        <w:t>+</w:t>
      </w:r>
      <w:r w:rsidR="00D47FE7" w:rsidRPr="00A67B56">
        <w:rPr>
          <w:rFonts w:eastAsia="宋体" w:hint="eastAsia"/>
          <w:kern w:val="2"/>
          <w:sz w:val="24"/>
          <w:szCs w:val="22"/>
        </w:rPr>
        <w:t>规则</w:t>
      </w:r>
      <w:r w:rsidR="00D47FE7" w:rsidRPr="00A67B56">
        <w:rPr>
          <w:rFonts w:eastAsia="宋体" w:hint="eastAsia"/>
          <w:kern w:val="2"/>
          <w:sz w:val="24"/>
          <w:szCs w:val="22"/>
        </w:rPr>
        <w:t>/</w:t>
      </w:r>
      <w:r w:rsidR="00D47FE7" w:rsidRPr="00A67B56">
        <w:rPr>
          <w:rFonts w:eastAsia="宋体" w:hint="eastAsia"/>
          <w:kern w:val="2"/>
          <w:sz w:val="24"/>
          <w:szCs w:val="22"/>
        </w:rPr>
        <w:t>事实号”组成。分段编码规范如图</w:t>
      </w:r>
      <w:r w:rsidR="00D47FE7">
        <w:rPr>
          <w:rFonts w:eastAsia="宋体"/>
          <w:kern w:val="2"/>
          <w:sz w:val="24"/>
          <w:szCs w:val="22"/>
        </w:rPr>
        <w:t>5</w:t>
      </w:r>
      <w:r w:rsidR="00D47FE7">
        <w:rPr>
          <w:rFonts w:eastAsia="宋体" w:hint="eastAsia"/>
          <w:kern w:val="2"/>
          <w:sz w:val="24"/>
          <w:szCs w:val="22"/>
        </w:rPr>
        <w:t>-</w:t>
      </w:r>
      <w:r w:rsidR="00D47FE7">
        <w:rPr>
          <w:rFonts w:eastAsia="宋体"/>
          <w:kern w:val="2"/>
          <w:sz w:val="24"/>
          <w:szCs w:val="22"/>
        </w:rPr>
        <w:t>2</w:t>
      </w:r>
      <w:r w:rsidR="00D47FE7" w:rsidRPr="00A67B56">
        <w:rPr>
          <w:rFonts w:eastAsia="宋体" w:hint="eastAsia"/>
          <w:kern w:val="2"/>
          <w:sz w:val="24"/>
          <w:szCs w:val="22"/>
        </w:rPr>
        <w:t>所示。</w:t>
      </w:r>
    </w:p>
    <w:tbl>
      <w:tblPr>
        <w:tblW w:w="0" w:type="auto"/>
        <w:jc w:val="center"/>
        <w:shd w:val="clear" w:color="auto" w:fill="FFFFFF"/>
        <w:tblLayout w:type="fixed"/>
        <w:tblCellMar>
          <w:left w:w="0" w:type="dxa"/>
          <w:right w:w="0" w:type="dxa"/>
        </w:tblCellMar>
        <w:tblLook w:val="04A0" w:firstRow="1" w:lastRow="0" w:firstColumn="1" w:lastColumn="0" w:noHBand="0" w:noVBand="1"/>
      </w:tblPr>
      <w:tblGrid>
        <w:gridCol w:w="2165"/>
        <w:gridCol w:w="630"/>
        <w:gridCol w:w="182"/>
        <w:gridCol w:w="1276"/>
        <w:gridCol w:w="142"/>
        <w:gridCol w:w="567"/>
        <w:gridCol w:w="992"/>
      </w:tblGrid>
      <w:tr w:rsidR="00B42FD4" w:rsidRPr="00A67B56" w14:paraId="00DB63C9" w14:textId="77777777" w:rsidTr="0000022A">
        <w:trPr>
          <w:jc w:val="center"/>
        </w:trPr>
        <w:tc>
          <w:tcPr>
            <w:tcW w:w="2165" w:type="dxa"/>
            <w:shd w:val="clear" w:color="auto" w:fill="FFFFFF"/>
            <w:tcMar>
              <w:left w:w="0" w:type="dxa"/>
              <w:right w:w="0" w:type="dxa"/>
            </w:tcMar>
            <w:vAlign w:val="center"/>
          </w:tcPr>
          <w:p w14:paraId="2A29597A"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u w:val="single"/>
                <w:lang w:val="x-none"/>
              </w:rPr>
            </w:pPr>
            <w:bookmarkStart w:id="55" w:name="_Hlk83236907"/>
          </w:p>
        </w:tc>
        <w:tc>
          <w:tcPr>
            <w:tcW w:w="630" w:type="dxa"/>
            <w:shd w:val="clear" w:color="auto" w:fill="FFFFFF"/>
            <w:vAlign w:val="center"/>
          </w:tcPr>
          <w:p w14:paraId="0F5A5957" w14:textId="77777777" w:rsidR="00B42FD4" w:rsidRPr="00A67B56" w:rsidRDefault="00B42FD4" w:rsidP="0000022A">
            <w:pPr>
              <w:adjustRightInd/>
              <w:spacing w:line="360" w:lineRule="exact"/>
              <w:jc w:val="left"/>
              <w:textAlignment w:val="auto"/>
              <w:rPr>
                <w:rFonts w:eastAsia="宋体"/>
                <w:kern w:val="2"/>
                <w:sz w:val="21"/>
                <w:szCs w:val="21"/>
              </w:rPr>
            </w:pPr>
            <w:r w:rsidRPr="00A67B56">
              <w:rPr>
                <w:rFonts w:ascii="宋体" w:eastAsia="宋体" w:hAnsi="宋体" w:hint="eastAsia"/>
                <w:kern w:val="2"/>
                <w:sz w:val="18"/>
                <w:szCs w:val="18"/>
                <w:u w:val="single"/>
              </w:rPr>
              <w:t>510××</w:t>
            </w:r>
          </w:p>
        </w:tc>
        <w:tc>
          <w:tcPr>
            <w:tcW w:w="182" w:type="dxa"/>
            <w:shd w:val="clear" w:color="auto" w:fill="FFFFFF"/>
            <w:vAlign w:val="center"/>
          </w:tcPr>
          <w:p w14:paraId="1822250A" w14:textId="77777777" w:rsidR="00B42FD4" w:rsidRPr="00A67B56" w:rsidRDefault="00B42FD4" w:rsidP="0000022A">
            <w:pPr>
              <w:adjustRightInd/>
              <w:spacing w:line="360" w:lineRule="exact"/>
              <w:jc w:val="center"/>
              <w:textAlignment w:val="auto"/>
              <w:rPr>
                <w:rFonts w:eastAsia="宋体"/>
                <w:kern w:val="2"/>
                <w:sz w:val="21"/>
                <w:szCs w:val="21"/>
              </w:rPr>
            </w:pPr>
            <w:r w:rsidRPr="00A67B56">
              <w:rPr>
                <w:rFonts w:eastAsia="宋体" w:hint="eastAsia"/>
                <w:kern w:val="2"/>
                <w:sz w:val="21"/>
                <w:szCs w:val="21"/>
              </w:rPr>
              <w:t>-</w:t>
            </w:r>
          </w:p>
        </w:tc>
        <w:tc>
          <w:tcPr>
            <w:tcW w:w="1276" w:type="dxa"/>
            <w:shd w:val="clear" w:color="auto" w:fill="FFFFFF"/>
            <w:vAlign w:val="center"/>
          </w:tcPr>
          <w:p w14:paraId="70F3C094" w14:textId="77777777" w:rsidR="00B42FD4" w:rsidRPr="00A67B56" w:rsidRDefault="00B42FD4" w:rsidP="0000022A">
            <w:pPr>
              <w:adjustRightInd/>
              <w:spacing w:line="360" w:lineRule="exact"/>
              <w:jc w:val="left"/>
              <w:textAlignment w:val="auto"/>
              <w:rPr>
                <w:rFonts w:eastAsia="宋体"/>
                <w:kern w:val="2"/>
                <w:sz w:val="21"/>
                <w:szCs w:val="21"/>
              </w:rPr>
            </w:pPr>
            <w:r w:rsidRPr="00A67B56">
              <w:rPr>
                <w:rFonts w:ascii="宋体" w:eastAsia="宋体" w:hAnsi="宋体" w:hint="eastAsia"/>
                <w:kern w:val="2"/>
                <w:sz w:val="18"/>
                <w:szCs w:val="18"/>
                <w:u w:val="single"/>
              </w:rPr>
              <w:t>×××-×××</w:t>
            </w:r>
          </w:p>
        </w:tc>
        <w:tc>
          <w:tcPr>
            <w:tcW w:w="142" w:type="dxa"/>
            <w:shd w:val="clear" w:color="auto" w:fill="FFFFFF"/>
            <w:vAlign w:val="center"/>
          </w:tcPr>
          <w:p w14:paraId="522FE6B3" w14:textId="77777777" w:rsidR="00B42FD4" w:rsidRPr="00A67B56" w:rsidRDefault="00B42FD4" w:rsidP="0000022A">
            <w:pPr>
              <w:adjustRightInd/>
              <w:spacing w:line="360" w:lineRule="exact"/>
              <w:jc w:val="left"/>
              <w:textAlignment w:val="auto"/>
              <w:rPr>
                <w:rFonts w:eastAsia="宋体"/>
                <w:kern w:val="2"/>
                <w:sz w:val="21"/>
                <w:szCs w:val="21"/>
              </w:rPr>
            </w:pPr>
            <w:r w:rsidRPr="00A67B56">
              <w:rPr>
                <w:rFonts w:eastAsia="宋体" w:hint="eastAsia"/>
                <w:kern w:val="2"/>
                <w:sz w:val="21"/>
                <w:szCs w:val="21"/>
              </w:rPr>
              <w:t>-</w:t>
            </w:r>
          </w:p>
        </w:tc>
        <w:tc>
          <w:tcPr>
            <w:tcW w:w="567" w:type="dxa"/>
            <w:shd w:val="clear" w:color="auto" w:fill="FFFFFF"/>
            <w:vAlign w:val="center"/>
          </w:tcPr>
          <w:p w14:paraId="12B24177" w14:textId="5D0EFF07" w:rsidR="00B42FD4" w:rsidRPr="00A67B56" w:rsidRDefault="00B42FD4" w:rsidP="0000022A">
            <w:pPr>
              <w:adjustRightInd/>
              <w:spacing w:line="360" w:lineRule="exact"/>
              <w:jc w:val="left"/>
              <w:textAlignment w:val="auto"/>
              <w:rPr>
                <w:rFonts w:eastAsia="宋体"/>
                <w:kern w:val="2"/>
                <w:sz w:val="21"/>
                <w:szCs w:val="21"/>
              </w:rPr>
            </w:pPr>
            <w:r w:rsidRPr="00A67B56">
              <w:rPr>
                <w:rFonts w:ascii="宋体" w:eastAsia="宋体" w:hAnsi="宋体" w:hint="eastAsia"/>
                <w:noProof/>
                <w:kern w:val="2"/>
                <w:sz w:val="18"/>
                <w:szCs w:val="18"/>
                <w:u w:val="single"/>
              </w:rPr>
              <mc:AlternateContent>
                <mc:Choice Requires="wps">
                  <w:drawing>
                    <wp:anchor distT="0" distB="0" distL="114300" distR="114300" simplePos="0" relativeHeight="251739136" behindDoc="0" locked="0" layoutInCell="1" allowOverlap="1" wp14:anchorId="1BFC8185" wp14:editId="01B67AB4">
                      <wp:simplePos x="0" y="0"/>
                      <wp:positionH relativeFrom="column">
                        <wp:posOffset>110490</wp:posOffset>
                      </wp:positionH>
                      <wp:positionV relativeFrom="paragraph">
                        <wp:posOffset>203835</wp:posOffset>
                      </wp:positionV>
                      <wp:extent cx="0" cy="617855"/>
                      <wp:effectExtent l="0" t="0" r="38100" b="29845"/>
                      <wp:wrapNone/>
                      <wp:docPr id="81" name="直接连接符 81"/>
                      <wp:cNvGraphicFramePr/>
                      <a:graphic xmlns:a="http://schemas.openxmlformats.org/drawingml/2006/main">
                        <a:graphicData uri="http://schemas.microsoft.com/office/word/2010/wordprocessingShape">
                          <wps:wsp>
                            <wps:cNvCnPr/>
                            <wps:spPr>
                              <a:xfrm flipH="1">
                                <a:off x="0" y="0"/>
                                <a:ext cx="0" cy="61785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0D29CC" id="直接连接符 81" o:spid="_x0000_s1026" style="position:absolute;left:0;text-align:lef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6.05pt" to="8.7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" strokecolor="windowText" strokeweight=".5pt">
                      <v:stroke joinstyle="miter"/>
                    </v:line>
                  </w:pict>
                </mc:Fallback>
              </mc:AlternateContent>
            </w:r>
            <w:r w:rsidRPr="00A67B56">
              <w:rPr>
                <w:rFonts w:ascii="宋体" w:eastAsia="宋体" w:hAnsi="宋体" w:hint="eastAsia"/>
                <w:kern w:val="2"/>
                <w:sz w:val="18"/>
                <w:szCs w:val="18"/>
                <w:u w:val="single"/>
              </w:rPr>
              <w:t>××</w:t>
            </w:r>
            <w:r w:rsidRPr="00A67B56">
              <w:rPr>
                <w:rFonts w:eastAsia="宋体" w:hint="eastAsia"/>
                <w:kern w:val="2"/>
                <w:sz w:val="21"/>
                <w:szCs w:val="21"/>
              </w:rPr>
              <w:t>-</w:t>
            </w:r>
          </w:p>
        </w:tc>
        <w:tc>
          <w:tcPr>
            <w:tcW w:w="992" w:type="dxa"/>
            <w:shd w:val="clear" w:color="auto" w:fill="FFFFFF"/>
          </w:tcPr>
          <w:p w14:paraId="4311118F" w14:textId="77777777" w:rsidR="00B42FD4" w:rsidRPr="00A67B56" w:rsidRDefault="00B42FD4" w:rsidP="0000022A">
            <w:pPr>
              <w:adjustRightInd/>
              <w:spacing w:line="360" w:lineRule="exact"/>
              <w:jc w:val="left"/>
              <w:textAlignment w:val="auto"/>
              <w:rPr>
                <w:rFonts w:ascii="宋体" w:eastAsia="宋体" w:hAnsi="宋体"/>
                <w:noProof/>
                <w:kern w:val="2"/>
                <w:sz w:val="18"/>
                <w:szCs w:val="18"/>
                <w:u w:val="single"/>
              </w:rPr>
            </w:pPr>
            <w:r w:rsidRPr="00A67B56">
              <w:rPr>
                <w:rFonts w:eastAsia="宋体" w:hint="eastAsia"/>
                <w:kern w:val="2"/>
                <w:sz w:val="21"/>
                <w:szCs w:val="21"/>
              </w:rPr>
              <w:t>-</w:t>
            </w:r>
            <w:r w:rsidRPr="00A67B56">
              <w:rPr>
                <w:rFonts w:ascii="宋体" w:eastAsia="宋体" w:hAnsi="宋体" w:hint="eastAsia"/>
                <w:kern w:val="2"/>
                <w:sz w:val="18"/>
                <w:szCs w:val="18"/>
                <w:u w:val="single"/>
              </w:rPr>
              <w:t>×××</w:t>
            </w:r>
          </w:p>
        </w:tc>
      </w:tr>
      <w:tr w:rsidR="00B42FD4" w:rsidRPr="00A67B56" w14:paraId="3B61932D" w14:textId="77777777" w:rsidTr="0000022A">
        <w:trPr>
          <w:jc w:val="center"/>
        </w:trPr>
        <w:tc>
          <w:tcPr>
            <w:tcW w:w="2165" w:type="dxa"/>
            <w:shd w:val="clear" w:color="auto" w:fill="FFFFFF"/>
            <w:tcMar>
              <w:left w:w="0" w:type="dxa"/>
              <w:right w:w="0" w:type="dxa"/>
            </w:tcMar>
            <w:vAlign w:val="center"/>
          </w:tcPr>
          <w:p w14:paraId="7B8FB869"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r w:rsidRPr="00A67B56">
              <w:rPr>
                <w:rFonts w:ascii="等线" w:eastAsia="宋体" w:hAnsi="等线" w:hint="eastAsia"/>
                <w:kern w:val="2"/>
                <w:sz w:val="18"/>
                <w:szCs w:val="18"/>
                <w:lang w:val="x-none"/>
              </w:rPr>
              <w:t>管理机构码（前</w:t>
            </w:r>
            <w:r w:rsidRPr="00A67B56">
              <w:rPr>
                <w:rFonts w:ascii="等线" w:eastAsia="宋体" w:hAnsi="等线" w:hint="eastAsia"/>
                <w:kern w:val="2"/>
                <w:sz w:val="18"/>
                <w:szCs w:val="18"/>
                <w:lang w:val="x-none"/>
              </w:rPr>
              <w:t>5</w:t>
            </w:r>
            <w:r w:rsidRPr="00A67B56">
              <w:rPr>
                <w:rFonts w:ascii="等线" w:eastAsia="宋体" w:hAnsi="等线" w:hint="eastAsia"/>
                <w:kern w:val="2"/>
                <w:sz w:val="18"/>
                <w:szCs w:val="18"/>
                <w:lang w:val="x-none"/>
              </w:rPr>
              <w:t>位）</w:t>
            </w:r>
          </w:p>
        </w:tc>
        <w:tc>
          <w:tcPr>
            <w:tcW w:w="630" w:type="dxa"/>
            <w:shd w:val="clear" w:color="auto" w:fill="FFFFFF"/>
            <w:vAlign w:val="center"/>
          </w:tcPr>
          <w:p w14:paraId="53A27C4C" w14:textId="2B3F86B9"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r w:rsidRPr="00A67B56">
              <w:rPr>
                <w:rFonts w:ascii="宋体" w:eastAsia="宋体" w:hAnsi="宋体" w:hint="eastAsia"/>
                <w:noProof/>
                <w:kern w:val="2"/>
                <w:sz w:val="18"/>
                <w:szCs w:val="18"/>
                <w:u w:val="single"/>
              </w:rPr>
              <mc:AlternateContent>
                <mc:Choice Requires="wps">
                  <w:drawing>
                    <wp:anchor distT="0" distB="0" distL="114300" distR="114300" simplePos="0" relativeHeight="251737088" behindDoc="0" locked="0" layoutInCell="1" allowOverlap="1" wp14:anchorId="39D287E9" wp14:editId="3EC3BE5E">
                      <wp:simplePos x="0" y="0"/>
                      <wp:positionH relativeFrom="column">
                        <wp:posOffset>363855</wp:posOffset>
                      </wp:positionH>
                      <wp:positionV relativeFrom="paragraph">
                        <wp:posOffset>-8255</wp:posOffset>
                      </wp:positionV>
                      <wp:extent cx="0" cy="180975"/>
                      <wp:effectExtent l="0" t="0" r="38100" b="28575"/>
                      <wp:wrapNone/>
                      <wp:docPr id="78" name="直接连接符 78"/>
                      <wp:cNvGraphicFramePr/>
                      <a:graphic xmlns:a="http://schemas.openxmlformats.org/drawingml/2006/main">
                        <a:graphicData uri="http://schemas.microsoft.com/office/word/2010/wordprocessingShape">
                          <wps:wsp>
                            <wps:cNvCnPr/>
                            <wps:spPr>
                              <a:xfrm flipH="1">
                                <a:off x="0" y="0"/>
                                <a:ext cx="0" cy="18097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51EC13" id="直接连接符 78" o:spid="_x0000_s1026" style="position:absolute;left:0;text-align:lef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65pt" to="28.6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" strokecolor="windowText" strokeweight=".5pt">
                      <v:stroke joinstyle="miter"/>
                    </v:line>
                  </w:pict>
                </mc:Fallback>
              </mc:AlternateContent>
            </w:r>
            <w:r w:rsidRPr="00A67B56">
              <w:rPr>
                <w:rFonts w:ascii="等线" w:eastAsia="宋体" w:hAnsi="等线" w:hint="eastAsia"/>
                <w:noProof/>
                <w:kern w:val="2"/>
                <w:sz w:val="18"/>
                <w:szCs w:val="18"/>
              </w:rPr>
              <mc:AlternateContent>
                <mc:Choice Requires="wps">
                  <w:drawing>
                    <wp:anchor distT="0" distB="0" distL="114300" distR="114300" simplePos="0" relativeHeight="251734016" behindDoc="0" locked="0" layoutInCell="1" allowOverlap="1" wp14:anchorId="5CD44645" wp14:editId="55D2BE47">
                      <wp:simplePos x="0" y="0"/>
                      <wp:positionH relativeFrom="column">
                        <wp:posOffset>-12700</wp:posOffset>
                      </wp:positionH>
                      <wp:positionV relativeFrom="paragraph">
                        <wp:posOffset>165735</wp:posOffset>
                      </wp:positionV>
                      <wp:extent cx="374650" cy="3175"/>
                      <wp:effectExtent l="0" t="0" r="25400" b="34925"/>
                      <wp:wrapNone/>
                      <wp:docPr id="77" name="直接连接符 77"/>
                      <wp:cNvGraphicFramePr/>
                      <a:graphic xmlns:a="http://schemas.openxmlformats.org/drawingml/2006/main">
                        <a:graphicData uri="http://schemas.microsoft.com/office/word/2010/wordprocessingShape">
                          <wps:wsp>
                            <wps:cNvCnPr/>
                            <wps:spPr>
                              <a:xfrm>
                                <a:off x="0" y="0"/>
                                <a:ext cx="374650" cy="317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D50839E" id="直接连接符 77" o:spid="_x0000_s1026" style="position:absolute;left:0;text-align:lef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3.05pt" to="28.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" strokecolor="windowText" strokeweight=".5pt">
                      <v:stroke joinstyle="miter"/>
                    </v:line>
                  </w:pict>
                </mc:Fallback>
              </mc:AlternateContent>
            </w:r>
          </w:p>
        </w:tc>
        <w:tc>
          <w:tcPr>
            <w:tcW w:w="182" w:type="dxa"/>
            <w:shd w:val="clear" w:color="auto" w:fill="FFFFFF"/>
            <w:vAlign w:val="center"/>
          </w:tcPr>
          <w:p w14:paraId="1B87410F"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2ED7A0EF"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r w:rsidRPr="00A67B56">
              <w:rPr>
                <w:rFonts w:ascii="宋体" w:eastAsia="宋体" w:hAnsi="宋体" w:hint="eastAsia"/>
                <w:noProof/>
                <w:kern w:val="2"/>
                <w:sz w:val="18"/>
                <w:szCs w:val="18"/>
                <w:u w:val="single"/>
              </w:rPr>
              <mc:AlternateContent>
                <mc:Choice Requires="wps">
                  <w:drawing>
                    <wp:anchor distT="0" distB="0" distL="114300" distR="114300" simplePos="0" relativeHeight="251738112" behindDoc="0" locked="0" layoutInCell="1" allowOverlap="1" wp14:anchorId="1BBA2590" wp14:editId="6EC6D935">
                      <wp:simplePos x="0" y="0"/>
                      <wp:positionH relativeFrom="column">
                        <wp:posOffset>421005</wp:posOffset>
                      </wp:positionH>
                      <wp:positionV relativeFrom="paragraph">
                        <wp:posOffset>-20320</wp:posOffset>
                      </wp:positionV>
                      <wp:extent cx="0" cy="382905"/>
                      <wp:effectExtent l="0" t="0" r="38100" b="36195"/>
                      <wp:wrapNone/>
                      <wp:docPr id="79" name="直接连接符 79"/>
                      <wp:cNvGraphicFramePr/>
                      <a:graphic xmlns:a="http://schemas.openxmlformats.org/drawingml/2006/main">
                        <a:graphicData uri="http://schemas.microsoft.com/office/word/2010/wordprocessingShape">
                          <wps:wsp>
                            <wps:cNvCnPr/>
                            <wps:spPr>
                              <a:xfrm>
                                <a:off x="0" y="0"/>
                                <a:ext cx="0" cy="38290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F0A70FB" id="直接连接符 79"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1.6pt" to="33.1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" strokecolor="windowText" strokeweight=".5pt">
                      <v:stroke joinstyle="miter"/>
                    </v:line>
                  </w:pict>
                </mc:Fallback>
              </mc:AlternateContent>
            </w:r>
          </w:p>
        </w:tc>
        <w:tc>
          <w:tcPr>
            <w:tcW w:w="142" w:type="dxa"/>
            <w:shd w:val="clear" w:color="auto" w:fill="FFFFFF"/>
            <w:vAlign w:val="center"/>
          </w:tcPr>
          <w:p w14:paraId="2145CB6A"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567" w:type="dxa"/>
            <w:shd w:val="clear" w:color="auto" w:fill="FFFFFF"/>
            <w:vAlign w:val="center"/>
          </w:tcPr>
          <w:p w14:paraId="0D996C24"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992" w:type="dxa"/>
            <w:shd w:val="clear" w:color="auto" w:fill="FFFFFF"/>
          </w:tcPr>
          <w:p w14:paraId="25F822F3"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r>
      <w:tr w:rsidR="00B42FD4" w:rsidRPr="00A67B56" w14:paraId="3F19BBEA" w14:textId="77777777" w:rsidTr="0000022A">
        <w:trPr>
          <w:jc w:val="center"/>
        </w:trPr>
        <w:tc>
          <w:tcPr>
            <w:tcW w:w="2165" w:type="dxa"/>
            <w:shd w:val="clear" w:color="auto" w:fill="FFFFFF"/>
            <w:tcMar>
              <w:left w:w="0" w:type="dxa"/>
              <w:right w:w="0" w:type="dxa"/>
            </w:tcMar>
            <w:vAlign w:val="center"/>
          </w:tcPr>
          <w:p w14:paraId="29580974"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r w:rsidRPr="00A67B56">
              <w:rPr>
                <w:rFonts w:ascii="等线" w:eastAsia="宋体" w:hAnsi="等线" w:hint="eastAsia"/>
                <w:noProof/>
                <w:kern w:val="2"/>
                <w:sz w:val="18"/>
                <w:szCs w:val="18"/>
              </w:rPr>
              <mc:AlternateContent>
                <mc:Choice Requires="wps">
                  <w:drawing>
                    <wp:anchor distT="0" distB="0" distL="114300" distR="114300" simplePos="0" relativeHeight="251735040" behindDoc="0" locked="0" layoutInCell="1" allowOverlap="1" wp14:anchorId="5CF3F448" wp14:editId="15EF64D8">
                      <wp:simplePos x="0" y="0"/>
                      <wp:positionH relativeFrom="column">
                        <wp:posOffset>1350645</wp:posOffset>
                      </wp:positionH>
                      <wp:positionV relativeFrom="paragraph">
                        <wp:posOffset>132715</wp:posOffset>
                      </wp:positionV>
                      <wp:extent cx="961390" cy="0"/>
                      <wp:effectExtent l="0" t="0" r="0" b="0"/>
                      <wp:wrapNone/>
                      <wp:docPr id="80" name="直接连接符 80"/>
                      <wp:cNvGraphicFramePr/>
                      <a:graphic xmlns:a="http://schemas.openxmlformats.org/drawingml/2006/main">
                        <a:graphicData uri="http://schemas.microsoft.com/office/word/2010/wordprocessingShape">
                          <wps:wsp>
                            <wps:cNvCnPr/>
                            <wps:spPr>
                              <a:xfrm flipV="1">
                                <a:off x="0" y="0"/>
                                <a:ext cx="96139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AABA906" id="直接连接符 80" o:spid="_x0000_s1026" style="position:absolute;left:0;text-align:lef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0.45pt" to="182.0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" strokecolor="windowText" strokeweight=".5pt">
                      <v:stroke joinstyle="miter"/>
                    </v:line>
                  </w:pict>
                </mc:Fallback>
              </mc:AlternateContent>
            </w:r>
            <w:r w:rsidRPr="00A67B56">
              <w:rPr>
                <w:rFonts w:ascii="宋体" w:eastAsia="宋体" w:hAnsi="宋体" w:hint="eastAsia"/>
                <w:noProof/>
                <w:kern w:val="2"/>
                <w:sz w:val="18"/>
                <w:szCs w:val="18"/>
              </w:rPr>
              <w:t>所属系统类别及</w:t>
            </w:r>
            <w:r w:rsidRPr="00A67B56">
              <w:rPr>
                <w:rFonts w:ascii="等线" w:eastAsia="宋体" w:hAnsi="等线" w:hint="eastAsia"/>
                <w:kern w:val="2"/>
                <w:sz w:val="18"/>
                <w:szCs w:val="18"/>
                <w:lang w:val="x-none"/>
              </w:rPr>
              <w:t>序号</w:t>
            </w:r>
          </w:p>
        </w:tc>
        <w:tc>
          <w:tcPr>
            <w:tcW w:w="630" w:type="dxa"/>
            <w:shd w:val="clear" w:color="auto" w:fill="FFFFFF"/>
            <w:vAlign w:val="center"/>
          </w:tcPr>
          <w:p w14:paraId="316F7465"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82" w:type="dxa"/>
            <w:shd w:val="clear" w:color="auto" w:fill="FFFFFF"/>
            <w:vAlign w:val="center"/>
          </w:tcPr>
          <w:p w14:paraId="1BD10496"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3CA9A351"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42" w:type="dxa"/>
            <w:shd w:val="clear" w:color="auto" w:fill="FFFFFF"/>
            <w:vAlign w:val="center"/>
          </w:tcPr>
          <w:p w14:paraId="52EB3670"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567" w:type="dxa"/>
            <w:shd w:val="clear" w:color="auto" w:fill="FFFFFF"/>
            <w:vAlign w:val="center"/>
          </w:tcPr>
          <w:p w14:paraId="249442A0" w14:textId="08987D63"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992" w:type="dxa"/>
            <w:shd w:val="clear" w:color="auto" w:fill="FFFFFF"/>
          </w:tcPr>
          <w:p w14:paraId="594B76CF"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r>
      <w:tr w:rsidR="00B42FD4" w:rsidRPr="00A67B56" w14:paraId="29876B36" w14:textId="77777777" w:rsidTr="0000022A">
        <w:trPr>
          <w:jc w:val="center"/>
        </w:trPr>
        <w:tc>
          <w:tcPr>
            <w:tcW w:w="2165" w:type="dxa"/>
            <w:shd w:val="clear" w:color="auto" w:fill="FFFFFF"/>
            <w:tcMar>
              <w:left w:w="0" w:type="dxa"/>
              <w:right w:w="0" w:type="dxa"/>
            </w:tcMar>
            <w:vAlign w:val="center"/>
          </w:tcPr>
          <w:p w14:paraId="594ADC3E"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r w:rsidRPr="00A67B56">
              <w:rPr>
                <w:rFonts w:ascii="等线" w:eastAsia="宋体" w:hAnsi="等线" w:hint="eastAsia"/>
                <w:noProof/>
                <w:kern w:val="2"/>
                <w:sz w:val="18"/>
                <w:szCs w:val="18"/>
              </w:rPr>
              <mc:AlternateContent>
                <mc:Choice Requires="wps">
                  <w:drawing>
                    <wp:anchor distT="0" distB="0" distL="114300" distR="114300" simplePos="0" relativeHeight="251736064" behindDoc="0" locked="0" layoutInCell="1" allowOverlap="1" wp14:anchorId="750A79A5" wp14:editId="121AA2ED">
                      <wp:simplePos x="0" y="0"/>
                      <wp:positionH relativeFrom="column">
                        <wp:posOffset>1349375</wp:posOffset>
                      </wp:positionH>
                      <wp:positionV relativeFrom="paragraph">
                        <wp:posOffset>140970</wp:posOffset>
                      </wp:positionV>
                      <wp:extent cx="1553210" cy="0"/>
                      <wp:effectExtent l="0" t="0" r="0" b="0"/>
                      <wp:wrapNone/>
                      <wp:docPr id="82" name="直接连接符 82"/>
                      <wp:cNvGraphicFramePr/>
                      <a:graphic xmlns:a="http://schemas.openxmlformats.org/drawingml/2006/main">
                        <a:graphicData uri="http://schemas.microsoft.com/office/word/2010/wordprocessingShape">
                          <wps:wsp>
                            <wps:cNvCnPr/>
                            <wps:spPr>
                              <a:xfrm>
                                <a:off x="0" y="0"/>
                                <a:ext cx="155321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40A32D" id="直接连接符 82"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25pt,11.1pt" to="228.5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" strokecolor="windowText" strokeweight=".5pt">
                      <v:stroke joinstyle="miter"/>
                    </v:line>
                  </w:pict>
                </mc:Fallback>
              </mc:AlternateContent>
            </w:r>
            <w:r w:rsidRPr="00A67B56">
              <w:rPr>
                <w:rFonts w:ascii="等线" w:eastAsia="宋体" w:hAnsi="等线" w:hint="eastAsia"/>
                <w:kern w:val="2"/>
                <w:sz w:val="18"/>
                <w:szCs w:val="18"/>
                <w:lang w:val="x-none"/>
              </w:rPr>
              <w:t>规则名</w:t>
            </w:r>
            <w:r w:rsidRPr="00A67B56">
              <w:rPr>
                <w:rFonts w:ascii="等线" w:eastAsia="宋体" w:hAnsi="等线" w:hint="eastAsia"/>
                <w:kern w:val="2"/>
                <w:sz w:val="18"/>
                <w:szCs w:val="18"/>
                <w:lang w:val="x-none"/>
              </w:rPr>
              <w:t>/</w:t>
            </w:r>
            <w:r w:rsidRPr="00A67B56">
              <w:rPr>
                <w:rFonts w:ascii="等线" w:eastAsia="宋体" w:hAnsi="等线" w:hint="eastAsia"/>
                <w:kern w:val="2"/>
                <w:sz w:val="18"/>
                <w:szCs w:val="18"/>
                <w:lang w:val="x-none"/>
              </w:rPr>
              <w:t>事实名</w:t>
            </w:r>
          </w:p>
        </w:tc>
        <w:tc>
          <w:tcPr>
            <w:tcW w:w="630" w:type="dxa"/>
            <w:shd w:val="clear" w:color="auto" w:fill="FFFFFF"/>
            <w:vAlign w:val="center"/>
          </w:tcPr>
          <w:p w14:paraId="27F0275E"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82" w:type="dxa"/>
            <w:shd w:val="clear" w:color="auto" w:fill="FFFFFF"/>
            <w:vAlign w:val="center"/>
          </w:tcPr>
          <w:p w14:paraId="432309C1"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323A0B54"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42" w:type="dxa"/>
            <w:shd w:val="clear" w:color="auto" w:fill="FFFFFF"/>
            <w:vAlign w:val="center"/>
          </w:tcPr>
          <w:p w14:paraId="77D163AA"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567" w:type="dxa"/>
            <w:shd w:val="clear" w:color="auto" w:fill="FFFFFF"/>
            <w:vAlign w:val="center"/>
          </w:tcPr>
          <w:p w14:paraId="36E95BE8"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992" w:type="dxa"/>
            <w:shd w:val="clear" w:color="auto" w:fill="FFFFFF"/>
          </w:tcPr>
          <w:p w14:paraId="55C9607C"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r w:rsidRPr="00A67B56">
              <w:rPr>
                <w:rFonts w:ascii="宋体" w:eastAsia="宋体" w:hAnsi="宋体" w:hint="eastAsia"/>
                <w:noProof/>
                <w:kern w:val="2"/>
                <w:sz w:val="18"/>
                <w:szCs w:val="18"/>
                <w:u w:val="single"/>
              </w:rPr>
              <mc:AlternateContent>
                <mc:Choice Requires="wps">
                  <w:drawing>
                    <wp:anchor distT="0" distB="0" distL="114300" distR="114300" simplePos="0" relativeHeight="251740160" behindDoc="0" locked="0" layoutInCell="1" allowOverlap="1" wp14:anchorId="74DD7F0E" wp14:editId="7D2A7790">
                      <wp:simplePos x="0" y="0"/>
                      <wp:positionH relativeFrom="column">
                        <wp:posOffset>200818</wp:posOffset>
                      </wp:positionH>
                      <wp:positionV relativeFrom="paragraph">
                        <wp:posOffset>-466220</wp:posOffset>
                      </wp:positionV>
                      <wp:extent cx="0" cy="836729"/>
                      <wp:effectExtent l="0" t="0" r="38100" b="20955"/>
                      <wp:wrapNone/>
                      <wp:docPr id="83" name="直接连接符 83"/>
                      <wp:cNvGraphicFramePr/>
                      <a:graphic xmlns:a="http://schemas.openxmlformats.org/drawingml/2006/main">
                        <a:graphicData uri="http://schemas.microsoft.com/office/word/2010/wordprocessingShape">
                          <wps:wsp>
                            <wps:cNvCnPr/>
                            <wps:spPr>
                              <a:xfrm flipH="1">
                                <a:off x="0" y="0"/>
                                <a:ext cx="0" cy="836729"/>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CBF81F5" id="直接连接符 83" o:spid="_x0000_s1026" style="position:absolute;left:0;text-align:lef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pt,-36.7pt" to="15.8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" strokecolor="windowText" strokeweight=".5pt">
                      <v:stroke joinstyle="miter"/>
                    </v:line>
                  </w:pict>
                </mc:Fallback>
              </mc:AlternateContent>
            </w:r>
          </w:p>
        </w:tc>
      </w:tr>
      <w:tr w:rsidR="00B42FD4" w:rsidRPr="00A67B56" w14:paraId="3FE439DD" w14:textId="77777777" w:rsidTr="0000022A">
        <w:trPr>
          <w:jc w:val="center"/>
        </w:trPr>
        <w:tc>
          <w:tcPr>
            <w:tcW w:w="2165" w:type="dxa"/>
            <w:shd w:val="clear" w:color="auto" w:fill="FFFFFF"/>
            <w:tcMar>
              <w:left w:w="0" w:type="dxa"/>
              <w:right w:w="0" w:type="dxa"/>
            </w:tcMar>
            <w:vAlign w:val="center"/>
          </w:tcPr>
          <w:p w14:paraId="48C70B92"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r w:rsidRPr="00A67B56">
              <w:rPr>
                <w:rFonts w:ascii="等线" w:eastAsia="宋体" w:hAnsi="等线" w:hint="eastAsia"/>
                <w:kern w:val="2"/>
                <w:sz w:val="18"/>
                <w:szCs w:val="18"/>
                <w:lang w:val="x-none"/>
              </w:rPr>
              <w:t>规则</w:t>
            </w:r>
            <w:r w:rsidRPr="00A67B56">
              <w:rPr>
                <w:rFonts w:ascii="等线" w:eastAsia="宋体" w:hAnsi="等线" w:hint="eastAsia"/>
                <w:kern w:val="2"/>
                <w:sz w:val="18"/>
                <w:szCs w:val="18"/>
                <w:lang w:val="x-none"/>
              </w:rPr>
              <w:t>/</w:t>
            </w:r>
            <w:r w:rsidRPr="00A67B56">
              <w:rPr>
                <w:rFonts w:ascii="等线" w:eastAsia="宋体" w:hAnsi="等线" w:hint="eastAsia"/>
                <w:kern w:val="2"/>
                <w:sz w:val="18"/>
                <w:szCs w:val="18"/>
                <w:lang w:val="x-none"/>
              </w:rPr>
              <w:t>事实号</w:t>
            </w:r>
          </w:p>
        </w:tc>
        <w:tc>
          <w:tcPr>
            <w:tcW w:w="630" w:type="dxa"/>
            <w:shd w:val="clear" w:color="auto" w:fill="FFFFFF"/>
            <w:vAlign w:val="center"/>
          </w:tcPr>
          <w:p w14:paraId="1713CEF0"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82" w:type="dxa"/>
            <w:shd w:val="clear" w:color="auto" w:fill="FFFFFF"/>
            <w:vAlign w:val="center"/>
          </w:tcPr>
          <w:p w14:paraId="6DF67A11"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276" w:type="dxa"/>
            <w:shd w:val="clear" w:color="auto" w:fill="FFFFFF"/>
            <w:vAlign w:val="center"/>
          </w:tcPr>
          <w:p w14:paraId="23B5D6D0"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142" w:type="dxa"/>
            <w:shd w:val="clear" w:color="auto" w:fill="FFFFFF"/>
            <w:vAlign w:val="center"/>
          </w:tcPr>
          <w:p w14:paraId="11FEAE20" w14:textId="77777777" w:rsidR="00B42FD4" w:rsidRPr="00A67B56" w:rsidRDefault="00B42FD4" w:rsidP="0000022A">
            <w:pPr>
              <w:adjustRightInd/>
              <w:spacing w:line="360" w:lineRule="exact"/>
              <w:ind w:firstLineChars="200" w:firstLine="360"/>
              <w:jc w:val="left"/>
              <w:textAlignment w:val="auto"/>
              <w:rPr>
                <w:rFonts w:ascii="等线" w:eastAsia="宋体" w:hAnsi="等线"/>
                <w:kern w:val="2"/>
                <w:sz w:val="18"/>
                <w:szCs w:val="18"/>
                <w:lang w:val="x-none"/>
              </w:rPr>
            </w:pPr>
          </w:p>
        </w:tc>
        <w:tc>
          <w:tcPr>
            <w:tcW w:w="567" w:type="dxa"/>
            <w:shd w:val="clear" w:color="auto" w:fill="FFFFFF"/>
            <w:vAlign w:val="center"/>
          </w:tcPr>
          <w:p w14:paraId="726ABCD1" w14:textId="77777777" w:rsidR="00B42FD4" w:rsidRPr="00A67B56" w:rsidRDefault="00B42FD4" w:rsidP="0000022A">
            <w:pPr>
              <w:adjustRightInd/>
              <w:spacing w:line="360" w:lineRule="exact"/>
              <w:ind w:firstLineChars="200" w:firstLine="360"/>
              <w:jc w:val="left"/>
              <w:textAlignment w:val="auto"/>
              <w:rPr>
                <w:rFonts w:ascii="等线" w:eastAsia="宋体" w:hAnsi="等线"/>
                <w:noProof/>
                <w:kern w:val="2"/>
                <w:sz w:val="18"/>
                <w:szCs w:val="18"/>
              </w:rPr>
            </w:pPr>
          </w:p>
        </w:tc>
        <w:tc>
          <w:tcPr>
            <w:tcW w:w="992" w:type="dxa"/>
            <w:shd w:val="clear" w:color="auto" w:fill="FFFFFF"/>
          </w:tcPr>
          <w:p w14:paraId="720B8B19" w14:textId="6937DC85" w:rsidR="00B42FD4" w:rsidRPr="00A67B56" w:rsidRDefault="00B42FD4" w:rsidP="0000022A">
            <w:pPr>
              <w:keepNext/>
              <w:adjustRightInd/>
              <w:spacing w:line="360" w:lineRule="exact"/>
              <w:ind w:firstLineChars="200" w:firstLine="360"/>
              <w:jc w:val="left"/>
              <w:textAlignment w:val="auto"/>
              <w:rPr>
                <w:rFonts w:ascii="等线" w:eastAsia="宋体" w:hAnsi="等线"/>
                <w:kern w:val="2"/>
                <w:sz w:val="18"/>
                <w:szCs w:val="18"/>
                <w:lang w:val="x-none"/>
              </w:rPr>
            </w:pPr>
          </w:p>
        </w:tc>
      </w:tr>
    </w:tbl>
    <w:bookmarkEnd w:id="55"/>
    <w:p w14:paraId="318CAFD3" w14:textId="6A96E26F" w:rsidR="00D47FE7" w:rsidRPr="00A67B56" w:rsidRDefault="00D47FE7" w:rsidP="00D47FE7">
      <w:pPr>
        <w:pStyle w:val="af1"/>
      </w:pPr>
      <w:r w:rsidRPr="00A67B56">
        <w:rPr>
          <w:rFonts w:hint="eastAsia"/>
        </w:rPr>
        <w:t>图</w:t>
      </w:r>
      <w:r>
        <w:t>5</w:t>
      </w:r>
      <w:r>
        <w:rPr>
          <w:rFonts w:hint="eastAsia"/>
        </w:rPr>
        <w:t>-</w:t>
      </w:r>
      <w:r>
        <w:t>2</w:t>
      </w:r>
      <w:r w:rsidRPr="00A67B56">
        <w:t xml:space="preserve"> </w:t>
      </w:r>
      <w:r w:rsidRPr="00A67B56">
        <w:rPr>
          <w:rFonts w:hint="eastAsia"/>
        </w:rPr>
        <w:t>规则</w:t>
      </w:r>
      <w:r w:rsidRPr="00A67B56">
        <w:rPr>
          <w:rFonts w:hint="eastAsia"/>
        </w:rPr>
        <w:t>/</w:t>
      </w:r>
      <w:r w:rsidRPr="00A67B56">
        <w:rPr>
          <w:rFonts w:hint="eastAsia"/>
        </w:rPr>
        <w:t>事实编码规范</w:t>
      </w:r>
    </w:p>
    <w:p w14:paraId="7D41F1A3" w14:textId="77777777" w:rsidR="00D47FE7" w:rsidRPr="00A67B56" w:rsidRDefault="00D47FE7" w:rsidP="0008628D">
      <w:pPr>
        <w:pStyle w:val="11"/>
        <w:ind w:firstLine="480"/>
      </w:pPr>
      <w:r w:rsidRPr="00A67B56">
        <w:rPr>
          <w:rFonts w:hint="eastAsia"/>
        </w:rPr>
        <w:t>管理机构码：表示管理结构的识别码如低速空间动力研究所的标识码</w:t>
      </w:r>
      <w:r w:rsidRPr="00A67B56">
        <w:rPr>
          <w:rFonts w:hint="eastAsia"/>
        </w:rPr>
        <w:t>5</w:t>
      </w:r>
      <w:r w:rsidRPr="00A67B56">
        <w:t>1013</w:t>
      </w:r>
      <w:r w:rsidRPr="00A67B56">
        <w:rPr>
          <w:rFonts w:hint="eastAsia"/>
        </w:rPr>
        <w:t>。</w:t>
      </w:r>
    </w:p>
    <w:p w14:paraId="65DFFF10" w14:textId="77777777" w:rsidR="00D47FE7" w:rsidRPr="00A67B56" w:rsidRDefault="00D47FE7" w:rsidP="0008628D">
      <w:pPr>
        <w:pStyle w:val="11"/>
        <w:ind w:firstLine="480"/>
      </w:pPr>
      <w:r w:rsidRPr="00A67B56">
        <w:rPr>
          <w:rFonts w:hint="eastAsia"/>
        </w:rPr>
        <w:t>所属系统序号：表示部门管理的具体风洞类别及序号，以“字母”</w:t>
      </w:r>
      <w:r w:rsidRPr="00A67B56">
        <w:rPr>
          <w:rFonts w:hint="eastAsia"/>
        </w:rPr>
        <w:t>+</w:t>
      </w:r>
      <w:r w:rsidRPr="00A67B56">
        <w:rPr>
          <w:rFonts w:hint="eastAsia"/>
        </w:rPr>
        <w:t>“数字”组成</w:t>
      </w:r>
      <w:r w:rsidRPr="00A67B56">
        <w:rPr>
          <w:rFonts w:hint="eastAsia"/>
        </w:rPr>
        <w:t>,</w:t>
      </w:r>
      <w:r w:rsidRPr="00A67B56">
        <w:rPr>
          <w:rFonts w:hint="eastAsia"/>
        </w:rPr>
        <w:t>如</w:t>
      </w:r>
      <w:r w:rsidRPr="00A67B56">
        <w:t>4</w:t>
      </w:r>
      <w:r w:rsidRPr="00A67B56">
        <w:rPr>
          <w:rFonts w:hint="eastAsia"/>
        </w:rPr>
        <w:t>米×</w:t>
      </w:r>
      <w:r w:rsidRPr="00A67B56">
        <w:t>3</w:t>
      </w:r>
      <w:r w:rsidRPr="00A67B56">
        <w:rPr>
          <w:rFonts w:hint="eastAsia"/>
        </w:rPr>
        <w:t>米低速风洞设备可以被表示为“</w:t>
      </w:r>
      <w:r w:rsidRPr="00A67B56">
        <w:t>AFL12Z-0104001</w:t>
      </w:r>
      <w:r w:rsidRPr="00A67B56">
        <w:rPr>
          <w:rFonts w:hint="eastAsia"/>
        </w:rPr>
        <w:t>”。</w:t>
      </w:r>
    </w:p>
    <w:p w14:paraId="5D48E499" w14:textId="77777777" w:rsidR="00D47FE7" w:rsidRPr="00A67B56" w:rsidRDefault="00D47FE7" w:rsidP="0008628D">
      <w:pPr>
        <w:pStyle w:val="11"/>
        <w:ind w:firstLine="480"/>
      </w:pPr>
      <w:r w:rsidRPr="00A67B56">
        <w:rPr>
          <w:rFonts w:hint="eastAsia"/>
        </w:rPr>
        <w:t>规则名</w:t>
      </w:r>
      <w:r w:rsidRPr="00A67B56">
        <w:rPr>
          <w:rFonts w:hint="eastAsia"/>
        </w:rPr>
        <w:t>/</w:t>
      </w:r>
      <w:r w:rsidRPr="00A67B56">
        <w:rPr>
          <w:rFonts w:hint="eastAsia"/>
        </w:rPr>
        <w:t>事实名：区分规则和事实，用大写字母缩写“</w:t>
      </w:r>
      <w:r w:rsidRPr="00A67B56">
        <w:rPr>
          <w:rFonts w:hint="eastAsia"/>
        </w:rPr>
        <w:t>G</w:t>
      </w:r>
      <w:r w:rsidRPr="00A67B56">
        <w:t>Z</w:t>
      </w:r>
      <w:r w:rsidRPr="00A67B56">
        <w:rPr>
          <w:rFonts w:hint="eastAsia"/>
        </w:rPr>
        <w:t>”和“</w:t>
      </w:r>
      <w:r w:rsidRPr="00A67B56">
        <w:t>SS</w:t>
      </w:r>
      <w:r w:rsidRPr="00A67B56">
        <w:rPr>
          <w:rFonts w:hint="eastAsia"/>
        </w:rPr>
        <w:t>”区分。</w:t>
      </w:r>
    </w:p>
    <w:p w14:paraId="74238E26" w14:textId="77777777" w:rsidR="00D47FE7" w:rsidRPr="00A67B56" w:rsidRDefault="00D47FE7" w:rsidP="0008628D">
      <w:pPr>
        <w:pStyle w:val="11"/>
        <w:ind w:firstLine="480"/>
      </w:pPr>
      <w:r w:rsidRPr="00A67B56">
        <w:rPr>
          <w:rFonts w:hint="eastAsia"/>
        </w:rPr>
        <w:t>规则</w:t>
      </w:r>
      <w:r w:rsidRPr="00A67B56">
        <w:rPr>
          <w:rFonts w:hint="eastAsia"/>
        </w:rPr>
        <w:t>/</w:t>
      </w:r>
      <w:r w:rsidRPr="00A67B56">
        <w:rPr>
          <w:rFonts w:hint="eastAsia"/>
        </w:rPr>
        <w:t>事实号：具体的规则或者事实序号，如温度高导致电机停止运转的编码可以用“</w:t>
      </w:r>
      <w:r w:rsidRPr="00A67B56">
        <w:t>WDH</w:t>
      </w:r>
      <w:r w:rsidRPr="00A67B56">
        <w:rPr>
          <w:rFonts w:hint="eastAsia"/>
        </w:rPr>
        <w:t>”和“</w:t>
      </w:r>
      <w:r w:rsidRPr="00A67B56">
        <w:rPr>
          <w:rFonts w:hint="eastAsia"/>
        </w:rPr>
        <w:t>S</w:t>
      </w:r>
      <w:r w:rsidRPr="00A67B56">
        <w:t>T</w:t>
      </w:r>
      <w:r w:rsidRPr="00A67B56">
        <w:rPr>
          <w:rFonts w:hint="eastAsia"/>
        </w:rPr>
        <w:t>”表示。</w:t>
      </w:r>
    </w:p>
    <w:p w14:paraId="13114623" w14:textId="572361A9" w:rsidR="00D47FE7" w:rsidRPr="00A67B56" w:rsidRDefault="00D47FE7" w:rsidP="00D47FE7">
      <w:pPr>
        <w:adjustRightInd/>
        <w:spacing w:line="400" w:lineRule="exact"/>
        <w:ind w:firstLineChars="200" w:firstLine="480"/>
        <w:textAlignment w:val="auto"/>
        <w:rPr>
          <w:rFonts w:eastAsia="宋体"/>
          <w:kern w:val="2"/>
          <w:sz w:val="24"/>
          <w:szCs w:val="22"/>
        </w:rPr>
      </w:pPr>
      <w:r w:rsidRPr="00A67B56">
        <w:rPr>
          <w:rFonts w:eastAsia="宋体" w:hint="eastAsia"/>
          <w:kern w:val="2"/>
          <w:sz w:val="24"/>
          <w:szCs w:val="22"/>
        </w:rPr>
        <w:lastRenderedPageBreak/>
        <w:t>举例：低速空气动力研究所</w:t>
      </w:r>
      <w:bookmarkStart w:id="56" w:name="_Hlk83280966"/>
      <w:r w:rsidRPr="00A67B56">
        <w:rPr>
          <w:rFonts w:eastAsia="宋体" w:hint="eastAsia"/>
          <w:kern w:val="2"/>
          <w:sz w:val="24"/>
          <w:szCs w:val="22"/>
        </w:rPr>
        <w:t>管理的</w:t>
      </w:r>
      <w:r w:rsidRPr="00A67B56">
        <w:rPr>
          <w:rFonts w:eastAsia="宋体"/>
          <w:kern w:val="2"/>
          <w:sz w:val="24"/>
          <w:szCs w:val="22"/>
        </w:rPr>
        <w:t>4</w:t>
      </w:r>
      <w:r w:rsidRPr="00A67B56">
        <w:rPr>
          <w:rFonts w:eastAsia="宋体" w:hint="eastAsia"/>
          <w:kern w:val="2"/>
          <w:sz w:val="24"/>
          <w:szCs w:val="22"/>
        </w:rPr>
        <w:t>米×</w:t>
      </w:r>
      <w:r w:rsidRPr="00A67B56">
        <w:rPr>
          <w:rFonts w:eastAsia="宋体"/>
          <w:kern w:val="2"/>
          <w:sz w:val="24"/>
          <w:szCs w:val="22"/>
        </w:rPr>
        <w:t>3</w:t>
      </w:r>
      <w:r w:rsidRPr="00A67B56">
        <w:rPr>
          <w:rFonts w:eastAsia="宋体" w:hint="eastAsia"/>
          <w:kern w:val="2"/>
          <w:sz w:val="24"/>
          <w:szCs w:val="22"/>
        </w:rPr>
        <w:t>米低速风洞</w:t>
      </w:r>
      <w:bookmarkEnd w:id="56"/>
      <w:r>
        <w:rPr>
          <w:rFonts w:eastAsia="宋体" w:hint="eastAsia"/>
          <w:kern w:val="2"/>
          <w:sz w:val="24"/>
          <w:szCs w:val="22"/>
        </w:rPr>
        <w:t>风扇</w:t>
      </w:r>
      <w:r w:rsidRPr="00A67B56">
        <w:rPr>
          <w:rFonts w:eastAsia="宋体" w:hint="eastAsia"/>
          <w:kern w:val="2"/>
          <w:sz w:val="24"/>
          <w:szCs w:val="22"/>
        </w:rPr>
        <w:t>产生的温度高故障导致电机停止运行的规则名或者事实名可以分别被表示为</w:t>
      </w:r>
      <w:r w:rsidRPr="00A67B56">
        <w:rPr>
          <w:rFonts w:eastAsia="宋体" w:hint="eastAsia"/>
          <w:kern w:val="2"/>
          <w:sz w:val="24"/>
          <w:szCs w:val="22"/>
        </w:rPr>
        <w:t>5</w:t>
      </w:r>
      <w:r w:rsidRPr="00A67B56">
        <w:rPr>
          <w:rFonts w:eastAsia="宋体"/>
          <w:kern w:val="2"/>
          <w:sz w:val="24"/>
          <w:szCs w:val="22"/>
        </w:rPr>
        <w:t>1013-</w:t>
      </w:r>
      <w:r w:rsidRPr="00A67B56">
        <w:rPr>
          <w:rFonts w:eastAsia="宋体" w:hint="eastAsia"/>
          <w:kern w:val="2"/>
          <w:sz w:val="24"/>
          <w:szCs w:val="22"/>
        </w:rPr>
        <w:t xml:space="preserve"> </w:t>
      </w:r>
      <w:r w:rsidRPr="00A67B56">
        <w:rPr>
          <w:rFonts w:eastAsia="宋体"/>
          <w:kern w:val="2"/>
          <w:sz w:val="24"/>
          <w:szCs w:val="22"/>
        </w:rPr>
        <w:t>AFL12Z-0104001-GZ-WDH</w:t>
      </w:r>
      <w:r w:rsidRPr="00A67B56">
        <w:rPr>
          <w:rFonts w:eastAsia="宋体" w:hint="eastAsia"/>
          <w:kern w:val="2"/>
          <w:sz w:val="24"/>
          <w:szCs w:val="22"/>
        </w:rPr>
        <w:t>，</w:t>
      </w:r>
      <w:r w:rsidRPr="00A67B56">
        <w:rPr>
          <w:rFonts w:eastAsia="宋体" w:hint="eastAsia"/>
          <w:kern w:val="2"/>
          <w:sz w:val="24"/>
          <w:szCs w:val="22"/>
        </w:rPr>
        <w:t>5</w:t>
      </w:r>
      <w:r w:rsidRPr="00A67B56">
        <w:rPr>
          <w:rFonts w:eastAsia="宋体"/>
          <w:kern w:val="2"/>
          <w:sz w:val="24"/>
          <w:szCs w:val="22"/>
        </w:rPr>
        <w:t>1013- AFL12Z-0104001-</w:t>
      </w:r>
      <w:r>
        <w:rPr>
          <w:rFonts w:eastAsia="宋体"/>
          <w:kern w:val="2"/>
          <w:sz w:val="24"/>
          <w:szCs w:val="22"/>
        </w:rPr>
        <w:t>SS</w:t>
      </w:r>
      <w:r w:rsidRPr="00A67B56">
        <w:rPr>
          <w:rFonts w:eastAsia="宋体"/>
          <w:kern w:val="2"/>
          <w:sz w:val="24"/>
          <w:szCs w:val="22"/>
        </w:rPr>
        <w:t>-ST</w:t>
      </w:r>
      <w:r w:rsidRPr="00A67B56">
        <w:rPr>
          <w:rFonts w:eastAsia="宋体" w:hint="eastAsia"/>
          <w:kern w:val="2"/>
          <w:sz w:val="24"/>
          <w:szCs w:val="22"/>
        </w:rPr>
        <w:t>。</w:t>
      </w:r>
    </w:p>
    <w:p w14:paraId="209DA6E2" w14:textId="7404CAAD" w:rsidR="004D4168" w:rsidRDefault="00D47FE7" w:rsidP="004D4168">
      <w:pPr>
        <w:pStyle w:val="ac"/>
      </w:pPr>
      <w:bookmarkStart w:id="57" w:name="_Toc83564889"/>
      <w:r>
        <w:t>5</w:t>
      </w:r>
      <w:r w:rsidR="004D4168">
        <w:t>.</w:t>
      </w:r>
      <w:r>
        <w:t>2</w:t>
      </w:r>
      <w:r w:rsidR="004D4168">
        <w:rPr>
          <w:rFonts w:hint="eastAsia"/>
        </w:rPr>
        <w:t>知识应用评价准则</w:t>
      </w:r>
      <w:bookmarkEnd w:id="51"/>
      <w:bookmarkEnd w:id="57"/>
    </w:p>
    <w:p w14:paraId="5B17F2AF" w14:textId="77777777" w:rsidR="004D4168" w:rsidRPr="00273DF5" w:rsidRDefault="004D4168" w:rsidP="004D4168">
      <w:pPr>
        <w:pStyle w:val="11"/>
        <w:ind w:firstLine="480"/>
      </w:pPr>
      <w:r>
        <w:rPr>
          <w:rFonts w:hint="eastAsia"/>
        </w:rPr>
        <w:t>知识应用评价准则用于评价录入的知识，反映录入知识的使用、更迭情况，并规范和修正录入的知识，如统计性准则。</w:t>
      </w:r>
    </w:p>
    <w:p w14:paraId="40C60176" w14:textId="25534572" w:rsidR="004D4168" w:rsidRPr="00D20294" w:rsidRDefault="004D4168" w:rsidP="004D4168">
      <w:pPr>
        <w:pStyle w:val="11"/>
        <w:ind w:firstLine="480"/>
      </w:pPr>
      <w:r w:rsidRPr="00D20294">
        <w:rPr>
          <w:rFonts w:hint="eastAsia"/>
        </w:rPr>
        <w:t>统计性准则主要是通过对录入知识增加</w:t>
      </w:r>
      <w:r>
        <w:rPr>
          <w:rFonts w:hint="eastAsia"/>
        </w:rPr>
        <w:t>的</w:t>
      </w:r>
      <w:r w:rsidRPr="006E15FF">
        <w:rPr>
          <w:rFonts w:hint="eastAsia"/>
        </w:rPr>
        <w:t>使用次数</w:t>
      </w:r>
      <w:r w:rsidRPr="00D20294">
        <w:rPr>
          <w:rFonts w:hint="eastAsia"/>
        </w:rPr>
        <w:t>、</w:t>
      </w:r>
      <w:r w:rsidR="00B42FD4">
        <w:rPr>
          <w:rFonts w:hint="eastAsia"/>
        </w:rPr>
        <w:t>点赞数、</w:t>
      </w:r>
      <w:r w:rsidRPr="006E15FF">
        <w:rPr>
          <w:rFonts w:hint="eastAsia"/>
        </w:rPr>
        <w:t>反馈</w:t>
      </w:r>
      <w:r w:rsidRPr="00D20294">
        <w:rPr>
          <w:rFonts w:hint="eastAsia"/>
        </w:rPr>
        <w:t>、</w:t>
      </w:r>
      <w:r w:rsidRPr="006E15FF">
        <w:rPr>
          <w:rFonts w:hint="eastAsia"/>
        </w:rPr>
        <w:t>版本号</w:t>
      </w:r>
      <w:r w:rsidRPr="00D20294">
        <w:rPr>
          <w:rFonts w:hint="eastAsia"/>
        </w:rPr>
        <w:t>的属性</w:t>
      </w:r>
      <w:r>
        <w:rPr>
          <w:rFonts w:hint="eastAsia"/>
        </w:rPr>
        <w:t>进行统计和更新，来评价录入的知识的价值</w:t>
      </w:r>
      <w:r w:rsidRPr="00D20294">
        <w:rPr>
          <w:rFonts w:hint="eastAsia"/>
        </w:rPr>
        <w:t>。当该录入知识被检索使用时，“使用次数”</w:t>
      </w:r>
      <w:r>
        <w:rPr>
          <w:rFonts w:hint="eastAsia"/>
        </w:rPr>
        <w:t>递增</w:t>
      </w:r>
      <w:r w:rsidRPr="00D20294">
        <w:rPr>
          <w:rFonts w:hint="eastAsia"/>
        </w:rPr>
        <w:t>；当录入知识被修改更迭时</w:t>
      </w:r>
      <w:r>
        <w:rPr>
          <w:rFonts w:hint="eastAsia"/>
        </w:rPr>
        <w:t>，</w:t>
      </w:r>
      <w:r w:rsidRPr="00D20294">
        <w:rPr>
          <w:rFonts w:hint="eastAsia"/>
        </w:rPr>
        <w:t>版本号被更新；当该录入知识被使用的时候，可以增加对该知识的使用反馈。</w:t>
      </w:r>
      <w:r>
        <w:rPr>
          <w:rFonts w:hint="eastAsia"/>
        </w:rPr>
        <w:t>首先，</w:t>
      </w:r>
      <w:r w:rsidRPr="00D20294">
        <w:rPr>
          <w:rFonts w:hint="eastAsia"/>
        </w:rPr>
        <w:t>为了能够简单高效</w:t>
      </w:r>
      <w:r>
        <w:rPr>
          <w:rFonts w:hint="eastAsia"/>
        </w:rPr>
        <w:t>地</w:t>
      </w:r>
      <w:r w:rsidRPr="00D20294">
        <w:rPr>
          <w:rFonts w:hint="eastAsia"/>
        </w:rPr>
        <w:t>使用上述的统计性属性，利用“关系图”数据结构去建立一条录入知识和使用次数、知识使用反馈、版本号</w:t>
      </w:r>
      <w:r>
        <w:rPr>
          <w:rFonts w:hint="eastAsia"/>
        </w:rPr>
        <w:t>等</w:t>
      </w:r>
      <w:r w:rsidRPr="00D20294">
        <w:rPr>
          <w:rFonts w:hint="eastAsia"/>
        </w:rPr>
        <w:t>之间的连接，如下图</w:t>
      </w:r>
      <w:r w:rsidR="00267A5F">
        <w:t>5</w:t>
      </w:r>
      <w:r w:rsidR="00267A5F">
        <w:rPr>
          <w:rFonts w:hint="eastAsia"/>
        </w:rPr>
        <w:t>-</w:t>
      </w:r>
      <w:r w:rsidR="00267A5F">
        <w:t>3</w:t>
      </w:r>
      <w:r w:rsidRPr="00D20294">
        <w:rPr>
          <w:rFonts w:hint="eastAsia"/>
        </w:rPr>
        <w:t>所示。</w:t>
      </w:r>
    </w:p>
    <w:p w14:paraId="0732D633" w14:textId="77777777" w:rsidR="004D4168" w:rsidRDefault="004D4168" w:rsidP="004D4168">
      <w:pPr>
        <w:pStyle w:val="af6"/>
      </w:pPr>
      <w:r w:rsidRPr="00862408">
        <w:rPr>
          <w:noProof/>
        </w:rPr>
        <w:drawing>
          <wp:inline distT="0" distB="0" distL="0" distR="0" wp14:anchorId="16C64F6D" wp14:editId="1E48C90F">
            <wp:extent cx="2515837" cy="15367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56701" cy="1622741"/>
                    </a:xfrm>
                    <a:prstGeom prst="rect">
                      <a:avLst/>
                    </a:prstGeom>
                    <a:noFill/>
                  </pic:spPr>
                </pic:pic>
              </a:graphicData>
            </a:graphic>
          </wp:inline>
        </w:drawing>
      </w:r>
    </w:p>
    <w:p w14:paraId="44501D32" w14:textId="4CDC79EE" w:rsidR="004D4168" w:rsidRDefault="004D4168" w:rsidP="004D4168">
      <w:pPr>
        <w:pStyle w:val="af1"/>
      </w:pPr>
      <w:r>
        <w:rPr>
          <w:rFonts w:hint="eastAsia"/>
        </w:rPr>
        <w:t>图</w:t>
      </w:r>
      <w:r w:rsidR="00267A5F">
        <w:t>5</w:t>
      </w:r>
      <w:r w:rsidR="00267A5F">
        <w:rPr>
          <w:rFonts w:hint="eastAsia"/>
        </w:rPr>
        <w:t>-</w:t>
      </w:r>
      <w:r w:rsidR="00267A5F">
        <w:t>3</w:t>
      </w:r>
      <w:r>
        <w:t xml:space="preserve"> </w:t>
      </w:r>
      <w:r>
        <w:rPr>
          <w:rFonts w:hint="eastAsia"/>
        </w:rPr>
        <w:t>录入知识的统计属性（部分）</w:t>
      </w:r>
    </w:p>
    <w:p w14:paraId="507CE99F" w14:textId="10B2AAA4" w:rsidR="004D4168" w:rsidRDefault="004D4168" w:rsidP="004D4168">
      <w:pPr>
        <w:pStyle w:val="11"/>
        <w:ind w:firstLine="480"/>
      </w:pPr>
      <w:r>
        <w:rPr>
          <w:rFonts w:hint="eastAsia"/>
        </w:rPr>
        <w:t>其次，</w:t>
      </w:r>
      <w:r w:rsidRPr="006E15FF">
        <w:rPr>
          <w:rFonts w:hint="eastAsia"/>
        </w:rPr>
        <w:t>根据</w:t>
      </w:r>
      <w:r>
        <w:rPr>
          <w:rFonts w:hint="eastAsia"/>
        </w:rPr>
        <w:t>录入知识的“关系图”，建立相应的统计准则表</w:t>
      </w:r>
      <w:r w:rsidR="00267A5F">
        <w:t>5</w:t>
      </w:r>
      <w:r w:rsidR="00267A5F">
        <w:rPr>
          <w:rFonts w:hint="eastAsia"/>
        </w:rPr>
        <w:t>-</w:t>
      </w:r>
      <w:r w:rsidR="00267A5F">
        <w:t>1</w:t>
      </w:r>
      <w:r>
        <w:rPr>
          <w:rFonts w:hint="eastAsia"/>
        </w:rPr>
        <w:t>，通过访问录入知识的属性可以判定该录入知识的整体使用、更新情况。</w:t>
      </w:r>
    </w:p>
    <w:p w14:paraId="631B4629" w14:textId="71679F6A" w:rsidR="004D4168" w:rsidRPr="006E15FF" w:rsidRDefault="004D4168" w:rsidP="004D4168">
      <w:pPr>
        <w:pStyle w:val="af2"/>
      </w:pPr>
      <w:r w:rsidRPr="006E15FF">
        <w:rPr>
          <w:rFonts w:hint="eastAsia"/>
        </w:rPr>
        <w:t>表</w:t>
      </w:r>
      <w:r w:rsidR="00267A5F">
        <w:t>5</w:t>
      </w:r>
      <w:r w:rsidR="00267A5F">
        <w:rPr>
          <w:rFonts w:hint="eastAsia"/>
        </w:rPr>
        <w:t>-</w:t>
      </w:r>
      <w:r w:rsidR="00267A5F">
        <w:t>1</w:t>
      </w:r>
      <w:r w:rsidRPr="006E15FF">
        <w:t xml:space="preserve"> </w:t>
      </w:r>
      <w:r>
        <w:rPr>
          <w:rFonts w:hint="eastAsia"/>
        </w:rPr>
        <w:t>知识统计属性表</w:t>
      </w:r>
    </w:p>
    <w:tbl>
      <w:tblPr>
        <w:tblStyle w:val="af8"/>
        <w:tblW w:w="0" w:type="auto"/>
        <w:jc w:val="center"/>
        <w:tblLayout w:type="fixed"/>
        <w:tblLook w:val="04A0" w:firstRow="1" w:lastRow="0" w:firstColumn="1" w:lastColumn="0" w:noHBand="0" w:noVBand="1"/>
      </w:tblPr>
      <w:tblGrid>
        <w:gridCol w:w="1259"/>
        <w:gridCol w:w="1430"/>
        <w:gridCol w:w="1417"/>
        <w:gridCol w:w="1134"/>
        <w:gridCol w:w="1115"/>
        <w:gridCol w:w="1153"/>
        <w:gridCol w:w="1153"/>
      </w:tblGrid>
      <w:tr w:rsidR="00A94B9E" w14:paraId="3B19F949" w14:textId="77777777" w:rsidTr="00A94B9E">
        <w:trPr>
          <w:jc w:val="center"/>
        </w:trPr>
        <w:tc>
          <w:tcPr>
            <w:tcW w:w="1259" w:type="dxa"/>
            <w:vAlign w:val="center"/>
          </w:tcPr>
          <w:p w14:paraId="285F8516" w14:textId="77777777" w:rsidR="00A94B9E" w:rsidRPr="006E15FF" w:rsidRDefault="00A94B9E" w:rsidP="00F0069F">
            <w:pPr>
              <w:pStyle w:val="af4"/>
              <w:jc w:val="center"/>
            </w:pPr>
            <w:r w:rsidRPr="006E15FF">
              <w:rPr>
                <w:rFonts w:hint="eastAsia"/>
              </w:rPr>
              <w:t>知识</w:t>
            </w:r>
            <w:r w:rsidRPr="006E15FF">
              <w:t>ID</w:t>
            </w:r>
          </w:p>
        </w:tc>
        <w:tc>
          <w:tcPr>
            <w:tcW w:w="1430" w:type="dxa"/>
            <w:vAlign w:val="center"/>
          </w:tcPr>
          <w:p w14:paraId="73816FEF" w14:textId="77777777" w:rsidR="00A94B9E" w:rsidRPr="006E15FF" w:rsidRDefault="00A94B9E" w:rsidP="00F0069F">
            <w:pPr>
              <w:pStyle w:val="af4"/>
              <w:jc w:val="center"/>
            </w:pPr>
            <w:r w:rsidRPr="006E15FF">
              <w:rPr>
                <w:rFonts w:hint="eastAsia"/>
              </w:rPr>
              <w:t>录入知识</w:t>
            </w:r>
          </w:p>
        </w:tc>
        <w:tc>
          <w:tcPr>
            <w:tcW w:w="1417" w:type="dxa"/>
            <w:vAlign w:val="center"/>
          </w:tcPr>
          <w:p w14:paraId="47B026F3" w14:textId="77777777" w:rsidR="00A94B9E" w:rsidRPr="006E15FF" w:rsidRDefault="00A94B9E" w:rsidP="00F0069F">
            <w:pPr>
              <w:pStyle w:val="af4"/>
              <w:jc w:val="center"/>
            </w:pPr>
            <w:r w:rsidRPr="006E15FF">
              <w:rPr>
                <w:rFonts w:hint="eastAsia"/>
              </w:rPr>
              <w:t>知识反馈</w:t>
            </w:r>
          </w:p>
        </w:tc>
        <w:tc>
          <w:tcPr>
            <w:tcW w:w="1134" w:type="dxa"/>
            <w:vAlign w:val="center"/>
          </w:tcPr>
          <w:p w14:paraId="4BD30D52" w14:textId="77777777" w:rsidR="00A94B9E" w:rsidRPr="006E15FF" w:rsidRDefault="00A94B9E" w:rsidP="00F0069F">
            <w:pPr>
              <w:pStyle w:val="af4"/>
              <w:jc w:val="center"/>
            </w:pPr>
            <w:r w:rsidRPr="006E15FF">
              <w:rPr>
                <w:rFonts w:hint="eastAsia"/>
              </w:rPr>
              <w:t>使用次数</w:t>
            </w:r>
          </w:p>
        </w:tc>
        <w:tc>
          <w:tcPr>
            <w:tcW w:w="1115" w:type="dxa"/>
            <w:vAlign w:val="center"/>
          </w:tcPr>
          <w:p w14:paraId="7AB2E2D8" w14:textId="77777777" w:rsidR="00A94B9E" w:rsidRPr="006E15FF" w:rsidRDefault="00A94B9E" w:rsidP="00F0069F">
            <w:pPr>
              <w:pStyle w:val="af4"/>
              <w:jc w:val="center"/>
            </w:pPr>
            <w:r>
              <w:rPr>
                <w:rFonts w:hint="eastAsia"/>
              </w:rPr>
              <w:t>错误次数</w:t>
            </w:r>
          </w:p>
        </w:tc>
        <w:tc>
          <w:tcPr>
            <w:tcW w:w="1153" w:type="dxa"/>
          </w:tcPr>
          <w:p w14:paraId="2DC32453" w14:textId="2F23A724" w:rsidR="00A94B9E" w:rsidRPr="006E15FF" w:rsidRDefault="00A94B9E" w:rsidP="00A94B9E">
            <w:pPr>
              <w:pStyle w:val="af4"/>
              <w:jc w:val="center"/>
            </w:pPr>
            <w:r>
              <w:rPr>
                <w:rFonts w:hint="eastAsia"/>
              </w:rPr>
              <w:t>点赞数</w:t>
            </w:r>
          </w:p>
        </w:tc>
        <w:tc>
          <w:tcPr>
            <w:tcW w:w="1153" w:type="dxa"/>
            <w:vAlign w:val="center"/>
          </w:tcPr>
          <w:p w14:paraId="3BB5736D" w14:textId="586ECD34" w:rsidR="00A94B9E" w:rsidRPr="006E15FF" w:rsidRDefault="00A94B9E" w:rsidP="00F0069F">
            <w:pPr>
              <w:pStyle w:val="af4"/>
              <w:jc w:val="center"/>
            </w:pPr>
            <w:r w:rsidRPr="006E15FF">
              <w:rPr>
                <w:rFonts w:hint="eastAsia"/>
              </w:rPr>
              <w:t>版本号</w:t>
            </w:r>
          </w:p>
        </w:tc>
      </w:tr>
      <w:tr w:rsidR="00A94B9E" w14:paraId="0912770B" w14:textId="77777777" w:rsidTr="00A94B9E">
        <w:trPr>
          <w:jc w:val="center"/>
        </w:trPr>
        <w:tc>
          <w:tcPr>
            <w:tcW w:w="1259" w:type="dxa"/>
            <w:vAlign w:val="center"/>
          </w:tcPr>
          <w:p w14:paraId="6E7D3371" w14:textId="77777777" w:rsidR="00A94B9E" w:rsidRPr="006E15FF" w:rsidRDefault="00A94B9E" w:rsidP="00F0069F">
            <w:pPr>
              <w:pStyle w:val="af4"/>
              <w:jc w:val="center"/>
            </w:pPr>
            <w:r>
              <w:rPr>
                <w:rFonts w:hint="eastAsia"/>
              </w:rPr>
              <w:t>1</w:t>
            </w:r>
          </w:p>
        </w:tc>
        <w:tc>
          <w:tcPr>
            <w:tcW w:w="1430" w:type="dxa"/>
            <w:vAlign w:val="center"/>
          </w:tcPr>
          <w:p w14:paraId="542B72A8" w14:textId="77777777" w:rsidR="00A94B9E" w:rsidRPr="006E15FF" w:rsidRDefault="00A94B9E" w:rsidP="00F0069F">
            <w:pPr>
              <w:pStyle w:val="af4"/>
            </w:pPr>
            <w:r>
              <w:rPr>
                <w:rFonts w:hint="eastAsia"/>
              </w:rPr>
              <w:t>若</w:t>
            </w:r>
            <w:r>
              <w:rPr>
                <w:rFonts w:hint="eastAsia"/>
              </w:rPr>
              <w:t>X</w:t>
            </w:r>
            <w:r>
              <w:t>XX</w:t>
            </w:r>
            <w:r>
              <w:rPr>
                <w:rFonts w:hint="eastAsia"/>
              </w:rPr>
              <w:t>，则</w:t>
            </w:r>
            <w:r>
              <w:rPr>
                <w:rFonts w:hint="eastAsia"/>
              </w:rPr>
              <w:t>A</w:t>
            </w:r>
          </w:p>
        </w:tc>
        <w:tc>
          <w:tcPr>
            <w:tcW w:w="1417" w:type="dxa"/>
            <w:vAlign w:val="center"/>
          </w:tcPr>
          <w:p w14:paraId="21DA7392" w14:textId="77777777" w:rsidR="00A94B9E" w:rsidRPr="006E15FF" w:rsidRDefault="00A94B9E" w:rsidP="00F0069F">
            <w:pPr>
              <w:pStyle w:val="af4"/>
            </w:pPr>
            <w:r>
              <w:rPr>
                <w:rFonts w:hint="eastAsia"/>
              </w:rPr>
              <w:t>描述精确</w:t>
            </w:r>
          </w:p>
        </w:tc>
        <w:tc>
          <w:tcPr>
            <w:tcW w:w="1134" w:type="dxa"/>
            <w:vAlign w:val="center"/>
          </w:tcPr>
          <w:p w14:paraId="54906807" w14:textId="77777777" w:rsidR="00A94B9E" w:rsidRPr="006E15FF" w:rsidRDefault="00A94B9E" w:rsidP="00F0069F">
            <w:pPr>
              <w:pStyle w:val="af4"/>
              <w:jc w:val="center"/>
            </w:pPr>
            <w:r>
              <w:rPr>
                <w:rFonts w:hint="eastAsia"/>
              </w:rPr>
              <w:t>1</w:t>
            </w:r>
            <w:r>
              <w:t>0</w:t>
            </w:r>
          </w:p>
        </w:tc>
        <w:tc>
          <w:tcPr>
            <w:tcW w:w="1115" w:type="dxa"/>
            <w:vAlign w:val="center"/>
          </w:tcPr>
          <w:p w14:paraId="42F3B307" w14:textId="77777777" w:rsidR="00A94B9E" w:rsidRDefault="00A94B9E" w:rsidP="00F0069F">
            <w:pPr>
              <w:pStyle w:val="af4"/>
              <w:jc w:val="center"/>
            </w:pPr>
            <w:r>
              <w:t>0</w:t>
            </w:r>
          </w:p>
        </w:tc>
        <w:tc>
          <w:tcPr>
            <w:tcW w:w="1153" w:type="dxa"/>
          </w:tcPr>
          <w:p w14:paraId="0EB35A14" w14:textId="7EB88D4A" w:rsidR="00A94B9E" w:rsidRDefault="00985BA0" w:rsidP="00F0069F">
            <w:pPr>
              <w:pStyle w:val="af4"/>
              <w:jc w:val="center"/>
            </w:pPr>
            <w:r>
              <w:rPr>
                <w:rFonts w:hint="eastAsia"/>
              </w:rPr>
              <w:t>1</w:t>
            </w:r>
            <w:r>
              <w:t>0</w:t>
            </w:r>
          </w:p>
        </w:tc>
        <w:tc>
          <w:tcPr>
            <w:tcW w:w="1153" w:type="dxa"/>
            <w:vAlign w:val="center"/>
          </w:tcPr>
          <w:p w14:paraId="1A27EF42" w14:textId="3255553A" w:rsidR="00A94B9E" w:rsidRPr="006E15FF" w:rsidRDefault="00A94B9E" w:rsidP="00F0069F">
            <w:pPr>
              <w:pStyle w:val="af4"/>
              <w:jc w:val="center"/>
            </w:pPr>
            <w:r>
              <w:rPr>
                <w:rFonts w:hint="eastAsia"/>
              </w:rPr>
              <w:t>2</w:t>
            </w:r>
            <w:r>
              <w:t>0210910</w:t>
            </w:r>
          </w:p>
        </w:tc>
      </w:tr>
      <w:tr w:rsidR="00A94B9E" w14:paraId="57963000" w14:textId="77777777" w:rsidTr="00A94B9E">
        <w:trPr>
          <w:jc w:val="center"/>
        </w:trPr>
        <w:tc>
          <w:tcPr>
            <w:tcW w:w="1259" w:type="dxa"/>
            <w:vAlign w:val="center"/>
          </w:tcPr>
          <w:p w14:paraId="246DA016" w14:textId="77777777" w:rsidR="00A94B9E" w:rsidRPr="006E15FF" w:rsidRDefault="00A94B9E" w:rsidP="00F0069F">
            <w:pPr>
              <w:pStyle w:val="af4"/>
              <w:jc w:val="center"/>
            </w:pPr>
            <w:r>
              <w:rPr>
                <w:rFonts w:hint="eastAsia"/>
              </w:rPr>
              <w:t>2</w:t>
            </w:r>
          </w:p>
        </w:tc>
        <w:tc>
          <w:tcPr>
            <w:tcW w:w="1430" w:type="dxa"/>
            <w:vAlign w:val="center"/>
          </w:tcPr>
          <w:p w14:paraId="1CA34396" w14:textId="77777777" w:rsidR="00A94B9E" w:rsidRPr="006E15FF" w:rsidRDefault="00A94B9E" w:rsidP="00F0069F">
            <w:pPr>
              <w:pStyle w:val="af4"/>
            </w:pPr>
            <w:r>
              <w:rPr>
                <w:rFonts w:hint="eastAsia"/>
              </w:rPr>
              <w:t>若</w:t>
            </w:r>
            <w:r>
              <w:rPr>
                <w:rFonts w:hint="eastAsia"/>
              </w:rPr>
              <w:t>X</w:t>
            </w:r>
            <w:r>
              <w:t>XX</w:t>
            </w:r>
            <w:r>
              <w:rPr>
                <w:rFonts w:hint="eastAsia"/>
              </w:rPr>
              <w:t>，则</w:t>
            </w:r>
            <w:r>
              <w:rPr>
                <w:rFonts w:hint="eastAsia"/>
              </w:rPr>
              <w:t>B</w:t>
            </w:r>
          </w:p>
        </w:tc>
        <w:tc>
          <w:tcPr>
            <w:tcW w:w="1417" w:type="dxa"/>
            <w:vAlign w:val="center"/>
          </w:tcPr>
          <w:p w14:paraId="3E6491EE" w14:textId="77777777" w:rsidR="00A94B9E" w:rsidRPr="006E15FF" w:rsidRDefault="00A94B9E" w:rsidP="00F0069F">
            <w:pPr>
              <w:pStyle w:val="af4"/>
            </w:pPr>
            <w:r>
              <w:rPr>
                <w:rFonts w:hint="eastAsia"/>
              </w:rPr>
              <w:t>特殊情况</w:t>
            </w:r>
            <w:r>
              <w:rPr>
                <w:rFonts w:hint="eastAsia"/>
              </w:rPr>
              <w:t>xxx</w:t>
            </w:r>
            <w:r>
              <w:rPr>
                <w:rFonts w:hint="eastAsia"/>
              </w:rPr>
              <w:t>不支持，需要补充</w:t>
            </w:r>
          </w:p>
        </w:tc>
        <w:tc>
          <w:tcPr>
            <w:tcW w:w="1134" w:type="dxa"/>
            <w:vAlign w:val="center"/>
          </w:tcPr>
          <w:p w14:paraId="333F3965" w14:textId="77777777" w:rsidR="00A94B9E" w:rsidRPr="006E15FF" w:rsidRDefault="00A94B9E" w:rsidP="00F0069F">
            <w:pPr>
              <w:pStyle w:val="af4"/>
              <w:jc w:val="center"/>
            </w:pPr>
            <w:r>
              <w:rPr>
                <w:rFonts w:hint="eastAsia"/>
              </w:rPr>
              <w:t>1</w:t>
            </w:r>
          </w:p>
        </w:tc>
        <w:tc>
          <w:tcPr>
            <w:tcW w:w="1115" w:type="dxa"/>
            <w:vAlign w:val="center"/>
          </w:tcPr>
          <w:p w14:paraId="1B899AAE" w14:textId="77777777" w:rsidR="00A94B9E" w:rsidRDefault="00A94B9E" w:rsidP="00F0069F">
            <w:pPr>
              <w:pStyle w:val="af4"/>
              <w:jc w:val="center"/>
            </w:pPr>
            <w:r>
              <w:t>1</w:t>
            </w:r>
          </w:p>
        </w:tc>
        <w:tc>
          <w:tcPr>
            <w:tcW w:w="1153" w:type="dxa"/>
          </w:tcPr>
          <w:p w14:paraId="3FAC9555" w14:textId="77777777" w:rsidR="00985BA0" w:rsidRDefault="00985BA0" w:rsidP="00F0069F">
            <w:pPr>
              <w:pStyle w:val="af4"/>
              <w:jc w:val="center"/>
            </w:pPr>
          </w:p>
          <w:p w14:paraId="61BFD9D6" w14:textId="7C89C9A4" w:rsidR="00A94B9E" w:rsidRDefault="00985BA0" w:rsidP="00F0069F">
            <w:pPr>
              <w:pStyle w:val="af4"/>
              <w:jc w:val="center"/>
            </w:pPr>
            <w:r>
              <w:t>0</w:t>
            </w:r>
          </w:p>
        </w:tc>
        <w:tc>
          <w:tcPr>
            <w:tcW w:w="1153" w:type="dxa"/>
            <w:vAlign w:val="center"/>
          </w:tcPr>
          <w:p w14:paraId="08FFC787" w14:textId="11937A19" w:rsidR="00A94B9E" w:rsidRPr="006E15FF" w:rsidRDefault="00A94B9E" w:rsidP="00F0069F">
            <w:pPr>
              <w:pStyle w:val="af4"/>
              <w:jc w:val="center"/>
            </w:pPr>
            <w:r>
              <w:rPr>
                <w:rFonts w:hint="eastAsia"/>
              </w:rPr>
              <w:t>2</w:t>
            </w:r>
            <w:r>
              <w:t>0210911</w:t>
            </w:r>
          </w:p>
        </w:tc>
      </w:tr>
      <w:tr w:rsidR="00A94B9E" w14:paraId="37BC2715" w14:textId="77777777" w:rsidTr="00A94B9E">
        <w:trPr>
          <w:jc w:val="center"/>
        </w:trPr>
        <w:tc>
          <w:tcPr>
            <w:tcW w:w="1259" w:type="dxa"/>
            <w:vAlign w:val="center"/>
          </w:tcPr>
          <w:p w14:paraId="37BC656A" w14:textId="77777777" w:rsidR="00A94B9E" w:rsidRDefault="00A94B9E" w:rsidP="00F0069F">
            <w:pPr>
              <w:pStyle w:val="af4"/>
              <w:jc w:val="center"/>
            </w:pPr>
            <w:r>
              <w:rPr>
                <w:rFonts w:hint="eastAsia"/>
              </w:rPr>
              <w:t>3</w:t>
            </w:r>
          </w:p>
        </w:tc>
        <w:tc>
          <w:tcPr>
            <w:tcW w:w="1430" w:type="dxa"/>
            <w:vAlign w:val="center"/>
          </w:tcPr>
          <w:p w14:paraId="518B5F2F" w14:textId="77777777" w:rsidR="00A94B9E" w:rsidRPr="00D70522" w:rsidRDefault="00A94B9E" w:rsidP="00F0069F">
            <w:pPr>
              <w:pStyle w:val="af4"/>
            </w:pPr>
            <w:r>
              <w:rPr>
                <w:rFonts w:hint="eastAsia"/>
              </w:rPr>
              <w:t>若</w:t>
            </w:r>
            <w:r>
              <w:rPr>
                <w:rFonts w:hint="eastAsia"/>
              </w:rPr>
              <w:t>X</w:t>
            </w:r>
            <w:r>
              <w:t>XX</w:t>
            </w:r>
            <w:r>
              <w:rPr>
                <w:rFonts w:hint="eastAsia"/>
              </w:rPr>
              <w:t>，则</w:t>
            </w:r>
            <w:r>
              <w:rPr>
                <w:rFonts w:hint="eastAsia"/>
              </w:rPr>
              <w:t>C</w:t>
            </w:r>
          </w:p>
        </w:tc>
        <w:tc>
          <w:tcPr>
            <w:tcW w:w="1417" w:type="dxa"/>
            <w:vAlign w:val="center"/>
          </w:tcPr>
          <w:p w14:paraId="6ACF7972" w14:textId="77777777" w:rsidR="00A94B9E" w:rsidRPr="00D70522" w:rsidRDefault="00A94B9E" w:rsidP="00F0069F">
            <w:pPr>
              <w:pStyle w:val="af4"/>
            </w:pPr>
            <w:r>
              <w:rPr>
                <w:rFonts w:hint="eastAsia"/>
              </w:rPr>
              <w:t>描述较精确</w:t>
            </w:r>
          </w:p>
        </w:tc>
        <w:tc>
          <w:tcPr>
            <w:tcW w:w="1134" w:type="dxa"/>
            <w:vAlign w:val="center"/>
          </w:tcPr>
          <w:p w14:paraId="3472EF6B" w14:textId="77777777" w:rsidR="00A94B9E" w:rsidRPr="00D70522" w:rsidRDefault="00A94B9E" w:rsidP="00F0069F">
            <w:pPr>
              <w:pStyle w:val="af4"/>
              <w:jc w:val="center"/>
            </w:pPr>
            <w:r>
              <w:rPr>
                <w:rFonts w:hint="eastAsia"/>
              </w:rPr>
              <w:t>1</w:t>
            </w:r>
            <w:r>
              <w:t>0</w:t>
            </w:r>
          </w:p>
        </w:tc>
        <w:tc>
          <w:tcPr>
            <w:tcW w:w="1115" w:type="dxa"/>
            <w:vAlign w:val="center"/>
          </w:tcPr>
          <w:p w14:paraId="3857B004" w14:textId="77777777" w:rsidR="00A94B9E" w:rsidRDefault="00A94B9E" w:rsidP="00F0069F">
            <w:pPr>
              <w:pStyle w:val="af4"/>
              <w:jc w:val="center"/>
            </w:pPr>
            <w:r>
              <w:t>9</w:t>
            </w:r>
          </w:p>
        </w:tc>
        <w:tc>
          <w:tcPr>
            <w:tcW w:w="1153" w:type="dxa"/>
          </w:tcPr>
          <w:p w14:paraId="7151ED19" w14:textId="5AE9A3A3" w:rsidR="00A94B9E" w:rsidRDefault="00985BA0" w:rsidP="00F0069F">
            <w:pPr>
              <w:pStyle w:val="af4"/>
              <w:jc w:val="center"/>
            </w:pPr>
            <w:r>
              <w:rPr>
                <w:rFonts w:hint="eastAsia"/>
              </w:rPr>
              <w:t>0</w:t>
            </w:r>
          </w:p>
        </w:tc>
        <w:tc>
          <w:tcPr>
            <w:tcW w:w="1153" w:type="dxa"/>
            <w:vAlign w:val="center"/>
          </w:tcPr>
          <w:p w14:paraId="1708629F" w14:textId="1814CEE5" w:rsidR="00A94B9E" w:rsidRPr="00D70522" w:rsidRDefault="00A94B9E" w:rsidP="00F0069F">
            <w:pPr>
              <w:pStyle w:val="af4"/>
              <w:jc w:val="center"/>
            </w:pPr>
            <w:r>
              <w:rPr>
                <w:rFonts w:hint="eastAsia"/>
              </w:rPr>
              <w:t>2</w:t>
            </w:r>
            <w:r>
              <w:t>0210912</w:t>
            </w:r>
          </w:p>
        </w:tc>
      </w:tr>
      <w:tr w:rsidR="00A94B9E" w14:paraId="3CE76A6A" w14:textId="77777777" w:rsidTr="00A94B9E">
        <w:trPr>
          <w:jc w:val="center"/>
        </w:trPr>
        <w:tc>
          <w:tcPr>
            <w:tcW w:w="1259" w:type="dxa"/>
            <w:vAlign w:val="center"/>
          </w:tcPr>
          <w:p w14:paraId="483428BF" w14:textId="77777777" w:rsidR="00A94B9E" w:rsidRDefault="00A94B9E" w:rsidP="00F0069F">
            <w:pPr>
              <w:pStyle w:val="af4"/>
              <w:jc w:val="center"/>
            </w:pPr>
            <w:r>
              <w:rPr>
                <w:rFonts w:hint="eastAsia"/>
              </w:rPr>
              <w:t>4</w:t>
            </w:r>
          </w:p>
        </w:tc>
        <w:tc>
          <w:tcPr>
            <w:tcW w:w="1430" w:type="dxa"/>
            <w:vAlign w:val="center"/>
          </w:tcPr>
          <w:p w14:paraId="140BF23E" w14:textId="77777777" w:rsidR="00A94B9E" w:rsidRPr="00D70522" w:rsidRDefault="00A94B9E" w:rsidP="00F0069F">
            <w:pPr>
              <w:pStyle w:val="af4"/>
            </w:pPr>
            <w:r>
              <w:rPr>
                <w:rFonts w:hint="eastAsia"/>
              </w:rPr>
              <w:t>若</w:t>
            </w:r>
            <w:r>
              <w:rPr>
                <w:rFonts w:hint="eastAsia"/>
              </w:rPr>
              <w:t>X</w:t>
            </w:r>
            <w:r>
              <w:t>XX</w:t>
            </w:r>
            <w:r>
              <w:rPr>
                <w:rFonts w:hint="eastAsia"/>
              </w:rPr>
              <w:t>，则</w:t>
            </w:r>
            <w:r>
              <w:rPr>
                <w:rFonts w:hint="eastAsia"/>
              </w:rPr>
              <w:t>D</w:t>
            </w:r>
          </w:p>
        </w:tc>
        <w:tc>
          <w:tcPr>
            <w:tcW w:w="1417" w:type="dxa"/>
            <w:vAlign w:val="center"/>
          </w:tcPr>
          <w:p w14:paraId="2958F99C" w14:textId="77777777" w:rsidR="00A94B9E" w:rsidRPr="00D70522" w:rsidRDefault="00A94B9E" w:rsidP="00F0069F">
            <w:pPr>
              <w:pStyle w:val="af4"/>
            </w:pPr>
            <w:r>
              <w:rPr>
                <w:rFonts w:hint="eastAsia"/>
              </w:rPr>
              <w:t>特殊情况</w:t>
            </w:r>
            <w:r>
              <w:rPr>
                <w:rFonts w:hint="eastAsia"/>
              </w:rPr>
              <w:t>xxx</w:t>
            </w:r>
            <w:r>
              <w:rPr>
                <w:rFonts w:hint="eastAsia"/>
              </w:rPr>
              <w:t>不支持，需要</w:t>
            </w:r>
            <w:r>
              <w:rPr>
                <w:rFonts w:hint="eastAsia"/>
              </w:rPr>
              <w:lastRenderedPageBreak/>
              <w:t>补充</w:t>
            </w:r>
          </w:p>
        </w:tc>
        <w:tc>
          <w:tcPr>
            <w:tcW w:w="1134" w:type="dxa"/>
            <w:vAlign w:val="center"/>
          </w:tcPr>
          <w:p w14:paraId="556C9B47" w14:textId="77777777" w:rsidR="00A94B9E" w:rsidRPr="00D70522" w:rsidRDefault="00A94B9E" w:rsidP="00F0069F">
            <w:pPr>
              <w:pStyle w:val="af4"/>
              <w:jc w:val="center"/>
            </w:pPr>
            <w:r>
              <w:rPr>
                <w:rFonts w:hint="eastAsia"/>
              </w:rPr>
              <w:lastRenderedPageBreak/>
              <w:t>3</w:t>
            </w:r>
          </w:p>
        </w:tc>
        <w:tc>
          <w:tcPr>
            <w:tcW w:w="1115" w:type="dxa"/>
            <w:vAlign w:val="center"/>
          </w:tcPr>
          <w:p w14:paraId="428DE92E" w14:textId="77777777" w:rsidR="00A94B9E" w:rsidRDefault="00A94B9E" w:rsidP="00F0069F">
            <w:pPr>
              <w:pStyle w:val="af4"/>
              <w:jc w:val="center"/>
            </w:pPr>
            <w:r>
              <w:rPr>
                <w:rFonts w:hint="eastAsia"/>
              </w:rPr>
              <w:t>2</w:t>
            </w:r>
          </w:p>
        </w:tc>
        <w:tc>
          <w:tcPr>
            <w:tcW w:w="1153" w:type="dxa"/>
          </w:tcPr>
          <w:p w14:paraId="04ACDD08" w14:textId="77777777" w:rsidR="00A94B9E" w:rsidRDefault="00A94B9E" w:rsidP="00F0069F">
            <w:pPr>
              <w:pStyle w:val="af4"/>
              <w:jc w:val="center"/>
            </w:pPr>
          </w:p>
          <w:p w14:paraId="31C83D3D" w14:textId="76A81F6B" w:rsidR="00985BA0" w:rsidRDefault="00985BA0" w:rsidP="00F0069F">
            <w:pPr>
              <w:pStyle w:val="af4"/>
              <w:jc w:val="center"/>
            </w:pPr>
            <w:r>
              <w:rPr>
                <w:rFonts w:hint="eastAsia"/>
              </w:rPr>
              <w:t>1</w:t>
            </w:r>
          </w:p>
        </w:tc>
        <w:tc>
          <w:tcPr>
            <w:tcW w:w="1153" w:type="dxa"/>
            <w:vAlign w:val="center"/>
          </w:tcPr>
          <w:p w14:paraId="59376340" w14:textId="6F01C3FA" w:rsidR="00A94B9E" w:rsidRPr="00D70522" w:rsidRDefault="00A94B9E" w:rsidP="00F0069F">
            <w:pPr>
              <w:pStyle w:val="af4"/>
              <w:jc w:val="center"/>
            </w:pPr>
            <w:r>
              <w:rPr>
                <w:rFonts w:hint="eastAsia"/>
              </w:rPr>
              <w:t>2</w:t>
            </w:r>
            <w:r>
              <w:t>0210913</w:t>
            </w:r>
          </w:p>
        </w:tc>
      </w:tr>
      <w:tr w:rsidR="00A94B9E" w14:paraId="16C2D0DB" w14:textId="77777777" w:rsidTr="00A94B9E">
        <w:trPr>
          <w:jc w:val="center"/>
        </w:trPr>
        <w:tc>
          <w:tcPr>
            <w:tcW w:w="1259" w:type="dxa"/>
            <w:vAlign w:val="center"/>
          </w:tcPr>
          <w:p w14:paraId="14EA2805" w14:textId="77777777" w:rsidR="00A94B9E" w:rsidRDefault="00A94B9E" w:rsidP="00F0069F">
            <w:pPr>
              <w:pStyle w:val="af4"/>
              <w:jc w:val="center"/>
            </w:pPr>
            <w:r>
              <w:rPr>
                <w:rFonts w:hint="eastAsia"/>
              </w:rPr>
              <w:t>5</w:t>
            </w:r>
          </w:p>
        </w:tc>
        <w:tc>
          <w:tcPr>
            <w:tcW w:w="1430" w:type="dxa"/>
            <w:vAlign w:val="center"/>
          </w:tcPr>
          <w:p w14:paraId="760E148A" w14:textId="77777777" w:rsidR="00A94B9E" w:rsidRDefault="00A94B9E" w:rsidP="00F0069F">
            <w:pPr>
              <w:pStyle w:val="af4"/>
            </w:pPr>
            <w:r>
              <w:rPr>
                <w:rFonts w:hint="eastAsia"/>
              </w:rPr>
              <w:t>若</w:t>
            </w:r>
            <w:r>
              <w:rPr>
                <w:rFonts w:hint="eastAsia"/>
              </w:rPr>
              <w:t>X</w:t>
            </w:r>
            <w:r>
              <w:t>XX</w:t>
            </w:r>
            <w:r>
              <w:rPr>
                <w:rFonts w:hint="eastAsia"/>
              </w:rPr>
              <w:t>，则</w:t>
            </w:r>
            <w:r>
              <w:t>E</w:t>
            </w:r>
          </w:p>
        </w:tc>
        <w:tc>
          <w:tcPr>
            <w:tcW w:w="1417" w:type="dxa"/>
            <w:vAlign w:val="center"/>
          </w:tcPr>
          <w:p w14:paraId="1536F257" w14:textId="77777777" w:rsidR="00A94B9E" w:rsidRDefault="00A94B9E" w:rsidP="00F0069F">
            <w:pPr>
              <w:pStyle w:val="af4"/>
            </w:pPr>
            <w:r>
              <w:rPr>
                <w:rFonts w:hint="eastAsia"/>
              </w:rPr>
              <w:t>描述错误</w:t>
            </w:r>
          </w:p>
        </w:tc>
        <w:tc>
          <w:tcPr>
            <w:tcW w:w="1134" w:type="dxa"/>
            <w:vAlign w:val="center"/>
          </w:tcPr>
          <w:p w14:paraId="77FB9EFC" w14:textId="77777777" w:rsidR="00A94B9E" w:rsidRDefault="00A94B9E" w:rsidP="00F0069F">
            <w:pPr>
              <w:pStyle w:val="af4"/>
              <w:jc w:val="center"/>
            </w:pPr>
            <w:r>
              <w:rPr>
                <w:rFonts w:hint="eastAsia"/>
              </w:rPr>
              <w:t>1</w:t>
            </w:r>
          </w:p>
        </w:tc>
        <w:tc>
          <w:tcPr>
            <w:tcW w:w="1115" w:type="dxa"/>
            <w:vAlign w:val="center"/>
          </w:tcPr>
          <w:p w14:paraId="0B0F3046" w14:textId="77777777" w:rsidR="00A94B9E" w:rsidRDefault="00A94B9E" w:rsidP="00F0069F">
            <w:pPr>
              <w:pStyle w:val="af4"/>
              <w:jc w:val="center"/>
            </w:pPr>
            <w:r>
              <w:rPr>
                <w:rFonts w:hint="eastAsia"/>
              </w:rPr>
              <w:t>1</w:t>
            </w:r>
          </w:p>
        </w:tc>
        <w:tc>
          <w:tcPr>
            <w:tcW w:w="1153" w:type="dxa"/>
          </w:tcPr>
          <w:p w14:paraId="249475F3" w14:textId="2ACA4FD2" w:rsidR="00A94B9E" w:rsidRDefault="00985BA0" w:rsidP="00F0069F">
            <w:pPr>
              <w:pStyle w:val="af4"/>
              <w:jc w:val="center"/>
            </w:pPr>
            <w:r>
              <w:rPr>
                <w:rFonts w:hint="eastAsia"/>
              </w:rPr>
              <w:t>0</w:t>
            </w:r>
          </w:p>
        </w:tc>
        <w:tc>
          <w:tcPr>
            <w:tcW w:w="1153" w:type="dxa"/>
            <w:vAlign w:val="center"/>
          </w:tcPr>
          <w:p w14:paraId="60BB9152" w14:textId="69E22AE5" w:rsidR="00A94B9E" w:rsidRDefault="00A94B9E" w:rsidP="00F0069F">
            <w:pPr>
              <w:pStyle w:val="af4"/>
              <w:jc w:val="center"/>
            </w:pPr>
            <w:r>
              <w:rPr>
                <w:rFonts w:hint="eastAsia"/>
              </w:rPr>
              <w:t>2</w:t>
            </w:r>
            <w:r>
              <w:t>0210914</w:t>
            </w:r>
          </w:p>
        </w:tc>
      </w:tr>
    </w:tbl>
    <w:p w14:paraId="4AD321C6" w14:textId="77777777" w:rsidR="004D4168" w:rsidRPr="002533DA" w:rsidRDefault="004D4168" w:rsidP="004D4168">
      <w:pPr>
        <w:pStyle w:val="11"/>
        <w:spacing w:beforeLines="50" w:before="156"/>
        <w:ind w:firstLine="480"/>
      </w:pPr>
      <w:r>
        <w:rPr>
          <w:rFonts w:hint="eastAsia"/>
        </w:rPr>
        <w:t>最后，通过访问某录入知识可以访问到该表，并计算出相应的统计指标。例如，通过计算某录入知识错误的次数占使用次数的比例（知识</w:t>
      </w:r>
      <w:r>
        <w:t>ID</w:t>
      </w:r>
      <w:r>
        <w:rPr>
          <w:rFonts w:hint="eastAsia"/>
        </w:rPr>
        <w:t>为</w:t>
      </w:r>
      <w:r>
        <w:rPr>
          <w:rFonts w:hint="eastAsia"/>
        </w:rPr>
        <w:t>1</w:t>
      </w:r>
      <w:r>
        <w:rPr>
          <w:rFonts w:hint="eastAsia"/>
        </w:rPr>
        <w:t>的错误比例是</w:t>
      </w:r>
      <w:r>
        <w:rPr>
          <w:rFonts w:hint="eastAsia"/>
        </w:rPr>
        <w:t>0</w:t>
      </w:r>
      <w:r>
        <w:rPr>
          <w:rFonts w:hint="eastAsia"/>
        </w:rPr>
        <w:t>）来评价录入知识的描述是否精确。</w:t>
      </w:r>
    </w:p>
    <w:p w14:paraId="20C375F5" w14:textId="77777777" w:rsidR="004D4168" w:rsidRPr="00056428" w:rsidRDefault="004D4168" w:rsidP="004D4168">
      <w:pPr>
        <w:pStyle w:val="ac"/>
        <w:rPr>
          <w:color w:val="000000" w:themeColor="text1"/>
        </w:rPr>
      </w:pPr>
      <w:bookmarkStart w:id="58" w:name="_Toc82854067"/>
      <w:bookmarkStart w:id="59" w:name="_Toc83564890"/>
      <w:r>
        <w:rPr>
          <w:color w:val="000000" w:themeColor="text1"/>
        </w:rPr>
        <w:t>5</w:t>
      </w:r>
      <w:r w:rsidRPr="00056428">
        <w:rPr>
          <w:color w:val="000000" w:themeColor="text1"/>
        </w:rPr>
        <w:t>.</w:t>
      </w:r>
      <w:r>
        <w:rPr>
          <w:color w:val="000000" w:themeColor="text1"/>
        </w:rPr>
        <w:t>2</w:t>
      </w:r>
      <w:r w:rsidRPr="00056428">
        <w:rPr>
          <w:rFonts w:hint="eastAsia"/>
          <w:color w:val="000000" w:themeColor="text1"/>
        </w:rPr>
        <w:t>知识维护流程</w:t>
      </w:r>
      <w:bookmarkEnd w:id="58"/>
      <w:bookmarkEnd w:id="59"/>
    </w:p>
    <w:p w14:paraId="0591075B" w14:textId="77777777" w:rsidR="004D4168" w:rsidRPr="009F2DD5" w:rsidRDefault="004D4168" w:rsidP="004D4168">
      <w:pPr>
        <w:pStyle w:val="11"/>
        <w:ind w:firstLine="480"/>
      </w:pPr>
      <w:r w:rsidRPr="009F2DD5">
        <w:rPr>
          <w:rFonts w:hint="eastAsia"/>
        </w:rPr>
        <w:t>由于知识不是一成不变的，知识的应用领域随时间发生变化，同时有关术语的说明也在发生变化。因此，对于已经构建的知识库需要进行维护，当知识发生变化的时候系统应提供及时修改的工具。此外，新加入的知识是否与知识库中的原有知识能保持一致性，是否存在潜在的冲突也是一个非常关键的问题。所以知识维护成为知识库管理的重要内容，其目的是保证知识的一致性、完备性、低冗余性。知识的一致性、完备性、低冗余性三者并非完全割裂，而是相辅相成，共同作用于知识维护整个流程。而知识库通过各种途径获得的知识，必须经过检查和调整才能和原有知识成为一个整体，从而保证知识库的可用性。</w:t>
      </w:r>
    </w:p>
    <w:p w14:paraId="27D3EF3F" w14:textId="77777777" w:rsidR="004D4168" w:rsidRPr="009F2DD5" w:rsidRDefault="004D4168" w:rsidP="004D4168">
      <w:pPr>
        <w:pStyle w:val="11"/>
        <w:ind w:firstLine="480"/>
      </w:pPr>
      <w:r w:rsidRPr="009F2DD5">
        <w:rPr>
          <w:rFonts w:hint="eastAsia"/>
        </w:rPr>
        <w:t>知识维护的另外一个非常重要的工作是进行相容性检查，即检查新加入的知识是否与已有的知识矛盾，以保证整个知识集合的一致性或称相容性。对于新老知识不一致有两种处理方法：一是以新加入的知识为准来调整即适当地修改己有的知识，使之成为一致的方法称为调整；二是适应以已有的知识为准来适当修改新知识，称为同化。</w:t>
      </w:r>
    </w:p>
    <w:p w14:paraId="088E1EC7" w14:textId="77777777" w:rsidR="004D4168" w:rsidRPr="00056428" w:rsidRDefault="004D4168" w:rsidP="004D4168">
      <w:pPr>
        <w:pStyle w:val="af"/>
        <w:rPr>
          <w:color w:val="000000" w:themeColor="text1"/>
        </w:rPr>
      </w:pPr>
      <w:bookmarkStart w:id="60" w:name="_Toc82854068"/>
      <w:bookmarkStart w:id="61" w:name="_Toc83564891"/>
      <w:r>
        <w:rPr>
          <w:color w:val="000000" w:themeColor="text1"/>
        </w:rPr>
        <w:t>5</w:t>
      </w:r>
      <w:r w:rsidRPr="00056428">
        <w:rPr>
          <w:color w:val="000000" w:themeColor="text1"/>
        </w:rPr>
        <w:t>.</w:t>
      </w:r>
      <w:r>
        <w:rPr>
          <w:color w:val="000000" w:themeColor="text1"/>
        </w:rPr>
        <w:t>2</w:t>
      </w:r>
      <w:r w:rsidRPr="00056428">
        <w:rPr>
          <w:color w:val="000000" w:themeColor="text1"/>
        </w:rPr>
        <w:t>.1</w:t>
      </w:r>
      <w:r w:rsidRPr="00056428">
        <w:rPr>
          <w:rFonts w:hint="eastAsia"/>
          <w:color w:val="000000" w:themeColor="text1"/>
        </w:rPr>
        <w:t>一致性检测</w:t>
      </w:r>
      <w:bookmarkEnd w:id="60"/>
      <w:bookmarkEnd w:id="61"/>
    </w:p>
    <w:p w14:paraId="4F3F786E" w14:textId="2BCC2232" w:rsidR="004D4168" w:rsidRPr="00056428" w:rsidRDefault="004D4168" w:rsidP="004D4168">
      <w:pPr>
        <w:pStyle w:val="11"/>
        <w:ind w:firstLine="480"/>
        <w:rPr>
          <w:highlight w:val="yellow"/>
        </w:rPr>
      </w:pPr>
      <w:r w:rsidRPr="00056428">
        <w:rPr>
          <w:rFonts w:hint="eastAsia"/>
        </w:rPr>
        <w:t>一致性检测是通过语义分析的方法将待检测标准与已有标准知识库进行比较，从而发现不一致。一致性检测可以描述为三个步骤：建立标准知识库、待检测标准抽取、一致性检测，如</w:t>
      </w:r>
      <w:r w:rsidRPr="004F6355">
        <w:rPr>
          <w:rFonts w:hint="eastAsia"/>
        </w:rPr>
        <w:t>图</w:t>
      </w:r>
      <w:r w:rsidR="00267A5F">
        <w:t>5</w:t>
      </w:r>
      <w:r w:rsidR="00267A5F">
        <w:rPr>
          <w:rFonts w:hint="eastAsia"/>
        </w:rPr>
        <w:t>-</w:t>
      </w:r>
      <w:r w:rsidR="00267A5F">
        <w:t>4</w:t>
      </w:r>
      <w:r w:rsidR="00267A5F">
        <w:rPr>
          <w:rFonts w:hint="eastAsia"/>
        </w:rPr>
        <w:t>。</w:t>
      </w:r>
    </w:p>
    <w:p w14:paraId="50FC0062" w14:textId="77777777" w:rsidR="004D4168" w:rsidRPr="00056428" w:rsidRDefault="004D4168" w:rsidP="004D4168">
      <w:pPr>
        <w:pStyle w:val="af6"/>
        <w:rPr>
          <w:rFonts w:eastAsiaTheme="minorEastAsia"/>
          <w:color w:val="000000" w:themeColor="text1"/>
        </w:rPr>
      </w:pPr>
      <w:r w:rsidRPr="0079604B">
        <w:rPr>
          <w:rFonts w:eastAsiaTheme="minorEastAsia"/>
          <w:noProof/>
        </w:rPr>
        <w:lastRenderedPageBreak/>
        <w:drawing>
          <wp:inline distT="0" distB="0" distL="0" distR="0" wp14:anchorId="009CA3B2" wp14:editId="1440A2D5">
            <wp:extent cx="1159351" cy="2027208"/>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79095" cy="2061732"/>
                    </a:xfrm>
                    <a:prstGeom prst="rect">
                      <a:avLst/>
                    </a:prstGeom>
                    <a:noFill/>
                    <a:ln>
                      <a:noFill/>
                    </a:ln>
                  </pic:spPr>
                </pic:pic>
              </a:graphicData>
            </a:graphic>
          </wp:inline>
        </w:drawing>
      </w:r>
    </w:p>
    <w:p w14:paraId="6EA78312" w14:textId="2A3FC19A" w:rsidR="004D4168" w:rsidRPr="00056428" w:rsidRDefault="004D4168" w:rsidP="004D4168">
      <w:pPr>
        <w:pStyle w:val="af1"/>
        <w:rPr>
          <w:color w:val="000000" w:themeColor="text1"/>
        </w:rPr>
      </w:pPr>
      <w:r w:rsidRPr="004F6355">
        <w:rPr>
          <w:rFonts w:hint="eastAsia"/>
          <w:color w:val="000000" w:themeColor="text1"/>
        </w:rPr>
        <w:t>图</w:t>
      </w:r>
      <w:r w:rsidR="00267A5F">
        <w:rPr>
          <w:color w:val="000000" w:themeColor="text1"/>
        </w:rPr>
        <w:t>5</w:t>
      </w:r>
      <w:r w:rsidR="00267A5F">
        <w:rPr>
          <w:rFonts w:hint="eastAsia"/>
          <w:color w:val="000000" w:themeColor="text1"/>
        </w:rPr>
        <w:t>-</w:t>
      </w:r>
      <w:r w:rsidR="00267A5F">
        <w:rPr>
          <w:color w:val="000000" w:themeColor="text1"/>
        </w:rPr>
        <w:t>4</w:t>
      </w:r>
      <w:r w:rsidRPr="00056428">
        <w:rPr>
          <w:color w:val="000000" w:themeColor="text1"/>
        </w:rPr>
        <w:t xml:space="preserve"> </w:t>
      </w:r>
      <w:r w:rsidRPr="00056428">
        <w:rPr>
          <w:rFonts w:hint="eastAsia"/>
          <w:color w:val="000000" w:themeColor="text1"/>
        </w:rPr>
        <w:t>一致性检测步骤</w:t>
      </w:r>
    </w:p>
    <w:p w14:paraId="2B5C30B8" w14:textId="77777777" w:rsidR="004D4168" w:rsidRPr="00543A32" w:rsidRDefault="004D4168" w:rsidP="00543A32">
      <w:pPr>
        <w:pStyle w:val="31"/>
        <w:ind w:firstLine="384"/>
      </w:pPr>
      <w:r w:rsidRPr="00543A32">
        <w:rPr>
          <w:rFonts w:hint="eastAsia"/>
        </w:rPr>
        <w:t>（</w:t>
      </w:r>
      <w:r w:rsidRPr="00543A32">
        <w:rPr>
          <w:rFonts w:hint="eastAsia"/>
        </w:rPr>
        <w:t>1</w:t>
      </w:r>
      <w:r w:rsidRPr="00543A32">
        <w:rPr>
          <w:rFonts w:hint="eastAsia"/>
        </w:rPr>
        <w:t>）建立标准知识库</w:t>
      </w:r>
    </w:p>
    <w:p w14:paraId="0AC5BAF8" w14:textId="77777777" w:rsidR="004D4168" w:rsidRPr="00056428" w:rsidRDefault="004D4168" w:rsidP="004D4168">
      <w:pPr>
        <w:pStyle w:val="11"/>
        <w:ind w:firstLine="480"/>
      </w:pPr>
      <w:r w:rsidRPr="00056428">
        <w:rPr>
          <w:rFonts w:hint="eastAsia"/>
        </w:rPr>
        <w:t>标准知识库是标准一致性检测的基础，是一系列标准内容的数据表现。在建立标准知识库时需要从标准体系中选择标准作为基准，从这些基准标准中抽取出来信息，以一定格式存储在数据库中，为后续的检测工作做准备。每一个基准标准的抽取方法与待检测标准的抽取方法相同，在步骤</w:t>
      </w:r>
      <w:r w:rsidRPr="00056428">
        <w:t>2</w:t>
      </w:r>
      <w:r w:rsidRPr="00056428">
        <w:rPr>
          <w:rFonts w:hint="eastAsia"/>
        </w:rPr>
        <w:t>中有相应介绍。</w:t>
      </w:r>
    </w:p>
    <w:p w14:paraId="5EA27171" w14:textId="77777777" w:rsidR="004D4168" w:rsidRPr="00543A32" w:rsidRDefault="004D4168" w:rsidP="00543A32">
      <w:pPr>
        <w:pStyle w:val="31"/>
        <w:ind w:firstLine="384"/>
      </w:pPr>
      <w:r w:rsidRPr="00543A32">
        <w:rPr>
          <w:rFonts w:hint="eastAsia"/>
        </w:rPr>
        <w:t>（</w:t>
      </w:r>
      <w:r w:rsidRPr="00543A32">
        <w:rPr>
          <w:rFonts w:hint="eastAsia"/>
        </w:rPr>
        <w:t>2</w:t>
      </w:r>
      <w:r w:rsidRPr="00543A32">
        <w:rPr>
          <w:rFonts w:hint="eastAsia"/>
        </w:rPr>
        <w:t>）待检测标准抽取</w:t>
      </w:r>
    </w:p>
    <w:p w14:paraId="18E6E27B" w14:textId="77777777" w:rsidR="004D4168" w:rsidRPr="00056428" w:rsidRDefault="004D4168" w:rsidP="004D4168">
      <w:pPr>
        <w:pStyle w:val="11"/>
        <w:ind w:firstLine="480"/>
      </w:pPr>
      <w:r w:rsidRPr="00056428">
        <w:rPr>
          <w:rFonts w:hint="eastAsia"/>
        </w:rPr>
        <w:t>要对标准进行检测，首先要把标准的各部分准确地抽取出来，这也是整个研究的重点和难点之一。抽取包括两部分含义：其一是对标准文档进行内容抽取，得到标准各部分；其二是对部分标准内容进行信息抽取，以适应后续的检测步骤。</w:t>
      </w:r>
    </w:p>
    <w:p w14:paraId="6C8B47C5" w14:textId="77777777" w:rsidR="004D4168" w:rsidRPr="00056428" w:rsidRDefault="004D4168" w:rsidP="00543A32">
      <w:pPr>
        <w:pStyle w:val="31"/>
        <w:ind w:firstLine="384"/>
      </w:pPr>
      <w:r w:rsidRPr="00056428">
        <w:rPr>
          <w:rFonts w:hint="eastAsia"/>
        </w:rPr>
        <w:t>（</w:t>
      </w:r>
      <w:r w:rsidRPr="00056428">
        <w:rPr>
          <w:rFonts w:hint="eastAsia"/>
        </w:rPr>
        <w:t>3</w:t>
      </w:r>
      <w:r w:rsidRPr="00056428">
        <w:rPr>
          <w:rFonts w:hint="eastAsia"/>
        </w:rPr>
        <w:t>）一致性检测</w:t>
      </w:r>
    </w:p>
    <w:p w14:paraId="364D4E86" w14:textId="77777777" w:rsidR="004D4168" w:rsidRPr="00056428" w:rsidRDefault="004D4168" w:rsidP="004D4168">
      <w:pPr>
        <w:pStyle w:val="11"/>
        <w:ind w:firstLine="480"/>
      </w:pPr>
      <w:r w:rsidRPr="00056428">
        <w:rPr>
          <w:rFonts w:hint="eastAsia"/>
        </w:rPr>
        <w:t>从标准中抽取出来条款以后，就要对其进行一致性检测。一致性检测是将待检测标准的条款与标准知识库中保存的各种基准标准的条款进行相似度比较、核准。发现不一致的地方，根据标准定义的内容，进行判别和统计。</w:t>
      </w:r>
    </w:p>
    <w:p w14:paraId="4ECA2B31" w14:textId="77777777" w:rsidR="004D4168" w:rsidRPr="00056428" w:rsidRDefault="004D4168" w:rsidP="004D4168">
      <w:pPr>
        <w:pStyle w:val="af"/>
        <w:rPr>
          <w:color w:val="000000" w:themeColor="text1"/>
        </w:rPr>
      </w:pPr>
      <w:bookmarkStart w:id="62" w:name="_Toc82854069"/>
      <w:bookmarkStart w:id="63" w:name="_Toc83564892"/>
      <w:r>
        <w:rPr>
          <w:color w:val="000000" w:themeColor="text1"/>
        </w:rPr>
        <w:t>5</w:t>
      </w:r>
      <w:r w:rsidRPr="00056428">
        <w:rPr>
          <w:color w:val="000000" w:themeColor="text1"/>
        </w:rPr>
        <w:t>.</w:t>
      </w:r>
      <w:r>
        <w:rPr>
          <w:color w:val="000000" w:themeColor="text1"/>
        </w:rPr>
        <w:t>2</w:t>
      </w:r>
      <w:r w:rsidRPr="00056428">
        <w:rPr>
          <w:color w:val="000000" w:themeColor="text1"/>
        </w:rPr>
        <w:t>.2</w:t>
      </w:r>
      <w:r w:rsidRPr="00056428">
        <w:rPr>
          <w:rFonts w:hint="eastAsia"/>
          <w:color w:val="000000" w:themeColor="text1"/>
        </w:rPr>
        <w:t>冗余性检测</w:t>
      </w:r>
      <w:bookmarkEnd w:id="62"/>
      <w:bookmarkEnd w:id="63"/>
    </w:p>
    <w:p w14:paraId="3CE7DFB3" w14:textId="77777777" w:rsidR="004D4168" w:rsidRPr="00056428" w:rsidRDefault="004D4168" w:rsidP="004D4168">
      <w:pPr>
        <w:pStyle w:val="11"/>
        <w:ind w:firstLine="480"/>
        <w:rPr>
          <w:color w:val="000000" w:themeColor="text1"/>
        </w:rPr>
      </w:pPr>
      <w:r w:rsidRPr="00056428">
        <w:rPr>
          <w:rFonts w:hint="eastAsia"/>
          <w:color w:val="000000" w:themeColor="text1"/>
        </w:rPr>
        <w:t>知识的一致性包括语法一致性和语义一致性两个方面。语法一致性是指知识</w:t>
      </w:r>
    </w:p>
    <w:p w14:paraId="267DBB42" w14:textId="77777777" w:rsidR="004D4168" w:rsidRPr="00056428" w:rsidRDefault="004D4168" w:rsidP="004D4168">
      <w:pPr>
        <w:pStyle w:val="11"/>
        <w:ind w:firstLineChars="0" w:firstLine="0"/>
        <w:rPr>
          <w:color w:val="000000" w:themeColor="text1"/>
        </w:rPr>
      </w:pPr>
      <w:r w:rsidRPr="00056428">
        <w:rPr>
          <w:rFonts w:hint="eastAsia"/>
          <w:color w:val="000000" w:themeColor="text1"/>
        </w:rPr>
        <w:t>单元记录格式的标准化和规范化。语义一致性是指知识间不存在冗余、矛盾，</w:t>
      </w:r>
      <w:r w:rsidRPr="00056428">
        <w:rPr>
          <w:color w:val="000000" w:themeColor="text1"/>
        </w:rPr>
        <w:t>使之能经过有限的推理步骤而获得正确的结论</w:t>
      </w:r>
      <w:r w:rsidRPr="00056428">
        <w:rPr>
          <w:rFonts w:hint="eastAsia"/>
          <w:color w:val="000000" w:themeColor="text1"/>
        </w:rPr>
        <w:t>即冗余性检测</w:t>
      </w:r>
      <w:r w:rsidRPr="00056428">
        <w:rPr>
          <w:color w:val="000000" w:themeColor="text1"/>
        </w:rPr>
        <w:t>。</w:t>
      </w:r>
      <w:r w:rsidRPr="00056428">
        <w:rPr>
          <w:rFonts w:hint="eastAsia"/>
          <w:color w:val="000000" w:themeColor="text1"/>
        </w:rPr>
        <w:t>其检验方法是在新规则输入之时</w:t>
      </w:r>
      <w:r w:rsidRPr="00056428">
        <w:rPr>
          <w:color w:val="000000" w:themeColor="text1"/>
        </w:rPr>
        <w:t>，</w:t>
      </w:r>
      <w:r w:rsidRPr="00056428">
        <w:rPr>
          <w:rFonts w:hint="eastAsia"/>
          <w:color w:val="000000" w:themeColor="text1"/>
        </w:rPr>
        <w:t>将新规则与所属子知识库中的原有规则逐条比较来进行。</w:t>
      </w:r>
    </w:p>
    <w:p w14:paraId="408595AA" w14:textId="74611078" w:rsidR="004D4168" w:rsidRPr="00056428" w:rsidRDefault="004D4168" w:rsidP="004D4168">
      <w:pPr>
        <w:pStyle w:val="11"/>
        <w:ind w:firstLine="480"/>
        <w:rPr>
          <w:color w:val="000000" w:themeColor="text1"/>
        </w:rPr>
      </w:pPr>
      <w:r w:rsidRPr="00056428">
        <w:rPr>
          <w:rFonts w:hint="eastAsia"/>
          <w:color w:val="000000" w:themeColor="text1"/>
        </w:rPr>
        <w:t>一般来说</w:t>
      </w:r>
      <w:r w:rsidRPr="00056428">
        <w:rPr>
          <w:color w:val="000000" w:themeColor="text1"/>
        </w:rPr>
        <w:t>，每当有新规则纳入知识库时，就应该对新规则和原知识库中旧规</w:t>
      </w:r>
      <w:r w:rsidRPr="00056428">
        <w:rPr>
          <w:rFonts w:hint="eastAsia"/>
          <w:color w:val="000000" w:themeColor="text1"/>
        </w:rPr>
        <w:t>则之间可能存在的不一致性和冗余性问题进行检测。如果这种检测等到知识库膨胀到相当规模时才进行</w:t>
      </w:r>
      <w:r w:rsidRPr="00056428">
        <w:rPr>
          <w:color w:val="000000" w:themeColor="text1"/>
        </w:rPr>
        <w:t>，那么，由于问题的积累而形成的错综复杂的矛盾局面，会使这种检测和</w:t>
      </w:r>
      <w:r w:rsidRPr="00056428">
        <w:rPr>
          <w:rFonts w:hint="eastAsia"/>
          <w:color w:val="000000" w:themeColor="text1"/>
        </w:rPr>
        <w:t>相应的改进无法进行。其算法流程如</w:t>
      </w:r>
      <w:r w:rsidRPr="004F6355">
        <w:rPr>
          <w:rFonts w:hint="eastAsia"/>
          <w:color w:val="000000" w:themeColor="text1"/>
        </w:rPr>
        <w:t>图</w:t>
      </w:r>
      <w:r w:rsidR="00267A5F">
        <w:rPr>
          <w:color w:val="000000" w:themeColor="text1"/>
        </w:rPr>
        <w:t>5</w:t>
      </w:r>
      <w:r w:rsidR="00267A5F">
        <w:rPr>
          <w:rFonts w:hint="eastAsia"/>
          <w:color w:val="000000" w:themeColor="text1"/>
        </w:rPr>
        <w:t>-</w:t>
      </w:r>
      <w:r w:rsidR="00267A5F">
        <w:rPr>
          <w:color w:val="000000" w:themeColor="text1"/>
        </w:rPr>
        <w:t>5</w:t>
      </w:r>
      <w:r w:rsidRPr="00056428">
        <w:rPr>
          <w:color w:val="000000" w:themeColor="text1"/>
        </w:rPr>
        <w:t>所示。</w:t>
      </w:r>
    </w:p>
    <w:p w14:paraId="5FCB678F" w14:textId="77777777" w:rsidR="004D4168" w:rsidRPr="00056428" w:rsidRDefault="004D4168" w:rsidP="004D4168">
      <w:pPr>
        <w:pStyle w:val="31"/>
        <w:ind w:firstLine="384"/>
        <w:rPr>
          <w:color w:val="000000" w:themeColor="text1"/>
        </w:rPr>
      </w:pPr>
      <w:r w:rsidRPr="00056428">
        <w:rPr>
          <w:rFonts w:hint="eastAsia"/>
          <w:color w:val="000000" w:themeColor="text1"/>
        </w:rPr>
        <w:lastRenderedPageBreak/>
        <w:t>（</w:t>
      </w:r>
      <w:r w:rsidRPr="00056428">
        <w:rPr>
          <w:rFonts w:hint="eastAsia"/>
          <w:color w:val="000000" w:themeColor="text1"/>
        </w:rPr>
        <w:t>1</w:t>
      </w:r>
      <w:r w:rsidRPr="00056428">
        <w:rPr>
          <w:rFonts w:hint="eastAsia"/>
          <w:color w:val="000000" w:themeColor="text1"/>
        </w:rPr>
        <w:t>）冗余</w:t>
      </w:r>
    </w:p>
    <w:p w14:paraId="1950B9C2" w14:textId="77777777" w:rsidR="004D4168" w:rsidRPr="00056428" w:rsidRDefault="004D4168" w:rsidP="004D4168">
      <w:pPr>
        <w:pStyle w:val="11"/>
        <w:ind w:firstLine="480"/>
        <w:rPr>
          <w:color w:val="000000" w:themeColor="text1"/>
        </w:rPr>
      </w:pPr>
      <w:r w:rsidRPr="00056428">
        <w:rPr>
          <w:rFonts w:hint="eastAsia"/>
          <w:color w:val="000000" w:themeColor="text1"/>
        </w:rPr>
        <w:t>当某一规则可用另外的规则表达或代替时</w:t>
      </w:r>
      <w:r w:rsidRPr="00056428">
        <w:rPr>
          <w:color w:val="000000" w:themeColor="text1"/>
        </w:rPr>
        <w:t>，称该规则是冗余的。包括以下几</w:t>
      </w:r>
      <w:r w:rsidRPr="00056428">
        <w:rPr>
          <w:rFonts w:hint="eastAsia"/>
          <w:color w:val="000000" w:themeColor="text1"/>
        </w:rPr>
        <w:t>种情形</w:t>
      </w:r>
      <w:r w:rsidRPr="00056428">
        <w:rPr>
          <w:color w:val="000000" w:themeColor="text1"/>
        </w:rPr>
        <w:t>(</w:t>
      </w:r>
      <w:r w:rsidRPr="00056428">
        <w:rPr>
          <w:color w:val="000000" w:themeColor="text1"/>
        </w:rPr>
        <w:t>式中</w:t>
      </w:r>
      <w:r w:rsidRPr="00056428">
        <w:rPr>
          <w:color w:val="000000" w:themeColor="text1"/>
        </w:rPr>
        <w:t>“</w:t>
      </w:r>
      <w:r w:rsidRPr="00056428">
        <w:rPr>
          <w:rFonts w:hint="eastAsia"/>
          <w:color w:val="000000" w:themeColor="text1"/>
        </w:rPr>
        <w:t>^</w:t>
      </w:r>
      <w:r w:rsidRPr="00056428">
        <w:rPr>
          <w:color w:val="000000" w:themeColor="text1"/>
        </w:rPr>
        <w:t>”</w:t>
      </w:r>
      <w:r w:rsidRPr="00056428">
        <w:rPr>
          <w:color w:val="000000" w:themeColor="text1"/>
        </w:rPr>
        <w:t>表示</w:t>
      </w:r>
      <w:r w:rsidRPr="00056428">
        <w:rPr>
          <w:color w:val="000000" w:themeColor="text1"/>
        </w:rPr>
        <w:t>“</w:t>
      </w:r>
      <w:r w:rsidRPr="00056428">
        <w:rPr>
          <w:color w:val="000000" w:themeColor="text1"/>
        </w:rPr>
        <w:t>与</w:t>
      </w:r>
      <w:r w:rsidRPr="00056428">
        <w:rPr>
          <w:color w:val="000000" w:themeColor="text1"/>
        </w:rPr>
        <w:t>”):</w:t>
      </w:r>
    </w:p>
    <w:p w14:paraId="48F31507" w14:textId="77777777" w:rsidR="004D4168" w:rsidRPr="00056428" w:rsidRDefault="004D4168" w:rsidP="004D4168">
      <w:pPr>
        <w:pStyle w:val="11"/>
        <w:ind w:firstLine="480"/>
        <w:rPr>
          <w:color w:val="000000" w:themeColor="text1"/>
        </w:rPr>
      </w:pPr>
      <w:r w:rsidRPr="00056428">
        <w:rPr>
          <w:rFonts w:hint="eastAsia"/>
          <w:color w:val="000000" w:themeColor="text1"/>
        </w:rPr>
        <w:t>①等价规则：一条规则的前件和后件与另一条规则的前件和后件完全等价。</w:t>
      </w:r>
    </w:p>
    <w:p w14:paraId="307A874F" w14:textId="4E1403F5" w:rsidR="004D4168" w:rsidRPr="00056428" w:rsidRDefault="004D4168" w:rsidP="004D4168">
      <w:pPr>
        <w:pStyle w:val="11"/>
        <w:ind w:firstLine="480"/>
        <w:rPr>
          <w:color w:val="000000" w:themeColor="text1"/>
        </w:rPr>
      </w:pPr>
      <w:r w:rsidRPr="00056428">
        <w:rPr>
          <w:rFonts w:hint="eastAsia"/>
          <w:color w:val="000000" w:themeColor="text1"/>
        </w:rPr>
        <w:t>例如：</w:t>
      </w:r>
      <w:r w:rsidR="00986735" w:rsidRPr="00986735">
        <w:rPr>
          <w:position w:val="-12"/>
        </w:rPr>
        <w:object w:dxaOrig="1719" w:dyaOrig="360" w14:anchorId="7F4CFADE">
          <v:shape id="_x0000_i1057" type="#_x0000_t75" style="width:86pt;height:18pt" o:ole="">
            <v:imagedata r:id="rId89" o:title=""/>
          </v:shape>
          <o:OLEObject Type="Embed" ProgID="Equation.DSMT4" ShapeID="_x0000_i1057" DrawAspect="Content" ObjectID="_1694240890" r:id="rId90"/>
        </w:object>
      </w:r>
      <w:r w:rsidRPr="00056428">
        <w:rPr>
          <w:color w:val="000000" w:themeColor="text1"/>
        </w:rPr>
        <w:t xml:space="preserve">            </w:t>
      </w:r>
      <w:r w:rsidR="00986735" w:rsidRPr="00986735">
        <w:rPr>
          <w:position w:val="-12"/>
        </w:rPr>
        <w:object w:dxaOrig="1780" w:dyaOrig="360" w14:anchorId="48C0A6A0">
          <v:shape id="_x0000_i1058" type="#_x0000_t75" style="width:89pt;height:18pt" o:ole="">
            <v:imagedata r:id="rId91" o:title=""/>
          </v:shape>
          <o:OLEObject Type="Embed" ProgID="Equation.DSMT4" ShapeID="_x0000_i1058" DrawAspect="Content" ObjectID="_1694240891" r:id="rId92"/>
        </w:object>
      </w:r>
    </w:p>
    <w:p w14:paraId="67A5AC67" w14:textId="124A1A38" w:rsidR="004D4168" w:rsidRPr="00056428" w:rsidRDefault="004D4168" w:rsidP="004D4168">
      <w:pPr>
        <w:pStyle w:val="11"/>
        <w:ind w:firstLine="480"/>
        <w:rPr>
          <w:color w:val="000000" w:themeColor="text1"/>
        </w:rPr>
      </w:pPr>
      <w:r w:rsidRPr="00056428">
        <w:rPr>
          <w:color w:val="000000" w:themeColor="text1"/>
        </w:rPr>
        <w:t xml:space="preserve">      </w:t>
      </w:r>
      <w:r w:rsidR="00986735" w:rsidRPr="00986735">
        <w:rPr>
          <w:position w:val="-12"/>
        </w:rPr>
        <w:object w:dxaOrig="2439" w:dyaOrig="360" w14:anchorId="0F4EEFC9">
          <v:shape id="_x0000_i1059" type="#_x0000_t75" style="width:122pt;height:18pt" o:ole="">
            <v:imagedata r:id="rId93" o:title=""/>
          </v:shape>
          <o:OLEObject Type="Embed" ProgID="Equation.DSMT4" ShapeID="_x0000_i1059" DrawAspect="Content" ObjectID="_1694240892" r:id="rId94"/>
        </w:object>
      </w:r>
      <w:r w:rsidRPr="00056428">
        <w:rPr>
          <w:color w:val="000000" w:themeColor="text1"/>
        </w:rPr>
        <w:t xml:space="preserve">      </w:t>
      </w:r>
      <w:r w:rsidR="00986735" w:rsidRPr="00986735">
        <w:rPr>
          <w:position w:val="-12"/>
        </w:rPr>
        <w:object w:dxaOrig="2460" w:dyaOrig="360" w14:anchorId="42D863DE">
          <v:shape id="_x0000_i1060" type="#_x0000_t75" style="width:123pt;height:18pt" o:ole="">
            <v:imagedata r:id="rId95" o:title=""/>
          </v:shape>
          <o:OLEObject Type="Embed" ProgID="Equation.DSMT4" ShapeID="_x0000_i1060" DrawAspect="Content" ObjectID="_1694240893" r:id="rId96"/>
        </w:object>
      </w:r>
    </w:p>
    <w:p w14:paraId="59D3C8ED" w14:textId="77777777" w:rsidR="004D4168" w:rsidRPr="00056428" w:rsidRDefault="004D4168" w:rsidP="004D4168">
      <w:pPr>
        <w:pStyle w:val="11"/>
        <w:ind w:firstLine="480"/>
        <w:rPr>
          <w:color w:val="000000" w:themeColor="text1"/>
        </w:rPr>
      </w:pPr>
      <w:r w:rsidRPr="00056428">
        <w:rPr>
          <w:rFonts w:hint="eastAsia"/>
          <w:color w:val="000000" w:themeColor="text1"/>
        </w:rPr>
        <w:t>这时，</w:t>
      </w:r>
      <w:r w:rsidRPr="00056428">
        <w:rPr>
          <w:color w:val="000000" w:themeColor="text1"/>
        </w:rPr>
        <w:t>R</w:t>
      </w:r>
      <w:r w:rsidRPr="00056428">
        <w:rPr>
          <w:color w:val="000000" w:themeColor="text1"/>
          <w:vertAlign w:val="subscript"/>
        </w:rPr>
        <w:t>1</w:t>
      </w:r>
      <w:r w:rsidRPr="00056428">
        <w:rPr>
          <w:color w:val="000000" w:themeColor="text1"/>
        </w:rPr>
        <w:t>、</w:t>
      </w:r>
      <w:r w:rsidRPr="00056428">
        <w:rPr>
          <w:color w:val="000000" w:themeColor="text1"/>
        </w:rPr>
        <w:t>R</w:t>
      </w:r>
      <w:r w:rsidRPr="00056428">
        <w:rPr>
          <w:color w:val="000000" w:themeColor="text1"/>
          <w:vertAlign w:val="subscript"/>
        </w:rPr>
        <w:t>2</w:t>
      </w:r>
      <w:r w:rsidRPr="00056428">
        <w:rPr>
          <w:color w:val="000000" w:themeColor="text1"/>
        </w:rPr>
        <w:t>是等价规则</w:t>
      </w:r>
      <w:r w:rsidRPr="00056428">
        <w:rPr>
          <w:rFonts w:hint="eastAsia"/>
          <w:color w:val="000000" w:themeColor="text1"/>
        </w:rPr>
        <w:t>，</w:t>
      </w:r>
      <w:r w:rsidRPr="00056428">
        <w:rPr>
          <w:color w:val="000000" w:themeColor="text1"/>
        </w:rPr>
        <w:t>应删除其中一条规则</w:t>
      </w:r>
      <w:r w:rsidRPr="00056428">
        <w:rPr>
          <w:rFonts w:hint="eastAsia"/>
          <w:color w:val="000000" w:themeColor="text1"/>
        </w:rPr>
        <w:t>；</w:t>
      </w:r>
      <w:r w:rsidRPr="00056428">
        <w:rPr>
          <w:color w:val="000000" w:themeColor="text1"/>
        </w:rPr>
        <w:t>同样</w:t>
      </w:r>
      <w:r w:rsidRPr="00056428">
        <w:rPr>
          <w:rFonts w:hint="eastAsia"/>
          <w:color w:val="000000" w:themeColor="text1"/>
        </w:rPr>
        <w:t>，</w:t>
      </w:r>
      <w:r w:rsidRPr="00056428">
        <w:rPr>
          <w:color w:val="000000" w:themeColor="text1"/>
        </w:rPr>
        <w:t>R</w:t>
      </w:r>
      <w:r w:rsidRPr="00056428">
        <w:rPr>
          <w:color w:val="000000" w:themeColor="text1"/>
          <w:vertAlign w:val="subscript"/>
        </w:rPr>
        <w:t>3</w:t>
      </w:r>
      <w:r w:rsidRPr="00056428">
        <w:rPr>
          <w:color w:val="000000" w:themeColor="text1"/>
        </w:rPr>
        <w:t>、</w:t>
      </w:r>
      <w:r w:rsidRPr="00056428">
        <w:rPr>
          <w:color w:val="000000" w:themeColor="text1"/>
        </w:rPr>
        <w:t>R</w:t>
      </w:r>
      <w:r w:rsidRPr="00056428">
        <w:rPr>
          <w:color w:val="000000" w:themeColor="text1"/>
          <w:vertAlign w:val="subscript"/>
        </w:rPr>
        <w:t>4</w:t>
      </w:r>
      <w:r w:rsidRPr="00056428">
        <w:rPr>
          <w:color w:val="000000" w:themeColor="text1"/>
        </w:rPr>
        <w:t>是等价</w:t>
      </w:r>
      <w:r w:rsidRPr="00056428">
        <w:rPr>
          <w:rFonts w:hint="eastAsia"/>
          <w:color w:val="000000" w:themeColor="text1"/>
        </w:rPr>
        <w:t>规则，</w:t>
      </w:r>
      <w:r w:rsidRPr="00056428">
        <w:rPr>
          <w:color w:val="000000" w:themeColor="text1"/>
        </w:rPr>
        <w:t>应删除其中</w:t>
      </w:r>
      <w:r w:rsidRPr="00056428">
        <w:rPr>
          <w:rFonts w:hint="eastAsia"/>
          <w:color w:val="000000" w:themeColor="text1"/>
        </w:rPr>
        <w:t>一</w:t>
      </w:r>
      <w:r w:rsidRPr="00056428">
        <w:rPr>
          <w:color w:val="000000" w:themeColor="text1"/>
        </w:rPr>
        <w:t>条规则。</w:t>
      </w:r>
    </w:p>
    <w:p w14:paraId="2CD02050" w14:textId="77777777" w:rsidR="004D4168" w:rsidRPr="00056428" w:rsidRDefault="004D4168" w:rsidP="004D4168">
      <w:pPr>
        <w:pStyle w:val="11"/>
        <w:ind w:firstLine="480"/>
        <w:rPr>
          <w:color w:val="000000" w:themeColor="text1"/>
        </w:rPr>
      </w:pPr>
      <w:r w:rsidRPr="00056428">
        <w:rPr>
          <w:rFonts w:hint="eastAsia"/>
          <w:color w:val="000000" w:themeColor="text1"/>
        </w:rPr>
        <w:t>②从属规则</w:t>
      </w:r>
    </w:p>
    <w:p w14:paraId="47746C56" w14:textId="77777777" w:rsidR="004D4168" w:rsidRPr="00056428" w:rsidRDefault="004D4168" w:rsidP="004D4168">
      <w:pPr>
        <w:pStyle w:val="11"/>
        <w:ind w:firstLine="480"/>
        <w:rPr>
          <w:color w:val="000000" w:themeColor="text1"/>
        </w:rPr>
      </w:pPr>
      <w:r w:rsidRPr="00056428">
        <w:rPr>
          <w:rFonts w:hint="eastAsia"/>
          <w:color w:val="000000" w:themeColor="text1"/>
        </w:rPr>
        <w:t>从属规则可分为两种情况：</w:t>
      </w:r>
    </w:p>
    <w:p w14:paraId="586CFFD3" w14:textId="77777777" w:rsidR="004D4168" w:rsidRPr="00056428" w:rsidRDefault="004D4168" w:rsidP="004D4168">
      <w:pPr>
        <w:pStyle w:val="af6"/>
        <w:rPr>
          <w:rFonts w:eastAsiaTheme="minorEastAsia"/>
          <w:color w:val="000000" w:themeColor="text1"/>
        </w:rPr>
      </w:pPr>
      <w:r w:rsidRPr="0079604B">
        <w:rPr>
          <w:rFonts w:eastAsiaTheme="minorEastAsia"/>
          <w:noProof/>
        </w:rPr>
        <w:drawing>
          <wp:inline distT="0" distB="0" distL="0" distR="0" wp14:anchorId="0EB37D94" wp14:editId="16E55E96">
            <wp:extent cx="5270500" cy="548125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1722" cy="5482529"/>
                    </a:xfrm>
                    <a:prstGeom prst="rect">
                      <a:avLst/>
                    </a:prstGeom>
                    <a:noFill/>
                    <a:ln>
                      <a:noFill/>
                    </a:ln>
                  </pic:spPr>
                </pic:pic>
              </a:graphicData>
            </a:graphic>
          </wp:inline>
        </w:drawing>
      </w:r>
    </w:p>
    <w:p w14:paraId="689F20A9" w14:textId="533AE4FD" w:rsidR="004D4168" w:rsidRPr="00056428" w:rsidRDefault="004D4168" w:rsidP="00543A32">
      <w:pPr>
        <w:pStyle w:val="af1"/>
      </w:pPr>
      <w:r w:rsidRPr="004F6355">
        <w:rPr>
          <w:rFonts w:hint="eastAsia"/>
        </w:rPr>
        <w:t>图</w:t>
      </w:r>
      <w:r w:rsidR="00267A5F">
        <w:t>5</w:t>
      </w:r>
      <w:r w:rsidR="00267A5F">
        <w:rPr>
          <w:rFonts w:hint="eastAsia"/>
        </w:rPr>
        <w:t>-</w:t>
      </w:r>
      <w:r w:rsidR="00267A5F">
        <w:t>5</w:t>
      </w:r>
      <w:r w:rsidRPr="00056428">
        <w:t xml:space="preserve"> </w:t>
      </w:r>
      <w:r w:rsidRPr="00056428">
        <w:rPr>
          <w:rFonts w:hint="eastAsia"/>
        </w:rPr>
        <w:t>冗余性验证算法</w:t>
      </w:r>
    </w:p>
    <w:p w14:paraId="3BB4D986" w14:textId="77777777" w:rsidR="004D4168" w:rsidRPr="00056428" w:rsidRDefault="004D4168" w:rsidP="004D4168">
      <w:pPr>
        <w:pStyle w:val="11"/>
        <w:ind w:firstLine="480"/>
        <w:rPr>
          <w:color w:val="000000" w:themeColor="text1"/>
        </w:rPr>
      </w:pPr>
      <w:r w:rsidRPr="00056428">
        <w:rPr>
          <w:rFonts w:hint="eastAsia"/>
          <w:color w:val="000000" w:themeColor="text1"/>
        </w:rPr>
        <w:lastRenderedPageBreak/>
        <w:t>a</w:t>
      </w:r>
      <w:r w:rsidRPr="00056428">
        <w:rPr>
          <w:color w:val="000000" w:themeColor="text1"/>
        </w:rPr>
        <w:t>.</w:t>
      </w:r>
      <w:r w:rsidRPr="00056428">
        <w:rPr>
          <w:rFonts w:hint="eastAsia"/>
          <w:color w:val="000000" w:themeColor="text1"/>
        </w:rPr>
        <w:t>条件从属：两条规则</w:t>
      </w:r>
      <w:r w:rsidRPr="00056428">
        <w:rPr>
          <w:rFonts w:hint="eastAsia"/>
          <w:color w:val="000000" w:themeColor="text1"/>
        </w:rPr>
        <w:t>R</w:t>
      </w:r>
      <w:r w:rsidRPr="00056428">
        <w:rPr>
          <w:rFonts w:hint="eastAsia"/>
          <w:color w:val="000000" w:themeColor="text1"/>
          <w:vertAlign w:val="subscript"/>
        </w:rPr>
        <w:t>1</w:t>
      </w:r>
      <w:r w:rsidRPr="00056428">
        <w:rPr>
          <w:rFonts w:hint="eastAsia"/>
          <w:color w:val="000000" w:themeColor="text1"/>
        </w:rPr>
        <w:t>和</w:t>
      </w:r>
      <w:r w:rsidRPr="00056428">
        <w:rPr>
          <w:rFonts w:hint="eastAsia"/>
          <w:color w:val="000000" w:themeColor="text1"/>
        </w:rPr>
        <w:t>R</w:t>
      </w:r>
      <w:r w:rsidRPr="00056428">
        <w:rPr>
          <w:rFonts w:hint="eastAsia"/>
          <w:color w:val="000000" w:themeColor="text1"/>
          <w:vertAlign w:val="subscript"/>
        </w:rPr>
        <w:t>2</w:t>
      </w:r>
      <w:r w:rsidRPr="00056428">
        <w:rPr>
          <w:rFonts w:hint="eastAsia"/>
          <w:color w:val="000000" w:themeColor="text1"/>
        </w:rPr>
        <w:t>前件相同，但</w:t>
      </w:r>
      <w:r w:rsidRPr="00056428">
        <w:rPr>
          <w:rFonts w:hint="eastAsia"/>
          <w:color w:val="000000" w:themeColor="text1"/>
        </w:rPr>
        <w:t>R</w:t>
      </w:r>
      <w:r w:rsidRPr="00056428">
        <w:rPr>
          <w:color w:val="000000" w:themeColor="text1"/>
          <w:vertAlign w:val="subscript"/>
        </w:rPr>
        <w:t>1</w:t>
      </w:r>
      <w:r w:rsidRPr="00056428">
        <w:rPr>
          <w:rFonts w:hint="eastAsia"/>
          <w:color w:val="000000" w:themeColor="text1"/>
        </w:rPr>
        <w:t>的前件部分约束比</w:t>
      </w:r>
      <w:r w:rsidRPr="00056428">
        <w:rPr>
          <w:rFonts w:hint="eastAsia"/>
          <w:color w:val="000000" w:themeColor="text1"/>
        </w:rPr>
        <w:t>R</w:t>
      </w:r>
      <w:r w:rsidRPr="00056428">
        <w:rPr>
          <w:color w:val="000000" w:themeColor="text1"/>
          <w:vertAlign w:val="subscript"/>
        </w:rPr>
        <w:t>2</w:t>
      </w:r>
      <w:r w:rsidRPr="00056428">
        <w:rPr>
          <w:rFonts w:hint="eastAsia"/>
          <w:color w:val="000000" w:themeColor="text1"/>
        </w:rPr>
        <w:t>多，则</w:t>
      </w:r>
      <w:r w:rsidRPr="00056428">
        <w:rPr>
          <w:rFonts w:hint="eastAsia"/>
          <w:color w:val="000000" w:themeColor="text1"/>
        </w:rPr>
        <w:t>R</w:t>
      </w:r>
      <w:r w:rsidRPr="00056428">
        <w:rPr>
          <w:color w:val="000000" w:themeColor="text1"/>
          <w:vertAlign w:val="subscript"/>
        </w:rPr>
        <w:t>1</w:t>
      </w:r>
      <w:r w:rsidRPr="00056428">
        <w:rPr>
          <w:rFonts w:hint="eastAsia"/>
          <w:color w:val="000000" w:themeColor="text1"/>
        </w:rPr>
        <w:t>是</w:t>
      </w:r>
      <w:r w:rsidRPr="00056428">
        <w:rPr>
          <w:rFonts w:hint="eastAsia"/>
          <w:color w:val="000000" w:themeColor="text1"/>
        </w:rPr>
        <w:t>R</w:t>
      </w:r>
      <w:r w:rsidRPr="00056428">
        <w:rPr>
          <w:color w:val="000000" w:themeColor="text1"/>
          <w:vertAlign w:val="subscript"/>
        </w:rPr>
        <w:t>2</w:t>
      </w:r>
      <w:r w:rsidRPr="00056428">
        <w:rPr>
          <w:rFonts w:hint="eastAsia"/>
          <w:color w:val="000000" w:themeColor="text1"/>
        </w:rPr>
        <w:t>的从属规则。</w:t>
      </w:r>
    </w:p>
    <w:p w14:paraId="2409B343" w14:textId="18FDE119" w:rsidR="004D4168" w:rsidRPr="00056428" w:rsidRDefault="004D4168" w:rsidP="004D4168">
      <w:pPr>
        <w:pStyle w:val="11"/>
        <w:ind w:firstLine="480"/>
        <w:rPr>
          <w:color w:val="000000" w:themeColor="text1"/>
        </w:rPr>
      </w:pPr>
      <w:r w:rsidRPr="00056428">
        <w:rPr>
          <w:rFonts w:hint="eastAsia"/>
          <w:color w:val="000000" w:themeColor="text1"/>
        </w:rPr>
        <w:t>例如：</w:t>
      </w:r>
      <w:r w:rsidR="00986735" w:rsidRPr="00986735">
        <w:rPr>
          <w:position w:val="-12"/>
        </w:rPr>
        <w:object w:dxaOrig="2439" w:dyaOrig="360" w14:anchorId="2ED345F2">
          <v:shape id="_x0000_i1061" type="#_x0000_t75" style="width:122pt;height:18pt" o:ole="">
            <v:imagedata r:id="rId98" o:title=""/>
          </v:shape>
          <o:OLEObject Type="Embed" ProgID="Equation.DSMT4" ShapeID="_x0000_i1061" DrawAspect="Content" ObjectID="_1694240894" r:id="rId99"/>
        </w:object>
      </w:r>
      <w:r w:rsidRPr="00056428">
        <w:rPr>
          <w:color w:val="000000" w:themeColor="text1"/>
        </w:rPr>
        <w:t xml:space="preserve">       </w:t>
      </w:r>
      <w:r w:rsidR="00986735" w:rsidRPr="00986735">
        <w:rPr>
          <w:position w:val="-12"/>
        </w:rPr>
        <w:object w:dxaOrig="1740" w:dyaOrig="360" w14:anchorId="68BEEE5E">
          <v:shape id="_x0000_i1062" type="#_x0000_t75" style="width:87pt;height:18pt" o:ole="">
            <v:imagedata r:id="rId100" o:title=""/>
          </v:shape>
          <o:OLEObject Type="Embed" ProgID="Equation.DSMT4" ShapeID="_x0000_i1062" DrawAspect="Content" ObjectID="_1694240895" r:id="rId101"/>
        </w:object>
      </w:r>
    </w:p>
    <w:p w14:paraId="232ED30E" w14:textId="77777777" w:rsidR="004D4168" w:rsidRPr="00056428" w:rsidRDefault="004D4168" w:rsidP="004D4168">
      <w:pPr>
        <w:pStyle w:val="11"/>
        <w:ind w:firstLine="480"/>
        <w:rPr>
          <w:color w:val="000000" w:themeColor="text1"/>
        </w:rPr>
      </w:pPr>
      <w:r w:rsidRPr="00056428">
        <w:rPr>
          <w:rFonts w:hint="eastAsia"/>
          <w:color w:val="000000" w:themeColor="text1"/>
        </w:rPr>
        <w:t>在这种情况下</w:t>
      </w:r>
      <w:r w:rsidRPr="00056428">
        <w:rPr>
          <w:color w:val="000000" w:themeColor="text1"/>
        </w:rPr>
        <w:t>，要依据处理问题的策略来确定在何时用较一般的规则，何时</w:t>
      </w:r>
      <w:r w:rsidRPr="00056428">
        <w:rPr>
          <w:rFonts w:hint="eastAsia"/>
          <w:color w:val="000000" w:themeColor="text1"/>
        </w:rPr>
        <w:t>用较特定的规则。</w:t>
      </w:r>
    </w:p>
    <w:p w14:paraId="56637F06" w14:textId="77777777" w:rsidR="004D4168" w:rsidRPr="00056428" w:rsidRDefault="004D4168" w:rsidP="004D4168">
      <w:pPr>
        <w:pStyle w:val="11"/>
        <w:ind w:firstLine="480"/>
        <w:rPr>
          <w:color w:val="000000" w:themeColor="text1"/>
        </w:rPr>
      </w:pPr>
      <w:r w:rsidRPr="00056428">
        <w:rPr>
          <w:rFonts w:hint="eastAsia"/>
          <w:color w:val="000000" w:themeColor="text1"/>
        </w:rPr>
        <w:t>b</w:t>
      </w:r>
      <w:r w:rsidRPr="00056428">
        <w:rPr>
          <w:color w:val="000000" w:themeColor="text1"/>
        </w:rPr>
        <w:t>.</w:t>
      </w:r>
      <w:r w:rsidRPr="00056428">
        <w:rPr>
          <w:rFonts w:hint="eastAsia"/>
          <w:color w:val="000000" w:themeColor="text1"/>
        </w:rPr>
        <w:t>结论从属：两条规则</w:t>
      </w:r>
      <w:r w:rsidRPr="00056428">
        <w:rPr>
          <w:rFonts w:hint="eastAsia"/>
          <w:color w:val="000000" w:themeColor="text1"/>
        </w:rPr>
        <w:t>R</w:t>
      </w:r>
      <w:r w:rsidRPr="00056428">
        <w:rPr>
          <w:color w:val="000000" w:themeColor="text1"/>
          <w:vertAlign w:val="subscript"/>
        </w:rPr>
        <w:t>1</w:t>
      </w:r>
      <w:r w:rsidRPr="00056428">
        <w:rPr>
          <w:rFonts w:hint="eastAsia"/>
          <w:color w:val="000000" w:themeColor="text1"/>
        </w:rPr>
        <w:t>和</w:t>
      </w:r>
      <w:r w:rsidRPr="00056428">
        <w:rPr>
          <w:rFonts w:hint="eastAsia"/>
          <w:color w:val="000000" w:themeColor="text1"/>
        </w:rPr>
        <w:t>R</w:t>
      </w:r>
      <w:r w:rsidRPr="00056428">
        <w:rPr>
          <w:rFonts w:hint="eastAsia"/>
          <w:color w:val="000000" w:themeColor="text1"/>
          <w:vertAlign w:val="subscript"/>
        </w:rPr>
        <w:t>2</w:t>
      </w:r>
      <w:r w:rsidRPr="00056428">
        <w:rPr>
          <w:rFonts w:hint="eastAsia"/>
          <w:color w:val="000000" w:themeColor="text1"/>
        </w:rPr>
        <w:t>前件相同，但</w:t>
      </w:r>
      <w:r w:rsidRPr="00056428">
        <w:rPr>
          <w:rFonts w:hint="eastAsia"/>
          <w:color w:val="000000" w:themeColor="text1"/>
        </w:rPr>
        <w:t>R</w:t>
      </w:r>
      <w:r w:rsidRPr="00056428">
        <w:rPr>
          <w:color w:val="000000" w:themeColor="text1"/>
          <w:vertAlign w:val="subscript"/>
        </w:rPr>
        <w:t>1</w:t>
      </w:r>
      <w:r w:rsidRPr="00056428">
        <w:rPr>
          <w:rFonts w:hint="eastAsia"/>
          <w:color w:val="000000" w:themeColor="text1"/>
        </w:rPr>
        <w:t>的后件部分约束比</w:t>
      </w:r>
      <w:r w:rsidRPr="00056428">
        <w:rPr>
          <w:rFonts w:hint="eastAsia"/>
          <w:color w:val="000000" w:themeColor="text1"/>
        </w:rPr>
        <w:t>R</w:t>
      </w:r>
      <w:r w:rsidRPr="00056428">
        <w:rPr>
          <w:rFonts w:hint="eastAsia"/>
          <w:color w:val="000000" w:themeColor="text1"/>
          <w:vertAlign w:val="subscript"/>
        </w:rPr>
        <w:t>2</w:t>
      </w:r>
      <w:r w:rsidRPr="00056428">
        <w:rPr>
          <w:rFonts w:hint="eastAsia"/>
          <w:color w:val="000000" w:themeColor="text1"/>
        </w:rPr>
        <w:t>多，则</w:t>
      </w:r>
      <w:r w:rsidRPr="00056428">
        <w:rPr>
          <w:rFonts w:hint="eastAsia"/>
          <w:color w:val="000000" w:themeColor="text1"/>
        </w:rPr>
        <w:t>R</w:t>
      </w:r>
      <w:r w:rsidRPr="00056428">
        <w:rPr>
          <w:color w:val="000000" w:themeColor="text1"/>
          <w:vertAlign w:val="subscript"/>
        </w:rPr>
        <w:t>1</w:t>
      </w:r>
      <w:r w:rsidRPr="00056428">
        <w:rPr>
          <w:rFonts w:hint="eastAsia"/>
          <w:color w:val="000000" w:themeColor="text1"/>
        </w:rPr>
        <w:t>是</w:t>
      </w:r>
      <w:r w:rsidRPr="00056428">
        <w:rPr>
          <w:rFonts w:hint="eastAsia"/>
          <w:color w:val="000000" w:themeColor="text1"/>
        </w:rPr>
        <w:t>R</w:t>
      </w:r>
      <w:r w:rsidRPr="00056428">
        <w:rPr>
          <w:color w:val="000000" w:themeColor="text1"/>
          <w:vertAlign w:val="subscript"/>
        </w:rPr>
        <w:t>2</w:t>
      </w:r>
      <w:r w:rsidRPr="00056428">
        <w:rPr>
          <w:rFonts w:hint="eastAsia"/>
          <w:color w:val="000000" w:themeColor="text1"/>
        </w:rPr>
        <w:t>的从属规则。</w:t>
      </w:r>
    </w:p>
    <w:p w14:paraId="420CF933" w14:textId="15CCC746" w:rsidR="004D4168" w:rsidRPr="00056428" w:rsidRDefault="004D4168" w:rsidP="004D4168">
      <w:pPr>
        <w:pStyle w:val="11"/>
        <w:ind w:firstLine="480"/>
        <w:rPr>
          <w:color w:val="000000" w:themeColor="text1"/>
        </w:rPr>
      </w:pPr>
      <w:r w:rsidRPr="00056428">
        <w:rPr>
          <w:rFonts w:hint="eastAsia"/>
          <w:color w:val="000000" w:themeColor="text1"/>
        </w:rPr>
        <w:t>例如：</w:t>
      </w:r>
      <w:r w:rsidR="00986735" w:rsidRPr="00986735">
        <w:rPr>
          <w:position w:val="-12"/>
        </w:rPr>
        <w:object w:dxaOrig="3120" w:dyaOrig="360" w14:anchorId="2EFFD45A">
          <v:shape id="_x0000_i1063" type="#_x0000_t75" style="width:156pt;height:18pt" o:ole="">
            <v:imagedata r:id="rId102" o:title=""/>
          </v:shape>
          <o:OLEObject Type="Embed" ProgID="Equation.DSMT4" ShapeID="_x0000_i1063" DrawAspect="Content" ObjectID="_1694240896" r:id="rId103"/>
        </w:object>
      </w:r>
      <w:r w:rsidRPr="00056428">
        <w:rPr>
          <w:color w:val="000000" w:themeColor="text1"/>
        </w:rPr>
        <w:t xml:space="preserve">  </w:t>
      </w:r>
      <w:r w:rsidR="00986735" w:rsidRPr="00986735">
        <w:rPr>
          <w:position w:val="-12"/>
        </w:rPr>
        <w:object w:dxaOrig="2460" w:dyaOrig="360" w14:anchorId="05FAD36A">
          <v:shape id="_x0000_i1064" type="#_x0000_t75" style="width:123pt;height:18pt" o:ole="">
            <v:imagedata r:id="rId104" o:title=""/>
          </v:shape>
          <o:OLEObject Type="Embed" ProgID="Equation.DSMT4" ShapeID="_x0000_i1064" DrawAspect="Content" ObjectID="_1694240897" r:id="rId105"/>
        </w:object>
      </w:r>
    </w:p>
    <w:p w14:paraId="06C0E236" w14:textId="77777777" w:rsidR="004D4168" w:rsidRPr="00056428" w:rsidRDefault="004D4168" w:rsidP="004D4168">
      <w:pPr>
        <w:pStyle w:val="11"/>
        <w:ind w:firstLine="480"/>
        <w:rPr>
          <w:color w:val="000000" w:themeColor="text1"/>
        </w:rPr>
      </w:pPr>
      <w:r w:rsidRPr="00056428">
        <w:rPr>
          <w:rFonts w:hint="eastAsia"/>
          <w:color w:val="000000" w:themeColor="text1"/>
        </w:rPr>
        <w:t>在这种情况下</w:t>
      </w:r>
      <w:r w:rsidRPr="00056428">
        <w:rPr>
          <w:color w:val="000000" w:themeColor="text1"/>
        </w:rPr>
        <w:t>，一般删除规则</w:t>
      </w:r>
      <w:r w:rsidRPr="00056428">
        <w:rPr>
          <w:color w:val="000000" w:themeColor="text1"/>
        </w:rPr>
        <w:t>R</w:t>
      </w:r>
      <w:r w:rsidRPr="00056428">
        <w:rPr>
          <w:color w:val="000000" w:themeColor="text1"/>
          <w:vertAlign w:val="subscript"/>
        </w:rPr>
        <w:t>2</w:t>
      </w:r>
      <w:r w:rsidRPr="00056428">
        <w:rPr>
          <w:color w:val="000000" w:themeColor="text1"/>
        </w:rPr>
        <w:t>。</w:t>
      </w:r>
    </w:p>
    <w:p w14:paraId="30B2EC70" w14:textId="77777777" w:rsidR="004D4168" w:rsidRPr="00056428" w:rsidRDefault="004D4168" w:rsidP="004D4168">
      <w:pPr>
        <w:pStyle w:val="11"/>
        <w:ind w:firstLine="480"/>
        <w:rPr>
          <w:color w:val="000000" w:themeColor="text1"/>
        </w:rPr>
      </w:pPr>
      <w:r w:rsidRPr="00056428">
        <w:rPr>
          <w:rFonts w:hint="eastAsia"/>
          <w:color w:val="000000" w:themeColor="text1"/>
        </w:rPr>
        <w:t>c</w:t>
      </w:r>
      <w:r w:rsidRPr="00056428">
        <w:rPr>
          <w:color w:val="000000" w:themeColor="text1"/>
        </w:rPr>
        <w:t>.</w:t>
      </w:r>
      <w:r w:rsidRPr="00056428">
        <w:rPr>
          <w:rFonts w:hint="eastAsia"/>
          <w:color w:val="000000" w:themeColor="text1"/>
        </w:rPr>
        <w:t>传递冗余：若两条规则链中第一条规则前件相同，</w:t>
      </w:r>
      <w:r w:rsidRPr="00056428">
        <w:rPr>
          <w:color w:val="000000" w:themeColor="text1"/>
        </w:rPr>
        <w:t>而最后一条规则</w:t>
      </w:r>
      <w:r w:rsidRPr="00056428">
        <w:rPr>
          <w:rFonts w:hint="eastAsia"/>
          <w:color w:val="000000" w:themeColor="text1"/>
        </w:rPr>
        <w:t>后件是等价的，</w:t>
      </w:r>
      <w:r w:rsidRPr="00056428">
        <w:rPr>
          <w:color w:val="000000" w:themeColor="text1"/>
        </w:rPr>
        <w:t>则称这两条规则链是传递冗余的。</w:t>
      </w:r>
    </w:p>
    <w:p w14:paraId="5B254EB7" w14:textId="55F706D1" w:rsidR="004D4168" w:rsidRPr="00056428" w:rsidRDefault="004D4168" w:rsidP="004D4168">
      <w:pPr>
        <w:pStyle w:val="11"/>
        <w:ind w:firstLine="480"/>
        <w:rPr>
          <w:color w:val="000000" w:themeColor="text1"/>
        </w:rPr>
      </w:pPr>
      <w:r w:rsidRPr="00056428">
        <w:rPr>
          <w:rFonts w:hint="eastAsia"/>
          <w:color w:val="000000" w:themeColor="text1"/>
        </w:rPr>
        <w:t>例如：</w:t>
      </w:r>
      <w:r w:rsidR="00986735" w:rsidRPr="00986735">
        <w:rPr>
          <w:position w:val="-12"/>
        </w:rPr>
        <w:object w:dxaOrig="2520" w:dyaOrig="360" w14:anchorId="5CA15D9D">
          <v:shape id="_x0000_i1065" type="#_x0000_t75" style="width:126pt;height:18pt" o:ole="">
            <v:imagedata r:id="rId106" o:title=""/>
          </v:shape>
          <o:OLEObject Type="Embed" ProgID="Equation.DSMT4" ShapeID="_x0000_i1065" DrawAspect="Content" ObjectID="_1694240898" r:id="rId107"/>
        </w:object>
      </w:r>
      <w:r w:rsidRPr="00056428">
        <w:rPr>
          <w:color w:val="000000" w:themeColor="text1"/>
        </w:rPr>
        <w:t xml:space="preserve">       </w:t>
      </w:r>
      <w:r w:rsidR="00986735" w:rsidRPr="00986735">
        <w:rPr>
          <w:position w:val="-12"/>
        </w:rPr>
        <w:object w:dxaOrig="1740" w:dyaOrig="360" w14:anchorId="71A5AD5E">
          <v:shape id="_x0000_i1066" type="#_x0000_t75" style="width:87pt;height:18pt" o:ole="">
            <v:imagedata r:id="rId108" o:title=""/>
          </v:shape>
          <o:OLEObject Type="Embed" ProgID="Equation.DSMT4" ShapeID="_x0000_i1066" DrawAspect="Content" ObjectID="_1694240899" r:id="rId109"/>
        </w:object>
      </w:r>
    </w:p>
    <w:p w14:paraId="4149AE01" w14:textId="77777777" w:rsidR="004D4168" w:rsidRDefault="004D4168" w:rsidP="004D4168">
      <w:pPr>
        <w:pStyle w:val="11"/>
        <w:ind w:firstLine="480"/>
        <w:rPr>
          <w:color w:val="000000" w:themeColor="text1"/>
        </w:rPr>
      </w:pPr>
      <w:r w:rsidRPr="00056428">
        <w:rPr>
          <w:rFonts w:hint="eastAsia"/>
          <w:color w:val="000000" w:themeColor="text1"/>
        </w:rPr>
        <w:t>当</w:t>
      </w:r>
      <w:r w:rsidRPr="00056428">
        <w:rPr>
          <w:rFonts w:hint="eastAsia"/>
          <w:color w:val="000000" w:themeColor="text1"/>
        </w:rPr>
        <w:t>Q(x</w:t>
      </w:r>
      <w:r w:rsidRPr="00056428">
        <w:rPr>
          <w:color w:val="000000" w:themeColor="text1"/>
        </w:rPr>
        <w:t>)</w:t>
      </w:r>
      <w:r w:rsidRPr="00056428">
        <w:rPr>
          <w:color w:val="000000" w:themeColor="text1"/>
        </w:rPr>
        <w:t>是推理过程中用到的中间结果或解释过程中用到时</w:t>
      </w:r>
      <w:r w:rsidRPr="00056428">
        <w:rPr>
          <w:rFonts w:hint="eastAsia"/>
          <w:color w:val="000000" w:themeColor="text1"/>
        </w:rPr>
        <w:t>，</w:t>
      </w:r>
      <w:r w:rsidRPr="00056428">
        <w:rPr>
          <w:color w:val="000000" w:themeColor="text1"/>
        </w:rPr>
        <w:t>保留前者</w:t>
      </w:r>
      <w:r w:rsidRPr="00056428">
        <w:rPr>
          <w:rFonts w:hint="eastAsia"/>
          <w:color w:val="000000" w:themeColor="text1"/>
        </w:rPr>
        <w:t>，</w:t>
      </w:r>
      <w:r w:rsidRPr="00056428">
        <w:rPr>
          <w:color w:val="000000" w:themeColor="text1"/>
        </w:rPr>
        <w:t>否</w:t>
      </w:r>
      <w:r w:rsidRPr="00056428">
        <w:rPr>
          <w:rFonts w:hint="eastAsia"/>
          <w:color w:val="000000" w:themeColor="text1"/>
        </w:rPr>
        <w:t>则保留后者。</w:t>
      </w:r>
    </w:p>
    <w:p w14:paraId="42A528F1" w14:textId="77777777" w:rsidR="004D4168" w:rsidRPr="00056428" w:rsidRDefault="004D4168" w:rsidP="004D4168">
      <w:pPr>
        <w:pStyle w:val="31"/>
        <w:ind w:firstLine="384"/>
      </w:pPr>
      <w:r w:rsidRPr="00056428">
        <w:rPr>
          <w:rFonts w:hint="eastAsia"/>
        </w:rPr>
        <w:t>（</w:t>
      </w:r>
      <w:r w:rsidRPr="00056428">
        <w:t>2</w:t>
      </w:r>
      <w:r w:rsidRPr="00056428">
        <w:rPr>
          <w:rFonts w:hint="eastAsia"/>
        </w:rPr>
        <w:t>）矛盾</w:t>
      </w:r>
    </w:p>
    <w:p w14:paraId="55207174" w14:textId="77777777" w:rsidR="004D4168" w:rsidRPr="00056428" w:rsidRDefault="004D4168" w:rsidP="004D4168">
      <w:pPr>
        <w:pStyle w:val="11"/>
        <w:ind w:firstLine="480"/>
        <w:rPr>
          <w:color w:val="000000" w:themeColor="text1"/>
        </w:rPr>
      </w:pPr>
      <w:r w:rsidRPr="00056428">
        <w:rPr>
          <w:rFonts w:hint="eastAsia"/>
          <w:color w:val="000000" w:themeColor="text1"/>
        </w:rPr>
        <w:t>知识库中存在矛盾的规则或规则链</w:t>
      </w:r>
      <w:r w:rsidRPr="00056428">
        <w:rPr>
          <w:color w:val="000000" w:themeColor="text1"/>
        </w:rPr>
        <w:t>，则称知识库中含有矛盾。两条规则或规</w:t>
      </w:r>
      <w:r w:rsidRPr="00056428">
        <w:rPr>
          <w:rFonts w:hint="eastAsia"/>
          <w:color w:val="000000" w:themeColor="text1"/>
        </w:rPr>
        <w:t>则链</w:t>
      </w:r>
      <w:r w:rsidRPr="00056428">
        <w:rPr>
          <w:color w:val="000000" w:themeColor="text1"/>
        </w:rPr>
        <w:t>，当且仅当它们在相同的前件下得到后件中有相互矛盾的结论时，称这两条</w:t>
      </w:r>
      <w:r w:rsidRPr="00056428">
        <w:rPr>
          <w:rFonts w:hint="eastAsia"/>
          <w:color w:val="000000" w:themeColor="text1"/>
        </w:rPr>
        <w:t>规则或规则链是矛盾的。主要有以下几种情况</w:t>
      </w:r>
      <w:r w:rsidRPr="00056428">
        <w:rPr>
          <w:color w:val="000000" w:themeColor="text1"/>
        </w:rPr>
        <w:t>(</w:t>
      </w:r>
      <w:r w:rsidRPr="00056428">
        <w:rPr>
          <w:color w:val="000000" w:themeColor="text1"/>
        </w:rPr>
        <w:t>式中</w:t>
      </w:r>
      <w:r w:rsidRPr="00056428">
        <w:rPr>
          <w:rFonts w:hint="eastAsia"/>
          <w:color w:val="000000" w:themeColor="text1"/>
        </w:rPr>
        <w:t>“</w:t>
      </w:r>
      <w:r w:rsidRPr="00056428">
        <w:rPr>
          <w:rFonts w:hint="eastAsia"/>
          <w:color w:val="000000" w:themeColor="text1"/>
        </w:rPr>
        <w:t>~</w:t>
      </w:r>
      <w:r w:rsidRPr="00056428">
        <w:rPr>
          <w:rFonts w:hint="eastAsia"/>
          <w:color w:val="000000" w:themeColor="text1"/>
        </w:rPr>
        <w:t>”</w:t>
      </w:r>
      <w:r w:rsidRPr="00056428">
        <w:rPr>
          <w:color w:val="000000" w:themeColor="text1"/>
        </w:rPr>
        <w:t>表示</w:t>
      </w:r>
      <w:r w:rsidRPr="00056428">
        <w:rPr>
          <w:rFonts w:hint="eastAsia"/>
          <w:color w:val="000000" w:themeColor="text1"/>
        </w:rPr>
        <w:t>“</w:t>
      </w:r>
      <w:r w:rsidRPr="00056428">
        <w:rPr>
          <w:color w:val="000000" w:themeColor="text1"/>
        </w:rPr>
        <w:t>非</w:t>
      </w:r>
      <w:r w:rsidRPr="00056428">
        <w:rPr>
          <w:rFonts w:hint="eastAsia"/>
          <w:color w:val="000000" w:themeColor="text1"/>
        </w:rPr>
        <w:t>”</w:t>
      </w:r>
      <w:r w:rsidRPr="00056428">
        <w:rPr>
          <w:rFonts w:hint="eastAsia"/>
          <w:color w:val="000000" w:themeColor="text1"/>
        </w:rPr>
        <w:t>)</w:t>
      </w:r>
      <w:r w:rsidRPr="00056428">
        <w:rPr>
          <w:rFonts w:hint="eastAsia"/>
          <w:color w:val="000000" w:themeColor="text1"/>
        </w:rPr>
        <w:t>：</w:t>
      </w:r>
    </w:p>
    <w:p w14:paraId="58AD490E" w14:textId="77777777" w:rsidR="004D4168" w:rsidRPr="00056428" w:rsidRDefault="004D4168" w:rsidP="004D4168">
      <w:pPr>
        <w:pStyle w:val="11"/>
        <w:ind w:firstLine="480"/>
        <w:rPr>
          <w:color w:val="000000" w:themeColor="text1"/>
        </w:rPr>
      </w:pPr>
      <w:r w:rsidRPr="00056428">
        <w:rPr>
          <w:rFonts w:hint="eastAsia"/>
          <w:color w:val="000000" w:themeColor="text1"/>
        </w:rPr>
        <w:t>①自相矛盾：从某一前提直接推得与之相反的结论，成为自相矛盾。</w:t>
      </w:r>
    </w:p>
    <w:p w14:paraId="0AD876BB" w14:textId="275F1ED1" w:rsidR="004D4168" w:rsidRPr="00056428" w:rsidRDefault="004D4168" w:rsidP="004D4168">
      <w:pPr>
        <w:pStyle w:val="11"/>
        <w:ind w:firstLine="480"/>
        <w:rPr>
          <w:color w:val="000000" w:themeColor="text1"/>
        </w:rPr>
      </w:pPr>
      <w:r w:rsidRPr="00056428">
        <w:rPr>
          <w:rFonts w:hint="eastAsia"/>
          <w:color w:val="000000" w:themeColor="text1"/>
        </w:rPr>
        <w:t>例如：</w:t>
      </w:r>
      <w:r w:rsidR="00986735" w:rsidRPr="00986735">
        <w:rPr>
          <w:position w:val="-10"/>
        </w:rPr>
        <w:object w:dxaOrig="1460" w:dyaOrig="320" w14:anchorId="2E42A0FF">
          <v:shape id="_x0000_i1067" type="#_x0000_t75" style="width:73pt;height:16pt" o:ole="">
            <v:imagedata r:id="rId110" o:title=""/>
          </v:shape>
          <o:OLEObject Type="Embed" ProgID="Equation.DSMT4" ShapeID="_x0000_i1067" DrawAspect="Content" ObjectID="_1694240900" r:id="rId111"/>
        </w:object>
      </w:r>
    </w:p>
    <w:p w14:paraId="2D4F92D7" w14:textId="77777777" w:rsidR="004D4168" w:rsidRPr="00056428" w:rsidRDefault="004D4168" w:rsidP="004D4168">
      <w:pPr>
        <w:pStyle w:val="11"/>
        <w:ind w:firstLine="480"/>
        <w:rPr>
          <w:color w:val="000000" w:themeColor="text1"/>
        </w:rPr>
      </w:pPr>
      <w:r w:rsidRPr="00056428">
        <w:rPr>
          <w:rFonts w:hint="eastAsia"/>
          <w:color w:val="000000" w:themeColor="text1"/>
        </w:rPr>
        <w:t>②传递自相矛盾：从某一前提</w:t>
      </w:r>
      <w:r w:rsidRPr="00056428">
        <w:rPr>
          <w:rFonts w:hint="eastAsia"/>
          <w:color w:val="000000" w:themeColor="text1"/>
        </w:rPr>
        <w:t>P(</w:t>
      </w:r>
      <w:r w:rsidRPr="00056428">
        <w:rPr>
          <w:color w:val="000000" w:themeColor="text1"/>
        </w:rPr>
        <w:t>x)</w:t>
      </w:r>
      <w:r w:rsidRPr="00056428">
        <w:rPr>
          <w:rFonts w:hint="eastAsia"/>
          <w:color w:val="000000" w:themeColor="text1"/>
        </w:rPr>
        <w:t>经过一推理链推出相反的结论</w:t>
      </w:r>
      <w:r w:rsidRPr="00056428">
        <w:rPr>
          <w:rFonts w:hint="eastAsia"/>
          <w:color w:val="000000" w:themeColor="text1"/>
        </w:rPr>
        <w:t>~P</w:t>
      </w:r>
      <w:r w:rsidRPr="00056428">
        <w:rPr>
          <w:color w:val="000000" w:themeColor="text1"/>
        </w:rPr>
        <w:t>(x)</w:t>
      </w:r>
      <w:r w:rsidRPr="00056428">
        <w:rPr>
          <w:rFonts w:hint="eastAsia"/>
          <w:color w:val="000000" w:themeColor="text1"/>
        </w:rPr>
        <w:t>。</w:t>
      </w:r>
    </w:p>
    <w:p w14:paraId="60C110B4" w14:textId="280E430D" w:rsidR="004D4168" w:rsidRPr="00056428" w:rsidRDefault="004D4168" w:rsidP="004D4168">
      <w:pPr>
        <w:pStyle w:val="11"/>
        <w:ind w:firstLine="480"/>
        <w:rPr>
          <w:color w:val="000000" w:themeColor="text1"/>
        </w:rPr>
      </w:pPr>
      <w:r w:rsidRPr="00056428">
        <w:rPr>
          <w:rFonts w:hint="eastAsia"/>
          <w:color w:val="000000" w:themeColor="text1"/>
        </w:rPr>
        <w:t>例如：</w:t>
      </w:r>
      <w:r w:rsidR="00986735" w:rsidRPr="00986735">
        <w:rPr>
          <w:position w:val="-10"/>
        </w:rPr>
        <w:object w:dxaOrig="3040" w:dyaOrig="320" w14:anchorId="00C205D6">
          <v:shape id="_x0000_i1068" type="#_x0000_t75" style="width:152pt;height:16pt" o:ole="">
            <v:imagedata r:id="rId112" o:title=""/>
          </v:shape>
          <o:OLEObject Type="Embed" ProgID="Equation.DSMT4" ShapeID="_x0000_i1068" DrawAspect="Content" ObjectID="_1694240901" r:id="rId113"/>
        </w:object>
      </w:r>
    </w:p>
    <w:p w14:paraId="69AAB7FC" w14:textId="77777777" w:rsidR="004D4168" w:rsidRPr="00056428" w:rsidRDefault="004D4168" w:rsidP="004D4168">
      <w:pPr>
        <w:pStyle w:val="11"/>
        <w:ind w:firstLine="480"/>
        <w:rPr>
          <w:color w:val="000000" w:themeColor="text1"/>
        </w:rPr>
      </w:pPr>
      <w:r w:rsidRPr="00056428">
        <w:rPr>
          <w:rFonts w:hint="eastAsia"/>
          <w:color w:val="000000" w:themeColor="text1"/>
        </w:rPr>
        <w:t>③隐含矛盾：隐含矛盾有两种情形。</w:t>
      </w:r>
    </w:p>
    <w:p w14:paraId="55611C48" w14:textId="77777777" w:rsidR="004D4168" w:rsidRPr="00056428" w:rsidRDefault="004D4168" w:rsidP="004D4168">
      <w:pPr>
        <w:pStyle w:val="11"/>
        <w:ind w:firstLine="480"/>
        <w:rPr>
          <w:color w:val="000000" w:themeColor="text1"/>
        </w:rPr>
      </w:pPr>
      <w:r w:rsidRPr="00056428">
        <w:rPr>
          <w:rFonts w:hint="eastAsia"/>
          <w:color w:val="000000" w:themeColor="text1"/>
        </w:rPr>
        <w:t>a</w:t>
      </w:r>
      <w:r w:rsidRPr="00056428">
        <w:rPr>
          <w:color w:val="000000" w:themeColor="text1"/>
        </w:rPr>
        <w:t>.</w:t>
      </w:r>
      <w:r w:rsidRPr="00056428">
        <w:rPr>
          <w:rFonts w:hint="eastAsia"/>
          <w:color w:val="000000" w:themeColor="text1"/>
        </w:rPr>
        <w:t>在知识库中存在一推理链</w:t>
      </w:r>
      <w:r w:rsidRPr="00056428">
        <w:rPr>
          <w:color w:val="000000" w:themeColor="text1"/>
        </w:rPr>
        <w:t>，从推理链后面某一节点中能推出与前面节点相</w:t>
      </w:r>
      <w:r w:rsidRPr="00056428">
        <w:rPr>
          <w:rFonts w:hint="eastAsia"/>
          <w:color w:val="000000" w:themeColor="text1"/>
        </w:rPr>
        <w:t>反的结论</w:t>
      </w:r>
      <w:r w:rsidRPr="00056428">
        <w:rPr>
          <w:color w:val="000000" w:themeColor="text1"/>
        </w:rPr>
        <w:t>，但这一规则未包含在知识库中。</w:t>
      </w:r>
    </w:p>
    <w:p w14:paraId="0986D8EA" w14:textId="172B548F" w:rsidR="004D4168" w:rsidRPr="00056428" w:rsidRDefault="004D4168" w:rsidP="004D4168">
      <w:pPr>
        <w:pStyle w:val="11"/>
        <w:ind w:firstLine="480"/>
        <w:rPr>
          <w:color w:val="000000" w:themeColor="text1"/>
        </w:rPr>
      </w:pPr>
      <w:r w:rsidRPr="00056428">
        <w:rPr>
          <w:rFonts w:hint="eastAsia"/>
          <w:color w:val="000000" w:themeColor="text1"/>
        </w:rPr>
        <w:t>例如：</w:t>
      </w:r>
      <w:r w:rsidR="00986735" w:rsidRPr="00986735">
        <w:rPr>
          <w:position w:val="-10"/>
        </w:rPr>
        <w:object w:dxaOrig="3040" w:dyaOrig="320" w14:anchorId="699F5E43">
          <v:shape id="_x0000_i1069" type="#_x0000_t75" style="width:152pt;height:16pt" o:ole="">
            <v:imagedata r:id="rId114" o:title=""/>
          </v:shape>
          <o:OLEObject Type="Embed" ProgID="Equation.DSMT4" ShapeID="_x0000_i1069" DrawAspect="Content" ObjectID="_1694240902" r:id="rId115"/>
        </w:object>
      </w:r>
      <w:r w:rsidRPr="00056428">
        <w:rPr>
          <w:color w:val="000000" w:themeColor="text1"/>
        </w:rPr>
        <w:t>，</w:t>
      </w:r>
      <w:r w:rsidRPr="00056428">
        <w:rPr>
          <w:rFonts w:hint="eastAsia"/>
          <w:color w:val="000000" w:themeColor="text1"/>
        </w:rPr>
        <w:t>且规则</w:t>
      </w:r>
      <w:r w:rsidR="00986735" w:rsidRPr="00986735">
        <w:rPr>
          <w:position w:val="-10"/>
        </w:rPr>
        <w:object w:dxaOrig="1460" w:dyaOrig="320" w14:anchorId="500E012C">
          <v:shape id="_x0000_i1070" type="#_x0000_t75" style="width:73pt;height:16pt" o:ole="">
            <v:imagedata r:id="rId116" o:title=""/>
          </v:shape>
          <o:OLEObject Type="Embed" ProgID="Equation.DSMT4" ShapeID="_x0000_i1070" DrawAspect="Content" ObjectID="_1694240903" r:id="rId117"/>
        </w:object>
      </w:r>
      <w:r w:rsidRPr="00056428">
        <w:rPr>
          <w:rFonts w:hint="eastAsia"/>
          <w:color w:val="000000" w:themeColor="text1"/>
        </w:rPr>
        <w:t>应当包含在知识库中</w:t>
      </w:r>
      <w:r w:rsidRPr="00056428">
        <w:rPr>
          <w:color w:val="000000" w:themeColor="text1"/>
        </w:rPr>
        <w:t>，但未显式地包含在知识库中。</w:t>
      </w:r>
    </w:p>
    <w:p w14:paraId="153C4BEC" w14:textId="58180E88" w:rsidR="004D4168" w:rsidRPr="00056428" w:rsidRDefault="004D4168" w:rsidP="004D4168">
      <w:pPr>
        <w:pStyle w:val="11"/>
        <w:ind w:firstLine="480"/>
        <w:rPr>
          <w:color w:val="000000" w:themeColor="text1"/>
        </w:rPr>
      </w:pPr>
      <w:r w:rsidRPr="00056428">
        <w:rPr>
          <w:rFonts w:hint="eastAsia"/>
          <w:color w:val="000000" w:themeColor="text1"/>
        </w:rPr>
        <w:t>b</w:t>
      </w:r>
      <w:r w:rsidRPr="00056428">
        <w:rPr>
          <w:color w:val="000000" w:themeColor="text1"/>
        </w:rPr>
        <w:t xml:space="preserve">. </w:t>
      </w:r>
      <w:r w:rsidR="00986735" w:rsidRPr="00986735">
        <w:rPr>
          <w:position w:val="-10"/>
        </w:rPr>
        <w:object w:dxaOrig="1340" w:dyaOrig="320" w14:anchorId="355FD22A">
          <v:shape id="_x0000_i1071" type="#_x0000_t75" style="width:67pt;height:16pt" o:ole="">
            <v:imagedata r:id="rId118" o:title=""/>
          </v:shape>
          <o:OLEObject Type="Embed" ProgID="Equation.DSMT4" ShapeID="_x0000_i1071" DrawAspect="Content" ObjectID="_1694240904" r:id="rId119"/>
        </w:object>
      </w:r>
      <w:r w:rsidRPr="00056428">
        <w:rPr>
          <w:rFonts w:hint="eastAsia"/>
          <w:color w:val="000000" w:themeColor="text1"/>
        </w:rPr>
        <w:t>，</w:t>
      </w:r>
      <w:r w:rsidR="00986735" w:rsidRPr="00986735">
        <w:rPr>
          <w:position w:val="-10"/>
        </w:rPr>
        <w:object w:dxaOrig="1320" w:dyaOrig="320" w14:anchorId="7153C641">
          <v:shape id="_x0000_i1072" type="#_x0000_t75" style="width:66pt;height:16pt" o:ole="">
            <v:imagedata r:id="rId120" o:title=""/>
          </v:shape>
          <o:OLEObject Type="Embed" ProgID="Equation.DSMT4" ShapeID="_x0000_i1072" DrawAspect="Content" ObjectID="_1694240905" r:id="rId121"/>
        </w:object>
      </w:r>
      <w:r w:rsidRPr="00056428">
        <w:rPr>
          <w:rFonts w:hint="eastAsia"/>
          <w:color w:val="000000" w:themeColor="text1"/>
        </w:rPr>
        <w:t>，且</w:t>
      </w:r>
      <w:r w:rsidR="00986735" w:rsidRPr="00986735">
        <w:rPr>
          <w:position w:val="-10"/>
        </w:rPr>
        <w:object w:dxaOrig="1480" w:dyaOrig="320" w14:anchorId="04196971">
          <v:shape id="_x0000_i1073" type="#_x0000_t75" style="width:74pt;height:16pt" o:ole="">
            <v:imagedata r:id="rId122" o:title=""/>
          </v:shape>
          <o:OLEObject Type="Embed" ProgID="Equation.DSMT4" ShapeID="_x0000_i1073" DrawAspect="Content" ObjectID="_1694240906" r:id="rId123"/>
        </w:object>
      </w:r>
      <w:r w:rsidRPr="00056428">
        <w:rPr>
          <w:rFonts w:hint="eastAsia"/>
          <w:color w:val="000000" w:themeColor="text1"/>
        </w:rPr>
        <w:t>应当包含在知识库中，但是漏掉了。</w:t>
      </w:r>
    </w:p>
    <w:p w14:paraId="45395814" w14:textId="77777777" w:rsidR="004D4168" w:rsidRPr="00056428" w:rsidRDefault="004D4168" w:rsidP="004D4168">
      <w:pPr>
        <w:pStyle w:val="11"/>
        <w:ind w:firstLine="480"/>
        <w:rPr>
          <w:color w:val="000000" w:themeColor="text1"/>
        </w:rPr>
      </w:pPr>
      <w:r w:rsidRPr="00056428">
        <w:rPr>
          <w:rFonts w:hint="eastAsia"/>
          <w:color w:val="000000" w:themeColor="text1"/>
        </w:rPr>
        <w:t>④相互矛盾：两条规则有相同的前件</w:t>
      </w:r>
      <w:r w:rsidRPr="00056428">
        <w:rPr>
          <w:color w:val="000000" w:themeColor="text1"/>
        </w:rPr>
        <w:t>，但后件存在相互矛盾的结论。</w:t>
      </w:r>
    </w:p>
    <w:p w14:paraId="43F4CBB6" w14:textId="5479832F" w:rsidR="004D4168" w:rsidRPr="00056428" w:rsidRDefault="004D4168" w:rsidP="004D4168">
      <w:pPr>
        <w:pStyle w:val="11"/>
        <w:ind w:firstLine="480"/>
        <w:rPr>
          <w:color w:val="000000" w:themeColor="text1"/>
        </w:rPr>
      </w:pPr>
      <w:r w:rsidRPr="00056428">
        <w:rPr>
          <w:rFonts w:hint="eastAsia"/>
          <w:color w:val="000000" w:themeColor="text1"/>
        </w:rPr>
        <w:t>例如：</w:t>
      </w:r>
      <w:r w:rsidR="00986735" w:rsidRPr="00986735">
        <w:rPr>
          <w:position w:val="-12"/>
        </w:rPr>
        <w:object w:dxaOrig="1719" w:dyaOrig="360" w14:anchorId="1263BE92">
          <v:shape id="_x0000_i1074" type="#_x0000_t75" style="width:86pt;height:18pt" o:ole="">
            <v:imagedata r:id="rId124" o:title=""/>
          </v:shape>
          <o:OLEObject Type="Embed" ProgID="Equation.DSMT4" ShapeID="_x0000_i1074" DrawAspect="Content" ObjectID="_1694240907" r:id="rId125"/>
        </w:object>
      </w:r>
      <w:r w:rsidRPr="00056428">
        <w:rPr>
          <w:color w:val="000000" w:themeColor="text1"/>
        </w:rPr>
        <w:t xml:space="preserve">            </w:t>
      </w:r>
      <w:r w:rsidR="00986735" w:rsidRPr="00986735">
        <w:rPr>
          <w:position w:val="-12"/>
        </w:rPr>
        <w:object w:dxaOrig="1900" w:dyaOrig="360" w14:anchorId="5B613855">
          <v:shape id="_x0000_i1075" type="#_x0000_t75" style="width:95pt;height:18pt" o:ole="">
            <v:imagedata r:id="rId126" o:title=""/>
          </v:shape>
          <o:OLEObject Type="Embed" ProgID="Equation.DSMT4" ShapeID="_x0000_i1075" DrawAspect="Content" ObjectID="_1694240908" r:id="rId127"/>
        </w:object>
      </w:r>
    </w:p>
    <w:p w14:paraId="2137D3CB" w14:textId="69C8C348" w:rsidR="004D4168" w:rsidRPr="00056428" w:rsidRDefault="004D4168" w:rsidP="004D4168">
      <w:pPr>
        <w:pStyle w:val="11"/>
        <w:ind w:firstLine="480"/>
        <w:rPr>
          <w:color w:val="000000" w:themeColor="text1"/>
        </w:rPr>
      </w:pPr>
      <w:r w:rsidRPr="00056428">
        <w:rPr>
          <w:color w:val="000000" w:themeColor="text1"/>
        </w:rPr>
        <w:t xml:space="preserve">      </w:t>
      </w:r>
      <w:r w:rsidR="00986735" w:rsidRPr="00986735">
        <w:rPr>
          <w:position w:val="-12"/>
        </w:rPr>
        <w:object w:dxaOrig="2439" w:dyaOrig="360" w14:anchorId="540A3639">
          <v:shape id="_x0000_i1076" type="#_x0000_t75" style="width:122pt;height:18pt" o:ole="">
            <v:imagedata r:id="rId128" o:title=""/>
          </v:shape>
          <o:OLEObject Type="Embed" ProgID="Equation.DSMT4" ShapeID="_x0000_i1076" DrawAspect="Content" ObjectID="_1694240909" r:id="rId129"/>
        </w:object>
      </w:r>
      <w:r w:rsidRPr="00056428">
        <w:rPr>
          <w:color w:val="000000" w:themeColor="text1"/>
        </w:rPr>
        <w:t xml:space="preserve">      </w:t>
      </w:r>
      <w:r w:rsidR="00986735" w:rsidRPr="00986735">
        <w:rPr>
          <w:position w:val="-12"/>
        </w:rPr>
        <w:object w:dxaOrig="3280" w:dyaOrig="360" w14:anchorId="684C5674">
          <v:shape id="_x0000_i1077" type="#_x0000_t75" style="width:164pt;height:18pt" o:ole="">
            <v:imagedata r:id="rId130" o:title=""/>
          </v:shape>
          <o:OLEObject Type="Embed" ProgID="Equation.DSMT4" ShapeID="_x0000_i1077" DrawAspect="Content" ObjectID="_1694240910" r:id="rId131"/>
        </w:object>
      </w:r>
    </w:p>
    <w:p w14:paraId="75C4E1F1" w14:textId="77777777" w:rsidR="004D4168" w:rsidRPr="00056428" w:rsidRDefault="004D4168" w:rsidP="004D4168">
      <w:pPr>
        <w:pStyle w:val="11"/>
        <w:ind w:firstLine="480"/>
        <w:rPr>
          <w:color w:val="000000" w:themeColor="text1"/>
        </w:rPr>
      </w:pPr>
      <w:r w:rsidRPr="00056428">
        <w:rPr>
          <w:rFonts w:hint="eastAsia"/>
          <w:color w:val="000000" w:themeColor="text1"/>
        </w:rPr>
        <w:t>⑤传递矛盾：若两条规则链中的一条规则前件相同</w:t>
      </w:r>
      <w:r w:rsidRPr="00056428">
        <w:rPr>
          <w:color w:val="000000" w:themeColor="text1"/>
        </w:rPr>
        <w:t>，而最后一条规则的</w:t>
      </w:r>
      <w:r w:rsidRPr="00056428">
        <w:rPr>
          <w:rFonts w:hint="eastAsia"/>
          <w:color w:val="000000" w:themeColor="text1"/>
        </w:rPr>
        <w:t>后件中</w:t>
      </w:r>
      <w:r w:rsidRPr="00056428">
        <w:rPr>
          <w:rFonts w:hint="eastAsia"/>
          <w:color w:val="000000" w:themeColor="text1"/>
        </w:rPr>
        <w:lastRenderedPageBreak/>
        <w:t>存在相反的结论</w:t>
      </w:r>
      <w:r w:rsidRPr="00056428">
        <w:rPr>
          <w:color w:val="000000" w:themeColor="text1"/>
        </w:rPr>
        <w:t>，则称知识库中存在传递矛盾。</w:t>
      </w:r>
    </w:p>
    <w:p w14:paraId="1D1CDA88" w14:textId="637A7E86" w:rsidR="004D4168" w:rsidRPr="00056428" w:rsidRDefault="004D4168" w:rsidP="004D4168">
      <w:pPr>
        <w:pStyle w:val="11"/>
        <w:ind w:firstLine="480"/>
        <w:rPr>
          <w:color w:val="000000" w:themeColor="text1"/>
        </w:rPr>
      </w:pPr>
      <w:r w:rsidRPr="00056428">
        <w:rPr>
          <w:rFonts w:hint="eastAsia"/>
          <w:color w:val="000000" w:themeColor="text1"/>
        </w:rPr>
        <w:t>例如：</w:t>
      </w:r>
      <w:r w:rsidR="00986735" w:rsidRPr="00986735">
        <w:rPr>
          <w:position w:val="-12"/>
        </w:rPr>
        <w:object w:dxaOrig="2520" w:dyaOrig="360" w14:anchorId="646AA8B6">
          <v:shape id="_x0000_i1078" type="#_x0000_t75" style="width:126pt;height:18pt" o:ole="">
            <v:imagedata r:id="rId132" o:title=""/>
          </v:shape>
          <o:OLEObject Type="Embed" ProgID="Equation.DSMT4" ShapeID="_x0000_i1078" DrawAspect="Content" ObjectID="_1694240911" r:id="rId133"/>
        </w:object>
      </w:r>
      <w:r w:rsidRPr="00056428">
        <w:rPr>
          <w:color w:val="000000" w:themeColor="text1"/>
        </w:rPr>
        <w:t xml:space="preserve">      </w:t>
      </w:r>
      <w:r w:rsidR="00986735" w:rsidRPr="00986735">
        <w:rPr>
          <w:position w:val="-12"/>
        </w:rPr>
        <w:object w:dxaOrig="1719" w:dyaOrig="360" w14:anchorId="61D425D4">
          <v:shape id="_x0000_i1079" type="#_x0000_t75" style="width:86pt;height:18pt" o:ole="">
            <v:imagedata r:id="rId134" o:title=""/>
          </v:shape>
          <o:OLEObject Type="Embed" ProgID="Equation.DSMT4" ShapeID="_x0000_i1079" DrawAspect="Content" ObjectID="_1694240912" r:id="rId135"/>
        </w:object>
      </w:r>
    </w:p>
    <w:p w14:paraId="76F8502C" w14:textId="77777777" w:rsidR="004D4168" w:rsidRPr="00056428" w:rsidRDefault="004D4168" w:rsidP="004D4168">
      <w:pPr>
        <w:pStyle w:val="af"/>
        <w:rPr>
          <w:color w:val="000000" w:themeColor="text1"/>
        </w:rPr>
      </w:pPr>
      <w:bookmarkStart w:id="64" w:name="_Toc82854070"/>
      <w:bookmarkStart w:id="65" w:name="_Toc83564893"/>
      <w:r>
        <w:rPr>
          <w:color w:val="000000" w:themeColor="text1"/>
        </w:rPr>
        <w:t>5</w:t>
      </w:r>
      <w:r w:rsidRPr="00056428">
        <w:rPr>
          <w:color w:val="000000" w:themeColor="text1"/>
        </w:rPr>
        <w:t>.</w:t>
      </w:r>
      <w:r>
        <w:rPr>
          <w:color w:val="000000" w:themeColor="text1"/>
        </w:rPr>
        <w:t>2</w:t>
      </w:r>
      <w:r w:rsidRPr="00056428">
        <w:rPr>
          <w:color w:val="000000" w:themeColor="text1"/>
        </w:rPr>
        <w:t>.3</w:t>
      </w:r>
      <w:r w:rsidRPr="00056428">
        <w:rPr>
          <w:rFonts w:hint="eastAsia"/>
          <w:color w:val="000000" w:themeColor="text1"/>
        </w:rPr>
        <w:t>完备性维护</w:t>
      </w:r>
      <w:bookmarkEnd w:id="64"/>
      <w:bookmarkEnd w:id="65"/>
    </w:p>
    <w:p w14:paraId="2F288DBD" w14:textId="77777777" w:rsidR="004D4168" w:rsidRPr="00056428" w:rsidRDefault="004D4168" w:rsidP="004D4168">
      <w:pPr>
        <w:pStyle w:val="11"/>
        <w:ind w:firstLine="480"/>
        <w:rPr>
          <w:color w:val="000000" w:themeColor="text1"/>
        </w:rPr>
      </w:pPr>
      <w:r w:rsidRPr="00056428">
        <w:rPr>
          <w:rFonts w:hint="eastAsia"/>
          <w:color w:val="000000" w:themeColor="text1"/>
        </w:rPr>
        <w:t>如果知识管理系统能处理在运行过程中遇到的所有问题</w:t>
      </w:r>
      <w:r w:rsidRPr="00056428">
        <w:rPr>
          <w:color w:val="000000" w:themeColor="text1"/>
        </w:rPr>
        <w:t>，那么称该知识管理</w:t>
      </w:r>
      <w:r w:rsidRPr="00056428">
        <w:rPr>
          <w:rFonts w:hint="eastAsia"/>
          <w:color w:val="000000" w:themeColor="text1"/>
        </w:rPr>
        <w:t>系统的知识库是完备的。但是</w:t>
      </w:r>
      <w:r w:rsidRPr="00056428">
        <w:rPr>
          <w:color w:val="000000" w:themeColor="text1"/>
        </w:rPr>
        <w:t>，在知识管理系统开发的初期，这是很难做到的。</w:t>
      </w:r>
      <w:r w:rsidRPr="00056428">
        <w:rPr>
          <w:rFonts w:hint="eastAsia"/>
          <w:color w:val="000000" w:themeColor="text1"/>
        </w:rPr>
        <w:t>例如</w:t>
      </w:r>
      <w:r w:rsidRPr="00056428">
        <w:rPr>
          <w:color w:val="000000" w:themeColor="text1"/>
        </w:rPr>
        <w:t>，获取的知识不全面、知识表达不全面，以及编码过程中的遗漏和错误都可</w:t>
      </w:r>
      <w:r w:rsidRPr="00056428">
        <w:rPr>
          <w:rFonts w:hint="eastAsia"/>
          <w:color w:val="000000" w:themeColor="text1"/>
        </w:rPr>
        <w:t>导致知识库的不完备。主要有以下几种情况：</w:t>
      </w:r>
    </w:p>
    <w:p w14:paraId="41D258E9" w14:textId="77777777" w:rsidR="004D4168" w:rsidRPr="00056428" w:rsidRDefault="004D4168" w:rsidP="004D4168">
      <w:pPr>
        <w:pStyle w:val="31"/>
        <w:ind w:firstLine="384"/>
        <w:rPr>
          <w:color w:val="000000" w:themeColor="text1"/>
        </w:rPr>
      </w:pPr>
      <w:r w:rsidRPr="00056428">
        <w:rPr>
          <w:rFonts w:hint="eastAsia"/>
          <w:color w:val="000000" w:themeColor="text1"/>
        </w:rPr>
        <w:t>（</w:t>
      </w:r>
      <w:r w:rsidRPr="00056428">
        <w:rPr>
          <w:rFonts w:hint="eastAsia"/>
          <w:color w:val="000000" w:themeColor="text1"/>
        </w:rPr>
        <w:t>1</w:t>
      </w:r>
      <w:r w:rsidRPr="00056428">
        <w:rPr>
          <w:rFonts w:hint="eastAsia"/>
          <w:color w:val="000000" w:themeColor="text1"/>
        </w:rPr>
        <w:t>）</w:t>
      </w:r>
      <w:r w:rsidRPr="00056428">
        <w:rPr>
          <w:color w:val="000000" w:themeColor="text1"/>
        </w:rPr>
        <w:t>多余输入</w:t>
      </w:r>
      <w:r w:rsidRPr="00056428">
        <w:rPr>
          <w:rFonts w:hint="eastAsia"/>
          <w:color w:val="000000" w:themeColor="text1"/>
        </w:rPr>
        <w:t>：</w:t>
      </w:r>
      <w:r w:rsidRPr="00056428">
        <w:rPr>
          <w:color w:val="000000" w:themeColor="text1"/>
        </w:rPr>
        <w:t>系统向用户询问</w:t>
      </w:r>
      <w:r w:rsidRPr="00056428">
        <w:rPr>
          <w:rFonts w:hint="eastAsia"/>
          <w:color w:val="000000" w:themeColor="text1"/>
        </w:rPr>
        <w:t>P</w:t>
      </w:r>
      <w:r w:rsidRPr="00056428">
        <w:rPr>
          <w:color w:val="000000" w:themeColor="text1"/>
        </w:rPr>
        <w:t>(A)</w:t>
      </w:r>
      <w:r w:rsidRPr="00056428">
        <w:rPr>
          <w:rFonts w:hint="eastAsia"/>
          <w:color w:val="000000" w:themeColor="text1"/>
        </w:rPr>
        <w:t>，</w:t>
      </w:r>
      <w:r w:rsidRPr="00056428">
        <w:rPr>
          <w:color w:val="000000" w:themeColor="text1"/>
        </w:rPr>
        <w:t>但</w:t>
      </w:r>
      <w:r w:rsidRPr="00056428">
        <w:rPr>
          <w:rFonts w:hint="eastAsia"/>
          <w:color w:val="000000" w:themeColor="text1"/>
        </w:rPr>
        <w:t>P</w:t>
      </w:r>
      <w:r w:rsidRPr="00056428">
        <w:rPr>
          <w:color w:val="000000" w:themeColor="text1"/>
        </w:rPr>
        <w:t>(A)</w:t>
      </w:r>
      <w:r w:rsidRPr="00056428">
        <w:rPr>
          <w:color w:val="000000" w:themeColor="text1"/>
        </w:rPr>
        <w:t>未在任何规则的前提中出现。</w:t>
      </w:r>
    </w:p>
    <w:p w14:paraId="3DA9C6E6" w14:textId="4FEF54AD" w:rsidR="004D4168" w:rsidRPr="00056428" w:rsidRDefault="004D4168" w:rsidP="004D4168">
      <w:pPr>
        <w:pStyle w:val="31"/>
        <w:ind w:firstLine="384"/>
        <w:rPr>
          <w:color w:val="000000" w:themeColor="text1"/>
        </w:rPr>
      </w:pPr>
      <w:r w:rsidRPr="00056428">
        <w:rPr>
          <w:rFonts w:hint="eastAsia"/>
          <w:color w:val="000000" w:themeColor="text1"/>
        </w:rPr>
        <w:t>（</w:t>
      </w:r>
      <w:r w:rsidRPr="00056428">
        <w:rPr>
          <w:rFonts w:hint="eastAsia"/>
          <w:color w:val="000000" w:themeColor="text1"/>
        </w:rPr>
        <w:t>2</w:t>
      </w:r>
      <w:r w:rsidRPr="00056428">
        <w:rPr>
          <w:rFonts w:hint="eastAsia"/>
          <w:color w:val="000000" w:themeColor="text1"/>
        </w:rPr>
        <w:t>）</w:t>
      </w:r>
      <w:r w:rsidRPr="00056428">
        <w:rPr>
          <w:color w:val="000000" w:themeColor="text1"/>
        </w:rPr>
        <w:t>死节点</w:t>
      </w:r>
      <w:r w:rsidRPr="00056428">
        <w:rPr>
          <w:rFonts w:hint="eastAsia"/>
          <w:color w:val="000000" w:themeColor="text1"/>
        </w:rPr>
        <w:t>：</w:t>
      </w:r>
      <w:r w:rsidRPr="00056428">
        <w:rPr>
          <w:color w:val="000000" w:themeColor="text1"/>
        </w:rPr>
        <w:t>在知识库中存在规则</w:t>
      </w:r>
      <w:r w:rsidR="00986735" w:rsidRPr="00986735">
        <w:rPr>
          <w:position w:val="-12"/>
        </w:rPr>
        <w:object w:dxaOrig="1719" w:dyaOrig="360" w14:anchorId="56C811F0">
          <v:shape id="_x0000_i1080" type="#_x0000_t75" style="width:86pt;height:18pt" o:ole="">
            <v:imagedata r:id="rId136" o:title=""/>
          </v:shape>
          <o:OLEObject Type="Embed" ProgID="Equation.DSMT4" ShapeID="_x0000_i1080" DrawAspect="Content" ObjectID="_1694240913" r:id="rId137"/>
        </w:object>
      </w:r>
      <w:r w:rsidRPr="00056428">
        <w:rPr>
          <w:rFonts w:hint="eastAsia"/>
          <w:color w:val="000000" w:themeColor="text1"/>
        </w:rPr>
        <w:t>，</w:t>
      </w:r>
      <w:r w:rsidRPr="00056428">
        <w:rPr>
          <w:color w:val="000000" w:themeColor="text1"/>
        </w:rPr>
        <w:t>且</w:t>
      </w:r>
      <w:r w:rsidRPr="00056428">
        <w:rPr>
          <w:color w:val="000000" w:themeColor="text1"/>
        </w:rPr>
        <w:t>Q(x)</w:t>
      </w:r>
      <w:r w:rsidRPr="00056428">
        <w:rPr>
          <w:color w:val="000000" w:themeColor="text1"/>
        </w:rPr>
        <w:t>不是一个目</w:t>
      </w:r>
      <w:r w:rsidRPr="00056428">
        <w:rPr>
          <w:rFonts w:hint="eastAsia"/>
          <w:color w:val="000000" w:themeColor="text1"/>
        </w:rPr>
        <w:t>标，</w:t>
      </w:r>
      <w:r w:rsidRPr="00056428">
        <w:rPr>
          <w:color w:val="000000" w:themeColor="text1"/>
        </w:rPr>
        <w:t>且不在前集中出现。</w:t>
      </w:r>
    </w:p>
    <w:p w14:paraId="354040BE" w14:textId="01BE164A" w:rsidR="004D4168" w:rsidRPr="00056428" w:rsidRDefault="004D4168" w:rsidP="004D4168">
      <w:pPr>
        <w:pStyle w:val="31"/>
        <w:ind w:firstLine="384"/>
        <w:rPr>
          <w:color w:val="000000" w:themeColor="text1"/>
        </w:rPr>
      </w:pPr>
      <w:r w:rsidRPr="00056428">
        <w:rPr>
          <w:rFonts w:hint="eastAsia"/>
          <w:color w:val="000000" w:themeColor="text1"/>
        </w:rPr>
        <w:t>（</w:t>
      </w:r>
      <w:r w:rsidRPr="00056428">
        <w:rPr>
          <w:rFonts w:hint="eastAsia"/>
          <w:color w:val="000000" w:themeColor="text1"/>
        </w:rPr>
        <w:t>3</w:t>
      </w:r>
      <w:r w:rsidRPr="00056428">
        <w:rPr>
          <w:rFonts w:hint="eastAsia"/>
          <w:color w:val="000000" w:themeColor="text1"/>
        </w:rPr>
        <w:t>）</w:t>
      </w:r>
      <w:r w:rsidRPr="00056428">
        <w:rPr>
          <w:color w:val="000000" w:themeColor="text1"/>
        </w:rPr>
        <w:t>不可达目标</w:t>
      </w:r>
      <w:r w:rsidRPr="00056428">
        <w:rPr>
          <w:rFonts w:hint="eastAsia"/>
          <w:color w:val="000000" w:themeColor="text1"/>
        </w:rPr>
        <w:t>：</w:t>
      </w:r>
      <w:r w:rsidRPr="00056428">
        <w:rPr>
          <w:color w:val="000000" w:themeColor="text1"/>
        </w:rPr>
        <w:t>目标</w:t>
      </w:r>
      <w:r w:rsidRPr="00056428">
        <w:rPr>
          <w:color w:val="000000" w:themeColor="text1"/>
        </w:rPr>
        <w:t>R(x)</w:t>
      </w:r>
      <w:r w:rsidRPr="00056428">
        <w:rPr>
          <w:color w:val="000000" w:themeColor="text1"/>
        </w:rPr>
        <w:t>不在结论集中，或者在知识库中存在规则</w:t>
      </w:r>
      <w:r w:rsidR="00986735" w:rsidRPr="00986735">
        <w:rPr>
          <w:position w:val="-12"/>
        </w:rPr>
        <w:object w:dxaOrig="1740" w:dyaOrig="360" w14:anchorId="1985D45D">
          <v:shape id="_x0000_i1081" type="#_x0000_t75" style="width:87pt;height:18pt" o:ole="">
            <v:imagedata r:id="rId138" o:title=""/>
          </v:shape>
          <o:OLEObject Type="Embed" ProgID="Equation.DSMT4" ShapeID="_x0000_i1081" DrawAspect="Content" ObjectID="_1694240914" r:id="rId139"/>
        </w:object>
      </w:r>
      <w:r w:rsidRPr="00056428">
        <w:rPr>
          <w:rFonts w:hint="eastAsia"/>
          <w:color w:val="000000" w:themeColor="text1"/>
        </w:rPr>
        <w:t>，</w:t>
      </w:r>
      <w:r w:rsidRPr="00056428">
        <w:rPr>
          <w:color w:val="000000" w:themeColor="text1"/>
        </w:rPr>
        <w:t>且</w:t>
      </w:r>
      <w:r w:rsidRPr="00056428">
        <w:rPr>
          <w:color w:val="000000" w:themeColor="text1"/>
        </w:rPr>
        <w:t>Q(x)</w:t>
      </w:r>
      <w:r w:rsidRPr="00056428">
        <w:rPr>
          <w:color w:val="000000" w:themeColor="text1"/>
        </w:rPr>
        <w:t>是不可达的</w:t>
      </w:r>
      <w:r w:rsidRPr="00056428">
        <w:rPr>
          <w:color w:val="000000" w:themeColor="text1"/>
        </w:rPr>
        <w:t>(</w:t>
      </w:r>
      <w:r w:rsidRPr="00056428">
        <w:rPr>
          <w:color w:val="000000" w:themeColor="text1"/>
        </w:rPr>
        <w:t>这一过程是递归的</w:t>
      </w:r>
      <w:r w:rsidRPr="00056428">
        <w:rPr>
          <w:color w:val="000000" w:themeColor="text1"/>
        </w:rPr>
        <w:t>)</w:t>
      </w:r>
      <w:r w:rsidRPr="00056428">
        <w:rPr>
          <w:color w:val="000000" w:themeColor="text1"/>
        </w:rPr>
        <w:t>。</w:t>
      </w:r>
    </w:p>
    <w:p w14:paraId="7D009508" w14:textId="77777777" w:rsidR="004D4168" w:rsidRPr="00056428" w:rsidRDefault="004D4168" w:rsidP="004D4168">
      <w:pPr>
        <w:pStyle w:val="31"/>
        <w:ind w:firstLine="384"/>
        <w:rPr>
          <w:color w:val="000000" w:themeColor="text1"/>
        </w:rPr>
      </w:pPr>
      <w:r w:rsidRPr="00056428">
        <w:rPr>
          <w:rFonts w:hint="eastAsia"/>
          <w:color w:val="000000" w:themeColor="text1"/>
        </w:rPr>
        <w:t>（</w:t>
      </w:r>
      <w:r w:rsidRPr="00056428">
        <w:rPr>
          <w:rFonts w:hint="eastAsia"/>
          <w:color w:val="000000" w:themeColor="text1"/>
        </w:rPr>
        <w:t>4</w:t>
      </w:r>
      <w:r w:rsidRPr="00056428">
        <w:rPr>
          <w:rFonts w:hint="eastAsia"/>
          <w:color w:val="000000" w:themeColor="text1"/>
        </w:rPr>
        <w:t>）</w:t>
      </w:r>
      <w:r w:rsidRPr="00056428">
        <w:rPr>
          <w:color w:val="000000" w:themeColor="text1"/>
        </w:rPr>
        <w:t>未用的属性值</w:t>
      </w:r>
      <w:r w:rsidRPr="00056428">
        <w:rPr>
          <w:rFonts w:hint="eastAsia"/>
          <w:color w:val="000000" w:themeColor="text1"/>
        </w:rPr>
        <w:t>：</w:t>
      </w:r>
      <w:r w:rsidRPr="00056428">
        <w:rPr>
          <w:color w:val="000000" w:themeColor="text1"/>
        </w:rPr>
        <w:t>值全部或部分</w:t>
      </w:r>
      <w:r w:rsidRPr="00056428">
        <w:rPr>
          <w:rFonts w:hint="eastAsia"/>
          <w:color w:val="000000" w:themeColor="text1"/>
        </w:rPr>
        <w:t>地</w:t>
      </w:r>
      <w:r w:rsidRPr="00056428">
        <w:rPr>
          <w:color w:val="000000" w:themeColor="text1"/>
        </w:rPr>
        <w:t>未被任何规则引用。</w:t>
      </w:r>
    </w:p>
    <w:p w14:paraId="1A625636" w14:textId="77777777" w:rsidR="004D4168" w:rsidRPr="00056428" w:rsidRDefault="004D4168" w:rsidP="004D4168">
      <w:pPr>
        <w:pStyle w:val="31"/>
        <w:ind w:firstLine="384"/>
        <w:rPr>
          <w:color w:val="000000" w:themeColor="text1"/>
        </w:rPr>
      </w:pPr>
      <w:r w:rsidRPr="00056428">
        <w:rPr>
          <w:rFonts w:hint="eastAsia"/>
          <w:color w:val="000000" w:themeColor="text1"/>
        </w:rPr>
        <w:t>（</w:t>
      </w:r>
      <w:r w:rsidRPr="00056428">
        <w:rPr>
          <w:rFonts w:hint="eastAsia"/>
          <w:color w:val="000000" w:themeColor="text1"/>
        </w:rPr>
        <w:t>5</w:t>
      </w:r>
      <w:r w:rsidRPr="00056428">
        <w:rPr>
          <w:rFonts w:hint="eastAsia"/>
          <w:color w:val="000000" w:themeColor="text1"/>
        </w:rPr>
        <w:t>）</w:t>
      </w:r>
      <w:r w:rsidRPr="00056428">
        <w:rPr>
          <w:color w:val="000000" w:themeColor="text1"/>
        </w:rPr>
        <w:t>遗漏规则</w:t>
      </w:r>
      <w:r w:rsidRPr="00056428">
        <w:rPr>
          <w:rFonts w:hint="eastAsia"/>
          <w:color w:val="000000" w:themeColor="text1"/>
        </w:rPr>
        <w:t>：</w:t>
      </w:r>
      <w:r w:rsidRPr="00056428">
        <w:rPr>
          <w:color w:val="000000" w:themeColor="text1"/>
        </w:rPr>
        <w:t>应该存在于知识库中</w:t>
      </w:r>
      <w:r w:rsidRPr="00056428">
        <w:rPr>
          <w:rFonts w:hint="eastAsia"/>
          <w:color w:val="000000" w:themeColor="text1"/>
        </w:rPr>
        <w:t>，</w:t>
      </w:r>
      <w:r w:rsidRPr="00056428">
        <w:rPr>
          <w:color w:val="000000" w:themeColor="text1"/>
        </w:rPr>
        <w:t>但尚未包含在知识库中的规则</w:t>
      </w:r>
      <w:r w:rsidRPr="00056428">
        <w:rPr>
          <w:rFonts w:hint="eastAsia"/>
          <w:color w:val="000000" w:themeColor="text1"/>
        </w:rPr>
        <w:t>，</w:t>
      </w:r>
      <w:r w:rsidRPr="00056428">
        <w:rPr>
          <w:color w:val="000000" w:themeColor="text1"/>
        </w:rPr>
        <w:t>称</w:t>
      </w:r>
      <w:r w:rsidRPr="00056428">
        <w:rPr>
          <w:rFonts w:hint="eastAsia"/>
          <w:color w:val="000000" w:themeColor="text1"/>
        </w:rPr>
        <w:t>为遗漏规则。</w:t>
      </w:r>
    </w:p>
    <w:p w14:paraId="4992044C" w14:textId="77777777" w:rsidR="004D4168" w:rsidRPr="00056428" w:rsidRDefault="004D4168" w:rsidP="004D4168">
      <w:pPr>
        <w:pStyle w:val="af"/>
        <w:rPr>
          <w:color w:val="000000" w:themeColor="text1"/>
        </w:rPr>
      </w:pPr>
      <w:bookmarkStart w:id="66" w:name="_Toc82854071"/>
      <w:bookmarkStart w:id="67" w:name="_Toc83564894"/>
      <w:r>
        <w:rPr>
          <w:color w:val="000000" w:themeColor="text1"/>
        </w:rPr>
        <w:t>5</w:t>
      </w:r>
      <w:r w:rsidRPr="00056428">
        <w:rPr>
          <w:color w:val="000000" w:themeColor="text1"/>
        </w:rPr>
        <w:t>.</w:t>
      </w:r>
      <w:r>
        <w:rPr>
          <w:color w:val="000000" w:themeColor="text1"/>
        </w:rPr>
        <w:t>2</w:t>
      </w:r>
      <w:r w:rsidRPr="00056428">
        <w:rPr>
          <w:color w:val="000000" w:themeColor="text1"/>
        </w:rPr>
        <w:t>.4</w:t>
      </w:r>
      <w:r w:rsidRPr="00056428">
        <w:rPr>
          <w:rFonts w:hint="eastAsia"/>
          <w:color w:val="000000" w:themeColor="text1"/>
        </w:rPr>
        <w:t>知识更新</w:t>
      </w:r>
      <w:bookmarkEnd w:id="66"/>
      <w:bookmarkEnd w:id="67"/>
    </w:p>
    <w:p w14:paraId="01BBB7AC" w14:textId="47D63DC7" w:rsidR="004D4168" w:rsidRPr="00056428" w:rsidRDefault="004D4168" w:rsidP="004D4168">
      <w:pPr>
        <w:pStyle w:val="11"/>
        <w:ind w:firstLine="480"/>
        <w:rPr>
          <w:color w:val="000000" w:themeColor="text1"/>
        </w:rPr>
      </w:pPr>
      <w:r w:rsidRPr="00056428">
        <w:rPr>
          <w:color w:val="000000" w:themeColor="text1"/>
        </w:rPr>
        <w:t>知识更新的一般方法是进行知识库的实体扩充</w:t>
      </w:r>
      <w:r w:rsidRPr="00056428">
        <w:rPr>
          <w:rFonts w:hint="eastAsia"/>
          <w:color w:val="000000" w:themeColor="text1"/>
        </w:rPr>
        <w:t>。</w:t>
      </w:r>
      <w:r w:rsidRPr="00056428">
        <w:rPr>
          <w:color w:val="000000" w:themeColor="text1"/>
        </w:rPr>
        <w:t>实体扩充的</w:t>
      </w:r>
      <w:r w:rsidRPr="00056428">
        <w:rPr>
          <w:rFonts w:hint="eastAsia"/>
          <w:color w:val="000000" w:themeColor="text1"/>
        </w:rPr>
        <w:t>目标是从网络大数据的文本中获取的实体动态扩展到知识库中，从文本中获取的实体与知识库中的实体存在两种关系：一</w:t>
      </w:r>
      <w:r w:rsidRPr="00056428">
        <w:rPr>
          <w:color w:val="000000" w:themeColor="text1"/>
        </w:rPr>
        <w:t>是知识库中存在与文本实体映射的实体，对</w:t>
      </w:r>
      <w:r w:rsidRPr="00056428">
        <w:rPr>
          <w:rFonts w:hint="eastAsia"/>
          <w:color w:val="000000" w:themeColor="text1"/>
        </w:rPr>
        <w:t>此类实体只需要找到文本实体在知识库中的映射实体，即实体链接。二是知识库中不存在与文本实体映射的实体，首先基于知识库中分类为文本实体标注类别，即实体分类</w:t>
      </w:r>
      <w:r w:rsidRPr="00056428">
        <w:rPr>
          <w:color w:val="000000" w:themeColor="text1"/>
        </w:rPr>
        <w:t>，然后根据分类将文本实体护展到知识库</w:t>
      </w:r>
      <w:r w:rsidRPr="00056428">
        <w:rPr>
          <w:rFonts w:hint="eastAsia"/>
          <w:color w:val="000000" w:themeColor="text1"/>
        </w:rPr>
        <w:t>对应的分类下，完成文本实体与知识库的关联合并。实体扩充方法如图</w:t>
      </w:r>
      <w:r w:rsidR="00267A5F">
        <w:rPr>
          <w:color w:val="000000" w:themeColor="text1"/>
        </w:rPr>
        <w:t>5</w:t>
      </w:r>
      <w:r w:rsidR="00267A5F">
        <w:rPr>
          <w:rFonts w:hint="eastAsia"/>
          <w:color w:val="000000" w:themeColor="text1"/>
        </w:rPr>
        <w:t>-</w:t>
      </w:r>
      <w:r w:rsidR="00267A5F">
        <w:rPr>
          <w:color w:val="000000" w:themeColor="text1"/>
        </w:rPr>
        <w:t>6</w:t>
      </w:r>
      <w:r w:rsidRPr="00056428">
        <w:rPr>
          <w:rFonts w:hint="eastAsia"/>
          <w:color w:val="000000" w:themeColor="text1"/>
        </w:rPr>
        <w:t>所示。</w:t>
      </w:r>
    </w:p>
    <w:p w14:paraId="1981EFB8" w14:textId="77777777" w:rsidR="004D4168" w:rsidRPr="00056428" w:rsidRDefault="004D4168" w:rsidP="00543A32">
      <w:pPr>
        <w:pStyle w:val="af6"/>
        <w:rPr>
          <w:rFonts w:eastAsiaTheme="minorEastAsia"/>
        </w:rPr>
      </w:pPr>
      <w:r w:rsidRPr="00543A32">
        <w:rPr>
          <w:rFonts w:eastAsiaTheme="minorEastAsia"/>
          <w:noProof/>
        </w:rPr>
        <w:lastRenderedPageBreak/>
        <w:drawing>
          <wp:inline distT="0" distB="0" distL="0" distR="0" wp14:anchorId="786A6B15" wp14:editId="64603594">
            <wp:extent cx="3790950" cy="250332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90950" cy="2503322"/>
                    </a:xfrm>
                    <a:prstGeom prst="rect">
                      <a:avLst/>
                    </a:prstGeom>
                    <a:noFill/>
                    <a:ln>
                      <a:noFill/>
                    </a:ln>
                  </pic:spPr>
                </pic:pic>
              </a:graphicData>
            </a:graphic>
          </wp:inline>
        </w:drawing>
      </w:r>
    </w:p>
    <w:p w14:paraId="28D61C19" w14:textId="7A4126C1" w:rsidR="004D4168" w:rsidRPr="00056428" w:rsidRDefault="004D4168" w:rsidP="004D4168">
      <w:pPr>
        <w:pStyle w:val="af1"/>
      </w:pPr>
      <w:r w:rsidRPr="00056428">
        <w:rPr>
          <w:rFonts w:hint="eastAsia"/>
        </w:rPr>
        <w:t>图</w:t>
      </w:r>
      <w:r w:rsidR="00267A5F">
        <w:t>5</w:t>
      </w:r>
      <w:r w:rsidR="00267A5F">
        <w:rPr>
          <w:rFonts w:hint="eastAsia"/>
        </w:rPr>
        <w:t>-</w:t>
      </w:r>
      <w:r w:rsidR="00267A5F">
        <w:t>6</w:t>
      </w:r>
      <w:r w:rsidRPr="00056428">
        <w:t xml:space="preserve"> </w:t>
      </w:r>
      <w:r w:rsidRPr="00056428">
        <w:rPr>
          <w:rFonts w:hint="eastAsia"/>
        </w:rPr>
        <w:t>实体扩充方法</w:t>
      </w:r>
    </w:p>
    <w:p w14:paraId="3900A2AE" w14:textId="77777777" w:rsidR="004D4168" w:rsidRPr="00056428" w:rsidRDefault="004D4168" w:rsidP="004D4168">
      <w:pPr>
        <w:pStyle w:val="31"/>
        <w:ind w:firstLine="384"/>
      </w:pPr>
      <w:r w:rsidRPr="00056428">
        <w:rPr>
          <w:rFonts w:hint="eastAsia"/>
        </w:rPr>
        <w:t>（</w:t>
      </w:r>
      <w:r w:rsidRPr="00056428">
        <w:rPr>
          <w:rFonts w:hint="eastAsia"/>
        </w:rPr>
        <w:t>1</w:t>
      </w:r>
      <w:r w:rsidRPr="00056428">
        <w:rPr>
          <w:rFonts w:hint="eastAsia"/>
        </w:rPr>
        <w:t>）实例链接方法</w:t>
      </w:r>
    </w:p>
    <w:p w14:paraId="686DBE82" w14:textId="77777777" w:rsidR="004D4168" w:rsidRPr="00056428" w:rsidRDefault="004D4168" w:rsidP="004D4168">
      <w:pPr>
        <w:pStyle w:val="11"/>
        <w:ind w:firstLine="480"/>
      </w:pPr>
      <w:r w:rsidRPr="00056428">
        <w:rPr>
          <w:rFonts w:hint="eastAsia"/>
        </w:rPr>
        <w:t>实体链接的主要作用是利用知识库的实体对从文本中获取的实体指代进行消歧，识别每个实体指代在知识库中与其对应的映射实体。按照实体链接采用的信息不同，现有的实体链接方法具体分为以下四种。</w:t>
      </w:r>
    </w:p>
    <w:p w14:paraId="55325E23" w14:textId="77777777" w:rsidR="004D4168" w:rsidRPr="00056428" w:rsidRDefault="004D4168" w:rsidP="004D4168">
      <w:pPr>
        <w:pStyle w:val="11"/>
        <w:ind w:firstLine="480"/>
      </w:pPr>
      <w:r w:rsidRPr="00056428">
        <w:rPr>
          <w:rFonts w:hint="eastAsia"/>
        </w:rPr>
        <w:t>①</w:t>
      </w:r>
      <w:r w:rsidRPr="00056428">
        <w:t>基于实体属性的实体链接方法。早期的实体链接方法通过计算实体的属</w:t>
      </w:r>
      <w:r w:rsidRPr="00056428">
        <w:rPr>
          <w:rFonts w:hint="eastAsia"/>
        </w:rPr>
        <w:t>性相似度判断实体是否相同，最直接的方法是基于实体名字属性的字符串相似度方法，但是基于字符串相似度的方法无法处理实体语义异构的情况，如“凤梨”和“菠萝”表示同一实体，基于字符串相似度的方法会将其判别为两个不同实体。在此基础上，通过词干还原，查找该词干在语义词典中的同义词集合表示和描述，通过词语在语义词典中的概念层次结构中的最短路径、同义词集合和描述计算语义相似度，将实体的字符串相似度和语义相似度进行加权。</w:t>
      </w:r>
    </w:p>
    <w:p w14:paraId="0852478D" w14:textId="77777777" w:rsidR="004D4168" w:rsidRPr="00056428" w:rsidRDefault="004D4168" w:rsidP="004D4168">
      <w:pPr>
        <w:pStyle w:val="11"/>
        <w:ind w:firstLine="480"/>
        <w:rPr>
          <w:color w:val="000000" w:themeColor="text1"/>
        </w:rPr>
      </w:pPr>
      <w:r w:rsidRPr="00056428">
        <w:rPr>
          <w:rFonts w:hint="eastAsia"/>
          <w:color w:val="000000" w:themeColor="text1"/>
        </w:rPr>
        <w:t>②</w:t>
      </w:r>
      <w:r w:rsidRPr="00056428">
        <w:rPr>
          <w:color w:val="000000" w:themeColor="text1"/>
        </w:rPr>
        <w:t>基于实体流行度的实体链接方法。基于实体流行度的方法本质上是一种</w:t>
      </w:r>
      <w:r w:rsidRPr="00056428">
        <w:rPr>
          <w:rFonts w:hint="eastAsia"/>
          <w:color w:val="000000" w:themeColor="text1"/>
        </w:rPr>
        <w:t>基于概率统计的方法，所基于的假设条件是对于给定的实体指代，与其对应的映射实体大概率出现现实中最流行的实体。例如，给定一个实体指代“李娜”，人们可能最先想到的是著名网球运动员“李娜”。</w:t>
      </w:r>
    </w:p>
    <w:p w14:paraId="578F8FBD" w14:textId="77777777" w:rsidR="004D4168" w:rsidRPr="00056428" w:rsidRDefault="004D4168" w:rsidP="004D4168">
      <w:pPr>
        <w:pStyle w:val="11"/>
        <w:ind w:firstLine="480"/>
      </w:pPr>
      <w:r w:rsidRPr="00056428">
        <w:rPr>
          <w:rFonts w:hint="eastAsia"/>
        </w:rPr>
        <w:t>③</w:t>
      </w:r>
      <w:r w:rsidRPr="00056428">
        <w:t>基于实体上下文的实体链接方法。这一方法通过计算与实体相关的上下</w:t>
      </w:r>
      <w:r w:rsidRPr="00056428">
        <w:rPr>
          <w:rFonts w:hint="eastAsia"/>
        </w:rPr>
        <w:t>文的相似性来判断两个实体是否同实体。这一方法基于的假设条件是</w:t>
      </w:r>
      <w:r w:rsidRPr="00056428">
        <w:t>如果两个</w:t>
      </w:r>
      <w:r w:rsidRPr="00056428">
        <w:rPr>
          <w:rFonts w:hint="eastAsia"/>
        </w:rPr>
        <w:t>实体的上下文相似，那么这两个实体就可能是同一个实体。</w:t>
      </w:r>
    </w:p>
    <w:p w14:paraId="398A233F" w14:textId="77777777" w:rsidR="004D4168" w:rsidRPr="00056428" w:rsidRDefault="004D4168" w:rsidP="004D4168">
      <w:pPr>
        <w:pStyle w:val="11"/>
        <w:ind w:firstLine="480"/>
      </w:pPr>
      <w:r w:rsidRPr="00056428">
        <w:rPr>
          <w:rFonts w:hint="eastAsia"/>
        </w:rPr>
        <w:t>基于实体上下文的方法可以弥补基于实体流行度方法的缺陷，但是上下文相似度方法要求两个被比较的文本同存在词重叠，由于自然语言使用的灵活性，这会成为个较为严格的来条件。</w:t>
      </w:r>
    </w:p>
    <w:p w14:paraId="0376FCB6" w14:textId="77777777" w:rsidR="004D4168" w:rsidRPr="00056428" w:rsidRDefault="004D4168" w:rsidP="004D4168">
      <w:pPr>
        <w:pStyle w:val="11"/>
        <w:ind w:firstLine="480"/>
      </w:pPr>
      <w:r w:rsidRPr="00056428">
        <w:rPr>
          <w:rFonts w:hint="eastAsia"/>
        </w:rPr>
        <w:lastRenderedPageBreak/>
        <w:t>④</w:t>
      </w:r>
      <w:r w:rsidRPr="00056428">
        <w:t>基于外部证据的实体链接方法。这一方法通过采用话题连贯性提升实体</w:t>
      </w:r>
      <w:r w:rsidRPr="00056428">
        <w:rPr>
          <w:rFonts w:hint="eastAsia"/>
        </w:rPr>
        <w:t>链接的准确性，将候选实体和同一上下</w:t>
      </w:r>
      <w:r w:rsidRPr="00056428">
        <w:t>文中其他实体的分类和链接的重叠率计算</w:t>
      </w:r>
      <w:r w:rsidRPr="00056428">
        <w:rPr>
          <w:rFonts w:hint="eastAsia"/>
        </w:rPr>
        <w:t>实体间的话题连贯性，该方法认为同一文本的实体并不是独立的，</w:t>
      </w:r>
      <w:r w:rsidRPr="00056428">
        <w:t>存在着语义</w:t>
      </w:r>
      <w:r w:rsidRPr="00056428">
        <w:rPr>
          <w:rFonts w:hint="eastAsia"/>
        </w:rPr>
        <w:t>相关性，这种相关性有助于提升实体链接的准确性。</w:t>
      </w:r>
    </w:p>
    <w:p w14:paraId="06C976E9" w14:textId="77777777" w:rsidR="004D4168" w:rsidRPr="00056428" w:rsidRDefault="004D4168" w:rsidP="004D4168">
      <w:pPr>
        <w:pStyle w:val="31"/>
        <w:ind w:firstLine="384"/>
      </w:pPr>
      <w:r w:rsidRPr="00056428">
        <w:rPr>
          <w:rFonts w:hint="eastAsia"/>
        </w:rPr>
        <w:t>（</w:t>
      </w:r>
      <w:r w:rsidRPr="00056428">
        <w:rPr>
          <w:rFonts w:hint="eastAsia"/>
        </w:rPr>
        <w:t>2</w:t>
      </w:r>
      <w:r w:rsidRPr="00056428">
        <w:rPr>
          <w:rFonts w:hint="eastAsia"/>
        </w:rPr>
        <w:t>）实体分类方法</w:t>
      </w:r>
    </w:p>
    <w:p w14:paraId="79E3833C" w14:textId="77777777" w:rsidR="004D4168" w:rsidRPr="00056428" w:rsidRDefault="004D4168" w:rsidP="004D4168">
      <w:pPr>
        <w:pStyle w:val="11"/>
        <w:ind w:firstLine="480"/>
      </w:pPr>
      <w:r w:rsidRPr="00056428">
        <w:rPr>
          <w:rFonts w:hint="eastAsia"/>
        </w:rPr>
        <w:t>实体分类的主要目标是对大数据的文本中获取的实体进行类别标注，按照分</w:t>
      </w:r>
      <w:r w:rsidRPr="00056428">
        <w:t>类标注粒度不同，实体分类方法有粗粒度方法和细粒度</w:t>
      </w:r>
      <w:r w:rsidRPr="00056428">
        <w:rPr>
          <w:rFonts w:hint="eastAsia"/>
        </w:rPr>
        <w:t>方法。</w:t>
      </w:r>
    </w:p>
    <w:p w14:paraId="282E96A6" w14:textId="77777777" w:rsidR="004D4168" w:rsidRPr="00056428" w:rsidRDefault="004D4168" w:rsidP="004D4168">
      <w:pPr>
        <w:pStyle w:val="11"/>
        <w:ind w:firstLine="480"/>
        <w:rPr>
          <w:color w:val="000000" w:themeColor="text1"/>
        </w:rPr>
      </w:pPr>
      <w:r w:rsidRPr="00056428">
        <w:rPr>
          <w:rFonts w:hint="eastAsia"/>
          <w:color w:val="000000" w:themeColor="text1"/>
        </w:rPr>
        <w:t>①粗粒度的实体分类方法。</w:t>
      </w:r>
      <w:r w:rsidRPr="00056428">
        <w:rPr>
          <w:color w:val="000000" w:themeColor="text1"/>
        </w:rPr>
        <w:t>粗粒度的实体分类主要是将实体分为人名、地</w:t>
      </w:r>
      <w:r w:rsidRPr="00056428">
        <w:rPr>
          <w:rFonts w:hint="eastAsia"/>
          <w:color w:val="000000" w:themeColor="text1"/>
        </w:rPr>
        <w:t>名、机构名等类别。</w:t>
      </w:r>
      <w:r w:rsidRPr="00056428">
        <w:rPr>
          <w:color w:val="000000" w:themeColor="text1"/>
        </w:rPr>
        <w:t>在粗粒度的分类中占主导地位的是有监督的方法，如著名的</w:t>
      </w:r>
      <w:r w:rsidRPr="00056428">
        <w:rPr>
          <w:rFonts w:hint="eastAsia"/>
          <w:color w:val="000000" w:themeColor="text1"/>
        </w:rPr>
        <w:t>汉语词法分析系统</w:t>
      </w:r>
      <w:r w:rsidRPr="00056428">
        <w:rPr>
          <w:color w:val="000000" w:themeColor="text1"/>
        </w:rPr>
        <w:t>采用层叠</w:t>
      </w:r>
      <w:r w:rsidRPr="00056428">
        <w:rPr>
          <w:rFonts w:hint="eastAsia"/>
          <w:color w:val="000000" w:themeColor="text1"/>
        </w:rPr>
        <w:t>隐</w:t>
      </w:r>
      <w:r w:rsidRPr="00056428">
        <w:rPr>
          <w:color w:val="000000" w:themeColor="text1"/>
        </w:rPr>
        <w:t>马尔可夫模型将汉语词法分析的所有环节都统一</w:t>
      </w:r>
      <w:r w:rsidRPr="00056428">
        <w:rPr>
          <w:rFonts w:hint="eastAsia"/>
          <w:color w:val="000000" w:themeColor="text1"/>
        </w:rPr>
        <w:t>到个完整的理论框架。</w:t>
      </w:r>
      <w:r w:rsidRPr="00056428">
        <w:rPr>
          <w:color w:val="000000" w:themeColor="text1"/>
        </w:rPr>
        <w:t>半监督方法的主要思想是利用种子训练数据，通过自我</w:t>
      </w:r>
      <w:r w:rsidRPr="00056428">
        <w:rPr>
          <w:rFonts w:hint="eastAsia"/>
          <w:color w:val="000000" w:themeColor="text1"/>
        </w:rPr>
        <w:t>学习不断标注新的样本数据，迭代改进分类方法的准确性。</w:t>
      </w:r>
      <w:r w:rsidRPr="00056428">
        <w:rPr>
          <w:color w:val="000000" w:themeColor="text1"/>
        </w:rPr>
        <w:t>无监督的方法</w:t>
      </w:r>
      <w:r w:rsidRPr="00056428">
        <w:rPr>
          <w:rFonts w:hint="eastAsia"/>
          <w:color w:val="000000" w:themeColor="text1"/>
        </w:rPr>
        <w:t>主要思想是</w:t>
      </w:r>
      <w:r w:rsidRPr="00056428">
        <w:rPr>
          <w:color w:val="000000" w:themeColor="text1"/>
        </w:rPr>
        <w:t>实体</w:t>
      </w:r>
      <w:r w:rsidRPr="00056428">
        <w:rPr>
          <w:rFonts w:hint="eastAsia"/>
          <w:color w:val="000000" w:themeColor="text1"/>
        </w:rPr>
        <w:t>分类在没有任何标注数据的条件下进行，计算给定的实体上下文与主题签名之间的相似度，利用相似度最高的签名对实体进行分类标注。</w:t>
      </w:r>
    </w:p>
    <w:p w14:paraId="1E562FE7" w14:textId="1B7D7576" w:rsidR="004D4168" w:rsidRPr="008D7D5E" w:rsidRDefault="004D4168" w:rsidP="004D4168">
      <w:pPr>
        <w:pStyle w:val="11"/>
        <w:ind w:firstLine="480"/>
        <w:rPr>
          <w:color w:val="000000" w:themeColor="text1"/>
        </w:rPr>
      </w:pPr>
      <w:r w:rsidRPr="00056428">
        <w:rPr>
          <w:rFonts w:hint="eastAsia"/>
          <w:color w:val="000000" w:themeColor="text1"/>
        </w:rPr>
        <w:t>②细粒度的实体分类方法。</w:t>
      </w:r>
      <w:r w:rsidRPr="00056428">
        <w:rPr>
          <w:color w:val="000000" w:themeColor="text1"/>
        </w:rPr>
        <w:t>细粒度的实体分类则根据本地或知识库包含的</w:t>
      </w:r>
      <w:r w:rsidRPr="00056428">
        <w:rPr>
          <w:rFonts w:hint="eastAsia"/>
          <w:color w:val="000000" w:themeColor="text1"/>
        </w:rPr>
        <w:t>成干上万分类信息对实体进行更细致的类别标注</w:t>
      </w:r>
      <w:r w:rsidRPr="00056428">
        <w:rPr>
          <w:color w:val="000000" w:themeColor="text1"/>
        </w:rPr>
        <w:t>.</w:t>
      </w:r>
      <w:r w:rsidRPr="00056428">
        <w:rPr>
          <w:color w:val="000000" w:themeColor="text1"/>
        </w:rPr>
        <w:t>传统的细粒度实体分类方法是</w:t>
      </w:r>
      <w:r w:rsidRPr="00056428">
        <w:rPr>
          <w:rFonts w:hint="eastAsia"/>
          <w:color w:val="000000" w:themeColor="text1"/>
        </w:rPr>
        <w:t>有监督的基于分类模型的方法，通过提取一</w:t>
      </w:r>
      <w:r w:rsidRPr="00056428">
        <w:rPr>
          <w:color w:val="000000" w:themeColor="text1"/>
        </w:rPr>
        <w:t>些语言特征，如词、词性和实体</w:t>
      </w:r>
      <w:r w:rsidRPr="00056428">
        <w:rPr>
          <w:rFonts w:hint="eastAsia"/>
          <w:color w:val="000000" w:themeColor="text1"/>
        </w:rPr>
        <w:t>上</w:t>
      </w:r>
      <w:r w:rsidRPr="00056428">
        <w:rPr>
          <w:color w:val="000000" w:themeColor="text1"/>
        </w:rPr>
        <w:t>下</w:t>
      </w:r>
      <w:r w:rsidRPr="00056428">
        <w:rPr>
          <w:rFonts w:hint="eastAsia"/>
          <w:color w:val="000000" w:themeColor="text1"/>
        </w:rPr>
        <w:t>文等分类训练器。半监督的方法更适合于细粒度的实体分类，利用本体中与实体上下文相似度最高的分类标注实体。无监督的方法通过实体上下文建立文本实体与知识库之间的关系，在创建的关系图上利用基于随机游走的标签传播算法获得文本实体的分类。将两类实体分类的方法汇总到</w:t>
      </w:r>
      <w:r w:rsidRPr="004F6355">
        <w:rPr>
          <w:rFonts w:hint="eastAsia"/>
          <w:color w:val="000000" w:themeColor="text1"/>
        </w:rPr>
        <w:t>表</w:t>
      </w:r>
      <w:r w:rsidR="00267A5F">
        <w:rPr>
          <w:color w:val="000000" w:themeColor="text1"/>
        </w:rPr>
        <w:t>5</w:t>
      </w:r>
      <w:r w:rsidR="00267A5F">
        <w:rPr>
          <w:rFonts w:hint="eastAsia"/>
          <w:color w:val="000000" w:themeColor="text1"/>
        </w:rPr>
        <w:t>-</w:t>
      </w:r>
      <w:r w:rsidR="00267A5F">
        <w:rPr>
          <w:color w:val="000000" w:themeColor="text1"/>
        </w:rPr>
        <w:t>2</w:t>
      </w:r>
      <w:r>
        <w:rPr>
          <w:rFonts w:hint="eastAsia"/>
          <w:color w:val="000000" w:themeColor="text1"/>
        </w:rPr>
        <w:t>。</w:t>
      </w:r>
    </w:p>
    <w:p w14:paraId="6B788356" w14:textId="0136EE18" w:rsidR="004D4168" w:rsidRPr="00056428" w:rsidRDefault="004D4168" w:rsidP="004D4168">
      <w:pPr>
        <w:pStyle w:val="af2"/>
      </w:pPr>
      <w:r w:rsidRPr="00056428">
        <w:rPr>
          <w:rFonts w:hint="eastAsia"/>
        </w:rPr>
        <w:t>表</w:t>
      </w:r>
      <w:r w:rsidR="00267A5F">
        <w:t>5</w:t>
      </w:r>
      <w:r w:rsidR="00267A5F">
        <w:rPr>
          <w:rFonts w:hint="eastAsia"/>
        </w:rPr>
        <w:t>-</w:t>
      </w:r>
      <w:r w:rsidR="00267A5F">
        <w:t>2</w:t>
      </w:r>
      <w:r w:rsidRPr="00056428">
        <w:t xml:space="preserve"> </w:t>
      </w:r>
      <w:r w:rsidRPr="00056428">
        <w:rPr>
          <w:rFonts w:hint="eastAsia"/>
        </w:rPr>
        <w:t>实体扩充中的实体分类方法汇总表</w:t>
      </w:r>
    </w:p>
    <w:tbl>
      <w:tblPr>
        <w:tblStyle w:val="af8"/>
        <w:tblW w:w="0" w:type="auto"/>
        <w:tblLook w:val="04A0" w:firstRow="1" w:lastRow="0" w:firstColumn="1" w:lastColumn="0" w:noHBand="0" w:noVBand="1"/>
      </w:tblPr>
      <w:tblGrid>
        <w:gridCol w:w="1129"/>
        <w:gridCol w:w="1560"/>
        <w:gridCol w:w="1134"/>
        <w:gridCol w:w="2126"/>
        <w:gridCol w:w="2353"/>
      </w:tblGrid>
      <w:tr w:rsidR="004D4168" w:rsidRPr="00056428" w14:paraId="37BABD45" w14:textId="77777777" w:rsidTr="00F0069F">
        <w:tc>
          <w:tcPr>
            <w:tcW w:w="1129" w:type="dxa"/>
          </w:tcPr>
          <w:p w14:paraId="095372F5" w14:textId="77777777" w:rsidR="004D4168" w:rsidRPr="00056428" w:rsidRDefault="004D4168" w:rsidP="00F0069F">
            <w:pPr>
              <w:pStyle w:val="af4"/>
              <w:jc w:val="center"/>
              <w:rPr>
                <w:color w:val="000000" w:themeColor="text1"/>
              </w:rPr>
            </w:pPr>
            <w:r w:rsidRPr="00056428">
              <w:rPr>
                <w:rFonts w:hint="eastAsia"/>
                <w:color w:val="000000" w:themeColor="text1"/>
              </w:rPr>
              <w:t>方法</w:t>
            </w:r>
          </w:p>
        </w:tc>
        <w:tc>
          <w:tcPr>
            <w:tcW w:w="1560" w:type="dxa"/>
          </w:tcPr>
          <w:p w14:paraId="616DC617" w14:textId="77777777" w:rsidR="004D4168" w:rsidRPr="00056428" w:rsidRDefault="004D4168" w:rsidP="00F0069F">
            <w:pPr>
              <w:pStyle w:val="af4"/>
              <w:jc w:val="center"/>
              <w:rPr>
                <w:color w:val="000000" w:themeColor="text1"/>
              </w:rPr>
            </w:pPr>
            <w:r w:rsidRPr="00056428">
              <w:rPr>
                <w:rFonts w:hint="eastAsia"/>
                <w:color w:val="000000" w:themeColor="text1"/>
              </w:rPr>
              <w:t>主要特点</w:t>
            </w:r>
          </w:p>
        </w:tc>
        <w:tc>
          <w:tcPr>
            <w:tcW w:w="1134" w:type="dxa"/>
          </w:tcPr>
          <w:p w14:paraId="4B555D30" w14:textId="77777777" w:rsidR="004D4168" w:rsidRPr="00056428" w:rsidRDefault="004D4168" w:rsidP="00F0069F">
            <w:pPr>
              <w:pStyle w:val="af4"/>
              <w:jc w:val="center"/>
              <w:rPr>
                <w:color w:val="000000" w:themeColor="text1"/>
              </w:rPr>
            </w:pPr>
            <w:r w:rsidRPr="00056428">
              <w:rPr>
                <w:rFonts w:hint="eastAsia"/>
                <w:color w:val="000000" w:themeColor="text1"/>
              </w:rPr>
              <w:t>学习方式</w:t>
            </w:r>
          </w:p>
        </w:tc>
        <w:tc>
          <w:tcPr>
            <w:tcW w:w="2126" w:type="dxa"/>
          </w:tcPr>
          <w:p w14:paraId="24E4C571" w14:textId="77777777" w:rsidR="004D4168" w:rsidRPr="00056428" w:rsidRDefault="004D4168" w:rsidP="00F0069F">
            <w:pPr>
              <w:pStyle w:val="af4"/>
              <w:jc w:val="center"/>
              <w:rPr>
                <w:color w:val="000000" w:themeColor="text1"/>
              </w:rPr>
            </w:pPr>
            <w:r w:rsidRPr="00056428">
              <w:rPr>
                <w:rFonts w:hint="eastAsia"/>
                <w:color w:val="000000" w:themeColor="text1"/>
              </w:rPr>
              <w:t>优点</w:t>
            </w:r>
          </w:p>
        </w:tc>
        <w:tc>
          <w:tcPr>
            <w:tcW w:w="2353" w:type="dxa"/>
          </w:tcPr>
          <w:p w14:paraId="77775311" w14:textId="77777777" w:rsidR="004D4168" w:rsidRPr="00056428" w:rsidRDefault="004D4168" w:rsidP="00F0069F">
            <w:pPr>
              <w:pStyle w:val="af4"/>
              <w:jc w:val="center"/>
              <w:rPr>
                <w:color w:val="000000" w:themeColor="text1"/>
              </w:rPr>
            </w:pPr>
            <w:r w:rsidRPr="00056428">
              <w:rPr>
                <w:rFonts w:hint="eastAsia"/>
                <w:color w:val="000000" w:themeColor="text1"/>
              </w:rPr>
              <w:t>不足</w:t>
            </w:r>
          </w:p>
        </w:tc>
      </w:tr>
      <w:tr w:rsidR="004D4168" w:rsidRPr="00056428" w14:paraId="0B4BB404" w14:textId="77777777" w:rsidTr="00F0069F">
        <w:tc>
          <w:tcPr>
            <w:tcW w:w="1129" w:type="dxa"/>
            <w:vMerge w:val="restart"/>
            <w:vAlign w:val="center"/>
          </w:tcPr>
          <w:p w14:paraId="11FBD0EB" w14:textId="77777777" w:rsidR="004D4168" w:rsidRPr="00056428" w:rsidRDefault="004D4168" w:rsidP="00F0069F">
            <w:pPr>
              <w:pStyle w:val="af4"/>
              <w:jc w:val="left"/>
              <w:rPr>
                <w:color w:val="000000" w:themeColor="text1"/>
              </w:rPr>
            </w:pPr>
            <w:r w:rsidRPr="00056428">
              <w:rPr>
                <w:rFonts w:hint="eastAsia"/>
                <w:color w:val="000000" w:themeColor="text1"/>
              </w:rPr>
              <w:t>粗粒度的实体分类方法</w:t>
            </w:r>
          </w:p>
        </w:tc>
        <w:tc>
          <w:tcPr>
            <w:tcW w:w="1560" w:type="dxa"/>
            <w:vMerge w:val="restart"/>
            <w:vAlign w:val="center"/>
          </w:tcPr>
          <w:p w14:paraId="048A7A7A" w14:textId="77777777" w:rsidR="004D4168" w:rsidRPr="00056428" w:rsidRDefault="004D4168" w:rsidP="00F0069F">
            <w:pPr>
              <w:pStyle w:val="af4"/>
              <w:jc w:val="left"/>
              <w:rPr>
                <w:color w:val="000000" w:themeColor="text1"/>
              </w:rPr>
            </w:pPr>
            <w:r w:rsidRPr="00056428">
              <w:rPr>
                <w:rFonts w:hint="eastAsia"/>
                <w:color w:val="000000" w:themeColor="text1"/>
              </w:rPr>
              <w:t>实体类别标签粒度相对较粗，主要将实体分为人名、地名、机构名等大类别</w:t>
            </w:r>
          </w:p>
        </w:tc>
        <w:tc>
          <w:tcPr>
            <w:tcW w:w="1134" w:type="dxa"/>
            <w:vAlign w:val="center"/>
          </w:tcPr>
          <w:p w14:paraId="4F894926" w14:textId="77777777" w:rsidR="004D4168" w:rsidRPr="00056428" w:rsidRDefault="004D4168" w:rsidP="00F0069F">
            <w:pPr>
              <w:pStyle w:val="af4"/>
              <w:jc w:val="left"/>
              <w:rPr>
                <w:color w:val="000000" w:themeColor="text1"/>
              </w:rPr>
            </w:pPr>
            <w:r w:rsidRPr="00056428">
              <w:rPr>
                <w:rFonts w:hint="eastAsia"/>
                <w:color w:val="000000" w:themeColor="text1"/>
              </w:rPr>
              <w:t>有监督</w:t>
            </w:r>
          </w:p>
        </w:tc>
        <w:tc>
          <w:tcPr>
            <w:tcW w:w="2126" w:type="dxa"/>
          </w:tcPr>
          <w:p w14:paraId="60C824CC" w14:textId="77777777" w:rsidR="004D4168" w:rsidRPr="00056428" w:rsidRDefault="004D4168" w:rsidP="00F0069F">
            <w:pPr>
              <w:pStyle w:val="af4"/>
              <w:jc w:val="left"/>
              <w:rPr>
                <w:color w:val="000000" w:themeColor="text1"/>
              </w:rPr>
            </w:pPr>
            <w:r w:rsidRPr="00056428">
              <w:rPr>
                <w:color w:val="000000" w:themeColor="text1"/>
              </w:rPr>
              <w:t>可充分利用分类</w:t>
            </w:r>
            <w:r w:rsidRPr="00056428">
              <w:rPr>
                <w:rFonts w:hint="eastAsia"/>
                <w:color w:val="000000" w:themeColor="text1"/>
              </w:rPr>
              <w:t>分布</w:t>
            </w:r>
            <w:r w:rsidRPr="00056428">
              <w:rPr>
                <w:color w:val="000000" w:themeColor="text1"/>
              </w:rPr>
              <w:t>的先验知识，</w:t>
            </w:r>
            <w:r w:rsidRPr="00056428">
              <w:rPr>
                <w:rFonts w:hint="eastAsia"/>
                <w:color w:val="000000" w:themeColor="text1"/>
              </w:rPr>
              <w:t>控制训练样本的选择。获得较高的准确率</w:t>
            </w:r>
          </w:p>
        </w:tc>
        <w:tc>
          <w:tcPr>
            <w:tcW w:w="2353" w:type="dxa"/>
          </w:tcPr>
          <w:p w14:paraId="793898D2" w14:textId="77777777" w:rsidR="004D4168" w:rsidRPr="00056428" w:rsidRDefault="004D4168" w:rsidP="00F0069F">
            <w:pPr>
              <w:pStyle w:val="af4"/>
              <w:jc w:val="left"/>
              <w:rPr>
                <w:color w:val="000000" w:themeColor="text1"/>
              </w:rPr>
            </w:pPr>
            <w:r w:rsidRPr="00056428">
              <w:rPr>
                <w:rFonts w:hint="eastAsia"/>
                <w:color w:val="000000" w:themeColor="text1"/>
              </w:rPr>
              <w:t>人为主观因素较强，训练样本的选取和评估需要花费较多人力与时间</w:t>
            </w:r>
          </w:p>
        </w:tc>
      </w:tr>
      <w:tr w:rsidR="004D4168" w:rsidRPr="00056428" w14:paraId="7D8E7BEA" w14:textId="77777777" w:rsidTr="00F0069F">
        <w:tc>
          <w:tcPr>
            <w:tcW w:w="1129" w:type="dxa"/>
            <w:vMerge/>
            <w:vAlign w:val="center"/>
          </w:tcPr>
          <w:p w14:paraId="7245BD84" w14:textId="77777777" w:rsidR="004D4168" w:rsidRPr="00056428" w:rsidRDefault="004D4168" w:rsidP="00F0069F">
            <w:pPr>
              <w:pStyle w:val="af4"/>
              <w:jc w:val="left"/>
              <w:rPr>
                <w:color w:val="000000" w:themeColor="text1"/>
              </w:rPr>
            </w:pPr>
          </w:p>
        </w:tc>
        <w:tc>
          <w:tcPr>
            <w:tcW w:w="1560" w:type="dxa"/>
            <w:vMerge/>
            <w:vAlign w:val="center"/>
          </w:tcPr>
          <w:p w14:paraId="78845667" w14:textId="77777777" w:rsidR="004D4168" w:rsidRPr="00056428" w:rsidRDefault="004D4168" w:rsidP="00F0069F">
            <w:pPr>
              <w:pStyle w:val="af4"/>
              <w:jc w:val="left"/>
              <w:rPr>
                <w:color w:val="000000" w:themeColor="text1"/>
              </w:rPr>
            </w:pPr>
          </w:p>
        </w:tc>
        <w:tc>
          <w:tcPr>
            <w:tcW w:w="1134" w:type="dxa"/>
            <w:vAlign w:val="center"/>
          </w:tcPr>
          <w:p w14:paraId="07F3AB87" w14:textId="77777777" w:rsidR="004D4168" w:rsidRPr="00056428" w:rsidRDefault="004D4168" w:rsidP="00F0069F">
            <w:pPr>
              <w:pStyle w:val="af4"/>
              <w:jc w:val="left"/>
              <w:rPr>
                <w:color w:val="000000" w:themeColor="text1"/>
              </w:rPr>
            </w:pPr>
            <w:r w:rsidRPr="00056428">
              <w:rPr>
                <w:rFonts w:hint="eastAsia"/>
                <w:color w:val="000000" w:themeColor="text1"/>
              </w:rPr>
              <w:t>半监督</w:t>
            </w:r>
          </w:p>
        </w:tc>
        <w:tc>
          <w:tcPr>
            <w:tcW w:w="2126" w:type="dxa"/>
          </w:tcPr>
          <w:p w14:paraId="2A080222" w14:textId="77777777" w:rsidR="004D4168" w:rsidRPr="00056428" w:rsidRDefault="004D4168" w:rsidP="00F0069F">
            <w:pPr>
              <w:pStyle w:val="af4"/>
              <w:jc w:val="left"/>
              <w:rPr>
                <w:color w:val="000000" w:themeColor="text1"/>
              </w:rPr>
            </w:pPr>
            <w:r w:rsidRPr="00056428">
              <w:rPr>
                <w:rFonts w:hint="eastAsia"/>
                <w:color w:val="000000" w:themeColor="text1"/>
              </w:rPr>
              <w:t>能自动在无标注的样例的帮助下训练有类别标签的样本，弥补调练样本不足的缺陷</w:t>
            </w:r>
          </w:p>
        </w:tc>
        <w:tc>
          <w:tcPr>
            <w:tcW w:w="2353" w:type="dxa"/>
          </w:tcPr>
          <w:p w14:paraId="10468CA6" w14:textId="77777777" w:rsidR="004D4168" w:rsidRPr="00056428" w:rsidRDefault="004D4168" w:rsidP="00F0069F">
            <w:pPr>
              <w:pStyle w:val="af4"/>
              <w:jc w:val="left"/>
              <w:rPr>
                <w:color w:val="000000" w:themeColor="text1"/>
              </w:rPr>
            </w:pPr>
            <w:r w:rsidRPr="00056428">
              <w:rPr>
                <w:rFonts w:hint="eastAsia"/>
                <w:color w:val="000000" w:themeColor="text1"/>
              </w:rPr>
              <w:t>采用的样本数据</w:t>
            </w:r>
            <w:r w:rsidRPr="00056428">
              <w:rPr>
                <w:color w:val="000000" w:themeColor="text1"/>
              </w:rPr>
              <w:t>都无噪声干扰</w:t>
            </w:r>
            <w:r w:rsidRPr="00056428">
              <w:rPr>
                <w:rFonts w:hint="eastAsia"/>
                <w:color w:val="000000" w:themeColor="text1"/>
              </w:rPr>
              <w:t>。但在实际中难以得到纯样本数据，导致分类准确率降低</w:t>
            </w:r>
          </w:p>
        </w:tc>
      </w:tr>
      <w:tr w:rsidR="004D4168" w:rsidRPr="00056428" w14:paraId="7F980BCC" w14:textId="77777777" w:rsidTr="00F0069F">
        <w:tc>
          <w:tcPr>
            <w:tcW w:w="1129" w:type="dxa"/>
            <w:vMerge/>
            <w:vAlign w:val="center"/>
          </w:tcPr>
          <w:p w14:paraId="5E34C860" w14:textId="77777777" w:rsidR="004D4168" w:rsidRPr="00056428" w:rsidRDefault="004D4168" w:rsidP="00F0069F">
            <w:pPr>
              <w:pStyle w:val="af4"/>
              <w:jc w:val="left"/>
              <w:rPr>
                <w:color w:val="000000" w:themeColor="text1"/>
              </w:rPr>
            </w:pPr>
          </w:p>
        </w:tc>
        <w:tc>
          <w:tcPr>
            <w:tcW w:w="1560" w:type="dxa"/>
            <w:vMerge/>
            <w:vAlign w:val="center"/>
          </w:tcPr>
          <w:p w14:paraId="29F7FB32" w14:textId="77777777" w:rsidR="004D4168" w:rsidRPr="00056428" w:rsidRDefault="004D4168" w:rsidP="00F0069F">
            <w:pPr>
              <w:pStyle w:val="af4"/>
              <w:jc w:val="left"/>
              <w:rPr>
                <w:color w:val="000000" w:themeColor="text1"/>
              </w:rPr>
            </w:pPr>
          </w:p>
        </w:tc>
        <w:tc>
          <w:tcPr>
            <w:tcW w:w="1134" w:type="dxa"/>
            <w:vAlign w:val="center"/>
          </w:tcPr>
          <w:p w14:paraId="296C6B5B" w14:textId="77777777" w:rsidR="004D4168" w:rsidRPr="00056428" w:rsidRDefault="004D4168" w:rsidP="00F0069F">
            <w:pPr>
              <w:pStyle w:val="af4"/>
              <w:jc w:val="left"/>
              <w:rPr>
                <w:color w:val="000000" w:themeColor="text1"/>
              </w:rPr>
            </w:pPr>
            <w:r w:rsidRPr="00056428">
              <w:rPr>
                <w:rFonts w:hint="eastAsia"/>
                <w:color w:val="000000" w:themeColor="text1"/>
              </w:rPr>
              <w:t>无监督</w:t>
            </w:r>
          </w:p>
        </w:tc>
        <w:tc>
          <w:tcPr>
            <w:tcW w:w="2126" w:type="dxa"/>
          </w:tcPr>
          <w:p w14:paraId="3F5F52C2" w14:textId="77777777" w:rsidR="004D4168" w:rsidRPr="00056428" w:rsidRDefault="004D4168" w:rsidP="00F0069F">
            <w:pPr>
              <w:pStyle w:val="af4"/>
              <w:jc w:val="left"/>
              <w:rPr>
                <w:color w:val="000000" w:themeColor="text1"/>
              </w:rPr>
            </w:pPr>
            <w:r w:rsidRPr="00056428">
              <w:rPr>
                <w:rFonts w:hint="eastAsia"/>
                <w:color w:val="000000" w:themeColor="text1"/>
              </w:rPr>
              <w:t>不需要人工标注训练</w:t>
            </w:r>
            <w:r w:rsidRPr="00056428">
              <w:rPr>
                <w:rFonts w:hint="eastAsia"/>
                <w:color w:val="000000" w:themeColor="text1"/>
              </w:rPr>
              <w:lastRenderedPageBreak/>
              <w:t>数据，人为误差的机会减少，需输入的初始参数较少</w:t>
            </w:r>
          </w:p>
        </w:tc>
        <w:tc>
          <w:tcPr>
            <w:tcW w:w="2353" w:type="dxa"/>
          </w:tcPr>
          <w:p w14:paraId="46F6A801" w14:textId="77777777" w:rsidR="004D4168" w:rsidRPr="00056428" w:rsidRDefault="004D4168" w:rsidP="00F0069F">
            <w:pPr>
              <w:pStyle w:val="af4"/>
              <w:jc w:val="left"/>
              <w:rPr>
                <w:color w:val="000000" w:themeColor="text1"/>
              </w:rPr>
            </w:pPr>
            <w:r w:rsidRPr="00056428">
              <w:rPr>
                <w:rFonts w:hint="eastAsia"/>
                <w:color w:val="000000" w:themeColor="text1"/>
              </w:rPr>
              <w:lastRenderedPageBreak/>
              <w:t>无需对实体类别划分有</w:t>
            </w:r>
            <w:r w:rsidRPr="00056428">
              <w:rPr>
                <w:rFonts w:hint="eastAsia"/>
                <w:color w:val="000000" w:themeColor="text1"/>
              </w:rPr>
              <w:lastRenderedPageBreak/>
              <w:t>较多了解，输入的初始参</w:t>
            </w:r>
            <w:r w:rsidRPr="00056428">
              <w:rPr>
                <w:color w:val="000000" w:themeColor="text1"/>
              </w:rPr>
              <w:t>数较少，所分的类别</w:t>
            </w:r>
            <w:r w:rsidRPr="00056428">
              <w:rPr>
                <w:rFonts w:hint="eastAsia"/>
                <w:color w:val="000000" w:themeColor="text1"/>
              </w:rPr>
              <w:t>比监督的方法更均质</w:t>
            </w:r>
          </w:p>
        </w:tc>
      </w:tr>
      <w:tr w:rsidR="004D4168" w:rsidRPr="00056428" w14:paraId="3BF441AF" w14:textId="77777777" w:rsidTr="00F0069F">
        <w:tc>
          <w:tcPr>
            <w:tcW w:w="1129" w:type="dxa"/>
            <w:vMerge w:val="restart"/>
            <w:vAlign w:val="center"/>
          </w:tcPr>
          <w:p w14:paraId="07097E5C" w14:textId="77777777" w:rsidR="004D4168" w:rsidRPr="00056428" w:rsidRDefault="004D4168" w:rsidP="00F0069F">
            <w:pPr>
              <w:pStyle w:val="af4"/>
              <w:jc w:val="left"/>
              <w:rPr>
                <w:color w:val="000000" w:themeColor="text1"/>
              </w:rPr>
            </w:pPr>
            <w:r w:rsidRPr="00056428">
              <w:rPr>
                <w:rFonts w:hint="eastAsia"/>
                <w:color w:val="000000" w:themeColor="text1"/>
              </w:rPr>
              <w:lastRenderedPageBreak/>
              <w:t>细粒度的实体分类方法</w:t>
            </w:r>
          </w:p>
        </w:tc>
        <w:tc>
          <w:tcPr>
            <w:tcW w:w="1560" w:type="dxa"/>
            <w:vMerge w:val="restart"/>
            <w:vAlign w:val="center"/>
          </w:tcPr>
          <w:p w14:paraId="12413C9B" w14:textId="77777777" w:rsidR="004D4168" w:rsidRPr="00056428" w:rsidRDefault="004D4168" w:rsidP="00F0069F">
            <w:pPr>
              <w:pStyle w:val="af4"/>
              <w:jc w:val="left"/>
              <w:rPr>
                <w:color w:val="000000" w:themeColor="text1"/>
              </w:rPr>
            </w:pPr>
            <w:r w:rsidRPr="00056428">
              <w:rPr>
                <w:rFonts w:hint="eastAsia"/>
                <w:color w:val="000000" w:themeColor="text1"/>
              </w:rPr>
              <w:t>实体类别标签粒度相对较细，将实体可能分为成千上万个实体类别</w:t>
            </w:r>
          </w:p>
        </w:tc>
        <w:tc>
          <w:tcPr>
            <w:tcW w:w="1134" w:type="dxa"/>
            <w:vAlign w:val="center"/>
          </w:tcPr>
          <w:p w14:paraId="6BBECE16" w14:textId="77777777" w:rsidR="004D4168" w:rsidRPr="00056428" w:rsidRDefault="004D4168" w:rsidP="00F0069F">
            <w:pPr>
              <w:pStyle w:val="af4"/>
              <w:jc w:val="left"/>
              <w:rPr>
                <w:color w:val="000000" w:themeColor="text1"/>
              </w:rPr>
            </w:pPr>
            <w:r w:rsidRPr="00056428">
              <w:rPr>
                <w:rFonts w:hint="eastAsia"/>
                <w:color w:val="000000" w:themeColor="text1"/>
              </w:rPr>
              <w:t>有监督</w:t>
            </w:r>
          </w:p>
        </w:tc>
        <w:tc>
          <w:tcPr>
            <w:tcW w:w="2126" w:type="dxa"/>
          </w:tcPr>
          <w:p w14:paraId="11F522A6" w14:textId="77777777" w:rsidR="004D4168" w:rsidRPr="00056428" w:rsidRDefault="004D4168" w:rsidP="00F0069F">
            <w:pPr>
              <w:pStyle w:val="af4"/>
              <w:jc w:val="left"/>
              <w:rPr>
                <w:color w:val="000000" w:themeColor="text1"/>
              </w:rPr>
            </w:pPr>
            <w:r w:rsidRPr="00056428">
              <w:rPr>
                <w:rFonts w:hint="eastAsia"/>
                <w:color w:val="000000" w:themeColor="text1"/>
              </w:rPr>
              <w:t>控制训练样本的选择，并可通过反复</w:t>
            </w:r>
          </w:p>
          <w:p w14:paraId="043EE924" w14:textId="77777777" w:rsidR="004D4168" w:rsidRPr="00056428" w:rsidRDefault="004D4168" w:rsidP="00F0069F">
            <w:pPr>
              <w:pStyle w:val="af4"/>
              <w:jc w:val="left"/>
              <w:rPr>
                <w:color w:val="000000" w:themeColor="text1"/>
              </w:rPr>
            </w:pPr>
            <w:r w:rsidRPr="00056428">
              <w:rPr>
                <w:rFonts w:hint="eastAsia"/>
                <w:color w:val="000000" w:themeColor="text1"/>
              </w:rPr>
              <w:t>检验训练样本，提高分类的准确率</w:t>
            </w:r>
          </w:p>
        </w:tc>
        <w:tc>
          <w:tcPr>
            <w:tcW w:w="2353" w:type="dxa"/>
          </w:tcPr>
          <w:p w14:paraId="7C82AB58" w14:textId="77777777" w:rsidR="004D4168" w:rsidRPr="00056428" w:rsidRDefault="004D4168" w:rsidP="00F0069F">
            <w:pPr>
              <w:pStyle w:val="af4"/>
              <w:jc w:val="left"/>
              <w:rPr>
                <w:color w:val="000000" w:themeColor="text1"/>
              </w:rPr>
            </w:pPr>
            <w:r w:rsidRPr="00056428">
              <w:rPr>
                <w:rFonts w:hint="eastAsia"/>
                <w:color w:val="000000" w:themeColor="text1"/>
              </w:rPr>
              <w:t>标注具有成干上万类别的训练样本需要花费大量的人力与时间</w:t>
            </w:r>
          </w:p>
        </w:tc>
      </w:tr>
      <w:tr w:rsidR="004D4168" w:rsidRPr="00056428" w14:paraId="76ADAAA5" w14:textId="77777777" w:rsidTr="00F0069F">
        <w:tc>
          <w:tcPr>
            <w:tcW w:w="1129" w:type="dxa"/>
            <w:vMerge/>
            <w:vAlign w:val="center"/>
          </w:tcPr>
          <w:p w14:paraId="2488B403" w14:textId="77777777" w:rsidR="004D4168" w:rsidRPr="00056428" w:rsidRDefault="004D4168" w:rsidP="00F0069F">
            <w:pPr>
              <w:pStyle w:val="af4"/>
              <w:jc w:val="left"/>
              <w:rPr>
                <w:color w:val="000000" w:themeColor="text1"/>
              </w:rPr>
            </w:pPr>
          </w:p>
        </w:tc>
        <w:tc>
          <w:tcPr>
            <w:tcW w:w="1560" w:type="dxa"/>
            <w:vMerge/>
            <w:vAlign w:val="center"/>
          </w:tcPr>
          <w:p w14:paraId="2B6E9DF9" w14:textId="77777777" w:rsidR="004D4168" w:rsidRPr="00056428" w:rsidRDefault="004D4168" w:rsidP="00F0069F">
            <w:pPr>
              <w:pStyle w:val="af4"/>
              <w:jc w:val="left"/>
              <w:rPr>
                <w:color w:val="000000" w:themeColor="text1"/>
              </w:rPr>
            </w:pPr>
          </w:p>
        </w:tc>
        <w:tc>
          <w:tcPr>
            <w:tcW w:w="1134" w:type="dxa"/>
            <w:vAlign w:val="center"/>
          </w:tcPr>
          <w:p w14:paraId="4DAF2CDA" w14:textId="77777777" w:rsidR="004D4168" w:rsidRPr="00056428" w:rsidRDefault="004D4168" w:rsidP="00F0069F">
            <w:pPr>
              <w:pStyle w:val="af4"/>
              <w:jc w:val="left"/>
              <w:rPr>
                <w:color w:val="000000" w:themeColor="text1"/>
              </w:rPr>
            </w:pPr>
            <w:r w:rsidRPr="00056428">
              <w:rPr>
                <w:rFonts w:hint="eastAsia"/>
                <w:color w:val="000000" w:themeColor="text1"/>
              </w:rPr>
              <w:t>半监督</w:t>
            </w:r>
          </w:p>
        </w:tc>
        <w:tc>
          <w:tcPr>
            <w:tcW w:w="2126" w:type="dxa"/>
          </w:tcPr>
          <w:p w14:paraId="54588767" w14:textId="77777777" w:rsidR="004D4168" w:rsidRPr="00056428" w:rsidRDefault="004D4168" w:rsidP="00F0069F">
            <w:pPr>
              <w:pStyle w:val="af4"/>
              <w:jc w:val="left"/>
              <w:rPr>
                <w:color w:val="000000" w:themeColor="text1"/>
              </w:rPr>
            </w:pPr>
            <w:r w:rsidRPr="00056428">
              <w:rPr>
                <w:color w:val="000000" w:themeColor="text1"/>
              </w:rPr>
              <w:t>自动对未标记数据加以利用，学习</w:t>
            </w:r>
            <w:r w:rsidRPr="00056428">
              <w:rPr>
                <w:rFonts w:hint="eastAsia"/>
                <w:color w:val="000000" w:themeColor="text1"/>
              </w:rPr>
              <w:t>整个数据分布</w:t>
            </w:r>
            <w:r w:rsidRPr="00056428">
              <w:rPr>
                <w:color w:val="000000" w:themeColor="text1"/>
              </w:rPr>
              <w:t>上具有较强泛化能力</w:t>
            </w:r>
            <w:r w:rsidRPr="00056428">
              <w:rPr>
                <w:rFonts w:hint="eastAsia"/>
                <w:color w:val="000000" w:themeColor="text1"/>
              </w:rPr>
              <w:t>的模型</w:t>
            </w:r>
          </w:p>
        </w:tc>
        <w:tc>
          <w:tcPr>
            <w:tcW w:w="2353" w:type="dxa"/>
          </w:tcPr>
          <w:p w14:paraId="634F5CF2" w14:textId="77777777" w:rsidR="004D4168" w:rsidRPr="00056428" w:rsidRDefault="004D4168" w:rsidP="00F0069F">
            <w:pPr>
              <w:pStyle w:val="af4"/>
              <w:jc w:val="left"/>
              <w:rPr>
                <w:color w:val="000000" w:themeColor="text1"/>
              </w:rPr>
            </w:pPr>
            <w:r w:rsidRPr="00056428">
              <w:rPr>
                <w:rFonts w:hint="eastAsia"/>
                <w:color w:val="000000" w:themeColor="text1"/>
              </w:rPr>
              <w:t>要求参与分类的实体没歧义或实体在语料中都表示为统一规范的形式，这在实际应用中难以得到满足</w:t>
            </w:r>
          </w:p>
        </w:tc>
      </w:tr>
      <w:tr w:rsidR="004D4168" w:rsidRPr="00056428" w14:paraId="3A79F779" w14:textId="77777777" w:rsidTr="00F0069F">
        <w:tc>
          <w:tcPr>
            <w:tcW w:w="1129" w:type="dxa"/>
            <w:vMerge/>
            <w:vAlign w:val="center"/>
          </w:tcPr>
          <w:p w14:paraId="7F786A02" w14:textId="77777777" w:rsidR="004D4168" w:rsidRPr="00056428" w:rsidRDefault="004D4168" w:rsidP="00F0069F">
            <w:pPr>
              <w:pStyle w:val="af4"/>
              <w:jc w:val="left"/>
              <w:rPr>
                <w:color w:val="000000" w:themeColor="text1"/>
              </w:rPr>
            </w:pPr>
          </w:p>
        </w:tc>
        <w:tc>
          <w:tcPr>
            <w:tcW w:w="1560" w:type="dxa"/>
            <w:vMerge/>
            <w:vAlign w:val="center"/>
          </w:tcPr>
          <w:p w14:paraId="4987C87C" w14:textId="77777777" w:rsidR="004D4168" w:rsidRPr="00056428" w:rsidRDefault="004D4168" w:rsidP="00F0069F">
            <w:pPr>
              <w:pStyle w:val="af4"/>
              <w:jc w:val="left"/>
              <w:rPr>
                <w:color w:val="000000" w:themeColor="text1"/>
              </w:rPr>
            </w:pPr>
          </w:p>
        </w:tc>
        <w:tc>
          <w:tcPr>
            <w:tcW w:w="1134" w:type="dxa"/>
            <w:vAlign w:val="center"/>
          </w:tcPr>
          <w:p w14:paraId="79231D54" w14:textId="77777777" w:rsidR="004D4168" w:rsidRPr="00056428" w:rsidRDefault="004D4168" w:rsidP="00F0069F">
            <w:pPr>
              <w:pStyle w:val="af4"/>
              <w:jc w:val="left"/>
              <w:rPr>
                <w:color w:val="000000" w:themeColor="text1"/>
              </w:rPr>
            </w:pPr>
            <w:r w:rsidRPr="00056428">
              <w:rPr>
                <w:rFonts w:hint="eastAsia"/>
                <w:color w:val="000000" w:themeColor="text1"/>
              </w:rPr>
              <w:t>无监督</w:t>
            </w:r>
          </w:p>
        </w:tc>
        <w:tc>
          <w:tcPr>
            <w:tcW w:w="2126" w:type="dxa"/>
          </w:tcPr>
          <w:p w14:paraId="53290904" w14:textId="77777777" w:rsidR="004D4168" w:rsidRPr="00056428" w:rsidRDefault="004D4168" w:rsidP="00F0069F">
            <w:pPr>
              <w:pStyle w:val="af4"/>
              <w:jc w:val="left"/>
              <w:rPr>
                <w:color w:val="000000" w:themeColor="text1"/>
              </w:rPr>
            </w:pPr>
            <w:r w:rsidRPr="00056428">
              <w:rPr>
                <w:rFonts w:hint="eastAsia"/>
                <w:color w:val="000000" w:themeColor="text1"/>
              </w:rPr>
              <w:t>无需对实体类别划分有较多了解，输入的初始参</w:t>
            </w:r>
            <w:r w:rsidRPr="00056428">
              <w:rPr>
                <w:color w:val="000000" w:themeColor="text1"/>
              </w:rPr>
              <w:t>数较少，所分的类别</w:t>
            </w:r>
            <w:r w:rsidRPr="00056428">
              <w:rPr>
                <w:rFonts w:hint="eastAsia"/>
                <w:color w:val="000000" w:themeColor="text1"/>
              </w:rPr>
              <w:t>比监督的方法更均质</w:t>
            </w:r>
          </w:p>
        </w:tc>
        <w:tc>
          <w:tcPr>
            <w:tcW w:w="2353" w:type="dxa"/>
          </w:tcPr>
          <w:p w14:paraId="684BAEB3" w14:textId="77777777" w:rsidR="004D4168" w:rsidRPr="00056428" w:rsidRDefault="004D4168" w:rsidP="00F0069F">
            <w:pPr>
              <w:pStyle w:val="af4"/>
              <w:jc w:val="left"/>
              <w:rPr>
                <w:color w:val="000000" w:themeColor="text1"/>
              </w:rPr>
            </w:pPr>
            <w:r w:rsidRPr="00056428">
              <w:rPr>
                <w:rFonts w:hint="eastAsia"/>
                <w:color w:val="000000" w:themeColor="text1"/>
              </w:rPr>
              <w:t>实体的分类结果仍需大量的分析和后处理，与有监督学习相比，实体分类的时间复杂度偏高</w:t>
            </w:r>
          </w:p>
        </w:tc>
      </w:tr>
    </w:tbl>
    <w:p w14:paraId="7417ACC1" w14:textId="77777777" w:rsidR="004D4168" w:rsidRPr="00056428" w:rsidRDefault="004D4168" w:rsidP="004D4168">
      <w:pPr>
        <w:pStyle w:val="af"/>
        <w:rPr>
          <w:color w:val="000000" w:themeColor="text1"/>
        </w:rPr>
      </w:pPr>
      <w:bookmarkStart w:id="68" w:name="_Toc82854072"/>
      <w:bookmarkStart w:id="69" w:name="_Toc83564895"/>
      <w:r>
        <w:rPr>
          <w:color w:val="000000" w:themeColor="text1"/>
        </w:rPr>
        <w:t>5</w:t>
      </w:r>
      <w:r w:rsidRPr="00056428">
        <w:rPr>
          <w:color w:val="000000" w:themeColor="text1"/>
        </w:rPr>
        <w:t>.</w:t>
      </w:r>
      <w:r>
        <w:rPr>
          <w:color w:val="000000" w:themeColor="text1"/>
        </w:rPr>
        <w:t>2</w:t>
      </w:r>
      <w:r w:rsidRPr="00056428">
        <w:rPr>
          <w:color w:val="000000" w:themeColor="text1"/>
        </w:rPr>
        <w:t>.5</w:t>
      </w:r>
      <w:r w:rsidRPr="00056428">
        <w:rPr>
          <w:rFonts w:hint="eastAsia"/>
          <w:color w:val="000000" w:themeColor="text1"/>
        </w:rPr>
        <w:t>知识备份</w:t>
      </w:r>
      <w:bookmarkEnd w:id="68"/>
      <w:bookmarkEnd w:id="69"/>
    </w:p>
    <w:p w14:paraId="4B4B531C" w14:textId="77777777" w:rsidR="004D4168" w:rsidRDefault="004D4168" w:rsidP="004D4168">
      <w:pPr>
        <w:pStyle w:val="11"/>
        <w:spacing w:beforeLines="50" w:before="156"/>
        <w:ind w:firstLine="480"/>
        <w:rPr>
          <w:color w:val="000000" w:themeColor="text1"/>
        </w:rPr>
      </w:pPr>
      <w:r w:rsidRPr="00056428">
        <w:rPr>
          <w:rFonts w:hint="eastAsia"/>
          <w:color w:val="000000" w:themeColor="text1"/>
        </w:rPr>
        <w:t>对于知识库的维护还包括对知识库的备份和还原工作。在某些情况下，需要对系统中的知识库进行备份。备份的目的在于便于知识库的保存和传递。数据库的备份将主要使用到数据的相关功能，在代码中可直接调用数据库备份模块。首先由用户指定备份文件的位置和名称，然后调用备份模块，生成最终备份文件。和数据库备份相反的操作是对知识库的还原，通过还原操作，可将已有知识库文件重新导入到数据库系统中。</w:t>
      </w:r>
    </w:p>
    <w:p w14:paraId="23C041B3" w14:textId="24B6855F" w:rsidR="004D4168" w:rsidRPr="00D878BF" w:rsidRDefault="004D4168" w:rsidP="004D4168">
      <w:pPr>
        <w:pStyle w:val="11"/>
        <w:ind w:firstLine="480"/>
      </w:pPr>
      <w:r w:rsidRPr="00D878BF">
        <w:rPr>
          <w:rFonts w:hint="eastAsia"/>
        </w:rPr>
        <w:t>常用的知识备份方式有三种，如表</w:t>
      </w:r>
      <w:r w:rsidR="00D731E2">
        <w:t>5-3</w:t>
      </w:r>
      <w:r w:rsidRPr="00D878BF">
        <w:rPr>
          <w:rFonts w:hint="eastAsia"/>
        </w:rPr>
        <w:t>所示：</w:t>
      </w:r>
    </w:p>
    <w:p w14:paraId="21A5326A" w14:textId="77777777" w:rsidR="004D4168" w:rsidRPr="00056428" w:rsidRDefault="004D4168" w:rsidP="004D4168">
      <w:pPr>
        <w:pStyle w:val="31"/>
        <w:ind w:firstLine="384"/>
        <w:rPr>
          <w:color w:val="000000" w:themeColor="text1"/>
        </w:rPr>
      </w:pPr>
      <w:r w:rsidRPr="00056428">
        <w:rPr>
          <w:rFonts w:hint="eastAsia"/>
          <w:color w:val="000000" w:themeColor="text1"/>
        </w:rPr>
        <w:t>（</w:t>
      </w:r>
      <w:r w:rsidRPr="00056428">
        <w:rPr>
          <w:color w:val="000000" w:themeColor="text1"/>
        </w:rPr>
        <w:t>1</w:t>
      </w:r>
      <w:r w:rsidRPr="00056428">
        <w:rPr>
          <w:color w:val="000000" w:themeColor="text1"/>
        </w:rPr>
        <w:t>）完全备份</w:t>
      </w:r>
    </w:p>
    <w:p w14:paraId="598BE3CC" w14:textId="77777777" w:rsidR="004D4168" w:rsidRPr="00056428" w:rsidRDefault="004D4168" w:rsidP="004D4168">
      <w:pPr>
        <w:pStyle w:val="11"/>
        <w:ind w:firstLine="480"/>
        <w:rPr>
          <w:color w:val="000000" w:themeColor="text1"/>
        </w:rPr>
      </w:pPr>
      <w:r w:rsidRPr="00056428">
        <w:rPr>
          <w:rFonts w:hint="eastAsia"/>
          <w:color w:val="000000" w:themeColor="text1"/>
        </w:rPr>
        <w:t>备份全部选中的文件夹，并不依赖文件的存档属性来确定备份哪些文件。</w:t>
      </w:r>
    </w:p>
    <w:p w14:paraId="66AEFA66" w14:textId="77777777" w:rsidR="004D4168" w:rsidRPr="00056428" w:rsidRDefault="004D4168" w:rsidP="004D4168">
      <w:pPr>
        <w:pStyle w:val="11"/>
        <w:ind w:firstLine="480"/>
        <w:rPr>
          <w:color w:val="000000" w:themeColor="text1"/>
        </w:rPr>
      </w:pPr>
      <w:r w:rsidRPr="00056428">
        <w:rPr>
          <w:rFonts w:hint="eastAsia"/>
          <w:color w:val="000000" w:themeColor="text1"/>
        </w:rPr>
        <w:t>在备份过程中，任何现有的标记都被清除，每个文件都被标记为已备份。换言之，清除存档属性。</w:t>
      </w:r>
    </w:p>
    <w:p w14:paraId="61C90D78" w14:textId="77777777" w:rsidR="004D4168" w:rsidRPr="00056428" w:rsidRDefault="004D4168" w:rsidP="004D4168">
      <w:pPr>
        <w:pStyle w:val="11"/>
        <w:ind w:firstLine="480"/>
        <w:rPr>
          <w:color w:val="000000" w:themeColor="text1"/>
        </w:rPr>
      </w:pPr>
      <w:r w:rsidRPr="00056428">
        <w:rPr>
          <w:rFonts w:hint="eastAsia"/>
          <w:color w:val="000000" w:themeColor="text1"/>
        </w:rPr>
        <w:t>这种备份方式最大的好处是只要用一个备份，就可以恢复数据。因此大大加快了系统或数据的恢复时间。</w:t>
      </w:r>
    </w:p>
    <w:p w14:paraId="79169C71" w14:textId="77777777" w:rsidR="004D4168" w:rsidRPr="00056428" w:rsidRDefault="004D4168" w:rsidP="004D4168">
      <w:pPr>
        <w:pStyle w:val="31"/>
        <w:ind w:firstLine="384"/>
        <w:rPr>
          <w:color w:val="000000" w:themeColor="text1"/>
        </w:rPr>
      </w:pPr>
      <w:r w:rsidRPr="00056428">
        <w:rPr>
          <w:rFonts w:hint="eastAsia"/>
          <w:color w:val="000000" w:themeColor="text1"/>
        </w:rPr>
        <w:t>（</w:t>
      </w:r>
      <w:r w:rsidRPr="00056428">
        <w:rPr>
          <w:color w:val="000000" w:themeColor="text1"/>
        </w:rPr>
        <w:t>2</w:t>
      </w:r>
      <w:r w:rsidRPr="00056428">
        <w:rPr>
          <w:color w:val="000000" w:themeColor="text1"/>
        </w:rPr>
        <w:t>）差异备份</w:t>
      </w:r>
    </w:p>
    <w:p w14:paraId="737C91CF" w14:textId="77777777" w:rsidR="004D4168" w:rsidRPr="00056428" w:rsidRDefault="004D4168" w:rsidP="004D4168">
      <w:pPr>
        <w:pStyle w:val="11"/>
        <w:ind w:firstLine="480"/>
        <w:rPr>
          <w:color w:val="000000" w:themeColor="text1"/>
        </w:rPr>
      </w:pPr>
      <w:r w:rsidRPr="00056428">
        <w:rPr>
          <w:rFonts w:hint="eastAsia"/>
          <w:color w:val="000000" w:themeColor="text1"/>
        </w:rPr>
        <w:lastRenderedPageBreak/>
        <w:t>备份自上一次完全备份之后有变化的数据。</w:t>
      </w:r>
    </w:p>
    <w:p w14:paraId="0CF2AEA9" w14:textId="77777777" w:rsidR="004D4168" w:rsidRPr="00056428" w:rsidRDefault="004D4168" w:rsidP="004D4168">
      <w:pPr>
        <w:pStyle w:val="11"/>
        <w:ind w:firstLine="480"/>
        <w:rPr>
          <w:color w:val="000000" w:themeColor="text1"/>
        </w:rPr>
      </w:pPr>
      <w:r w:rsidRPr="00056428">
        <w:rPr>
          <w:rFonts w:hint="eastAsia"/>
          <w:color w:val="000000" w:themeColor="text1"/>
        </w:rPr>
        <w:t>差异备份过程中，只备份有标记的那些选中的文件和文件夹。它不清除标记，即备份后不标记为已备份文件。换言之，不清除存档属性。</w:t>
      </w:r>
    </w:p>
    <w:p w14:paraId="552331A1" w14:textId="77777777" w:rsidR="004D4168" w:rsidRPr="00056428" w:rsidRDefault="004D4168" w:rsidP="004D4168">
      <w:pPr>
        <w:pStyle w:val="11"/>
        <w:ind w:firstLine="480"/>
        <w:rPr>
          <w:color w:val="000000" w:themeColor="text1"/>
        </w:rPr>
      </w:pPr>
      <w:r w:rsidRPr="00056428">
        <w:rPr>
          <w:rFonts w:hint="eastAsia"/>
          <w:color w:val="000000" w:themeColor="text1"/>
        </w:rPr>
        <w:t>差异备份是指在一次全备份后到进行差异备份的这段时间内，对那些增加或者修改文件的备份。在进行恢复时，我们只需对第一次全备份和最后一次差异备份进行恢复。差异备份在避免了另外两种备份策略缺陷的同时，又具备了它们各自的优点。</w:t>
      </w:r>
    </w:p>
    <w:p w14:paraId="4233DC15" w14:textId="77777777" w:rsidR="004D4168" w:rsidRPr="00056428" w:rsidRDefault="004D4168" w:rsidP="004D4168">
      <w:pPr>
        <w:pStyle w:val="11"/>
        <w:ind w:firstLine="480"/>
        <w:rPr>
          <w:color w:val="000000" w:themeColor="text1"/>
        </w:rPr>
      </w:pPr>
      <w:r w:rsidRPr="00056428">
        <w:rPr>
          <w:rFonts w:hint="eastAsia"/>
          <w:color w:val="000000" w:themeColor="text1"/>
        </w:rPr>
        <w:t>首先，它具有了增量备份时间短、节省磁盘空间的优势；其次，它又具有了全备份恢复所需磁带少、恢复时间短的特点。</w:t>
      </w:r>
    </w:p>
    <w:p w14:paraId="5A8EEF5D" w14:textId="77777777" w:rsidR="004D4168" w:rsidRPr="00056428" w:rsidRDefault="004D4168" w:rsidP="004D4168">
      <w:pPr>
        <w:pStyle w:val="31"/>
        <w:ind w:firstLine="384"/>
        <w:rPr>
          <w:color w:val="000000" w:themeColor="text1"/>
        </w:rPr>
      </w:pPr>
      <w:r w:rsidRPr="00056428">
        <w:rPr>
          <w:rFonts w:hint="eastAsia"/>
          <w:color w:val="000000" w:themeColor="text1"/>
        </w:rPr>
        <w:t>（</w:t>
      </w:r>
      <w:r w:rsidRPr="00056428">
        <w:rPr>
          <w:color w:val="000000" w:themeColor="text1"/>
        </w:rPr>
        <w:t>3</w:t>
      </w:r>
      <w:r w:rsidRPr="00056428">
        <w:rPr>
          <w:color w:val="000000" w:themeColor="text1"/>
        </w:rPr>
        <w:t>）增量备份</w:t>
      </w:r>
    </w:p>
    <w:p w14:paraId="3881A58B" w14:textId="77777777" w:rsidR="004D4168" w:rsidRPr="00056428" w:rsidRDefault="004D4168" w:rsidP="004D4168">
      <w:pPr>
        <w:pStyle w:val="11"/>
        <w:ind w:firstLine="480"/>
        <w:rPr>
          <w:color w:val="000000" w:themeColor="text1"/>
        </w:rPr>
      </w:pPr>
      <w:r w:rsidRPr="00056428">
        <w:rPr>
          <w:rFonts w:hint="eastAsia"/>
          <w:color w:val="000000" w:themeColor="text1"/>
        </w:rPr>
        <w:t>备份自上一次备份（包含完全备份、增量备份）之后有变化的数据。</w:t>
      </w:r>
    </w:p>
    <w:p w14:paraId="60B88868" w14:textId="77777777" w:rsidR="004D4168" w:rsidRPr="00056428" w:rsidRDefault="004D4168" w:rsidP="004D4168">
      <w:pPr>
        <w:pStyle w:val="11"/>
        <w:ind w:firstLine="480"/>
        <w:rPr>
          <w:color w:val="000000" w:themeColor="text1"/>
        </w:rPr>
      </w:pPr>
      <w:r w:rsidRPr="00056428">
        <w:rPr>
          <w:rFonts w:hint="eastAsia"/>
          <w:color w:val="000000" w:themeColor="text1"/>
        </w:rPr>
        <w:t>增量备份过程中，只备份有标记的选中的文件和文件夹，它清除标记，即：备份后标记文件，换言之，清除存档属性。</w:t>
      </w:r>
    </w:p>
    <w:p w14:paraId="2255DF7D" w14:textId="77777777" w:rsidR="004D4168" w:rsidRPr="00056428" w:rsidRDefault="004D4168" w:rsidP="004D4168">
      <w:pPr>
        <w:pStyle w:val="11"/>
        <w:ind w:firstLine="480"/>
        <w:rPr>
          <w:color w:val="000000" w:themeColor="text1"/>
        </w:rPr>
      </w:pPr>
      <w:r w:rsidRPr="00056428">
        <w:rPr>
          <w:rFonts w:hint="eastAsia"/>
          <w:color w:val="000000" w:themeColor="text1"/>
        </w:rPr>
        <w:t>增量备份是指在一次全备份或上一次增量备份后，以后每次的备份只需备份与前一次相比增加和者被修改的文件。这就意味着，第一次增量备份的对象是进行全备份后所产生的增加和修改的文件；第二次增量备份的对象是进行第一次增量备份后所产生的增加和修改的文件，如此类推。</w:t>
      </w:r>
    </w:p>
    <w:p w14:paraId="536B92DA" w14:textId="5E41D3A0" w:rsidR="004D4168" w:rsidRPr="00084E2A" w:rsidRDefault="004D4168" w:rsidP="004D4168">
      <w:pPr>
        <w:pStyle w:val="11"/>
        <w:ind w:firstLine="480"/>
        <w:rPr>
          <w:color w:val="000000" w:themeColor="text1"/>
        </w:rPr>
      </w:pPr>
      <w:r w:rsidRPr="00056428">
        <w:rPr>
          <w:rFonts w:hint="eastAsia"/>
          <w:color w:val="000000" w:themeColor="text1"/>
        </w:rPr>
        <w:t>这种备份方式最显著的优点就是：没有重复的备份数据，因此备份的数据量不大，备份所需的时间很短。</w:t>
      </w:r>
      <w:r w:rsidR="00267A5F">
        <w:rPr>
          <w:rFonts w:hint="eastAsia"/>
          <w:color w:val="000000" w:themeColor="text1"/>
        </w:rPr>
        <w:t>表</w:t>
      </w:r>
      <w:r w:rsidR="00267A5F">
        <w:rPr>
          <w:rFonts w:hint="eastAsia"/>
          <w:color w:val="000000" w:themeColor="text1"/>
        </w:rPr>
        <w:t>5-</w:t>
      </w:r>
      <w:r w:rsidR="00267A5F">
        <w:rPr>
          <w:color w:val="000000" w:themeColor="text1"/>
        </w:rPr>
        <w:t>3</w:t>
      </w:r>
      <w:r w:rsidR="00267A5F">
        <w:rPr>
          <w:rFonts w:hint="eastAsia"/>
          <w:color w:val="000000" w:themeColor="text1"/>
        </w:rPr>
        <w:t>对上述各类备份方式进行了比较。</w:t>
      </w:r>
    </w:p>
    <w:p w14:paraId="60EDAA3B" w14:textId="1196EA45" w:rsidR="004D4168" w:rsidRPr="00056428" w:rsidRDefault="004D4168" w:rsidP="004D4168">
      <w:pPr>
        <w:pStyle w:val="af2"/>
        <w:rPr>
          <w:color w:val="000000" w:themeColor="text1"/>
        </w:rPr>
      </w:pPr>
      <w:r w:rsidRPr="00056428">
        <w:rPr>
          <w:rFonts w:hint="eastAsia"/>
          <w:color w:val="000000" w:themeColor="text1"/>
        </w:rPr>
        <w:t>表</w:t>
      </w:r>
      <w:r w:rsidR="00267A5F">
        <w:rPr>
          <w:color w:val="000000" w:themeColor="text1"/>
        </w:rPr>
        <w:t>5</w:t>
      </w:r>
      <w:r w:rsidRPr="00056428">
        <w:rPr>
          <w:rFonts w:hint="eastAsia"/>
          <w:color w:val="000000" w:themeColor="text1"/>
        </w:rPr>
        <w:t>-</w:t>
      </w:r>
      <w:r w:rsidR="00267A5F">
        <w:rPr>
          <w:color w:val="000000" w:themeColor="text1"/>
        </w:rPr>
        <w:t>3</w:t>
      </w:r>
      <w:r w:rsidRPr="00056428">
        <w:rPr>
          <w:color w:val="000000" w:themeColor="text1"/>
        </w:rPr>
        <w:t xml:space="preserve"> </w:t>
      </w:r>
      <w:r w:rsidRPr="00056428">
        <w:rPr>
          <w:rFonts w:hint="eastAsia"/>
          <w:color w:val="000000" w:themeColor="text1"/>
        </w:rPr>
        <w:t>备份方式比较</w:t>
      </w:r>
    </w:p>
    <w:tbl>
      <w:tblPr>
        <w:tblStyle w:val="af8"/>
        <w:tblW w:w="0" w:type="auto"/>
        <w:tblLayout w:type="fixed"/>
        <w:tblLook w:val="04A0" w:firstRow="1" w:lastRow="0" w:firstColumn="1" w:lastColumn="0" w:noHBand="0" w:noVBand="1"/>
      </w:tblPr>
      <w:tblGrid>
        <w:gridCol w:w="704"/>
        <w:gridCol w:w="1701"/>
        <w:gridCol w:w="2977"/>
        <w:gridCol w:w="1134"/>
        <w:gridCol w:w="850"/>
        <w:gridCol w:w="936"/>
      </w:tblGrid>
      <w:tr w:rsidR="004D4168" w:rsidRPr="00BE75D6" w14:paraId="014DC31B" w14:textId="77777777" w:rsidTr="00F0069F">
        <w:tc>
          <w:tcPr>
            <w:tcW w:w="704" w:type="dxa"/>
            <w:vAlign w:val="center"/>
          </w:tcPr>
          <w:p w14:paraId="18A88F00" w14:textId="77777777" w:rsidR="004D4168" w:rsidRPr="0079604B" w:rsidRDefault="004D4168" w:rsidP="00F0069F">
            <w:pPr>
              <w:pStyle w:val="af4"/>
              <w:jc w:val="center"/>
            </w:pPr>
            <w:r w:rsidRPr="0079604B">
              <w:rPr>
                <w:rFonts w:hint="eastAsia"/>
              </w:rPr>
              <w:t>知识备份方式</w:t>
            </w:r>
          </w:p>
        </w:tc>
        <w:tc>
          <w:tcPr>
            <w:tcW w:w="1701" w:type="dxa"/>
            <w:vAlign w:val="center"/>
          </w:tcPr>
          <w:p w14:paraId="1582A641" w14:textId="77777777" w:rsidR="004D4168" w:rsidRPr="0079604B" w:rsidRDefault="004D4168" w:rsidP="00F0069F">
            <w:pPr>
              <w:pStyle w:val="af4"/>
              <w:jc w:val="center"/>
            </w:pPr>
            <w:r w:rsidRPr="0079604B">
              <w:rPr>
                <w:rFonts w:hint="eastAsia"/>
              </w:rPr>
              <w:t>备份内容</w:t>
            </w:r>
          </w:p>
        </w:tc>
        <w:tc>
          <w:tcPr>
            <w:tcW w:w="2977" w:type="dxa"/>
            <w:vAlign w:val="center"/>
          </w:tcPr>
          <w:p w14:paraId="5030C861" w14:textId="77777777" w:rsidR="004D4168" w:rsidRPr="0079604B" w:rsidRDefault="004D4168" w:rsidP="00F0069F">
            <w:pPr>
              <w:pStyle w:val="af4"/>
              <w:jc w:val="center"/>
            </w:pPr>
            <w:r w:rsidRPr="0079604B">
              <w:rPr>
                <w:rFonts w:hint="eastAsia"/>
              </w:rPr>
              <w:t>数据量</w:t>
            </w:r>
          </w:p>
        </w:tc>
        <w:tc>
          <w:tcPr>
            <w:tcW w:w="1134" w:type="dxa"/>
            <w:vAlign w:val="center"/>
          </w:tcPr>
          <w:p w14:paraId="7A8416FD" w14:textId="77777777" w:rsidR="004D4168" w:rsidRPr="0079604B" w:rsidRDefault="004D4168" w:rsidP="00F0069F">
            <w:pPr>
              <w:pStyle w:val="af4"/>
              <w:jc w:val="center"/>
            </w:pPr>
            <w:r w:rsidRPr="0079604B">
              <w:rPr>
                <w:rFonts w:hint="eastAsia"/>
              </w:rPr>
              <w:t>是否标记</w:t>
            </w:r>
          </w:p>
        </w:tc>
        <w:tc>
          <w:tcPr>
            <w:tcW w:w="850" w:type="dxa"/>
            <w:vAlign w:val="center"/>
          </w:tcPr>
          <w:p w14:paraId="3872DB60" w14:textId="77777777" w:rsidR="004D4168" w:rsidRPr="0079604B" w:rsidRDefault="004D4168" w:rsidP="00F0069F">
            <w:pPr>
              <w:pStyle w:val="af4"/>
              <w:jc w:val="center"/>
            </w:pPr>
            <w:r w:rsidRPr="0079604B">
              <w:rPr>
                <w:rFonts w:hint="eastAsia"/>
              </w:rPr>
              <w:t>备份所需时间</w:t>
            </w:r>
          </w:p>
        </w:tc>
        <w:tc>
          <w:tcPr>
            <w:tcW w:w="936" w:type="dxa"/>
            <w:vAlign w:val="center"/>
          </w:tcPr>
          <w:p w14:paraId="2956C845" w14:textId="77777777" w:rsidR="004D4168" w:rsidRPr="0079604B" w:rsidRDefault="004D4168" w:rsidP="00F0069F">
            <w:pPr>
              <w:pStyle w:val="af4"/>
              <w:jc w:val="center"/>
            </w:pPr>
            <w:r w:rsidRPr="0079604B">
              <w:rPr>
                <w:rFonts w:hint="eastAsia"/>
              </w:rPr>
              <w:t>恢复所需时间</w:t>
            </w:r>
          </w:p>
        </w:tc>
      </w:tr>
      <w:tr w:rsidR="004D4168" w:rsidRPr="00BE75D6" w14:paraId="7F884B0D" w14:textId="77777777" w:rsidTr="00F0069F">
        <w:tc>
          <w:tcPr>
            <w:tcW w:w="704" w:type="dxa"/>
            <w:vAlign w:val="center"/>
          </w:tcPr>
          <w:p w14:paraId="1F429397" w14:textId="77777777" w:rsidR="004D4168" w:rsidRPr="0079604B" w:rsidRDefault="004D4168" w:rsidP="00F0069F">
            <w:pPr>
              <w:pStyle w:val="af4"/>
              <w:jc w:val="center"/>
            </w:pPr>
            <w:r w:rsidRPr="0079604B">
              <w:rPr>
                <w:rFonts w:hint="eastAsia"/>
              </w:rPr>
              <w:t>完全备份</w:t>
            </w:r>
          </w:p>
        </w:tc>
        <w:tc>
          <w:tcPr>
            <w:tcW w:w="1701" w:type="dxa"/>
            <w:vAlign w:val="center"/>
          </w:tcPr>
          <w:p w14:paraId="5824C4D9" w14:textId="77777777" w:rsidR="004D4168" w:rsidRPr="0079604B" w:rsidRDefault="004D4168" w:rsidP="00F0069F">
            <w:pPr>
              <w:pStyle w:val="af4"/>
            </w:pPr>
            <w:r w:rsidRPr="0079604B">
              <w:rPr>
                <w:rFonts w:hint="eastAsia"/>
              </w:rPr>
              <w:t>所有内容</w:t>
            </w:r>
          </w:p>
        </w:tc>
        <w:tc>
          <w:tcPr>
            <w:tcW w:w="2977" w:type="dxa"/>
            <w:vAlign w:val="center"/>
          </w:tcPr>
          <w:p w14:paraId="15A098A1" w14:textId="77777777" w:rsidR="004D4168" w:rsidRPr="0079604B" w:rsidRDefault="004D4168" w:rsidP="00F0069F">
            <w:pPr>
              <w:pStyle w:val="af4"/>
            </w:pPr>
            <w:r w:rsidRPr="0079604B">
              <w:rPr>
                <w:rFonts w:hint="eastAsia"/>
              </w:rPr>
              <w:t>数据量大（全部数据）</w:t>
            </w:r>
          </w:p>
        </w:tc>
        <w:tc>
          <w:tcPr>
            <w:tcW w:w="1134" w:type="dxa"/>
            <w:vAlign w:val="center"/>
          </w:tcPr>
          <w:p w14:paraId="4D0C27E9" w14:textId="77777777" w:rsidR="004D4168" w:rsidRPr="0079604B" w:rsidRDefault="004D4168" w:rsidP="00F0069F">
            <w:pPr>
              <w:pStyle w:val="af4"/>
            </w:pPr>
            <w:r w:rsidRPr="0079604B">
              <w:rPr>
                <w:rFonts w:hint="eastAsia"/>
              </w:rPr>
              <w:t>全部标记</w:t>
            </w:r>
          </w:p>
        </w:tc>
        <w:tc>
          <w:tcPr>
            <w:tcW w:w="850" w:type="dxa"/>
            <w:vAlign w:val="center"/>
          </w:tcPr>
          <w:p w14:paraId="66640429" w14:textId="77777777" w:rsidR="004D4168" w:rsidRPr="0079604B" w:rsidRDefault="004D4168" w:rsidP="00F0069F">
            <w:pPr>
              <w:pStyle w:val="af4"/>
            </w:pPr>
            <w:r w:rsidRPr="0079604B">
              <w:rPr>
                <w:rFonts w:hint="eastAsia"/>
              </w:rPr>
              <w:t>长</w:t>
            </w:r>
          </w:p>
        </w:tc>
        <w:tc>
          <w:tcPr>
            <w:tcW w:w="936" w:type="dxa"/>
            <w:vAlign w:val="center"/>
          </w:tcPr>
          <w:p w14:paraId="26009607" w14:textId="77777777" w:rsidR="004D4168" w:rsidRPr="0079604B" w:rsidRDefault="004D4168" w:rsidP="00F0069F">
            <w:pPr>
              <w:pStyle w:val="af4"/>
            </w:pPr>
            <w:r w:rsidRPr="0079604B">
              <w:rPr>
                <w:rFonts w:hint="eastAsia"/>
              </w:rPr>
              <w:t>短</w:t>
            </w:r>
          </w:p>
        </w:tc>
      </w:tr>
      <w:tr w:rsidR="004D4168" w:rsidRPr="00BE75D6" w14:paraId="02D38FD8" w14:textId="77777777" w:rsidTr="00F0069F">
        <w:tc>
          <w:tcPr>
            <w:tcW w:w="704" w:type="dxa"/>
            <w:vAlign w:val="center"/>
          </w:tcPr>
          <w:p w14:paraId="2AB440FD" w14:textId="77777777" w:rsidR="004D4168" w:rsidRPr="0079604B" w:rsidRDefault="004D4168" w:rsidP="00F0069F">
            <w:pPr>
              <w:pStyle w:val="af4"/>
              <w:jc w:val="center"/>
            </w:pPr>
            <w:r w:rsidRPr="0079604B">
              <w:rPr>
                <w:rFonts w:hint="eastAsia"/>
              </w:rPr>
              <w:t>差异备份</w:t>
            </w:r>
          </w:p>
        </w:tc>
        <w:tc>
          <w:tcPr>
            <w:tcW w:w="1701" w:type="dxa"/>
            <w:vAlign w:val="center"/>
          </w:tcPr>
          <w:p w14:paraId="602DE8C6" w14:textId="77777777" w:rsidR="004D4168" w:rsidRPr="0079604B" w:rsidRDefault="004D4168" w:rsidP="00F0069F">
            <w:pPr>
              <w:pStyle w:val="af4"/>
            </w:pPr>
            <w:r w:rsidRPr="0079604B">
              <w:rPr>
                <w:rFonts w:hint="eastAsia"/>
              </w:rPr>
              <w:t>上次</w:t>
            </w:r>
            <w:r w:rsidRPr="004F6355">
              <w:rPr>
                <w:rStyle w:val="afff6"/>
                <w:rFonts w:hint="eastAsia"/>
                <w:b w:val="0"/>
                <w:bCs w:val="0"/>
              </w:rPr>
              <w:t>完全备份之后</w:t>
            </w:r>
            <w:r w:rsidRPr="0079604B">
              <w:rPr>
                <w:rFonts w:hint="eastAsia"/>
              </w:rPr>
              <w:t>有变化的内容</w:t>
            </w:r>
          </w:p>
        </w:tc>
        <w:tc>
          <w:tcPr>
            <w:tcW w:w="2977" w:type="dxa"/>
            <w:vAlign w:val="center"/>
          </w:tcPr>
          <w:p w14:paraId="5C47DCFA" w14:textId="77777777" w:rsidR="004D4168" w:rsidRPr="0079604B" w:rsidRDefault="004D4168" w:rsidP="00F0069F">
            <w:pPr>
              <w:pStyle w:val="af4"/>
            </w:pPr>
            <w:r w:rsidRPr="0079604B">
              <w:rPr>
                <w:rFonts w:hint="eastAsia"/>
              </w:rPr>
              <w:t>少于完全备份，多于增量备份</w:t>
            </w:r>
          </w:p>
          <w:p w14:paraId="4BF555FC" w14:textId="77777777" w:rsidR="004D4168" w:rsidRPr="0079604B" w:rsidRDefault="004D4168" w:rsidP="00F0069F">
            <w:pPr>
              <w:pStyle w:val="af4"/>
            </w:pPr>
            <w:r w:rsidRPr="0079604B">
              <w:rPr>
                <w:rFonts w:hint="eastAsia"/>
              </w:rPr>
              <w:t>（多个差异备份之间有重复数据）</w:t>
            </w:r>
          </w:p>
          <w:p w14:paraId="1DF0855B" w14:textId="77777777" w:rsidR="004D4168" w:rsidRPr="0079604B" w:rsidRDefault="004D4168" w:rsidP="00F0069F">
            <w:pPr>
              <w:pStyle w:val="af4"/>
            </w:pPr>
          </w:p>
        </w:tc>
        <w:tc>
          <w:tcPr>
            <w:tcW w:w="1134" w:type="dxa"/>
            <w:vAlign w:val="center"/>
          </w:tcPr>
          <w:p w14:paraId="2F38C19C" w14:textId="77777777" w:rsidR="004D4168" w:rsidRPr="0079604B" w:rsidRDefault="004D4168" w:rsidP="00F0069F">
            <w:pPr>
              <w:pStyle w:val="af4"/>
            </w:pPr>
            <w:r w:rsidRPr="004F6355">
              <w:rPr>
                <w:rStyle w:val="afff6"/>
                <w:rFonts w:hint="eastAsia"/>
                <w:b w:val="0"/>
                <w:bCs w:val="0"/>
              </w:rPr>
              <w:t>不标记</w:t>
            </w:r>
          </w:p>
        </w:tc>
        <w:tc>
          <w:tcPr>
            <w:tcW w:w="850" w:type="dxa"/>
            <w:vAlign w:val="center"/>
          </w:tcPr>
          <w:p w14:paraId="2F685770" w14:textId="77777777" w:rsidR="004D4168" w:rsidRPr="0079604B" w:rsidRDefault="004D4168" w:rsidP="00F0069F">
            <w:pPr>
              <w:pStyle w:val="af4"/>
            </w:pPr>
            <w:r w:rsidRPr="0079604B">
              <w:rPr>
                <w:rFonts w:hint="eastAsia"/>
              </w:rPr>
              <w:t>中</w:t>
            </w:r>
          </w:p>
        </w:tc>
        <w:tc>
          <w:tcPr>
            <w:tcW w:w="936" w:type="dxa"/>
            <w:vAlign w:val="center"/>
          </w:tcPr>
          <w:p w14:paraId="50EF2E64" w14:textId="77777777" w:rsidR="004D4168" w:rsidRPr="0079604B" w:rsidRDefault="004D4168" w:rsidP="00F0069F">
            <w:pPr>
              <w:pStyle w:val="af4"/>
            </w:pPr>
            <w:r w:rsidRPr="0079604B">
              <w:rPr>
                <w:rFonts w:hint="eastAsia"/>
              </w:rPr>
              <w:t>中</w:t>
            </w:r>
          </w:p>
        </w:tc>
      </w:tr>
      <w:tr w:rsidR="004D4168" w:rsidRPr="00BE75D6" w14:paraId="30BB26A5" w14:textId="77777777" w:rsidTr="00F0069F">
        <w:tc>
          <w:tcPr>
            <w:tcW w:w="704" w:type="dxa"/>
            <w:vAlign w:val="center"/>
          </w:tcPr>
          <w:p w14:paraId="0941F8F6" w14:textId="77777777" w:rsidR="004D4168" w:rsidRPr="0079604B" w:rsidRDefault="004D4168" w:rsidP="00F0069F">
            <w:pPr>
              <w:pStyle w:val="af4"/>
              <w:jc w:val="center"/>
            </w:pPr>
            <w:r w:rsidRPr="0079604B">
              <w:rPr>
                <w:rFonts w:hint="eastAsia"/>
              </w:rPr>
              <w:t>增量备份</w:t>
            </w:r>
          </w:p>
        </w:tc>
        <w:tc>
          <w:tcPr>
            <w:tcW w:w="1701" w:type="dxa"/>
            <w:vAlign w:val="center"/>
          </w:tcPr>
          <w:p w14:paraId="42F89E48" w14:textId="77777777" w:rsidR="004D4168" w:rsidRPr="0079604B" w:rsidRDefault="004D4168" w:rsidP="00F0069F">
            <w:pPr>
              <w:pStyle w:val="af4"/>
            </w:pPr>
            <w:r w:rsidRPr="004F6355">
              <w:rPr>
                <w:rStyle w:val="afff6"/>
                <w:rFonts w:hint="eastAsia"/>
                <w:b w:val="0"/>
                <w:bCs w:val="0"/>
              </w:rPr>
              <w:t>上次备份</w:t>
            </w:r>
            <w:r w:rsidRPr="0079604B">
              <w:rPr>
                <w:rFonts w:hint="eastAsia"/>
              </w:rPr>
              <w:t>后有变化的内容</w:t>
            </w:r>
          </w:p>
        </w:tc>
        <w:tc>
          <w:tcPr>
            <w:tcW w:w="2977" w:type="dxa"/>
            <w:vAlign w:val="center"/>
          </w:tcPr>
          <w:p w14:paraId="56DD015E" w14:textId="77777777" w:rsidR="004D4168" w:rsidRPr="0079604B" w:rsidRDefault="004D4168" w:rsidP="00F0069F">
            <w:pPr>
              <w:pStyle w:val="af4"/>
            </w:pPr>
            <w:r w:rsidRPr="0079604B">
              <w:rPr>
                <w:rFonts w:hint="eastAsia"/>
              </w:rPr>
              <w:t>数据量小（没有重复的备份数据）</w:t>
            </w:r>
          </w:p>
        </w:tc>
        <w:tc>
          <w:tcPr>
            <w:tcW w:w="1134" w:type="dxa"/>
            <w:vAlign w:val="center"/>
          </w:tcPr>
          <w:p w14:paraId="778A602B" w14:textId="77777777" w:rsidR="004D4168" w:rsidRPr="0079604B" w:rsidRDefault="004D4168" w:rsidP="00F0069F">
            <w:pPr>
              <w:pStyle w:val="af4"/>
            </w:pPr>
            <w:r w:rsidRPr="0079604B">
              <w:rPr>
                <w:rFonts w:hint="eastAsia"/>
              </w:rPr>
              <w:t>标记</w:t>
            </w:r>
          </w:p>
          <w:p w14:paraId="1298367A" w14:textId="77777777" w:rsidR="004D4168" w:rsidRPr="0079604B" w:rsidRDefault="004D4168" w:rsidP="00F0069F">
            <w:pPr>
              <w:pStyle w:val="af4"/>
            </w:pPr>
            <w:r w:rsidRPr="0079604B">
              <w:tab/>
            </w:r>
          </w:p>
        </w:tc>
        <w:tc>
          <w:tcPr>
            <w:tcW w:w="850" w:type="dxa"/>
            <w:vAlign w:val="center"/>
          </w:tcPr>
          <w:p w14:paraId="746EACAD" w14:textId="77777777" w:rsidR="004D4168" w:rsidRPr="0079604B" w:rsidRDefault="004D4168" w:rsidP="00F0069F">
            <w:pPr>
              <w:pStyle w:val="af4"/>
            </w:pPr>
            <w:r w:rsidRPr="0079604B">
              <w:rPr>
                <w:rFonts w:hint="eastAsia"/>
              </w:rPr>
              <w:t>短</w:t>
            </w:r>
          </w:p>
        </w:tc>
        <w:tc>
          <w:tcPr>
            <w:tcW w:w="936" w:type="dxa"/>
            <w:vAlign w:val="center"/>
          </w:tcPr>
          <w:p w14:paraId="54E35831" w14:textId="77777777" w:rsidR="004D4168" w:rsidRPr="0079604B" w:rsidRDefault="004D4168" w:rsidP="00F0069F">
            <w:pPr>
              <w:pStyle w:val="af4"/>
            </w:pPr>
            <w:r w:rsidRPr="0079604B">
              <w:rPr>
                <w:rFonts w:hint="eastAsia"/>
              </w:rPr>
              <w:t>长</w:t>
            </w:r>
          </w:p>
        </w:tc>
      </w:tr>
    </w:tbl>
    <w:p w14:paraId="674093A7" w14:textId="77777777" w:rsidR="004D4168" w:rsidRPr="00E14536" w:rsidRDefault="004D4168" w:rsidP="00E14536">
      <w:pPr>
        <w:rPr>
          <w:rFonts w:eastAsiaTheme="minorEastAsia"/>
        </w:rPr>
      </w:pPr>
    </w:p>
    <w:p w14:paraId="549F1F69" w14:textId="77777777" w:rsidR="00011F3A" w:rsidRDefault="00011F3A" w:rsidP="0012723B">
      <w:pPr>
        <w:pStyle w:val="11"/>
        <w:ind w:firstLineChars="0" w:firstLine="0"/>
        <w:rPr>
          <w:color w:val="000000" w:themeColor="text1"/>
        </w:rPr>
        <w:sectPr w:rsidR="00011F3A" w:rsidSect="004E23C2">
          <w:pgSz w:w="11906" w:h="16838" w:code="9"/>
          <w:pgMar w:top="1701" w:right="1701" w:bottom="1701" w:left="1701" w:header="1134" w:footer="1134" w:gutter="0"/>
          <w:cols w:space="425"/>
          <w:docGrid w:type="lines" w:linePitch="312"/>
        </w:sectPr>
      </w:pPr>
    </w:p>
    <w:p w14:paraId="1747CAB1" w14:textId="1F66020F" w:rsidR="00586681" w:rsidRDefault="00011F3A">
      <w:pPr>
        <w:pStyle w:val="aa"/>
      </w:pPr>
      <w:bookmarkStart w:id="70" w:name="_Toc83564896"/>
      <w:r>
        <w:rPr>
          <w:rFonts w:hint="eastAsia"/>
        </w:rPr>
        <w:lastRenderedPageBreak/>
        <w:t>6</w:t>
      </w:r>
      <w:r w:rsidR="00CB44A5">
        <w:rPr>
          <w:rFonts w:hint="eastAsia"/>
        </w:rPr>
        <w:t>初步</w:t>
      </w:r>
      <w:r w:rsidR="00F0069F">
        <w:rPr>
          <w:rFonts w:hint="eastAsia"/>
        </w:rPr>
        <w:t>应用</w:t>
      </w:r>
      <w:r w:rsidR="00953728">
        <w:rPr>
          <w:rFonts w:hint="eastAsia"/>
        </w:rPr>
        <w:t>建议</w:t>
      </w:r>
      <w:bookmarkEnd w:id="70"/>
    </w:p>
    <w:p w14:paraId="129D38B6" w14:textId="20756ABA" w:rsidR="00CB44A5" w:rsidRPr="00E14536" w:rsidRDefault="007705D2" w:rsidP="00E14536">
      <w:pPr>
        <w:pStyle w:val="11"/>
        <w:ind w:firstLine="480"/>
      </w:pPr>
      <w:r>
        <w:rPr>
          <w:rFonts w:hint="eastAsia"/>
        </w:rPr>
        <w:t>如何利用</w:t>
      </w:r>
      <w:r w:rsidR="00E03E7A">
        <w:rPr>
          <w:rFonts w:hint="eastAsia"/>
        </w:rPr>
        <w:t>前述流程、技术，结合基地知识管理现状，对基地试验设备健康管理产生的知识实施</w:t>
      </w:r>
      <w:r w:rsidR="00CB44A5">
        <w:rPr>
          <w:rFonts w:hint="eastAsia"/>
        </w:rPr>
        <w:t>规范化</w:t>
      </w:r>
      <w:r w:rsidR="00E03E7A">
        <w:rPr>
          <w:rFonts w:hint="eastAsia"/>
        </w:rPr>
        <w:t>管理</w:t>
      </w:r>
      <w:r w:rsidR="00CB44A5">
        <w:rPr>
          <w:rFonts w:hint="eastAsia"/>
        </w:rPr>
        <w:t>，</w:t>
      </w:r>
      <w:r w:rsidR="00E03E7A">
        <w:rPr>
          <w:rFonts w:hint="eastAsia"/>
        </w:rPr>
        <w:t>是下一步建设知识库面临的重要问题。目前，需要进一步研究现存知识的特性，在此基础上，</w:t>
      </w:r>
      <w:r>
        <w:rPr>
          <w:rFonts w:hint="eastAsia"/>
        </w:rPr>
        <w:t>依据报告整体流程</w:t>
      </w:r>
      <w:r w:rsidR="00E03E7A">
        <w:rPr>
          <w:rFonts w:hint="eastAsia"/>
        </w:rPr>
        <w:t>针对现存知识</w:t>
      </w:r>
      <w:r>
        <w:rPr>
          <w:rFonts w:hint="eastAsia"/>
        </w:rPr>
        <w:t>提出</w:t>
      </w:r>
      <w:r w:rsidR="00E03E7A">
        <w:rPr>
          <w:rFonts w:hint="eastAsia"/>
        </w:rPr>
        <w:t>知识管理初步方案</w:t>
      </w:r>
      <w:r>
        <w:rPr>
          <w:rFonts w:hint="eastAsia"/>
        </w:rPr>
        <w:t>。</w:t>
      </w:r>
    </w:p>
    <w:p w14:paraId="6FE8C49A" w14:textId="2769AA61" w:rsidR="00CB44A5" w:rsidRDefault="00CB44A5" w:rsidP="00CB44A5">
      <w:pPr>
        <w:pStyle w:val="ac"/>
      </w:pPr>
      <w:bookmarkStart w:id="71" w:name="_Toc83564897"/>
      <w:r>
        <w:rPr>
          <w:rFonts w:hint="eastAsia"/>
        </w:rPr>
        <w:t>6</w:t>
      </w:r>
      <w:r>
        <w:t>.1</w:t>
      </w:r>
      <w:r>
        <w:rPr>
          <w:rFonts w:hint="eastAsia"/>
        </w:rPr>
        <w:t>现有知识类型分析</w:t>
      </w:r>
      <w:bookmarkEnd w:id="71"/>
    </w:p>
    <w:p w14:paraId="665F4863" w14:textId="32FFC435" w:rsidR="00165584" w:rsidRDefault="007705D2" w:rsidP="00165584">
      <w:pPr>
        <w:pStyle w:val="11"/>
        <w:ind w:firstLine="480"/>
      </w:pPr>
      <w:r>
        <w:rPr>
          <w:rFonts w:hint="eastAsia"/>
        </w:rPr>
        <w:t>经过调研，基地现</w:t>
      </w:r>
      <w:r w:rsidR="00E03E7A">
        <w:rPr>
          <w:rFonts w:hint="eastAsia"/>
        </w:rPr>
        <w:t>有知识主要包括规则知识、故障树和案例知识三种类型</w:t>
      </w:r>
      <w:r>
        <w:rPr>
          <w:rFonts w:hint="eastAsia"/>
        </w:rPr>
        <w:t>，</w:t>
      </w:r>
      <w:r w:rsidR="00E03E7A">
        <w:rPr>
          <w:rFonts w:hint="eastAsia"/>
        </w:rPr>
        <w:t>其中</w:t>
      </w:r>
      <w:r w:rsidR="00F87A6B">
        <w:rPr>
          <w:rFonts w:hint="eastAsia"/>
        </w:rPr>
        <w:t>，现存的规则知识</w:t>
      </w:r>
      <w:r w:rsidR="0091456B">
        <w:rPr>
          <w:rFonts w:hint="eastAsia"/>
        </w:rPr>
        <w:t>为产生式规则化方法的结果，故无需进一步处理，</w:t>
      </w:r>
      <w:r w:rsidR="00F87A6B">
        <w:rPr>
          <w:rFonts w:hint="eastAsia"/>
        </w:rPr>
        <w:t>可以继续使用</w:t>
      </w:r>
      <w:r w:rsidR="00267A5F">
        <w:rPr>
          <w:rFonts w:hint="eastAsia"/>
        </w:rPr>
        <w:t>；</w:t>
      </w:r>
      <w:r w:rsidR="0091456B">
        <w:rPr>
          <w:rFonts w:hint="eastAsia"/>
        </w:rPr>
        <w:t>故障树</w:t>
      </w:r>
      <w:r w:rsidR="00267A5F">
        <w:rPr>
          <w:rFonts w:hint="eastAsia"/>
        </w:rPr>
        <w:t>具有充分的逻辑和结构关系，可以继续使用；</w:t>
      </w:r>
      <w:r w:rsidR="0091456B">
        <w:rPr>
          <w:rFonts w:hint="eastAsia"/>
        </w:rPr>
        <w:t>案例</w:t>
      </w:r>
      <w:r w:rsidR="00267A5F">
        <w:rPr>
          <w:rFonts w:hint="eastAsia"/>
        </w:rPr>
        <w:t>内含的知识</w:t>
      </w:r>
      <w:r w:rsidR="0091456B">
        <w:rPr>
          <w:rFonts w:hint="eastAsia"/>
        </w:rPr>
        <w:t>不属于计算机易于处理的内容，为便于健康管理一体化平台后续推理、检索等功能开发，需要进一步抽取知识</w:t>
      </w:r>
      <w:r w:rsidR="00267A5F">
        <w:rPr>
          <w:rFonts w:hint="eastAsia"/>
        </w:rPr>
        <w:t>。规则化方面，规则知识本身是规则化的结果，无需规则化描述；故障树可根据需求决定是否规则化；</w:t>
      </w:r>
      <w:r w:rsidR="00D51E53">
        <w:rPr>
          <w:rFonts w:hint="eastAsia"/>
        </w:rPr>
        <w:t>预案</w:t>
      </w:r>
      <w:r w:rsidR="00267A5F">
        <w:rPr>
          <w:rFonts w:hint="eastAsia"/>
        </w:rPr>
        <w:t>为非结构化数据需要规则化后使用，上述结论</w:t>
      </w:r>
      <w:r w:rsidR="0091456B">
        <w:rPr>
          <w:rFonts w:hint="eastAsia"/>
        </w:rPr>
        <w:t>如表</w:t>
      </w:r>
      <w:r w:rsidR="0091456B">
        <w:rPr>
          <w:rFonts w:hint="eastAsia"/>
        </w:rPr>
        <w:t>6-</w:t>
      </w:r>
      <w:r w:rsidR="0091456B">
        <w:t>1</w:t>
      </w:r>
      <w:r w:rsidR="0091456B">
        <w:rPr>
          <w:rFonts w:hint="eastAsia"/>
        </w:rPr>
        <w:t>所示。</w:t>
      </w:r>
    </w:p>
    <w:p w14:paraId="58D21A96" w14:textId="0C78089A" w:rsidR="00165584" w:rsidRPr="00E14536" w:rsidRDefault="00165584" w:rsidP="00E14536">
      <w:pPr>
        <w:pStyle w:val="af2"/>
      </w:pPr>
      <w:r>
        <w:rPr>
          <w:rFonts w:hint="eastAsia"/>
        </w:rPr>
        <w:t>表</w:t>
      </w:r>
      <w:r>
        <w:rPr>
          <w:rFonts w:hint="eastAsia"/>
        </w:rPr>
        <w:t>6-</w:t>
      </w:r>
      <w:r>
        <w:t>1</w:t>
      </w:r>
      <w:r w:rsidR="0091456B">
        <w:t xml:space="preserve"> </w:t>
      </w:r>
      <w:r>
        <w:rPr>
          <w:rFonts w:hint="eastAsia"/>
        </w:rPr>
        <w:t>各类知识分析</w:t>
      </w:r>
    </w:p>
    <w:tbl>
      <w:tblPr>
        <w:tblStyle w:val="af8"/>
        <w:tblW w:w="0" w:type="auto"/>
        <w:jc w:val="center"/>
        <w:tblLook w:val="04A0" w:firstRow="1" w:lastRow="0" w:firstColumn="1" w:lastColumn="0" w:noHBand="0" w:noVBand="1"/>
      </w:tblPr>
      <w:tblGrid>
        <w:gridCol w:w="1923"/>
        <w:gridCol w:w="2382"/>
        <w:gridCol w:w="2123"/>
        <w:gridCol w:w="2066"/>
      </w:tblGrid>
      <w:tr w:rsidR="00C32428" w14:paraId="47843274" w14:textId="4F113D3E" w:rsidTr="00E14536">
        <w:trPr>
          <w:jc w:val="center"/>
        </w:trPr>
        <w:tc>
          <w:tcPr>
            <w:tcW w:w="1923" w:type="dxa"/>
            <w:vAlign w:val="center"/>
          </w:tcPr>
          <w:p w14:paraId="031F4C8D" w14:textId="4F51B2F7" w:rsidR="00C32428" w:rsidRDefault="00C32428" w:rsidP="00E14536">
            <w:pPr>
              <w:pStyle w:val="af4"/>
              <w:jc w:val="center"/>
            </w:pPr>
            <w:r>
              <w:rPr>
                <w:rFonts w:hint="eastAsia"/>
              </w:rPr>
              <w:t>现存主要知识类型</w:t>
            </w:r>
          </w:p>
        </w:tc>
        <w:tc>
          <w:tcPr>
            <w:tcW w:w="2382" w:type="dxa"/>
            <w:vAlign w:val="center"/>
          </w:tcPr>
          <w:p w14:paraId="62C876D7" w14:textId="7EA5D087" w:rsidR="00C32428" w:rsidRDefault="00C32428" w:rsidP="00E14536">
            <w:pPr>
              <w:pStyle w:val="af4"/>
              <w:jc w:val="center"/>
            </w:pPr>
            <w:r>
              <w:rPr>
                <w:rFonts w:hint="eastAsia"/>
              </w:rPr>
              <w:t>特点</w:t>
            </w:r>
          </w:p>
        </w:tc>
        <w:tc>
          <w:tcPr>
            <w:tcW w:w="2123" w:type="dxa"/>
            <w:vAlign w:val="center"/>
          </w:tcPr>
          <w:p w14:paraId="1DF02748" w14:textId="430F9B19" w:rsidR="00C32428" w:rsidRDefault="00C32428" w:rsidP="00E14536">
            <w:pPr>
              <w:pStyle w:val="af4"/>
              <w:jc w:val="center"/>
            </w:pPr>
            <w:r>
              <w:rPr>
                <w:rFonts w:hint="eastAsia"/>
              </w:rPr>
              <w:t>是否进一步抽取知识</w:t>
            </w:r>
          </w:p>
        </w:tc>
        <w:tc>
          <w:tcPr>
            <w:tcW w:w="2066" w:type="dxa"/>
          </w:tcPr>
          <w:p w14:paraId="63674844" w14:textId="14DB02C3" w:rsidR="00C32428" w:rsidRDefault="00C32428" w:rsidP="00165584">
            <w:pPr>
              <w:pStyle w:val="af4"/>
              <w:jc w:val="center"/>
            </w:pPr>
            <w:r>
              <w:rPr>
                <w:rFonts w:hint="eastAsia"/>
              </w:rPr>
              <w:t>是否需要规则化</w:t>
            </w:r>
          </w:p>
        </w:tc>
      </w:tr>
      <w:tr w:rsidR="00C32428" w14:paraId="3D7E4CAD" w14:textId="0C4C4341" w:rsidTr="00E14536">
        <w:trPr>
          <w:jc w:val="center"/>
        </w:trPr>
        <w:tc>
          <w:tcPr>
            <w:tcW w:w="1923" w:type="dxa"/>
            <w:vAlign w:val="center"/>
          </w:tcPr>
          <w:p w14:paraId="35907005" w14:textId="7BC4D518" w:rsidR="00C32428" w:rsidRDefault="00C32428" w:rsidP="00E14536">
            <w:pPr>
              <w:pStyle w:val="af4"/>
              <w:jc w:val="center"/>
            </w:pPr>
            <w:r>
              <w:rPr>
                <w:rFonts w:hint="eastAsia"/>
              </w:rPr>
              <w:t>规则知识</w:t>
            </w:r>
          </w:p>
        </w:tc>
        <w:tc>
          <w:tcPr>
            <w:tcW w:w="2382" w:type="dxa"/>
            <w:vAlign w:val="center"/>
          </w:tcPr>
          <w:p w14:paraId="01264E88" w14:textId="0D64937D" w:rsidR="00C32428" w:rsidRDefault="00C32428" w:rsidP="00E14536">
            <w:pPr>
              <w:pStyle w:val="af4"/>
              <w:jc w:val="center"/>
            </w:pPr>
            <w:r>
              <w:rPr>
                <w:rFonts w:hint="eastAsia"/>
              </w:rPr>
              <w:t>因果关系突出，易于计算机处理</w:t>
            </w:r>
          </w:p>
        </w:tc>
        <w:tc>
          <w:tcPr>
            <w:tcW w:w="2123" w:type="dxa"/>
            <w:vAlign w:val="center"/>
          </w:tcPr>
          <w:p w14:paraId="5686C12B" w14:textId="529A148C" w:rsidR="00C32428" w:rsidRDefault="00C32428" w:rsidP="00E14536">
            <w:pPr>
              <w:pStyle w:val="af4"/>
              <w:jc w:val="center"/>
            </w:pPr>
            <w:r>
              <w:rPr>
                <w:rFonts w:hint="eastAsia"/>
              </w:rPr>
              <w:t>否</w:t>
            </w:r>
          </w:p>
        </w:tc>
        <w:tc>
          <w:tcPr>
            <w:tcW w:w="2066" w:type="dxa"/>
            <w:vAlign w:val="center"/>
          </w:tcPr>
          <w:p w14:paraId="64BCD354" w14:textId="3105A891" w:rsidR="00C32428" w:rsidRDefault="00C32428">
            <w:pPr>
              <w:pStyle w:val="af4"/>
              <w:jc w:val="center"/>
            </w:pPr>
            <w:r>
              <w:rPr>
                <w:rFonts w:hint="eastAsia"/>
              </w:rPr>
              <w:t>否</w:t>
            </w:r>
          </w:p>
        </w:tc>
      </w:tr>
      <w:tr w:rsidR="00C32428" w14:paraId="419172B7" w14:textId="3B0418A1" w:rsidTr="00E14536">
        <w:trPr>
          <w:jc w:val="center"/>
        </w:trPr>
        <w:tc>
          <w:tcPr>
            <w:tcW w:w="1923" w:type="dxa"/>
            <w:vAlign w:val="center"/>
          </w:tcPr>
          <w:p w14:paraId="31505487" w14:textId="1B1B12A3" w:rsidR="00C32428" w:rsidRDefault="00C32428" w:rsidP="00E14536">
            <w:pPr>
              <w:pStyle w:val="af4"/>
              <w:jc w:val="center"/>
            </w:pPr>
            <w:r>
              <w:rPr>
                <w:rFonts w:hint="eastAsia"/>
              </w:rPr>
              <w:t>故障树</w:t>
            </w:r>
          </w:p>
        </w:tc>
        <w:tc>
          <w:tcPr>
            <w:tcW w:w="2382" w:type="dxa"/>
            <w:vAlign w:val="center"/>
          </w:tcPr>
          <w:p w14:paraId="71C7840D" w14:textId="43C5E58F" w:rsidR="00C32428" w:rsidRDefault="00C32428" w:rsidP="00E14536">
            <w:pPr>
              <w:pStyle w:val="af4"/>
              <w:jc w:val="center"/>
            </w:pPr>
            <w:r>
              <w:rPr>
                <w:rFonts w:hint="eastAsia"/>
              </w:rPr>
              <w:t>结构性强，上下级节点有严格逻辑关系，属于结构性知识</w:t>
            </w:r>
          </w:p>
        </w:tc>
        <w:tc>
          <w:tcPr>
            <w:tcW w:w="2123" w:type="dxa"/>
            <w:vAlign w:val="center"/>
          </w:tcPr>
          <w:p w14:paraId="3C9285C0" w14:textId="397CAEA3" w:rsidR="00C32428" w:rsidRDefault="00C32428" w:rsidP="00E14536">
            <w:pPr>
              <w:pStyle w:val="af4"/>
              <w:jc w:val="center"/>
            </w:pPr>
            <w:r>
              <w:rPr>
                <w:rFonts w:hint="eastAsia"/>
              </w:rPr>
              <w:t>否</w:t>
            </w:r>
          </w:p>
        </w:tc>
        <w:tc>
          <w:tcPr>
            <w:tcW w:w="2066" w:type="dxa"/>
            <w:vAlign w:val="center"/>
          </w:tcPr>
          <w:p w14:paraId="2731AD89" w14:textId="254E0EA6" w:rsidR="00C32428" w:rsidRDefault="008C6485">
            <w:pPr>
              <w:pStyle w:val="af4"/>
              <w:jc w:val="center"/>
            </w:pPr>
            <w:r>
              <w:rPr>
                <w:rFonts w:hint="eastAsia"/>
              </w:rPr>
              <w:t>根据需求确定</w:t>
            </w:r>
          </w:p>
        </w:tc>
      </w:tr>
      <w:tr w:rsidR="00C32428" w14:paraId="5169EB60" w14:textId="37DB1A77" w:rsidTr="00E14536">
        <w:trPr>
          <w:jc w:val="center"/>
        </w:trPr>
        <w:tc>
          <w:tcPr>
            <w:tcW w:w="1923" w:type="dxa"/>
            <w:vAlign w:val="center"/>
          </w:tcPr>
          <w:p w14:paraId="03EAAFA6" w14:textId="235EC0B8" w:rsidR="00C32428" w:rsidRDefault="00D51E53" w:rsidP="00E14536">
            <w:pPr>
              <w:pStyle w:val="af4"/>
              <w:jc w:val="center"/>
            </w:pPr>
            <w:r>
              <w:rPr>
                <w:rFonts w:hint="eastAsia"/>
              </w:rPr>
              <w:t>预案</w:t>
            </w:r>
          </w:p>
        </w:tc>
        <w:tc>
          <w:tcPr>
            <w:tcW w:w="2382" w:type="dxa"/>
            <w:vAlign w:val="center"/>
          </w:tcPr>
          <w:p w14:paraId="5D612CA0" w14:textId="4834D6ED" w:rsidR="00C32428" w:rsidRDefault="00C32428" w:rsidP="00E14536">
            <w:pPr>
              <w:pStyle w:val="af4"/>
              <w:jc w:val="center"/>
            </w:pPr>
            <w:r>
              <w:rPr>
                <w:rFonts w:hint="eastAsia"/>
              </w:rPr>
              <w:t>非结构化，属于过程性知识</w:t>
            </w:r>
          </w:p>
        </w:tc>
        <w:tc>
          <w:tcPr>
            <w:tcW w:w="2123" w:type="dxa"/>
            <w:vAlign w:val="center"/>
          </w:tcPr>
          <w:p w14:paraId="1D9EBC74" w14:textId="0487929E" w:rsidR="00C32428" w:rsidRDefault="00C32428" w:rsidP="00E14536">
            <w:pPr>
              <w:pStyle w:val="af4"/>
              <w:jc w:val="center"/>
            </w:pPr>
            <w:r>
              <w:rPr>
                <w:rFonts w:hint="eastAsia"/>
              </w:rPr>
              <w:t>是</w:t>
            </w:r>
          </w:p>
        </w:tc>
        <w:tc>
          <w:tcPr>
            <w:tcW w:w="2066" w:type="dxa"/>
            <w:vAlign w:val="center"/>
          </w:tcPr>
          <w:p w14:paraId="6B931BD2" w14:textId="16BD5832" w:rsidR="00C32428" w:rsidRDefault="00C32428">
            <w:pPr>
              <w:pStyle w:val="af4"/>
              <w:jc w:val="center"/>
            </w:pPr>
            <w:r>
              <w:rPr>
                <w:rFonts w:hint="eastAsia"/>
              </w:rPr>
              <w:t>是</w:t>
            </w:r>
          </w:p>
        </w:tc>
      </w:tr>
    </w:tbl>
    <w:p w14:paraId="45122BE0" w14:textId="7AA64CA2" w:rsidR="00CB44A5" w:rsidRDefault="00CB44A5" w:rsidP="00CB44A5">
      <w:pPr>
        <w:pStyle w:val="ac"/>
      </w:pPr>
      <w:bookmarkStart w:id="72" w:name="_Toc83564898"/>
      <w:r>
        <w:rPr>
          <w:rFonts w:hint="eastAsia"/>
        </w:rPr>
        <w:t>6</w:t>
      </w:r>
      <w:r>
        <w:t>.2</w:t>
      </w:r>
      <w:r>
        <w:rPr>
          <w:rFonts w:hint="eastAsia"/>
        </w:rPr>
        <w:t>知识抽取方式分析</w:t>
      </w:r>
      <w:bookmarkEnd w:id="72"/>
    </w:p>
    <w:p w14:paraId="58D6E1C7" w14:textId="6EE9AAF0" w:rsidR="00622253" w:rsidRPr="00E14536" w:rsidRDefault="002E5F58" w:rsidP="00E14536">
      <w:pPr>
        <w:pStyle w:val="11"/>
        <w:ind w:firstLine="480"/>
      </w:pPr>
      <w:r>
        <w:rPr>
          <w:rFonts w:hint="eastAsia"/>
        </w:rPr>
        <w:t>知识抽取是从结构化和非结构化的原始数据中抽取重构知识，它既是一种对于己有原始数据的重用，也是一种基于原始数据进行某种模式化知识的生成。</w:t>
      </w:r>
      <w:r w:rsidR="00622253">
        <w:rPr>
          <w:rFonts w:hint="eastAsia"/>
        </w:rPr>
        <w:t>从知识抽取过程的自动化程度来看，知识抽取可分为人工抽取、半自动抽取和自动抽取</w:t>
      </w:r>
      <w:r w:rsidR="00622253">
        <w:rPr>
          <w:rFonts w:hint="eastAsia"/>
        </w:rPr>
        <w:t>3</w:t>
      </w:r>
      <w:r w:rsidR="00622253">
        <w:rPr>
          <w:rFonts w:hint="eastAsia"/>
        </w:rPr>
        <w:t>种方式。不同抽取方式适用场景不同，下面将针对</w:t>
      </w:r>
      <w:r w:rsidR="00D51E53">
        <w:rPr>
          <w:rFonts w:hint="eastAsia"/>
        </w:rPr>
        <w:t>预案</w:t>
      </w:r>
      <w:r w:rsidR="00622253">
        <w:rPr>
          <w:rFonts w:hint="eastAsia"/>
        </w:rPr>
        <w:t>知识</w:t>
      </w:r>
      <w:r w:rsidR="00C32428">
        <w:rPr>
          <w:rFonts w:hint="eastAsia"/>
        </w:rPr>
        <w:t>特性，</w:t>
      </w:r>
      <w:r w:rsidR="00622253">
        <w:rPr>
          <w:rFonts w:hint="eastAsia"/>
        </w:rPr>
        <w:t>推荐知识抽取方式。</w:t>
      </w:r>
    </w:p>
    <w:p w14:paraId="3075F27E" w14:textId="2C715B22" w:rsidR="0038193E" w:rsidRDefault="00C82300">
      <w:pPr>
        <w:pStyle w:val="11"/>
        <w:ind w:firstLine="480"/>
      </w:pPr>
      <w:r>
        <w:rPr>
          <w:rFonts w:hint="eastAsia"/>
        </w:rPr>
        <w:t>原始记录的</w:t>
      </w:r>
      <w:r w:rsidR="00D51E53">
        <w:rPr>
          <w:rFonts w:hint="eastAsia"/>
        </w:rPr>
        <w:t>预案</w:t>
      </w:r>
      <w:r>
        <w:rPr>
          <w:rFonts w:hint="eastAsia"/>
        </w:rPr>
        <w:t>可能是较粗糙的语料数据，</w:t>
      </w:r>
      <w:r w:rsidR="002E5F58">
        <w:rPr>
          <w:rFonts w:hint="eastAsia"/>
        </w:rPr>
        <w:t>蕴含着大量的设备故障缺陷规律，</w:t>
      </w:r>
      <w:r>
        <w:rPr>
          <w:rFonts w:hint="eastAsia"/>
        </w:rPr>
        <w:lastRenderedPageBreak/>
        <w:t>还需要更进一步进行抽取以得到更细粒度的知识内容，</w:t>
      </w:r>
      <w:r w:rsidR="002E5F58">
        <w:rPr>
          <w:rFonts w:hint="eastAsia"/>
        </w:rPr>
        <w:t>人工智能子自然语言处理方面的研究应用取得了丰硕成果，因此推荐采用自动化抽取方式</w:t>
      </w:r>
      <w:r w:rsidR="0038193E">
        <w:rPr>
          <w:rFonts w:hint="eastAsia"/>
        </w:rPr>
        <w:t>。</w:t>
      </w:r>
    </w:p>
    <w:p w14:paraId="5933CF65" w14:textId="7463DA19" w:rsidR="0038193E" w:rsidRDefault="0038193E">
      <w:pPr>
        <w:pStyle w:val="11"/>
        <w:ind w:firstLine="480"/>
      </w:pPr>
      <w:r>
        <w:rPr>
          <w:rFonts w:hint="eastAsia"/>
        </w:rPr>
        <w:t>由于</w:t>
      </w:r>
      <w:r w:rsidR="002E5F58">
        <w:rPr>
          <w:rFonts w:hint="eastAsia"/>
        </w:rPr>
        <w:t>风洞</w:t>
      </w:r>
      <w:r>
        <w:rPr>
          <w:rFonts w:hint="eastAsia"/>
        </w:rPr>
        <w:t>领域</w:t>
      </w:r>
      <w:r w:rsidR="002E5F58">
        <w:rPr>
          <w:rFonts w:hint="eastAsia"/>
        </w:rPr>
        <w:t>知识</w:t>
      </w:r>
      <w:r>
        <w:rPr>
          <w:rFonts w:hint="eastAsia"/>
        </w:rPr>
        <w:t>专业性较强，应考虑大量的专业特点，形成一套具有针对性的文本分析流程。如何将领域知识进行合理组织，使其变成计算机可以理解的形式；如何基于该组织形式以及相关表达模式从文本中进行专业信息的抽取；如何对于抽取出的信息进行挖掘分析，都是该流程中关键的问题</w:t>
      </w:r>
      <w:r w:rsidR="002E5F58">
        <w:rPr>
          <w:rFonts w:hint="eastAsia"/>
        </w:rPr>
        <w:t>。</w:t>
      </w:r>
    </w:p>
    <w:p w14:paraId="5E077009" w14:textId="0FD21EBC" w:rsidR="0038193E" w:rsidRDefault="002E5F58">
      <w:pPr>
        <w:pStyle w:val="11"/>
        <w:ind w:firstLine="480"/>
      </w:pPr>
      <w:r>
        <w:rPr>
          <w:rFonts w:hint="eastAsia"/>
        </w:rPr>
        <w:t>具体地，</w:t>
      </w:r>
      <w:r w:rsidR="0038193E">
        <w:rPr>
          <w:rFonts w:hint="eastAsia"/>
        </w:rPr>
        <w:t>首先对于</w:t>
      </w:r>
      <w:r w:rsidR="00D51E53">
        <w:rPr>
          <w:rFonts w:hint="eastAsia"/>
        </w:rPr>
        <w:t>预案</w:t>
      </w:r>
      <w:r w:rsidR="0038193E">
        <w:rPr>
          <w:rFonts w:hint="eastAsia"/>
        </w:rPr>
        <w:t>进行关键信息的抽取，初步将长文本信息抽象压缩为半结构化形式，一方面方便领域人员进行专业分析，同时也为后续的算法挖掘操作奠定基础。</w:t>
      </w:r>
      <w:r w:rsidR="001F44B1">
        <w:rPr>
          <w:rFonts w:hint="eastAsia"/>
        </w:rPr>
        <w:t>抽取的关键信息包括实体和关系。实体即</w:t>
      </w:r>
      <w:r w:rsidR="001F44B1" w:rsidRPr="001F44B1">
        <w:rPr>
          <w:rFonts w:hint="eastAsia"/>
        </w:rPr>
        <w:t>各种事物、概念等对象，边表示节点之间的语义关系</w:t>
      </w:r>
      <w:r w:rsidR="001F44B1">
        <w:rPr>
          <w:rFonts w:hint="eastAsia"/>
        </w:rPr>
        <w:t>。抽取工具推荐</w:t>
      </w:r>
      <w:r w:rsidR="00130EC2">
        <w:rPr>
          <w:rFonts w:hint="eastAsia"/>
        </w:rPr>
        <w:t>双向长短时记忆网络（</w:t>
      </w:r>
      <w:r w:rsidR="00130EC2" w:rsidRPr="00130EC2">
        <w:t>Bi-directional LSTM</w:t>
      </w:r>
      <w:r w:rsidR="00130EC2" w:rsidRPr="00130EC2">
        <w:rPr>
          <w:rFonts w:hint="eastAsia"/>
        </w:rPr>
        <w:t>，</w:t>
      </w:r>
      <w:r w:rsidR="00130EC2" w:rsidRPr="00130EC2">
        <w:t>BiLSTM</w:t>
      </w:r>
      <w:r w:rsidR="00130EC2">
        <w:rPr>
          <w:rFonts w:hint="eastAsia"/>
        </w:rPr>
        <w:t>）加条件随机场（</w:t>
      </w:r>
      <w:r w:rsidR="00130EC2">
        <w:t>Conditional</w:t>
      </w:r>
      <w:r w:rsidR="00130EC2">
        <w:rPr>
          <w:rFonts w:hint="eastAsia"/>
        </w:rPr>
        <w:t xml:space="preserve"> </w:t>
      </w:r>
      <w:r w:rsidR="00130EC2">
        <w:t>Random Field</w:t>
      </w:r>
      <w:r w:rsidR="00130EC2">
        <w:rPr>
          <w:rFonts w:hint="eastAsia"/>
        </w:rPr>
        <w:t>，</w:t>
      </w:r>
      <w:r w:rsidR="00130EC2">
        <w:t>CRF</w:t>
      </w:r>
      <w:r w:rsidR="00130EC2">
        <w:rPr>
          <w:rFonts w:hint="eastAsia"/>
        </w:rPr>
        <w:t>）。</w:t>
      </w:r>
    </w:p>
    <w:p w14:paraId="47CEECFE" w14:textId="075754B8" w:rsidR="003747A7" w:rsidRDefault="00CB44A5" w:rsidP="003747A7">
      <w:pPr>
        <w:pStyle w:val="ac"/>
      </w:pPr>
      <w:bookmarkStart w:id="73" w:name="_Toc83564899"/>
      <w:r>
        <w:rPr>
          <w:rFonts w:hint="eastAsia"/>
        </w:rPr>
        <w:t>6</w:t>
      </w:r>
      <w:r>
        <w:t>.3</w:t>
      </w:r>
      <w:r>
        <w:rPr>
          <w:rFonts w:hint="eastAsia"/>
        </w:rPr>
        <w:t>规则化</w:t>
      </w:r>
      <w:r w:rsidR="00F87A6B">
        <w:rPr>
          <w:rFonts w:hint="eastAsia"/>
        </w:rPr>
        <w:t>方法</w:t>
      </w:r>
      <w:r>
        <w:rPr>
          <w:rFonts w:hint="eastAsia"/>
        </w:rPr>
        <w:t>选型</w:t>
      </w:r>
      <w:bookmarkEnd w:id="73"/>
    </w:p>
    <w:p w14:paraId="3C59C812" w14:textId="02560427" w:rsidR="00E9104C" w:rsidRPr="00E9104C" w:rsidRDefault="00E9104C" w:rsidP="00E9104C">
      <w:pPr>
        <w:pStyle w:val="11"/>
        <w:ind w:firstLine="480"/>
      </w:pPr>
      <w:r>
        <w:rPr>
          <w:rFonts w:hint="eastAsia"/>
        </w:rPr>
        <w:t>知识规则化是贯穿知识库构建与应用全过程的关键问题。本节分析</w:t>
      </w:r>
      <w:r w:rsidR="00E86D74">
        <w:rPr>
          <w:rFonts w:hint="eastAsia"/>
        </w:rPr>
        <w:t>了故障诊断场景下</w:t>
      </w:r>
      <w:r>
        <w:rPr>
          <w:rFonts w:hint="eastAsia"/>
        </w:rPr>
        <w:t>故障树知识和预案知识</w:t>
      </w:r>
      <w:r w:rsidR="00E86D74">
        <w:rPr>
          <w:rFonts w:hint="eastAsia"/>
        </w:rPr>
        <w:t>的</w:t>
      </w:r>
      <w:r>
        <w:rPr>
          <w:rFonts w:hint="eastAsia"/>
        </w:rPr>
        <w:t>特点</w:t>
      </w:r>
      <w:r w:rsidR="00E86D74">
        <w:rPr>
          <w:rFonts w:hint="eastAsia"/>
        </w:rPr>
        <w:t>，作出了规则化方法的选用建议。</w:t>
      </w:r>
    </w:p>
    <w:p w14:paraId="584A5F2D" w14:textId="379BBC83" w:rsidR="00F87A6B" w:rsidRDefault="00F87A6B" w:rsidP="00F87A6B">
      <w:pPr>
        <w:pStyle w:val="af"/>
      </w:pPr>
      <w:bookmarkStart w:id="74" w:name="_Toc83564900"/>
      <w:r>
        <w:rPr>
          <w:rFonts w:hint="eastAsia"/>
        </w:rPr>
        <w:t>6</w:t>
      </w:r>
      <w:r>
        <w:t>.3.1</w:t>
      </w:r>
      <w:r>
        <w:rPr>
          <w:rFonts w:hint="eastAsia"/>
        </w:rPr>
        <w:t>故障树</w:t>
      </w:r>
      <w:r w:rsidR="00D05EC6">
        <w:rPr>
          <w:rFonts w:hint="eastAsia"/>
        </w:rPr>
        <w:t>知识</w:t>
      </w:r>
      <w:bookmarkEnd w:id="74"/>
    </w:p>
    <w:p w14:paraId="14F90902" w14:textId="18E363C9" w:rsidR="008C6485" w:rsidRDefault="008C6485" w:rsidP="00F0069F">
      <w:pPr>
        <w:pStyle w:val="11"/>
        <w:ind w:firstLine="480"/>
      </w:pPr>
      <w:r>
        <w:rPr>
          <w:rFonts w:hint="eastAsia"/>
        </w:rPr>
        <w:t>故障树</w:t>
      </w:r>
      <w:r w:rsidR="00A429B9">
        <w:rPr>
          <w:rFonts w:hint="eastAsia"/>
        </w:rPr>
        <w:t>根据根据需求可分为</w:t>
      </w:r>
      <w:r>
        <w:rPr>
          <w:rFonts w:hint="eastAsia"/>
        </w:rPr>
        <w:t>直接应用和规则化后应用</w:t>
      </w:r>
      <w:r w:rsidR="00A429B9">
        <w:rPr>
          <w:rFonts w:hint="eastAsia"/>
        </w:rPr>
        <w:t>两种情形，直接应用面向操作人员根据故障树进行人工故障诊断的需求，而规则化后应用则面向故障自动推理功能开发的需求。下面以规则化后应用情形展开描述。</w:t>
      </w:r>
    </w:p>
    <w:p w14:paraId="1B1773BB" w14:textId="039562B9" w:rsidR="00F0069F" w:rsidRDefault="00130EC2" w:rsidP="00F0069F">
      <w:pPr>
        <w:pStyle w:val="11"/>
        <w:ind w:firstLine="480"/>
      </w:pPr>
      <w:r>
        <w:rPr>
          <w:rFonts w:hint="eastAsia"/>
        </w:rPr>
        <w:t>故障树知识规则化从以下两方面考虑：</w:t>
      </w:r>
      <w:r w:rsidR="00487013">
        <w:rPr>
          <w:rFonts w:hint="eastAsia"/>
        </w:rPr>
        <w:t>知识</w:t>
      </w:r>
      <w:r w:rsidR="00FB1024">
        <w:rPr>
          <w:rFonts w:hint="eastAsia"/>
        </w:rPr>
        <w:t>应用方面，</w:t>
      </w:r>
      <w:r w:rsidR="00FB1024" w:rsidRPr="00FB1024">
        <w:rPr>
          <w:rFonts w:hint="eastAsia"/>
        </w:rPr>
        <w:t>基于故障树技术的故障诊断专家系统进行故障诊断时</w:t>
      </w:r>
      <w:r w:rsidR="00FB1024">
        <w:rPr>
          <w:rFonts w:hint="eastAsia"/>
        </w:rPr>
        <w:t>，</w:t>
      </w:r>
      <w:r w:rsidR="00FB1024" w:rsidRPr="00FB1024">
        <w:rPr>
          <w:rFonts w:hint="eastAsia"/>
        </w:rPr>
        <w:t>推理机首先根据故障现象定位到故障树某一节点</w:t>
      </w:r>
      <w:r w:rsidR="00FB1024">
        <w:rPr>
          <w:rFonts w:hint="eastAsia"/>
        </w:rPr>
        <w:t>，</w:t>
      </w:r>
      <w:r w:rsidR="00FB1024" w:rsidRPr="00FB1024">
        <w:rPr>
          <w:rFonts w:hint="eastAsia"/>
        </w:rPr>
        <w:t>然后遍历该节点所有的底事件</w:t>
      </w:r>
      <w:r w:rsidR="00FB1024">
        <w:rPr>
          <w:rFonts w:hint="eastAsia"/>
        </w:rPr>
        <w:t>，</w:t>
      </w:r>
      <w:r w:rsidR="00FB1024" w:rsidRPr="00FB1024">
        <w:rPr>
          <w:rFonts w:hint="eastAsia"/>
        </w:rPr>
        <w:t>并根据各底事件的故障规则表达式判断该底事件是否发生故障。</w:t>
      </w:r>
      <w:r w:rsidR="00487013">
        <w:rPr>
          <w:rFonts w:hint="eastAsia"/>
        </w:rPr>
        <w:t>知识表示</w:t>
      </w:r>
      <w:r w:rsidR="00FB1024">
        <w:rPr>
          <w:rFonts w:hint="eastAsia"/>
        </w:rPr>
        <w:t>形式方面，一是</w:t>
      </w:r>
      <w:r w:rsidR="00F87A6B">
        <w:rPr>
          <w:rFonts w:hint="eastAsia"/>
        </w:rPr>
        <w:t>故障树</w:t>
      </w:r>
      <w:r w:rsidR="00FB1024">
        <w:rPr>
          <w:rFonts w:hint="eastAsia"/>
        </w:rPr>
        <w:t>有较强的结构性，符合框架法形式。二是故障树的</w:t>
      </w:r>
      <w:r w:rsidR="00F87A6B">
        <w:rPr>
          <w:rFonts w:hint="eastAsia"/>
        </w:rPr>
        <w:t>上级节点作为条件，下级节点作为结果，结果可能作为条件，条件</w:t>
      </w:r>
      <w:r w:rsidR="00FB1024">
        <w:rPr>
          <w:rFonts w:hint="eastAsia"/>
        </w:rPr>
        <w:t>可能</w:t>
      </w:r>
      <w:r w:rsidR="00F87A6B">
        <w:rPr>
          <w:rFonts w:hint="eastAsia"/>
        </w:rPr>
        <w:t>存在复用，符合产生式</w:t>
      </w:r>
      <w:r w:rsidR="00FB1024">
        <w:rPr>
          <w:rFonts w:hint="eastAsia"/>
        </w:rPr>
        <w:t>形式。</w:t>
      </w:r>
    </w:p>
    <w:p w14:paraId="76EA9F5B" w14:textId="2AAF1DD0" w:rsidR="00F87A6B" w:rsidRDefault="00FB1024">
      <w:pPr>
        <w:pStyle w:val="11"/>
        <w:ind w:firstLine="480"/>
      </w:pPr>
      <w:r>
        <w:rPr>
          <w:rFonts w:hint="eastAsia"/>
        </w:rPr>
        <w:t>综合上述考虑，</w:t>
      </w:r>
      <w:r w:rsidRPr="00FB1024">
        <w:rPr>
          <w:rFonts w:hint="eastAsia"/>
        </w:rPr>
        <w:t>采用框架和规则相结合的方法来进行知识的表示</w:t>
      </w:r>
      <w:r>
        <w:rPr>
          <w:rFonts w:hint="eastAsia"/>
        </w:rPr>
        <w:t>，</w:t>
      </w:r>
      <w:r w:rsidRPr="00FB1024">
        <w:rPr>
          <w:rFonts w:hint="eastAsia"/>
        </w:rPr>
        <w:t>利用框架来表示故障树结构</w:t>
      </w:r>
      <w:r>
        <w:rPr>
          <w:rFonts w:hint="eastAsia"/>
        </w:rPr>
        <w:t>，</w:t>
      </w:r>
      <w:r w:rsidRPr="00FB1024">
        <w:rPr>
          <w:rFonts w:hint="eastAsia"/>
        </w:rPr>
        <w:t>利用规则来表示故障树底事件的故障判断方法。</w:t>
      </w:r>
    </w:p>
    <w:p w14:paraId="345110B3" w14:textId="676325AB" w:rsidR="00FB1024" w:rsidRDefault="00F0069F" w:rsidP="00FB1024">
      <w:pPr>
        <w:pStyle w:val="11"/>
        <w:ind w:firstLine="480"/>
      </w:pPr>
      <w:r>
        <w:rPr>
          <w:rFonts w:hint="eastAsia"/>
        </w:rPr>
        <w:t>具体地，</w:t>
      </w:r>
      <w:r w:rsidR="00FB1024" w:rsidRPr="00FB1024">
        <w:rPr>
          <w:rFonts w:hint="eastAsia"/>
        </w:rPr>
        <w:t>用故障树表来存储故障树结构及相关信息</w:t>
      </w:r>
      <w:r w:rsidR="00FB1024">
        <w:rPr>
          <w:rFonts w:hint="eastAsia"/>
        </w:rPr>
        <w:t>，</w:t>
      </w:r>
      <w:r w:rsidR="00FB1024" w:rsidRPr="00FB1024">
        <w:rPr>
          <w:rFonts w:hint="eastAsia"/>
        </w:rPr>
        <w:t>故障树的每个节点对应一个框架</w:t>
      </w:r>
      <w:r w:rsidR="00FB1024">
        <w:rPr>
          <w:rFonts w:hint="eastAsia"/>
        </w:rPr>
        <w:t>，</w:t>
      </w:r>
      <w:r w:rsidR="00FB1024" w:rsidRPr="00FB1024">
        <w:rPr>
          <w:rFonts w:hint="eastAsia"/>
        </w:rPr>
        <w:t>每个框架包括故障树编号、故障树名称、所属系统、父事件、故障判断规则、故障等级、故障现象和故障处置流程等属性。将每个框架的上述属性作为一条记录存储在知识数据库中形成框架表。用规则库表来存储故障树底事件的故障判断规则。规则库表中每条记录对应</w:t>
      </w:r>
      <w:r w:rsidR="00FB1024" w:rsidRPr="00FB1024">
        <w:t>1</w:t>
      </w:r>
      <w:r w:rsidR="00FB1024" w:rsidRPr="00FB1024">
        <w:rPr>
          <w:rFonts w:hint="eastAsia"/>
        </w:rPr>
        <w:t>条产生式故障判断规则</w:t>
      </w:r>
      <w:r w:rsidR="00487013">
        <w:rPr>
          <w:rFonts w:hint="eastAsia"/>
        </w:rPr>
        <w:t>，</w:t>
      </w:r>
      <w:r w:rsidR="00FB1024" w:rsidRPr="00FB1024">
        <w:rPr>
          <w:rFonts w:hint="eastAsia"/>
        </w:rPr>
        <w:t>利用规则库表中的</w:t>
      </w:r>
      <w:r w:rsidR="00FB1024" w:rsidRPr="00FB1024">
        <w:t>1</w:t>
      </w:r>
      <w:r w:rsidR="00FB1024" w:rsidRPr="00FB1024">
        <w:rPr>
          <w:rFonts w:hint="eastAsia"/>
        </w:rPr>
        <w:lastRenderedPageBreak/>
        <w:t>条或者几条规则可以对故障树底事件的故障进行判断。</w:t>
      </w:r>
    </w:p>
    <w:p w14:paraId="105B37A6" w14:textId="769C415A" w:rsidR="007705D2" w:rsidRDefault="007705D2" w:rsidP="00E14536">
      <w:pPr>
        <w:pStyle w:val="af"/>
      </w:pPr>
      <w:bookmarkStart w:id="75" w:name="_Toc83564901"/>
      <w:r>
        <w:rPr>
          <w:rFonts w:hint="eastAsia"/>
        </w:rPr>
        <w:t>6</w:t>
      </w:r>
      <w:r>
        <w:t>.3.2</w:t>
      </w:r>
      <w:r w:rsidR="00D51E53">
        <w:rPr>
          <w:rFonts w:hint="eastAsia"/>
        </w:rPr>
        <w:t>预案</w:t>
      </w:r>
      <w:r w:rsidR="00D05EC6">
        <w:rPr>
          <w:rFonts w:hint="eastAsia"/>
        </w:rPr>
        <w:t>知识</w:t>
      </w:r>
      <w:bookmarkEnd w:id="75"/>
    </w:p>
    <w:p w14:paraId="0868E6CD" w14:textId="5B615B11" w:rsidR="00487013" w:rsidRDefault="00487013" w:rsidP="00487013">
      <w:pPr>
        <w:pStyle w:val="11"/>
        <w:ind w:firstLine="480"/>
      </w:pPr>
      <w:r w:rsidRPr="00487013">
        <w:rPr>
          <w:rFonts w:hint="eastAsia"/>
        </w:rPr>
        <w:t>通过知识抽取技术从不同结构和类型的数据中提取出</w:t>
      </w:r>
      <w:r w:rsidR="00EC3DB7">
        <w:rPr>
          <w:rFonts w:hint="eastAsia"/>
        </w:rPr>
        <w:t>了</w:t>
      </w:r>
      <w:r w:rsidRPr="00487013">
        <w:rPr>
          <w:rFonts w:hint="eastAsia"/>
        </w:rPr>
        <w:t>计算机可理解和计算的结构化数据</w:t>
      </w:r>
      <w:r w:rsidR="00EC3DB7">
        <w:rPr>
          <w:rFonts w:hint="eastAsia"/>
        </w:rPr>
        <w:t>，</w:t>
      </w:r>
      <w:r w:rsidRPr="00487013">
        <w:rPr>
          <w:rFonts w:hint="eastAsia"/>
        </w:rPr>
        <w:t>以供进一步的分析和利用。通过从不同来源、不同结构的</w:t>
      </w:r>
      <w:r w:rsidR="00D51E53">
        <w:rPr>
          <w:rFonts w:hint="eastAsia"/>
        </w:rPr>
        <w:t>预案</w:t>
      </w:r>
      <w:r w:rsidRPr="00487013">
        <w:rPr>
          <w:rFonts w:hint="eastAsia"/>
        </w:rPr>
        <w:t>中获取知识</w:t>
      </w:r>
      <w:r>
        <w:rPr>
          <w:rFonts w:hint="eastAsia"/>
        </w:rPr>
        <w:t>，</w:t>
      </w:r>
      <w:r w:rsidRPr="00487013">
        <w:rPr>
          <w:rFonts w:hint="eastAsia"/>
        </w:rPr>
        <w:t>然后再对知识进行提取</w:t>
      </w:r>
      <w:r>
        <w:rPr>
          <w:rFonts w:hint="eastAsia"/>
        </w:rPr>
        <w:t>，</w:t>
      </w:r>
      <w:r w:rsidRPr="00487013">
        <w:rPr>
          <w:rFonts w:hint="eastAsia"/>
        </w:rPr>
        <w:t>得到结构化的知识并存入到知识图谱中。</w:t>
      </w:r>
    </w:p>
    <w:p w14:paraId="4F6DC51D" w14:textId="2E1F855E" w:rsidR="00487013" w:rsidRDefault="00EC3DB7">
      <w:pPr>
        <w:pStyle w:val="11"/>
        <w:ind w:firstLine="480"/>
      </w:pPr>
      <w:r>
        <w:rPr>
          <w:rFonts w:hint="eastAsia"/>
        </w:rPr>
        <w:t>经过知识抽取，获得的</w:t>
      </w:r>
      <w:r w:rsidR="00487013" w:rsidRPr="00487013">
        <w:rPr>
          <w:rFonts w:hint="eastAsia"/>
        </w:rPr>
        <w:t>每个</w:t>
      </w:r>
      <w:r w:rsidR="00D51E53">
        <w:rPr>
          <w:rFonts w:hint="eastAsia"/>
        </w:rPr>
        <w:t>预案</w:t>
      </w:r>
      <w:r w:rsidR="00487013" w:rsidRPr="00487013">
        <w:rPr>
          <w:rFonts w:hint="eastAsia"/>
        </w:rPr>
        <w:t>的属性</w:t>
      </w:r>
      <w:r>
        <w:rPr>
          <w:rFonts w:hint="eastAsia"/>
        </w:rPr>
        <w:t>应</w:t>
      </w:r>
      <w:r w:rsidR="00487013" w:rsidRPr="00487013">
        <w:rPr>
          <w:rFonts w:hint="eastAsia"/>
        </w:rPr>
        <w:t>包括</w:t>
      </w:r>
      <w:r w:rsidR="00D51E53">
        <w:rPr>
          <w:rFonts w:hint="eastAsia"/>
        </w:rPr>
        <w:t>预案</w:t>
      </w:r>
      <w:r w:rsidR="00487013" w:rsidRPr="00487013">
        <w:rPr>
          <w:rFonts w:hint="eastAsia"/>
        </w:rPr>
        <w:t>编号、</w:t>
      </w:r>
      <w:r w:rsidR="00D51E53">
        <w:rPr>
          <w:rFonts w:hint="eastAsia"/>
        </w:rPr>
        <w:t>预案</w:t>
      </w:r>
      <w:r w:rsidR="00487013" w:rsidRPr="00487013">
        <w:rPr>
          <w:rFonts w:hint="eastAsia"/>
        </w:rPr>
        <w:t>名称、发生时间</w:t>
      </w:r>
      <w:r w:rsidR="001F44B1">
        <w:rPr>
          <w:rFonts w:hint="eastAsia"/>
        </w:rPr>
        <w:t>、发现人、故障原因、处置程序、预防措施等信息</w:t>
      </w:r>
      <w:r w:rsidR="00487013">
        <w:rPr>
          <w:rFonts w:hint="eastAsia"/>
        </w:rPr>
        <w:t>。</w:t>
      </w:r>
      <w:r w:rsidR="001F44B1">
        <w:rPr>
          <w:rFonts w:hint="eastAsia"/>
        </w:rPr>
        <w:t>进一步，需要对上述抽取到的信息进行融合。</w:t>
      </w:r>
      <w:r w:rsidR="00130EC2" w:rsidRPr="00130EC2">
        <w:rPr>
          <w:rFonts w:hint="eastAsia"/>
        </w:rPr>
        <w:t>知识融合是将分散的知识组织形成一个高度互联的知识图谱</w:t>
      </w:r>
      <w:r w:rsidR="00130EC2">
        <w:rPr>
          <w:rFonts w:hint="eastAsia"/>
        </w:rPr>
        <w:t>，</w:t>
      </w:r>
      <w:r w:rsidR="00130EC2" w:rsidRPr="00130EC2">
        <w:rPr>
          <w:rFonts w:hint="eastAsia"/>
        </w:rPr>
        <w:t>消除实体、关系、属性与事实对象之间的歧义，使不同来源的知识实现整合。针对同一属性出现不同值的情况，根据数据源的数量和可靠度进行判断，依据属性值的距离实现融合。</w:t>
      </w:r>
      <w:r w:rsidR="008C6485">
        <w:rPr>
          <w:rFonts w:hint="eastAsia"/>
        </w:rPr>
        <w:t>下面推荐两种知识融合算法。</w:t>
      </w:r>
    </w:p>
    <w:p w14:paraId="3A0DADD3" w14:textId="67AEEC34" w:rsidR="00D05EC6" w:rsidRDefault="00D05EC6" w:rsidP="00E14536">
      <w:pPr>
        <w:pStyle w:val="31"/>
        <w:ind w:firstLine="384"/>
      </w:pPr>
      <w:r>
        <w:rPr>
          <w:rFonts w:hint="eastAsia"/>
        </w:rPr>
        <w:t>（</w:t>
      </w:r>
      <w:r>
        <w:rPr>
          <w:rFonts w:hint="eastAsia"/>
        </w:rPr>
        <w:t>1</w:t>
      </w:r>
      <w:r>
        <w:rPr>
          <w:rFonts w:hint="eastAsia"/>
        </w:rPr>
        <w:t>）</w:t>
      </w:r>
      <w:r w:rsidRPr="00D05EC6">
        <w:rPr>
          <w:rFonts w:hint="eastAsia"/>
        </w:rPr>
        <w:t>基于余弦相似度的实体消歧算法</w:t>
      </w:r>
    </w:p>
    <w:p w14:paraId="3CA873B0" w14:textId="19A13902" w:rsidR="008C6485" w:rsidRDefault="008C6485" w:rsidP="008C6485">
      <w:pPr>
        <w:pStyle w:val="11"/>
        <w:ind w:firstLine="480"/>
      </w:pPr>
      <w:r>
        <w:rPr>
          <w:rFonts w:hint="eastAsia"/>
        </w:rPr>
        <w:t>实体消歧算法，以试验系统设备知识库中两个同名实体作为输入，基于余弦相似度算法，输出两个同名实体的相似度，实现同名实体消歧功能，为试验系统设备知识库的统一化表达提供算法支持。余弦相似度通过直接计算</w:t>
      </w:r>
      <w:r>
        <w:t>TF</w:t>
      </w:r>
      <w:r>
        <w:rPr>
          <w:rFonts w:hint="eastAsia"/>
        </w:rPr>
        <w:t>矩阵中两个向量的相似度，实际上就是求解两个向量夹角的余弦值，即点乘积除以二者的模长：</w:t>
      </w:r>
    </w:p>
    <w:p w14:paraId="4182D27E" w14:textId="74A5F700" w:rsidR="008C6485" w:rsidRDefault="00986735" w:rsidP="008C6485">
      <w:pPr>
        <w:pStyle w:val="af3"/>
        <w:jc w:val="center"/>
      </w:pPr>
      <w:r w:rsidRPr="00025957">
        <w:rPr>
          <w:position w:val="-4"/>
        </w:rPr>
        <w:object w:dxaOrig="5300" w:dyaOrig="1380" w14:anchorId="225E589C">
          <v:shape id="_x0000_i1082" type="#_x0000_t75" style="width:265pt;height:69pt" o:ole="">
            <v:imagedata r:id="rId141" o:title=""/>
          </v:shape>
          <o:OLEObject Type="Embed" ProgID="Equation.DSMT4" ShapeID="_x0000_i1082" DrawAspect="Content" ObjectID="_1694240915" r:id="rId142"/>
        </w:object>
      </w:r>
    </w:p>
    <w:p w14:paraId="3EB0EA0F" w14:textId="04B8E23A" w:rsidR="008C6485" w:rsidRPr="00E14536" w:rsidRDefault="008C6485">
      <w:pPr>
        <w:pStyle w:val="11"/>
        <w:ind w:firstLine="480"/>
        <w:rPr>
          <w:rFonts w:ascii="宋体" w:hAnsi="宋体"/>
        </w:rPr>
      </w:pPr>
      <w:r w:rsidRPr="00E14536">
        <w:rPr>
          <w:rFonts w:ascii="宋体" w:hAnsi="宋体" w:hint="eastAsia"/>
        </w:rPr>
        <w:t>这</w:t>
      </w:r>
      <w:r w:rsidRPr="00E14536">
        <w:rPr>
          <w:rFonts w:ascii="宋体" w:hAnsi="宋体" w:cs="Malgun Gothic" w:hint="eastAsia"/>
        </w:rPr>
        <w:t>里</w:t>
      </w:r>
      <w:r w:rsidRPr="00E14536">
        <w:rPr>
          <w:rFonts w:ascii="宋体" w:hAnsi="宋体" w:hint="eastAsia"/>
        </w:rPr>
        <w:t>的</w:t>
      </w:r>
      <w:r w:rsidR="00986735" w:rsidRPr="00986735">
        <w:rPr>
          <w:position w:val="-12"/>
        </w:rPr>
        <w:object w:dxaOrig="260" w:dyaOrig="360" w14:anchorId="5E23341A">
          <v:shape id="_x0000_i1083" type="#_x0000_t75" style="width:13pt;height:18pt" o:ole="">
            <v:imagedata r:id="rId143" o:title=""/>
          </v:shape>
          <o:OLEObject Type="Embed" ProgID="Equation.DSMT4" ShapeID="_x0000_i1083" DrawAspect="Content" ObjectID="_1694240916" r:id="rId144"/>
        </w:object>
      </w:r>
      <w:r w:rsidRPr="00E14536">
        <w:rPr>
          <w:rFonts w:ascii="宋体" w:hAnsi="宋体" w:hint="eastAsia"/>
        </w:rPr>
        <w:t>和</w:t>
      </w:r>
      <w:r w:rsidR="00986735" w:rsidRPr="00986735">
        <w:rPr>
          <w:position w:val="-12"/>
        </w:rPr>
        <w:object w:dxaOrig="260" w:dyaOrig="360" w14:anchorId="3AADA179">
          <v:shape id="_x0000_i1084" type="#_x0000_t75" style="width:13pt;height:18pt" o:ole="">
            <v:imagedata r:id="rId145" o:title=""/>
          </v:shape>
          <o:OLEObject Type="Embed" ProgID="Equation.DSMT4" ShapeID="_x0000_i1084" DrawAspect="Content" ObjectID="_1694240917" r:id="rId146"/>
        </w:object>
      </w:r>
      <w:r w:rsidRPr="00E14536">
        <w:rPr>
          <w:rFonts w:ascii="宋体" w:hAnsi="宋体" w:hint="eastAsia"/>
        </w:rPr>
        <w:t>分别代表</w:t>
      </w:r>
      <w:r w:rsidRPr="00E14536">
        <w:rPr>
          <w:i/>
        </w:rPr>
        <w:t>A</w:t>
      </w:r>
      <w:r w:rsidRPr="008C6485">
        <w:rPr>
          <w:rFonts w:hint="eastAsia"/>
        </w:rPr>
        <w:t>和</w:t>
      </w:r>
      <w:r w:rsidRPr="00E14536">
        <w:rPr>
          <w:i/>
        </w:rPr>
        <w:t>B</w:t>
      </w:r>
      <w:r w:rsidRPr="00E14536">
        <w:rPr>
          <w:rFonts w:ascii="宋体" w:hAnsi="宋体" w:hint="eastAsia"/>
        </w:rPr>
        <w:t>的各分量。将计算所得的相似度与设定阈值比较，低于阈值则代表两个同名实体指代内容不同，应当将两个实体都存入试验系统知识库中，否则应合并。</w:t>
      </w:r>
    </w:p>
    <w:p w14:paraId="6014D26B" w14:textId="5D78FF99" w:rsidR="00D05EC6" w:rsidRDefault="00D05EC6" w:rsidP="00E14536">
      <w:pPr>
        <w:pStyle w:val="31"/>
        <w:ind w:firstLine="384"/>
      </w:pPr>
      <w:r>
        <w:rPr>
          <w:rFonts w:hint="eastAsia"/>
        </w:rPr>
        <w:t>（</w:t>
      </w:r>
      <w:r>
        <w:rPr>
          <w:rFonts w:hint="eastAsia"/>
        </w:rPr>
        <w:t>2</w:t>
      </w:r>
      <w:r>
        <w:rPr>
          <w:rFonts w:hint="eastAsia"/>
        </w:rPr>
        <w:t>）基于</w:t>
      </w:r>
      <w:r>
        <w:t>Levenshtein</w:t>
      </w:r>
      <w:r>
        <w:rPr>
          <w:rFonts w:hint="eastAsia"/>
        </w:rPr>
        <w:t>距离的共指消解算法</w:t>
      </w:r>
    </w:p>
    <w:p w14:paraId="1892154D" w14:textId="77777777" w:rsidR="008C6485" w:rsidRDefault="008C6485" w:rsidP="008C6485">
      <w:pPr>
        <w:pStyle w:val="11"/>
        <w:ind w:firstLine="480"/>
      </w:pPr>
      <w:r w:rsidRPr="008C6485">
        <w:rPr>
          <w:rFonts w:hint="eastAsia"/>
        </w:rPr>
        <w:t>共指消解算法，以试验系统设备知识库中两个非同名实体作为输</w:t>
      </w:r>
      <w:r>
        <w:rPr>
          <w:rFonts w:hint="eastAsia"/>
        </w:rPr>
        <w:t>入，基于</w:t>
      </w:r>
      <w:r>
        <w:t xml:space="preserve"> Levenshtein</w:t>
      </w:r>
      <w:r>
        <w:rPr>
          <w:rFonts w:hint="eastAsia"/>
        </w:rPr>
        <w:t>距离相似度算法，输出两个非同名实体的相似度，实现非同名实体的共指消解，为试验系统设备知识库的知识加工提供算法支持。</w:t>
      </w:r>
    </w:p>
    <w:p w14:paraId="11D6B752" w14:textId="77777777" w:rsidR="00E86D74" w:rsidRDefault="008C6485" w:rsidP="00E86D74">
      <w:pPr>
        <w:pStyle w:val="11"/>
        <w:ind w:firstLine="480"/>
      </w:pPr>
      <w:r>
        <w:t>Levenshtein</w:t>
      </w:r>
      <w:r>
        <w:rPr>
          <w:rFonts w:hint="eastAsia"/>
        </w:rPr>
        <w:t>距离是一种编辑距离，指两个字串之间，由一个转成另一个所需的最少编辑操作次数。允许的编辑操作包括：将一个字符替换成另一个字符、插入一个字符和删除一个字符。利用求得的操作数计算字符串</w:t>
      </w:r>
      <w:r w:rsidRPr="00E14536">
        <w:rPr>
          <w:i/>
        </w:rPr>
        <w:t>A</w:t>
      </w:r>
      <w:r>
        <w:rPr>
          <w:rFonts w:hint="eastAsia"/>
        </w:rPr>
        <w:t>和</w:t>
      </w:r>
      <w:r w:rsidRPr="00E14536">
        <w:rPr>
          <w:i/>
        </w:rPr>
        <w:t>B</w:t>
      </w:r>
      <w:r>
        <w:rPr>
          <w:rFonts w:hint="eastAsia"/>
        </w:rPr>
        <w:t>之间的</w:t>
      </w:r>
      <w:r>
        <w:t>Levenshtein</w:t>
      </w:r>
      <w:r>
        <w:rPr>
          <w:rFonts w:hint="eastAsia"/>
        </w:rPr>
        <w:t>距离，计算该距离与两字符串中长度较小值之间的比值，作为基于</w:t>
      </w:r>
      <w:r>
        <w:t>Levenshtein</w:t>
      </w:r>
      <w:r>
        <w:rPr>
          <w:rFonts w:hint="eastAsia"/>
        </w:rPr>
        <w:t>距</w:t>
      </w:r>
      <w:r>
        <w:rPr>
          <w:rFonts w:hint="eastAsia"/>
        </w:rPr>
        <w:lastRenderedPageBreak/>
        <w:t>离的属性相似度，相似度达到设定的阈值，则代表两个非同名实体指代内容相同，可进行合并，从而达到共指消解目的。</w:t>
      </w:r>
      <w:bookmarkStart w:id="76" w:name="_Toc83564902"/>
    </w:p>
    <w:p w14:paraId="263C9FC4" w14:textId="754388F9" w:rsidR="00CB44A5" w:rsidRDefault="00CB44A5" w:rsidP="00E86D74">
      <w:pPr>
        <w:pStyle w:val="ac"/>
      </w:pPr>
      <w:r>
        <w:rPr>
          <w:rFonts w:hint="eastAsia"/>
        </w:rPr>
        <w:t>6</w:t>
      </w:r>
      <w:r>
        <w:t>.4</w:t>
      </w:r>
      <w:r w:rsidR="008C6485">
        <w:rPr>
          <w:rFonts w:hint="eastAsia"/>
        </w:rPr>
        <w:t>知识</w:t>
      </w:r>
      <w:r>
        <w:rPr>
          <w:rFonts w:hint="eastAsia"/>
        </w:rPr>
        <w:t>存储</w:t>
      </w:r>
      <w:bookmarkEnd w:id="76"/>
    </w:p>
    <w:p w14:paraId="3AEA9D89" w14:textId="7FD163C8" w:rsidR="00E86D74" w:rsidRPr="00E86D74" w:rsidRDefault="00A61DE1" w:rsidP="00A61DE1">
      <w:pPr>
        <w:pStyle w:val="11"/>
        <w:ind w:firstLine="480"/>
      </w:pPr>
      <w:r>
        <w:rPr>
          <w:rFonts w:hint="eastAsia"/>
        </w:rPr>
        <w:t>知识存储环节可视为狭义的知识库，在整个知识库体系中起着承前启后的作用。知识存储模块的</w:t>
      </w:r>
      <w:r w:rsidR="00E87B5F">
        <w:rPr>
          <w:rFonts w:hint="eastAsia"/>
        </w:rPr>
        <w:t>功能目标是对</w:t>
      </w:r>
      <w:r>
        <w:rPr>
          <w:rFonts w:hint="eastAsia"/>
        </w:rPr>
        <w:t>试验装备健康管理</w:t>
      </w:r>
      <w:r w:rsidR="00E87B5F">
        <w:rPr>
          <w:rFonts w:hint="eastAsia"/>
        </w:rPr>
        <w:t>下的相关数据、知识进行梳理，并有效存储</w:t>
      </w:r>
      <w:r>
        <w:rPr>
          <w:rFonts w:hint="eastAsia"/>
        </w:rPr>
        <w:t>。</w:t>
      </w:r>
      <w:r w:rsidR="00E86D74">
        <w:rPr>
          <w:rFonts w:hint="eastAsia"/>
        </w:rPr>
        <w:t>本节根据</w:t>
      </w:r>
      <w:r>
        <w:rPr>
          <w:rFonts w:hint="eastAsia"/>
        </w:rPr>
        <w:t>故障树知识和预案知识</w:t>
      </w:r>
      <w:r w:rsidR="00E86D74">
        <w:rPr>
          <w:rFonts w:hint="eastAsia"/>
        </w:rPr>
        <w:t>的特点</w:t>
      </w:r>
      <w:r>
        <w:rPr>
          <w:rFonts w:hint="eastAsia"/>
        </w:rPr>
        <w:t>分别推荐了</w:t>
      </w:r>
      <w:r w:rsidR="00E86D74">
        <w:rPr>
          <w:rFonts w:hint="eastAsia"/>
        </w:rPr>
        <w:t>存储结构模型。</w:t>
      </w:r>
    </w:p>
    <w:p w14:paraId="7B19032D" w14:textId="3CFC6F25" w:rsidR="002E5F58" w:rsidRDefault="002E5F58" w:rsidP="00E14536">
      <w:pPr>
        <w:pStyle w:val="af"/>
      </w:pPr>
      <w:bookmarkStart w:id="77" w:name="_Toc83564903"/>
      <w:r>
        <w:rPr>
          <w:rFonts w:hint="eastAsia"/>
        </w:rPr>
        <w:t>6</w:t>
      </w:r>
      <w:r>
        <w:t>.4.1</w:t>
      </w:r>
      <w:r>
        <w:rPr>
          <w:rFonts w:hint="eastAsia"/>
        </w:rPr>
        <w:t>故障树</w:t>
      </w:r>
      <w:r w:rsidR="00FA0F1C">
        <w:rPr>
          <w:rFonts w:hint="eastAsia"/>
        </w:rPr>
        <w:t>知识</w:t>
      </w:r>
      <w:r>
        <w:rPr>
          <w:rFonts w:hint="eastAsia"/>
        </w:rPr>
        <w:t>数据存储形式</w:t>
      </w:r>
      <w:bookmarkEnd w:id="77"/>
    </w:p>
    <w:p w14:paraId="08AA7B50" w14:textId="2CADB23E" w:rsidR="00FB1024" w:rsidRDefault="00FB1024" w:rsidP="00FB1024">
      <w:pPr>
        <w:pStyle w:val="11"/>
        <w:ind w:firstLine="480"/>
      </w:pPr>
      <w:r w:rsidRPr="00FB1024">
        <w:rPr>
          <w:rFonts w:hint="eastAsia"/>
        </w:rPr>
        <w:t>为方便知识数据库的设计及管理</w:t>
      </w:r>
      <w:r w:rsidR="00D57390">
        <w:rPr>
          <w:rFonts w:hint="eastAsia"/>
        </w:rPr>
        <w:t>，</w:t>
      </w:r>
      <w:r w:rsidRPr="00FB1024">
        <w:rPr>
          <w:rFonts w:hint="eastAsia"/>
        </w:rPr>
        <w:t>将</w:t>
      </w:r>
      <w:r w:rsidR="00A61DE1">
        <w:rPr>
          <w:rFonts w:hint="eastAsia"/>
        </w:rPr>
        <w:t>故障</w:t>
      </w:r>
      <w:r w:rsidRPr="00FB1024">
        <w:rPr>
          <w:rFonts w:hint="eastAsia"/>
        </w:rPr>
        <w:t>知识数据用</w:t>
      </w:r>
      <w:r w:rsidRPr="00FB1024">
        <w:t>3</w:t>
      </w:r>
      <w:r w:rsidRPr="00FB1024">
        <w:rPr>
          <w:rFonts w:hint="eastAsia"/>
        </w:rPr>
        <w:t>个相关联的表表示</w:t>
      </w:r>
      <w:r w:rsidR="00D57390">
        <w:rPr>
          <w:rFonts w:hint="eastAsia"/>
        </w:rPr>
        <w:t>，</w:t>
      </w:r>
      <w:r w:rsidRPr="00FB1024">
        <w:rPr>
          <w:rFonts w:hint="eastAsia"/>
        </w:rPr>
        <w:t>分别为故障监测表、故障树表和规则库表。</w:t>
      </w:r>
      <w:r w:rsidR="00A61DE1">
        <w:rPr>
          <w:rFonts w:hint="eastAsia"/>
        </w:rPr>
        <w:t>故障</w:t>
      </w:r>
      <w:r w:rsidR="00A61DE1" w:rsidRPr="00FB1024">
        <w:rPr>
          <w:rFonts w:hint="eastAsia"/>
        </w:rPr>
        <w:t>知识数据</w:t>
      </w:r>
      <w:r w:rsidRPr="00FB1024">
        <w:t>3</w:t>
      </w:r>
      <w:r w:rsidRPr="00FB1024">
        <w:rPr>
          <w:rFonts w:hint="eastAsia"/>
        </w:rPr>
        <w:t>个知识表及综合数据库之间的相互关系如下</w:t>
      </w:r>
      <w:r w:rsidR="00D57390">
        <w:rPr>
          <w:rFonts w:hint="eastAsia"/>
        </w:rPr>
        <w:t>：</w:t>
      </w:r>
    </w:p>
    <w:p w14:paraId="5642A900" w14:textId="32DAE5E0" w:rsidR="00FB1024" w:rsidRDefault="00FA0F1C" w:rsidP="00E14536">
      <w:pPr>
        <w:pStyle w:val="31"/>
        <w:ind w:firstLine="384"/>
      </w:pPr>
      <w:r>
        <w:rPr>
          <w:rFonts w:hint="eastAsia"/>
        </w:rPr>
        <w:t>（</w:t>
      </w:r>
      <w:r>
        <w:rPr>
          <w:rFonts w:hint="eastAsia"/>
        </w:rPr>
        <w:t>1</w:t>
      </w:r>
      <w:r>
        <w:rPr>
          <w:rFonts w:hint="eastAsia"/>
        </w:rPr>
        <w:t>）</w:t>
      </w:r>
      <w:r w:rsidR="00FB1024" w:rsidRPr="00FB1024">
        <w:rPr>
          <w:rFonts w:hint="eastAsia"/>
        </w:rPr>
        <w:t>根据故障现象在故障监测表中获得故障节点编号</w:t>
      </w:r>
      <w:r w:rsidR="00D57390">
        <w:rPr>
          <w:rFonts w:hint="eastAsia"/>
        </w:rPr>
        <w:t>；</w:t>
      </w:r>
    </w:p>
    <w:p w14:paraId="754C4AD5" w14:textId="3117F602" w:rsidR="00FB1024" w:rsidRDefault="00FA0F1C" w:rsidP="00E14536">
      <w:pPr>
        <w:pStyle w:val="31"/>
        <w:ind w:firstLine="384"/>
      </w:pPr>
      <w:r>
        <w:rPr>
          <w:rFonts w:hint="eastAsia"/>
        </w:rPr>
        <w:t>（</w:t>
      </w:r>
      <w:r>
        <w:rPr>
          <w:rFonts w:hint="eastAsia"/>
        </w:rPr>
        <w:t>2</w:t>
      </w:r>
      <w:r>
        <w:rPr>
          <w:rFonts w:hint="eastAsia"/>
        </w:rPr>
        <w:t>）</w:t>
      </w:r>
      <w:r w:rsidR="00FB1024" w:rsidRPr="00FB1024">
        <w:rPr>
          <w:rFonts w:hint="eastAsia"/>
        </w:rPr>
        <w:t>根据故障节点编号对故障树表进行检索</w:t>
      </w:r>
      <w:r w:rsidR="00D57390">
        <w:rPr>
          <w:rFonts w:hint="eastAsia"/>
        </w:rPr>
        <w:t>，</w:t>
      </w:r>
      <w:r w:rsidR="00FB1024" w:rsidRPr="00FB1024">
        <w:rPr>
          <w:rFonts w:hint="eastAsia"/>
        </w:rPr>
        <w:t>获得该故障节点的相关信息</w:t>
      </w:r>
      <w:r w:rsidR="00FB1024" w:rsidRPr="00FB1024">
        <w:t xml:space="preserve">, </w:t>
      </w:r>
      <w:r w:rsidR="00FB1024" w:rsidRPr="00FB1024">
        <w:rPr>
          <w:rFonts w:hint="eastAsia"/>
        </w:rPr>
        <w:t>对该故障树遍历</w:t>
      </w:r>
      <w:r w:rsidR="00D57390">
        <w:rPr>
          <w:rFonts w:hint="eastAsia"/>
        </w:rPr>
        <w:t>，</w:t>
      </w:r>
      <w:r w:rsidR="00FB1024" w:rsidRPr="00FB1024">
        <w:rPr>
          <w:rFonts w:hint="eastAsia"/>
        </w:rPr>
        <w:t>获得该故障树所有底事件的故障判断规则索引</w:t>
      </w:r>
      <w:r>
        <w:rPr>
          <w:rFonts w:hint="eastAsia"/>
        </w:rPr>
        <w:t>；</w:t>
      </w:r>
    </w:p>
    <w:p w14:paraId="36F28695" w14:textId="16A811A4" w:rsidR="00FB1024" w:rsidRDefault="00FA0F1C" w:rsidP="00E14536">
      <w:pPr>
        <w:pStyle w:val="31"/>
        <w:ind w:firstLine="384"/>
      </w:pPr>
      <w:r>
        <w:rPr>
          <w:rFonts w:hint="eastAsia"/>
        </w:rPr>
        <w:t>（</w:t>
      </w:r>
      <w:r>
        <w:rPr>
          <w:rFonts w:hint="eastAsia"/>
        </w:rPr>
        <w:t>3</w:t>
      </w:r>
      <w:r>
        <w:rPr>
          <w:rFonts w:hint="eastAsia"/>
        </w:rPr>
        <w:t>）</w:t>
      </w:r>
      <w:r w:rsidR="00FB1024" w:rsidRPr="00FB1024">
        <w:rPr>
          <w:rFonts w:hint="eastAsia"/>
        </w:rPr>
        <w:t>根据故障判断规则索引对规则库表进行检索</w:t>
      </w:r>
      <w:r w:rsidR="00D57390">
        <w:rPr>
          <w:rFonts w:hint="eastAsia"/>
        </w:rPr>
        <w:t>，</w:t>
      </w:r>
      <w:r w:rsidR="00FB1024" w:rsidRPr="00FB1024">
        <w:rPr>
          <w:rFonts w:hint="eastAsia"/>
        </w:rPr>
        <w:t>获得该底事件的故障判断规则表达式</w:t>
      </w:r>
      <w:r>
        <w:rPr>
          <w:rFonts w:hint="eastAsia"/>
        </w:rPr>
        <w:t>；</w:t>
      </w:r>
    </w:p>
    <w:p w14:paraId="1EE16F92" w14:textId="6A4FE709" w:rsidR="00FB1024" w:rsidRDefault="00FA0F1C" w:rsidP="00FA0F1C">
      <w:pPr>
        <w:pStyle w:val="31"/>
        <w:ind w:firstLine="384"/>
      </w:pPr>
      <w:r>
        <w:rPr>
          <w:rFonts w:hint="eastAsia"/>
        </w:rPr>
        <w:t>（</w:t>
      </w:r>
      <w:r>
        <w:rPr>
          <w:rFonts w:hint="eastAsia"/>
        </w:rPr>
        <w:t>4</w:t>
      </w:r>
      <w:r>
        <w:rPr>
          <w:rFonts w:hint="eastAsia"/>
        </w:rPr>
        <w:t>）</w:t>
      </w:r>
      <w:r w:rsidR="00FB1024" w:rsidRPr="00FB1024">
        <w:rPr>
          <w:rFonts w:hint="eastAsia"/>
        </w:rPr>
        <w:t>根据故障判断规则表达式中的变量名称对综合数据库进行检索</w:t>
      </w:r>
      <w:r>
        <w:rPr>
          <w:rFonts w:hint="eastAsia"/>
        </w:rPr>
        <w:t>，</w:t>
      </w:r>
      <w:r w:rsidR="00FB1024" w:rsidRPr="00FB1024">
        <w:rPr>
          <w:rFonts w:hint="eastAsia"/>
        </w:rPr>
        <w:t>获得该变量名对应的故障特征值。</w:t>
      </w:r>
    </w:p>
    <w:p w14:paraId="2DD0F951" w14:textId="355DB70A" w:rsidR="00FA0F1C" w:rsidRDefault="00FA0F1C" w:rsidP="00FA0F1C">
      <w:pPr>
        <w:pStyle w:val="11"/>
        <w:ind w:firstLine="480"/>
      </w:pPr>
      <w:r w:rsidRPr="00FA0F1C">
        <w:rPr>
          <w:rFonts w:hint="eastAsia"/>
        </w:rPr>
        <w:t>故障</w:t>
      </w:r>
      <w:r>
        <w:rPr>
          <w:rFonts w:hint="eastAsia"/>
        </w:rPr>
        <w:t>树</w:t>
      </w:r>
      <w:r w:rsidRPr="00FA0F1C">
        <w:rPr>
          <w:rFonts w:hint="eastAsia"/>
        </w:rPr>
        <w:t>知识数据库</w:t>
      </w:r>
      <w:r w:rsidRPr="00FA0F1C">
        <w:t>E-R</w:t>
      </w:r>
      <w:r w:rsidRPr="00FA0F1C">
        <w:rPr>
          <w:rFonts w:hint="eastAsia"/>
        </w:rPr>
        <w:t>模型如图</w:t>
      </w:r>
      <w:r w:rsidR="00A429B9">
        <w:t>6</w:t>
      </w:r>
      <w:r w:rsidR="00A429B9">
        <w:rPr>
          <w:rFonts w:hint="eastAsia"/>
        </w:rPr>
        <w:t>-</w:t>
      </w:r>
      <w:r w:rsidR="00A429B9">
        <w:t>1</w:t>
      </w:r>
      <w:r w:rsidRPr="00FA0F1C">
        <w:rPr>
          <w:rFonts w:hint="eastAsia"/>
        </w:rPr>
        <w:t>所示。</w:t>
      </w:r>
    </w:p>
    <w:p w14:paraId="7322AF5C" w14:textId="4386A822" w:rsidR="00FA0F1C" w:rsidRDefault="00FA0F1C" w:rsidP="00AC662E">
      <w:pPr>
        <w:pStyle w:val="af6"/>
        <w:rPr>
          <w:rFonts w:eastAsiaTheme="minorEastAsia"/>
        </w:rPr>
      </w:pPr>
      <w:r w:rsidRPr="00AC662E">
        <w:rPr>
          <w:rFonts w:hint="eastAsia"/>
          <w:noProof/>
        </w:rPr>
        <w:drawing>
          <wp:inline distT="0" distB="0" distL="0" distR="0" wp14:anchorId="4973B867" wp14:editId="73351798">
            <wp:extent cx="3255676" cy="2384755"/>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XDG201809012_11800.jpg"/>
                    <pic:cNvPicPr/>
                  </pic:nvPicPr>
                  <pic:blipFill>
                    <a:blip r:embed="rId147" cstate="print">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65936" cy="2392270"/>
                    </a:xfrm>
                    <a:prstGeom prst="rect">
                      <a:avLst/>
                    </a:prstGeom>
                  </pic:spPr>
                </pic:pic>
              </a:graphicData>
            </a:graphic>
          </wp:inline>
        </w:drawing>
      </w:r>
    </w:p>
    <w:p w14:paraId="1FED044F" w14:textId="63B3147E" w:rsidR="00FA0F1C" w:rsidRDefault="00FA0F1C" w:rsidP="00E14536">
      <w:pPr>
        <w:pStyle w:val="af6"/>
        <w:rPr>
          <w:rFonts w:eastAsiaTheme="minorEastAsia"/>
        </w:rPr>
      </w:pPr>
      <w:r>
        <w:rPr>
          <w:rFonts w:eastAsiaTheme="minorEastAsia" w:hint="eastAsia"/>
        </w:rPr>
        <w:t>图</w:t>
      </w:r>
      <w:r w:rsidR="00A429B9">
        <w:rPr>
          <w:rFonts w:eastAsiaTheme="minorEastAsia"/>
        </w:rPr>
        <w:t>6</w:t>
      </w:r>
      <w:r w:rsidR="00A429B9">
        <w:rPr>
          <w:rFonts w:eastAsiaTheme="minorEastAsia" w:hint="eastAsia"/>
        </w:rPr>
        <w:t>-</w:t>
      </w:r>
      <w:r w:rsidR="00A429B9">
        <w:rPr>
          <w:rFonts w:eastAsiaTheme="minorEastAsia"/>
        </w:rPr>
        <w:t>1</w:t>
      </w:r>
      <w:r>
        <w:rPr>
          <w:rFonts w:eastAsiaTheme="minorEastAsia"/>
        </w:rPr>
        <w:t xml:space="preserve"> </w:t>
      </w:r>
      <w:r>
        <w:rPr>
          <w:rFonts w:eastAsiaTheme="minorEastAsia" w:hint="eastAsia"/>
        </w:rPr>
        <w:t>故障</w:t>
      </w:r>
      <w:r w:rsidR="00953728">
        <w:rPr>
          <w:rFonts w:eastAsiaTheme="minorEastAsia" w:hint="eastAsia"/>
        </w:rPr>
        <w:t>树知识数据库</w:t>
      </w:r>
      <w:r>
        <w:rPr>
          <w:rFonts w:eastAsiaTheme="minorEastAsia" w:hint="eastAsia"/>
        </w:rPr>
        <w:t>E-R</w:t>
      </w:r>
      <w:r>
        <w:rPr>
          <w:rFonts w:eastAsiaTheme="minorEastAsia" w:hint="eastAsia"/>
        </w:rPr>
        <w:t>模型</w:t>
      </w:r>
    </w:p>
    <w:p w14:paraId="35A12270" w14:textId="297D260F" w:rsidR="00FB1024" w:rsidRDefault="00FB1024" w:rsidP="00FA0F1C">
      <w:pPr>
        <w:pStyle w:val="af"/>
      </w:pPr>
      <w:bookmarkStart w:id="78" w:name="_Toc83564904"/>
      <w:r>
        <w:rPr>
          <w:rFonts w:hint="eastAsia"/>
        </w:rPr>
        <w:t>6</w:t>
      </w:r>
      <w:r>
        <w:t>.4.2</w:t>
      </w:r>
      <w:r w:rsidR="00D51E53">
        <w:rPr>
          <w:rFonts w:hint="eastAsia"/>
        </w:rPr>
        <w:t>预案</w:t>
      </w:r>
      <w:r w:rsidR="00FA0F1C">
        <w:rPr>
          <w:rFonts w:hint="eastAsia"/>
        </w:rPr>
        <w:t>知识数据存储形式</w:t>
      </w:r>
      <w:bookmarkEnd w:id="78"/>
    </w:p>
    <w:p w14:paraId="298EFE89" w14:textId="39919525" w:rsidR="008549F6" w:rsidRDefault="001F44B1">
      <w:pPr>
        <w:pStyle w:val="11"/>
        <w:ind w:firstLine="480"/>
      </w:pPr>
      <w:r w:rsidRPr="001F44B1">
        <w:rPr>
          <w:rFonts w:hint="eastAsia"/>
        </w:rPr>
        <w:lastRenderedPageBreak/>
        <w:t>图数据库直接使用图形结构来表示和存储数据，包含有节点，关系和属性（存储在节点或关系上的数据）。数据之间的关系视为与数据本身同等重要。图数据库中的每个节点（实体或属性）直接包含有与其他节点的关系的关系记录列表，访问时无需昂贵的搜索和匹配计算，因此图数据库擅长管理高度连接的数据和复杂查询。因此，</w:t>
      </w:r>
      <w:r>
        <w:rPr>
          <w:rFonts w:hint="eastAsia"/>
        </w:rPr>
        <w:t>推荐采用</w:t>
      </w:r>
      <w:r w:rsidRPr="001F44B1">
        <w:rPr>
          <w:rFonts w:hint="eastAsia"/>
        </w:rPr>
        <w:t>开源图数据库</w:t>
      </w:r>
      <w:r w:rsidRPr="001F44B1">
        <w:t>Neo4j</w:t>
      </w:r>
      <w:r w:rsidRPr="001F44B1">
        <w:rPr>
          <w:rFonts w:hint="eastAsia"/>
        </w:rPr>
        <w:t>作为</w:t>
      </w:r>
      <w:r>
        <w:rPr>
          <w:rFonts w:hint="eastAsia"/>
        </w:rPr>
        <w:t>图</w:t>
      </w:r>
      <w:r w:rsidRPr="001F44B1">
        <w:rPr>
          <w:rFonts w:hint="eastAsia"/>
        </w:rPr>
        <w:t>知识存储工具。</w:t>
      </w:r>
    </w:p>
    <w:p w14:paraId="2113872F" w14:textId="498298AD" w:rsidR="00953728" w:rsidRDefault="00953728">
      <w:pPr>
        <w:pStyle w:val="11"/>
        <w:ind w:firstLine="480"/>
      </w:pPr>
      <w:r w:rsidRPr="00953728">
        <w:rPr>
          <w:rFonts w:hint="eastAsia"/>
        </w:rPr>
        <w:t>基于</w:t>
      </w:r>
      <w:r w:rsidRPr="00953728">
        <w:t>Neo4j</w:t>
      </w:r>
      <w:r w:rsidRPr="00953728">
        <w:rPr>
          <w:rFonts w:hint="eastAsia"/>
        </w:rPr>
        <w:t>的图形数据库模型如图</w:t>
      </w:r>
      <w:r w:rsidRPr="00953728">
        <w:t>3</w:t>
      </w:r>
      <w:r w:rsidRPr="00953728">
        <w:rPr>
          <w:rFonts w:hint="eastAsia"/>
        </w:rPr>
        <w:t>所示</w:t>
      </w:r>
      <w:r>
        <w:rPr>
          <w:rFonts w:hint="eastAsia"/>
        </w:rPr>
        <w:t>，</w:t>
      </w:r>
      <w:r w:rsidRPr="00953728">
        <w:rPr>
          <w:rFonts w:hint="eastAsia"/>
        </w:rPr>
        <w:t>网络化协作加工设备信息以及协作加工历史经验数据等以图形的形式存储</w:t>
      </w:r>
      <w:r>
        <w:rPr>
          <w:rFonts w:hint="eastAsia"/>
        </w:rPr>
        <w:t>，</w:t>
      </w:r>
      <w:r w:rsidRPr="00953728">
        <w:rPr>
          <w:rFonts w:hint="eastAsia"/>
        </w:rPr>
        <w:t>节点</w:t>
      </w:r>
      <w:r>
        <w:rPr>
          <w:rFonts w:hint="eastAsia"/>
        </w:rPr>
        <w:t>（</w:t>
      </w:r>
      <w:r w:rsidRPr="00953728">
        <w:t>node</w:t>
      </w:r>
      <w:r>
        <w:rPr>
          <w:rFonts w:hint="eastAsia"/>
        </w:rPr>
        <w:t>）</w:t>
      </w:r>
      <w:r w:rsidRPr="00953728">
        <w:rPr>
          <w:rFonts w:hint="eastAsia"/>
        </w:rPr>
        <w:t>与关系</w:t>
      </w:r>
      <w:r>
        <w:rPr>
          <w:rFonts w:hint="eastAsia"/>
        </w:rPr>
        <w:t>（</w:t>
      </w:r>
      <w:r w:rsidRPr="00953728">
        <w:t>relationship</w:t>
      </w:r>
      <w:r>
        <w:rPr>
          <w:rFonts w:hint="eastAsia"/>
        </w:rPr>
        <w:t>）</w:t>
      </w:r>
      <w:r w:rsidRPr="00953728">
        <w:rPr>
          <w:rFonts w:hint="eastAsia"/>
        </w:rPr>
        <w:t>构成有向图形</w:t>
      </w:r>
      <w:r>
        <w:rPr>
          <w:rFonts w:hint="eastAsia"/>
        </w:rPr>
        <w:t>，</w:t>
      </w:r>
      <w:r w:rsidRPr="00953728">
        <w:rPr>
          <w:rFonts w:hint="eastAsia"/>
        </w:rPr>
        <w:t>再将属性</w:t>
      </w:r>
      <w:r>
        <w:rPr>
          <w:rFonts w:hint="eastAsia"/>
        </w:rPr>
        <w:t>（</w:t>
      </w:r>
      <w:r w:rsidRPr="00953728">
        <w:t>property</w:t>
      </w:r>
      <w:r>
        <w:rPr>
          <w:rFonts w:hint="eastAsia"/>
        </w:rPr>
        <w:t>）</w:t>
      </w:r>
      <w:r w:rsidRPr="00953728">
        <w:rPr>
          <w:rFonts w:hint="eastAsia"/>
        </w:rPr>
        <w:t>赋予节点</w:t>
      </w:r>
      <w:r w:rsidRPr="00953728">
        <w:t>/</w:t>
      </w:r>
      <w:r w:rsidRPr="00953728">
        <w:rPr>
          <w:rFonts w:hint="eastAsia"/>
        </w:rPr>
        <w:t>关系</w:t>
      </w:r>
      <w:r>
        <w:rPr>
          <w:rFonts w:hint="eastAsia"/>
        </w:rPr>
        <w:t>，</w:t>
      </w:r>
      <w:r w:rsidRPr="00953728">
        <w:rPr>
          <w:rFonts w:hint="eastAsia"/>
        </w:rPr>
        <w:t>则构成了基于</w:t>
      </w:r>
      <w:r w:rsidRPr="00953728">
        <w:t>Neo4j</w:t>
      </w:r>
      <w:r w:rsidRPr="00953728">
        <w:rPr>
          <w:rFonts w:hint="eastAsia"/>
        </w:rPr>
        <w:t>的图形数据库模型。基于</w:t>
      </w:r>
      <w:r w:rsidRPr="00953728">
        <w:t>Neo4j</w:t>
      </w:r>
      <w:r w:rsidRPr="00953728">
        <w:rPr>
          <w:rFonts w:hint="eastAsia"/>
        </w:rPr>
        <w:t>的图数据库模型</w:t>
      </w:r>
      <w:r>
        <w:rPr>
          <w:rFonts w:hint="eastAsia"/>
        </w:rPr>
        <w:t>如图</w:t>
      </w:r>
      <w:r>
        <w:rPr>
          <w:rFonts w:hint="eastAsia"/>
        </w:rPr>
        <w:t>6-</w:t>
      </w:r>
      <w:r>
        <w:t>2</w:t>
      </w:r>
      <w:r>
        <w:rPr>
          <w:rFonts w:hint="eastAsia"/>
        </w:rPr>
        <w:t>所示。</w:t>
      </w:r>
    </w:p>
    <w:p w14:paraId="28EF0B72" w14:textId="66DEF673" w:rsidR="00953728" w:rsidRDefault="00953728" w:rsidP="00953728">
      <w:pPr>
        <w:pStyle w:val="af6"/>
        <w:rPr>
          <w:rFonts w:eastAsiaTheme="minorEastAsia"/>
        </w:rPr>
      </w:pPr>
      <w:r>
        <w:rPr>
          <w:rFonts w:hint="eastAsia"/>
          <w:noProof/>
        </w:rPr>
        <w:drawing>
          <wp:inline distT="0" distB="0" distL="0" distR="0" wp14:anchorId="38BC7784" wp14:editId="442B072A">
            <wp:extent cx="2286000" cy="16459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XGY201802010_10800.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286000" cy="1645920"/>
                    </a:xfrm>
                    <a:prstGeom prst="rect">
                      <a:avLst/>
                    </a:prstGeom>
                  </pic:spPr>
                </pic:pic>
              </a:graphicData>
            </a:graphic>
          </wp:inline>
        </w:drawing>
      </w:r>
    </w:p>
    <w:p w14:paraId="49B614EE" w14:textId="32281311" w:rsidR="00953728" w:rsidRPr="00E14536" w:rsidRDefault="00953728" w:rsidP="00E14536">
      <w:pPr>
        <w:pStyle w:val="af1"/>
      </w:pPr>
      <w:r>
        <w:rPr>
          <w:rFonts w:hint="eastAsia"/>
        </w:rPr>
        <w:t>图</w:t>
      </w:r>
      <w:r>
        <w:rPr>
          <w:rFonts w:hint="eastAsia"/>
        </w:rPr>
        <w:t>6-</w:t>
      </w:r>
      <w:r>
        <w:t>2</w:t>
      </w:r>
      <w:r>
        <w:rPr>
          <w:rFonts w:hint="eastAsia"/>
        </w:rPr>
        <w:t xml:space="preserve"> </w:t>
      </w:r>
      <w:r w:rsidRPr="00953728">
        <w:rPr>
          <w:rFonts w:hint="eastAsia"/>
        </w:rPr>
        <w:t>基于</w:t>
      </w:r>
      <w:r w:rsidRPr="00953728">
        <w:t>Neo4j</w:t>
      </w:r>
      <w:r w:rsidRPr="00953728">
        <w:rPr>
          <w:rFonts w:hint="eastAsia"/>
        </w:rPr>
        <w:t>的图数据库模型</w:t>
      </w:r>
    </w:p>
    <w:p w14:paraId="337D50C7" w14:textId="5FBBF1FD" w:rsidR="00CB44A5" w:rsidRDefault="00CB44A5" w:rsidP="009C7F6A">
      <w:pPr>
        <w:pStyle w:val="ac"/>
      </w:pPr>
      <w:bookmarkStart w:id="79" w:name="_Toc83564905"/>
      <w:r>
        <w:rPr>
          <w:rFonts w:hint="eastAsia"/>
        </w:rPr>
        <w:t>6</w:t>
      </w:r>
      <w:r>
        <w:t>.5</w:t>
      </w:r>
      <w:r w:rsidR="008C6485">
        <w:rPr>
          <w:rFonts w:hint="eastAsia"/>
        </w:rPr>
        <w:t>知识</w:t>
      </w:r>
      <w:r>
        <w:rPr>
          <w:rFonts w:hint="eastAsia"/>
        </w:rPr>
        <w:t>维护</w:t>
      </w:r>
      <w:bookmarkEnd w:id="79"/>
    </w:p>
    <w:p w14:paraId="50539378" w14:textId="2E8D171B" w:rsidR="00D75D5F" w:rsidRDefault="00D75D5F" w:rsidP="00D75D5F">
      <w:pPr>
        <w:pStyle w:val="11"/>
        <w:ind w:firstLine="480"/>
      </w:pPr>
      <w:r>
        <w:rPr>
          <w:rFonts w:hint="eastAsia"/>
        </w:rPr>
        <w:t>本章针对基地现行主要知识类型分析其维护内容并给出维护建议。</w:t>
      </w:r>
      <w:r w:rsidR="009C7F6A">
        <w:rPr>
          <w:rFonts w:hint="eastAsia"/>
        </w:rPr>
        <w:t>规则知识</w:t>
      </w:r>
      <w:r>
        <w:rPr>
          <w:rFonts w:hint="eastAsia"/>
        </w:rPr>
        <w:t>需要考虑整体完备性</w:t>
      </w:r>
      <w:r w:rsidR="009C7F6A">
        <w:rPr>
          <w:rFonts w:hint="eastAsia"/>
        </w:rPr>
        <w:t>，不完备的知识库将会导致推理紊乱。知识图谱的涵盖范围大，实体关系复杂多样，实体的增加与修改或实体间关系扩展必然造成整体知识图谱变化，需要</w:t>
      </w:r>
      <w:r>
        <w:rPr>
          <w:rFonts w:hint="eastAsia"/>
        </w:rPr>
        <w:t>频繁地</w:t>
      </w:r>
      <w:r w:rsidR="009C7F6A">
        <w:rPr>
          <w:rFonts w:hint="eastAsia"/>
        </w:rPr>
        <w:t>对知识图谱进行更新与维护。预案知识</w:t>
      </w:r>
      <w:r>
        <w:rPr>
          <w:rFonts w:hint="eastAsia"/>
        </w:rPr>
        <w:t>维护的核心是，因此需要删除相似案例、老旧案例，减少冗余。</w:t>
      </w:r>
    </w:p>
    <w:p w14:paraId="483F5026" w14:textId="759563E2" w:rsidR="009C7F6A" w:rsidRPr="009C7F6A" w:rsidRDefault="00605919" w:rsidP="00605919">
      <w:pPr>
        <w:pStyle w:val="af2"/>
      </w:pPr>
      <w:r>
        <w:rPr>
          <w:rFonts w:hint="eastAsia"/>
        </w:rPr>
        <w:t>表</w:t>
      </w:r>
      <w:r w:rsidR="0000022A">
        <w:t>6</w:t>
      </w:r>
      <w:r w:rsidR="0000022A">
        <w:rPr>
          <w:rFonts w:hint="eastAsia"/>
        </w:rPr>
        <w:t>-</w:t>
      </w:r>
      <w:r w:rsidR="0000022A">
        <w:t>2</w:t>
      </w:r>
      <w:r>
        <w:t xml:space="preserve"> </w:t>
      </w:r>
      <w:r>
        <w:rPr>
          <w:rFonts w:hint="eastAsia"/>
        </w:rPr>
        <w:t>知识维护内容表</w:t>
      </w:r>
    </w:p>
    <w:tbl>
      <w:tblPr>
        <w:tblStyle w:val="af8"/>
        <w:tblW w:w="0" w:type="auto"/>
        <w:jc w:val="center"/>
        <w:tblLook w:val="04A0" w:firstRow="1" w:lastRow="0" w:firstColumn="1" w:lastColumn="0" w:noHBand="0" w:noVBand="1"/>
      </w:tblPr>
      <w:tblGrid>
        <w:gridCol w:w="2123"/>
        <w:gridCol w:w="2123"/>
        <w:gridCol w:w="2553"/>
      </w:tblGrid>
      <w:tr w:rsidR="00D75D5F" w14:paraId="22E22785" w14:textId="77777777" w:rsidTr="00605919">
        <w:trPr>
          <w:jc w:val="center"/>
        </w:trPr>
        <w:tc>
          <w:tcPr>
            <w:tcW w:w="2123" w:type="dxa"/>
            <w:vAlign w:val="center"/>
          </w:tcPr>
          <w:p w14:paraId="7599871A" w14:textId="7DD0CC23" w:rsidR="00D75D5F" w:rsidRDefault="00D75D5F" w:rsidP="005D1EC3">
            <w:pPr>
              <w:pStyle w:val="af4"/>
              <w:jc w:val="center"/>
            </w:pPr>
            <w:r>
              <w:rPr>
                <w:rFonts w:hint="eastAsia"/>
              </w:rPr>
              <w:t>知识类型</w:t>
            </w:r>
          </w:p>
        </w:tc>
        <w:tc>
          <w:tcPr>
            <w:tcW w:w="2123" w:type="dxa"/>
          </w:tcPr>
          <w:p w14:paraId="34D1B4FE" w14:textId="68F8553C" w:rsidR="00D75D5F" w:rsidRDefault="00D75D5F" w:rsidP="005D1EC3">
            <w:pPr>
              <w:pStyle w:val="af4"/>
              <w:jc w:val="center"/>
            </w:pPr>
            <w:r>
              <w:rPr>
                <w:rFonts w:hint="eastAsia"/>
              </w:rPr>
              <w:t>维护需要</w:t>
            </w:r>
          </w:p>
        </w:tc>
        <w:tc>
          <w:tcPr>
            <w:tcW w:w="2553" w:type="dxa"/>
            <w:vAlign w:val="center"/>
          </w:tcPr>
          <w:p w14:paraId="1DE0F033" w14:textId="17CD2A05" w:rsidR="00D75D5F" w:rsidRDefault="00D75D5F" w:rsidP="005D1EC3">
            <w:pPr>
              <w:pStyle w:val="af4"/>
              <w:jc w:val="center"/>
            </w:pPr>
            <w:r>
              <w:rPr>
                <w:rFonts w:hint="eastAsia"/>
              </w:rPr>
              <w:t>主要维护类型</w:t>
            </w:r>
          </w:p>
        </w:tc>
      </w:tr>
      <w:tr w:rsidR="00D75D5F" w14:paraId="002676F7" w14:textId="77777777" w:rsidTr="00605919">
        <w:trPr>
          <w:jc w:val="center"/>
        </w:trPr>
        <w:tc>
          <w:tcPr>
            <w:tcW w:w="2123" w:type="dxa"/>
            <w:vAlign w:val="center"/>
          </w:tcPr>
          <w:p w14:paraId="5912D435" w14:textId="557B743A" w:rsidR="00D75D5F" w:rsidRDefault="00D75D5F" w:rsidP="005D1EC3">
            <w:pPr>
              <w:pStyle w:val="af4"/>
              <w:jc w:val="center"/>
            </w:pPr>
            <w:r>
              <w:rPr>
                <w:rFonts w:hint="eastAsia"/>
              </w:rPr>
              <w:t>规则知识</w:t>
            </w:r>
          </w:p>
        </w:tc>
        <w:tc>
          <w:tcPr>
            <w:tcW w:w="2123" w:type="dxa"/>
          </w:tcPr>
          <w:p w14:paraId="222F9C33" w14:textId="5DEB26C5" w:rsidR="00D75D5F" w:rsidRDefault="00D75D5F" w:rsidP="005D1EC3">
            <w:pPr>
              <w:pStyle w:val="af4"/>
              <w:jc w:val="center"/>
            </w:pPr>
            <w:r>
              <w:rPr>
                <w:rFonts w:hint="eastAsia"/>
              </w:rPr>
              <w:t>整体完备性</w:t>
            </w:r>
          </w:p>
        </w:tc>
        <w:tc>
          <w:tcPr>
            <w:tcW w:w="2553" w:type="dxa"/>
            <w:vAlign w:val="center"/>
          </w:tcPr>
          <w:p w14:paraId="4263EC9D" w14:textId="4DA3EE5C" w:rsidR="00D75D5F" w:rsidRDefault="00D75D5F" w:rsidP="005D1EC3">
            <w:pPr>
              <w:pStyle w:val="af4"/>
              <w:jc w:val="center"/>
            </w:pPr>
            <w:r>
              <w:rPr>
                <w:rFonts w:hint="eastAsia"/>
              </w:rPr>
              <w:t>完备性维护</w:t>
            </w:r>
            <w:r w:rsidR="00605919">
              <w:rPr>
                <w:rFonts w:hint="eastAsia"/>
              </w:rPr>
              <w:t>、更新、备份</w:t>
            </w:r>
          </w:p>
        </w:tc>
      </w:tr>
      <w:tr w:rsidR="00D75D5F" w14:paraId="00AD59E0" w14:textId="77777777" w:rsidTr="00605919">
        <w:trPr>
          <w:jc w:val="center"/>
        </w:trPr>
        <w:tc>
          <w:tcPr>
            <w:tcW w:w="2123" w:type="dxa"/>
            <w:vAlign w:val="center"/>
          </w:tcPr>
          <w:p w14:paraId="5EAE80AD" w14:textId="097480BC" w:rsidR="00D75D5F" w:rsidRDefault="00D75D5F" w:rsidP="00D75D5F">
            <w:pPr>
              <w:pStyle w:val="af4"/>
              <w:jc w:val="center"/>
            </w:pPr>
            <w:r>
              <w:rPr>
                <w:rFonts w:hint="eastAsia"/>
              </w:rPr>
              <w:t>知识图谱</w:t>
            </w:r>
          </w:p>
        </w:tc>
        <w:tc>
          <w:tcPr>
            <w:tcW w:w="2123" w:type="dxa"/>
            <w:vAlign w:val="center"/>
          </w:tcPr>
          <w:p w14:paraId="5BDA0052" w14:textId="7C2FA637" w:rsidR="00D75D5F" w:rsidRDefault="00D75D5F" w:rsidP="00D75D5F">
            <w:pPr>
              <w:pStyle w:val="af4"/>
              <w:jc w:val="center"/>
            </w:pPr>
            <w:r>
              <w:rPr>
                <w:rFonts w:hint="eastAsia"/>
              </w:rPr>
              <w:t>实体及实体关系更新</w:t>
            </w:r>
          </w:p>
        </w:tc>
        <w:tc>
          <w:tcPr>
            <w:tcW w:w="2553" w:type="dxa"/>
            <w:vAlign w:val="center"/>
          </w:tcPr>
          <w:p w14:paraId="678B475C" w14:textId="72DEF95A" w:rsidR="00D75D5F" w:rsidRDefault="00D75D5F" w:rsidP="00D75D5F">
            <w:pPr>
              <w:pStyle w:val="af4"/>
              <w:jc w:val="center"/>
            </w:pPr>
            <w:r>
              <w:rPr>
                <w:rFonts w:hint="eastAsia"/>
              </w:rPr>
              <w:t>更新</w:t>
            </w:r>
            <w:r w:rsidR="00605919">
              <w:rPr>
                <w:rFonts w:hint="eastAsia"/>
              </w:rPr>
              <w:t>、备份</w:t>
            </w:r>
          </w:p>
        </w:tc>
      </w:tr>
      <w:tr w:rsidR="00D75D5F" w14:paraId="39B38CCF" w14:textId="77777777" w:rsidTr="00605919">
        <w:trPr>
          <w:jc w:val="center"/>
        </w:trPr>
        <w:tc>
          <w:tcPr>
            <w:tcW w:w="2123" w:type="dxa"/>
            <w:vAlign w:val="center"/>
          </w:tcPr>
          <w:p w14:paraId="155D8DA4" w14:textId="77A84299" w:rsidR="00D75D5F" w:rsidRDefault="00D75D5F" w:rsidP="00D75D5F">
            <w:pPr>
              <w:pStyle w:val="af4"/>
              <w:jc w:val="center"/>
            </w:pPr>
            <w:r>
              <w:rPr>
                <w:rFonts w:hint="eastAsia"/>
              </w:rPr>
              <w:t>预案</w:t>
            </w:r>
          </w:p>
        </w:tc>
        <w:tc>
          <w:tcPr>
            <w:tcW w:w="2123" w:type="dxa"/>
          </w:tcPr>
          <w:p w14:paraId="428AFC28" w14:textId="137DEEEA" w:rsidR="00D75D5F" w:rsidRDefault="00605919" w:rsidP="00D75D5F">
            <w:pPr>
              <w:pStyle w:val="af4"/>
              <w:jc w:val="center"/>
            </w:pPr>
            <w:r>
              <w:rPr>
                <w:rFonts w:hint="eastAsia"/>
              </w:rPr>
              <w:t>以最小的资源消耗覆盖最多的故障类别</w:t>
            </w:r>
          </w:p>
        </w:tc>
        <w:tc>
          <w:tcPr>
            <w:tcW w:w="2553" w:type="dxa"/>
            <w:vAlign w:val="center"/>
          </w:tcPr>
          <w:p w14:paraId="410F86F3" w14:textId="0CF9ADDB" w:rsidR="00D75D5F" w:rsidRDefault="00D75D5F" w:rsidP="00D75D5F">
            <w:pPr>
              <w:pStyle w:val="af4"/>
              <w:jc w:val="center"/>
            </w:pPr>
            <w:r>
              <w:rPr>
                <w:rFonts w:hint="eastAsia"/>
              </w:rPr>
              <w:t>冗余</w:t>
            </w:r>
            <w:r w:rsidR="00605919">
              <w:rPr>
                <w:rFonts w:hint="eastAsia"/>
              </w:rPr>
              <w:t>性检测、更新、备份</w:t>
            </w:r>
          </w:p>
        </w:tc>
      </w:tr>
    </w:tbl>
    <w:p w14:paraId="0B5FE006" w14:textId="565E02C5" w:rsidR="00EE331A" w:rsidRDefault="00EE331A" w:rsidP="00EE331A">
      <w:pPr>
        <w:pStyle w:val="af"/>
      </w:pPr>
      <w:bookmarkStart w:id="80" w:name="_Toc83564906"/>
      <w:r>
        <w:rPr>
          <w:rFonts w:hint="eastAsia"/>
        </w:rPr>
        <w:t>6</w:t>
      </w:r>
      <w:r>
        <w:t>.5.</w:t>
      </w:r>
      <w:r w:rsidR="00C25B7E">
        <w:t>1</w:t>
      </w:r>
      <w:r>
        <w:rPr>
          <w:rFonts w:hint="eastAsia"/>
        </w:rPr>
        <w:t>规则知识的维护</w:t>
      </w:r>
      <w:bookmarkEnd w:id="80"/>
    </w:p>
    <w:p w14:paraId="7EDCBBCF" w14:textId="3B0DB160" w:rsidR="00EE331A" w:rsidRPr="00E14536" w:rsidRDefault="00C25B7E" w:rsidP="00E14536">
      <w:pPr>
        <w:pStyle w:val="11"/>
        <w:ind w:firstLine="480"/>
      </w:pPr>
      <w:r>
        <w:rPr>
          <w:rFonts w:hint="eastAsia"/>
        </w:rPr>
        <w:lastRenderedPageBreak/>
        <w:t>规则知识维护主要为完备性检验，库中的部分规则可能脱离整个规则网络而存在，其前提是不可触发的或结论是不可正视的，而使其永远不会被调用，对这样的规则，要设法修改使其进一步连通或者删除。</w:t>
      </w:r>
    </w:p>
    <w:p w14:paraId="0A958757" w14:textId="7B5A0021" w:rsidR="008549F6" w:rsidRDefault="00EE331A" w:rsidP="00E14536">
      <w:pPr>
        <w:pStyle w:val="af"/>
      </w:pPr>
      <w:bookmarkStart w:id="81" w:name="_Toc83564907"/>
      <w:r>
        <w:rPr>
          <w:rFonts w:hint="eastAsia"/>
        </w:rPr>
        <w:t>6</w:t>
      </w:r>
      <w:r>
        <w:t>.5.</w:t>
      </w:r>
      <w:r w:rsidR="00C25B7E">
        <w:t>2</w:t>
      </w:r>
      <w:r w:rsidR="008549F6">
        <w:rPr>
          <w:rFonts w:hint="eastAsia"/>
        </w:rPr>
        <w:t>知识图谱的维护</w:t>
      </w:r>
      <w:bookmarkEnd w:id="81"/>
    </w:p>
    <w:p w14:paraId="3030905D" w14:textId="23F0A210" w:rsidR="005D1EC3" w:rsidRDefault="008549F6" w:rsidP="005D1EC3">
      <w:pPr>
        <w:pStyle w:val="11"/>
        <w:ind w:firstLine="480"/>
      </w:pPr>
      <w:r>
        <w:rPr>
          <w:rFonts w:hint="eastAsia"/>
        </w:rPr>
        <w:t>知识图谱的更新维护一般分为两个阶段，数据模式层的更新与数据层的更新。在数据模式层的更新过程中，可以对实体与实体间关系进行相关操作。通过数据模式层的更新补全算法能够做到实体的补齐，实体间关系的预测。在不改变知识图谱整体结构的基础上对实体属性进行增加修改操作。由于实体属性的删除容易破坏知识图谱的整体关系结构，所以在映射正确的前提下对相关属性进行删除操作。</w:t>
      </w:r>
      <w:r w:rsidR="005D1EC3">
        <w:rPr>
          <w:rFonts w:hint="eastAsia"/>
        </w:rPr>
        <w:t>图数据库具备传统数据库所拥有的增、删、改功能，可实现上述维护。</w:t>
      </w:r>
    </w:p>
    <w:p w14:paraId="230B823D" w14:textId="7DD1C81D" w:rsidR="008549F6" w:rsidRDefault="00EE331A" w:rsidP="00E14536">
      <w:pPr>
        <w:pStyle w:val="af"/>
      </w:pPr>
      <w:bookmarkStart w:id="82" w:name="_Toc83564908"/>
      <w:r>
        <w:rPr>
          <w:rFonts w:hint="eastAsia"/>
        </w:rPr>
        <w:t>6</w:t>
      </w:r>
      <w:r>
        <w:t>.5.</w:t>
      </w:r>
      <w:r w:rsidR="00C25B7E">
        <w:t>3</w:t>
      </w:r>
      <w:r w:rsidR="00D51E53">
        <w:rPr>
          <w:rFonts w:hint="eastAsia"/>
        </w:rPr>
        <w:t>预案</w:t>
      </w:r>
      <w:r w:rsidR="008549F6">
        <w:rPr>
          <w:rFonts w:hint="eastAsia"/>
        </w:rPr>
        <w:t>知识维护</w:t>
      </w:r>
      <w:bookmarkEnd w:id="82"/>
    </w:p>
    <w:p w14:paraId="692518FD" w14:textId="617B8793" w:rsidR="008549F6" w:rsidRDefault="00EE331A">
      <w:pPr>
        <w:pStyle w:val="11"/>
        <w:ind w:firstLine="480"/>
      </w:pPr>
      <w:r>
        <w:rPr>
          <w:rFonts w:hint="eastAsia"/>
        </w:rPr>
        <w:t>随着新问题的不断出现，存储于数据库中的新</w:t>
      </w:r>
      <w:r w:rsidR="00D51E53">
        <w:rPr>
          <w:rFonts w:hint="eastAsia"/>
        </w:rPr>
        <w:t>预案</w:t>
      </w:r>
      <w:r>
        <w:rPr>
          <w:rFonts w:hint="eastAsia"/>
        </w:rPr>
        <w:t>会越来越多，这就会造成一种</w:t>
      </w:r>
      <w:r w:rsidR="00D51E53">
        <w:rPr>
          <w:rFonts w:hint="eastAsia"/>
        </w:rPr>
        <w:t>预案</w:t>
      </w:r>
      <w:r>
        <w:rPr>
          <w:rFonts w:hint="eastAsia"/>
        </w:rPr>
        <w:t>库冗余现象，因此需要进行</w:t>
      </w:r>
      <w:r w:rsidR="00D51E53">
        <w:rPr>
          <w:rFonts w:hint="eastAsia"/>
        </w:rPr>
        <w:t>预案</w:t>
      </w:r>
      <w:r>
        <w:rPr>
          <w:rFonts w:hint="eastAsia"/>
        </w:rPr>
        <w:t>规模的限制。具体地，</w:t>
      </w:r>
      <w:r w:rsidR="008549F6">
        <w:rPr>
          <w:rFonts w:hint="eastAsia"/>
        </w:rPr>
        <w:t>按照一定的规则对</w:t>
      </w:r>
      <w:r>
        <w:rPr>
          <w:rFonts w:hint="eastAsia"/>
        </w:rPr>
        <w:t>数据库</w:t>
      </w:r>
      <w:r w:rsidR="008549F6">
        <w:rPr>
          <w:rFonts w:hint="eastAsia"/>
        </w:rPr>
        <w:t>中的</w:t>
      </w:r>
      <w:r w:rsidR="00D51E53">
        <w:rPr>
          <w:rFonts w:hint="eastAsia"/>
        </w:rPr>
        <w:t>预案</w:t>
      </w:r>
      <w:r w:rsidR="008549F6">
        <w:rPr>
          <w:rFonts w:hint="eastAsia"/>
        </w:rPr>
        <w:t>进行分析比对，实现</w:t>
      </w:r>
      <w:r w:rsidR="00D51E53">
        <w:rPr>
          <w:rFonts w:hint="eastAsia"/>
        </w:rPr>
        <w:t>预案</w:t>
      </w:r>
      <w:r w:rsidR="008549F6">
        <w:rPr>
          <w:rFonts w:hint="eastAsia"/>
        </w:rPr>
        <w:t>的增删改查，去除冗余的的</w:t>
      </w:r>
      <w:r w:rsidR="00D51E53">
        <w:rPr>
          <w:rFonts w:hint="eastAsia"/>
        </w:rPr>
        <w:t>预案</w:t>
      </w:r>
      <w:r w:rsidR="008549F6">
        <w:rPr>
          <w:rFonts w:hint="eastAsia"/>
        </w:rPr>
        <w:t>，提高</w:t>
      </w:r>
      <w:r w:rsidR="00D51E53">
        <w:rPr>
          <w:rFonts w:hint="eastAsia"/>
        </w:rPr>
        <w:t>预案</w:t>
      </w:r>
      <w:r w:rsidR="008549F6">
        <w:rPr>
          <w:rFonts w:hint="eastAsia"/>
        </w:rPr>
        <w:t>检索的精确性。</w:t>
      </w:r>
    </w:p>
    <w:p w14:paraId="4ADD940B" w14:textId="2BD2B4D6" w:rsidR="008549F6" w:rsidRDefault="00EE331A">
      <w:pPr>
        <w:pStyle w:val="11"/>
        <w:ind w:firstLine="480"/>
      </w:pPr>
      <w:r>
        <w:rPr>
          <w:rFonts w:hint="eastAsia"/>
        </w:rPr>
        <w:t>目前主要实现</w:t>
      </w:r>
      <w:r w:rsidR="00D51E53">
        <w:rPr>
          <w:rFonts w:hint="eastAsia"/>
        </w:rPr>
        <w:t>预案</w:t>
      </w:r>
      <w:r>
        <w:rPr>
          <w:rFonts w:hint="eastAsia"/>
        </w:rPr>
        <w:t>维护的方法是利用</w:t>
      </w:r>
      <w:r>
        <w:t>K-means</w:t>
      </w:r>
      <w:r>
        <w:rPr>
          <w:rFonts w:hint="eastAsia"/>
        </w:rPr>
        <w:t>聚类算法对</w:t>
      </w:r>
      <w:r w:rsidR="00D51E53">
        <w:rPr>
          <w:rFonts w:hint="eastAsia"/>
        </w:rPr>
        <w:t>预案</w:t>
      </w:r>
      <w:r>
        <w:rPr>
          <w:rFonts w:hint="eastAsia"/>
        </w:rPr>
        <w:t>库进行分析。它能在保持</w:t>
      </w:r>
      <w:r w:rsidR="00D51E53">
        <w:rPr>
          <w:rFonts w:hint="eastAsia"/>
        </w:rPr>
        <w:t>预案</w:t>
      </w:r>
      <w:r>
        <w:rPr>
          <w:rFonts w:hint="eastAsia"/>
        </w:rPr>
        <w:t>库覆盖率不降低的条件下，尽可能多地删除多余</w:t>
      </w:r>
      <w:r w:rsidR="00D51E53">
        <w:rPr>
          <w:rFonts w:hint="eastAsia"/>
        </w:rPr>
        <w:t>预案</w:t>
      </w:r>
      <w:r>
        <w:rPr>
          <w:rFonts w:hint="eastAsia"/>
        </w:rPr>
        <w:t>，以减少</w:t>
      </w:r>
      <w:r w:rsidR="00D51E53">
        <w:rPr>
          <w:rFonts w:hint="eastAsia"/>
        </w:rPr>
        <w:t>预案</w:t>
      </w:r>
      <w:r>
        <w:rPr>
          <w:rFonts w:hint="eastAsia"/>
        </w:rPr>
        <w:t>检索和</w:t>
      </w:r>
      <w:r w:rsidR="00D51E53">
        <w:rPr>
          <w:rFonts w:hint="eastAsia"/>
        </w:rPr>
        <w:t>预案</w:t>
      </w:r>
      <w:r>
        <w:rPr>
          <w:rFonts w:hint="eastAsia"/>
        </w:rPr>
        <w:t>修改的压力，同时考虑了</w:t>
      </w:r>
      <w:r w:rsidR="00D51E53">
        <w:rPr>
          <w:rFonts w:hint="eastAsia"/>
        </w:rPr>
        <w:t>预案</w:t>
      </w:r>
      <w:r>
        <w:rPr>
          <w:rFonts w:hint="eastAsia"/>
        </w:rPr>
        <w:t>推理系统的能力和效率，是</w:t>
      </w:r>
      <w:r w:rsidR="00D51E53">
        <w:rPr>
          <w:rFonts w:hint="eastAsia"/>
        </w:rPr>
        <w:t>预案</w:t>
      </w:r>
      <w:r>
        <w:rPr>
          <w:rFonts w:hint="eastAsia"/>
        </w:rPr>
        <w:t>库维护的一条有效途径。</w:t>
      </w:r>
    </w:p>
    <w:p w14:paraId="26A2ED7F" w14:textId="77777777" w:rsidR="004D4168" w:rsidRDefault="004D4168" w:rsidP="00AC662E">
      <w:pPr>
        <w:pStyle w:val="11"/>
        <w:ind w:firstLineChars="83" w:firstLine="199"/>
        <w:sectPr w:rsidR="004D4168" w:rsidSect="004E23C2">
          <w:pgSz w:w="11906" w:h="16838" w:code="9"/>
          <w:pgMar w:top="1701" w:right="1701" w:bottom="1701" w:left="1701" w:header="1134" w:footer="1134" w:gutter="0"/>
          <w:cols w:space="425"/>
          <w:docGrid w:type="lines" w:linePitch="312"/>
        </w:sectPr>
      </w:pPr>
    </w:p>
    <w:p w14:paraId="0881302B" w14:textId="6F31F07A" w:rsidR="00D7474D" w:rsidRPr="006F4208" w:rsidRDefault="00D7474D" w:rsidP="008B6096">
      <w:pPr>
        <w:pStyle w:val="ac"/>
        <w:jc w:val="center"/>
      </w:pPr>
      <w:bookmarkStart w:id="83" w:name="_Toc83564909"/>
      <w:r w:rsidRPr="006F4208">
        <w:rPr>
          <w:rFonts w:hint="eastAsia"/>
        </w:rPr>
        <w:lastRenderedPageBreak/>
        <w:t>参考文献</w:t>
      </w:r>
      <w:bookmarkEnd w:id="83"/>
    </w:p>
    <w:p w14:paraId="0ADEC894" w14:textId="77777777" w:rsidR="004559A2" w:rsidRPr="0046570A" w:rsidRDefault="004559A2" w:rsidP="00BD69E6">
      <w:pPr>
        <w:pStyle w:val="a"/>
        <w:numPr>
          <w:ilvl w:val="0"/>
          <w:numId w:val="0"/>
        </w:numPr>
        <w:ind w:left="400" w:hangingChars="200" w:hanging="400"/>
      </w:pPr>
      <w:r w:rsidRPr="0046570A">
        <w:fldChar w:fldCharType="begin"/>
      </w:r>
      <w:r w:rsidRPr="0046570A">
        <w:instrText xml:space="preserve"> ADDIN ZOTERO_BIBL {"uncited":[],"omitted":[],"custom":[]} CSL_BIBLIOGRAPHY </w:instrText>
      </w:r>
      <w:r w:rsidRPr="0046570A">
        <w:fldChar w:fldCharType="separate"/>
      </w:r>
      <w:r w:rsidRPr="0046570A">
        <w:t>[1]</w:t>
      </w:r>
      <w:r w:rsidRPr="0046570A">
        <w:tab/>
      </w:r>
      <w:r w:rsidRPr="0046570A">
        <w:rPr>
          <w:rFonts w:hint="eastAsia"/>
        </w:rPr>
        <w:t>刘鹏等</w:t>
      </w:r>
      <w:r w:rsidRPr="0046570A">
        <w:rPr>
          <w:rFonts w:hint="eastAsia"/>
        </w:rPr>
        <w:t>.</w:t>
      </w:r>
      <w:r w:rsidRPr="0046570A">
        <w:t xml:space="preserve"> </w:t>
      </w:r>
      <w:r w:rsidRPr="0046570A">
        <w:rPr>
          <w:rFonts w:hint="eastAsia"/>
        </w:rPr>
        <w:t>知识表示与处理</w:t>
      </w:r>
      <w:r w:rsidRPr="0046570A">
        <w:rPr>
          <w:rFonts w:hint="eastAsia"/>
        </w:rPr>
        <w:t>[</w:t>
      </w:r>
      <w:r w:rsidRPr="0046570A">
        <w:t>M].</w:t>
      </w:r>
      <w:r>
        <w:t xml:space="preserve"> </w:t>
      </w:r>
      <w:r w:rsidRPr="0046570A">
        <w:rPr>
          <w:rFonts w:hint="eastAsia"/>
        </w:rPr>
        <w:t>北京：电子工业出版社</w:t>
      </w:r>
      <w:r w:rsidRPr="0046570A">
        <w:rPr>
          <w:rFonts w:hint="eastAsia"/>
        </w:rPr>
        <w:t>,</w:t>
      </w:r>
      <w:r w:rsidRPr="0046570A">
        <w:t xml:space="preserve"> 2021:13-97</w:t>
      </w:r>
    </w:p>
    <w:p w14:paraId="1FC18306" w14:textId="77777777" w:rsidR="004559A2" w:rsidRPr="0046570A" w:rsidRDefault="004559A2" w:rsidP="00BD69E6">
      <w:pPr>
        <w:pStyle w:val="a"/>
        <w:numPr>
          <w:ilvl w:val="0"/>
          <w:numId w:val="0"/>
        </w:numPr>
        <w:ind w:left="400" w:hangingChars="200" w:hanging="400"/>
      </w:pPr>
      <w:r w:rsidRPr="0046570A">
        <w:t>[2]</w:t>
      </w:r>
      <w:r w:rsidRPr="0046570A">
        <w:tab/>
      </w:r>
      <w:r w:rsidRPr="0046570A">
        <w:rPr>
          <w:rFonts w:hint="eastAsia"/>
        </w:rPr>
        <w:t>朱小燕等</w:t>
      </w:r>
      <w:r w:rsidRPr="0046570A">
        <w:rPr>
          <w:rFonts w:hint="eastAsia"/>
        </w:rPr>
        <w:t>.</w:t>
      </w:r>
      <w:r w:rsidRPr="0046570A">
        <w:t xml:space="preserve"> </w:t>
      </w:r>
      <w:r w:rsidRPr="0046570A">
        <w:rPr>
          <w:rFonts w:hint="eastAsia"/>
        </w:rPr>
        <w:t>人工智能知识图谱前沿技术</w:t>
      </w:r>
      <w:r w:rsidRPr="0046570A">
        <w:rPr>
          <w:rFonts w:hint="eastAsia"/>
        </w:rPr>
        <w:t>[</w:t>
      </w:r>
      <w:r w:rsidRPr="0046570A">
        <w:t>M].</w:t>
      </w:r>
      <w:r>
        <w:t xml:space="preserve"> </w:t>
      </w:r>
      <w:r w:rsidRPr="0046570A">
        <w:rPr>
          <w:rFonts w:hint="eastAsia"/>
        </w:rPr>
        <w:t>北京：电子工业出版社</w:t>
      </w:r>
      <w:r w:rsidRPr="0046570A">
        <w:rPr>
          <w:rFonts w:hint="eastAsia"/>
        </w:rPr>
        <w:t>,</w:t>
      </w:r>
      <w:r w:rsidRPr="0046570A">
        <w:t xml:space="preserve"> 2020:17-54</w:t>
      </w:r>
    </w:p>
    <w:p w14:paraId="5DCC4BEE" w14:textId="77777777" w:rsidR="004559A2" w:rsidRPr="0046570A" w:rsidRDefault="004559A2" w:rsidP="00BD69E6">
      <w:pPr>
        <w:pStyle w:val="a"/>
        <w:numPr>
          <w:ilvl w:val="0"/>
          <w:numId w:val="0"/>
        </w:numPr>
        <w:ind w:left="400" w:hangingChars="200" w:hanging="400"/>
      </w:pPr>
      <w:r w:rsidRPr="0046570A">
        <w:t>[3]</w:t>
      </w:r>
      <w:r w:rsidRPr="0046570A">
        <w:tab/>
        <w:t>Martins V W B, Rampasso I S, Anholon R, et al. Knowledge management in the context of sustainability: Literature review and opportunities for future research[J]. Journal of cleaner production, 2019, 229: 489-500.</w:t>
      </w:r>
    </w:p>
    <w:p w14:paraId="0189BFA2" w14:textId="77777777" w:rsidR="004559A2" w:rsidRPr="0046570A" w:rsidRDefault="004559A2" w:rsidP="00BD69E6">
      <w:pPr>
        <w:pStyle w:val="a"/>
        <w:numPr>
          <w:ilvl w:val="0"/>
          <w:numId w:val="0"/>
        </w:numPr>
        <w:ind w:left="400" w:hangingChars="200" w:hanging="400"/>
      </w:pPr>
      <w:r w:rsidRPr="0046570A">
        <w:t>[4]</w:t>
      </w:r>
      <w:r w:rsidRPr="0046570A">
        <w:tab/>
      </w:r>
      <w:r w:rsidRPr="0046570A">
        <w:rPr>
          <w:rFonts w:hint="eastAsia"/>
        </w:rPr>
        <w:t>李向前</w:t>
      </w:r>
      <w:r w:rsidRPr="0046570A">
        <w:t xml:space="preserve">. </w:t>
      </w:r>
      <w:r w:rsidRPr="0046570A">
        <w:rPr>
          <w:rFonts w:hint="eastAsia"/>
        </w:rPr>
        <w:t>复杂装备故障预测与健康管理关键技术研究</w:t>
      </w:r>
      <w:r w:rsidRPr="0046570A">
        <w:t>[D].</w:t>
      </w:r>
      <w:r>
        <w:t xml:space="preserve"> </w:t>
      </w:r>
      <w:r w:rsidRPr="0046570A">
        <w:rPr>
          <w:rFonts w:hint="eastAsia"/>
        </w:rPr>
        <w:t>北京理工大学</w:t>
      </w:r>
      <w:r w:rsidRPr="0046570A">
        <w:t>, 2014.</w:t>
      </w:r>
    </w:p>
    <w:p w14:paraId="1C8958FC" w14:textId="77777777" w:rsidR="004559A2" w:rsidRPr="0046570A" w:rsidRDefault="004559A2" w:rsidP="00BD69E6">
      <w:pPr>
        <w:pStyle w:val="a"/>
        <w:numPr>
          <w:ilvl w:val="0"/>
          <w:numId w:val="0"/>
        </w:numPr>
        <w:ind w:left="400" w:hangingChars="200" w:hanging="400"/>
      </w:pPr>
      <w:r w:rsidRPr="0046570A">
        <w:t>[5]</w:t>
      </w:r>
      <w:r w:rsidRPr="0046570A">
        <w:tab/>
      </w:r>
      <w:r w:rsidRPr="0046570A">
        <w:rPr>
          <w:rFonts w:hint="eastAsia"/>
        </w:rPr>
        <w:t>陈文伟</w:t>
      </w:r>
      <w:r w:rsidRPr="0046570A">
        <w:rPr>
          <w:rFonts w:hint="eastAsia"/>
        </w:rPr>
        <w:t>,</w:t>
      </w:r>
      <w:r w:rsidRPr="0046570A">
        <w:t xml:space="preserve"> </w:t>
      </w:r>
      <w:r w:rsidRPr="0046570A">
        <w:rPr>
          <w:rFonts w:hint="eastAsia"/>
        </w:rPr>
        <w:t>陈晟</w:t>
      </w:r>
      <w:r w:rsidRPr="0046570A">
        <w:rPr>
          <w:rFonts w:hint="eastAsia"/>
        </w:rPr>
        <w:t>.</w:t>
      </w:r>
      <w:r w:rsidRPr="0046570A">
        <w:t xml:space="preserve"> </w:t>
      </w:r>
      <w:r w:rsidRPr="0046570A">
        <w:rPr>
          <w:rFonts w:hint="eastAsia"/>
        </w:rPr>
        <w:t>知识管理与知识工程</w:t>
      </w:r>
      <w:r w:rsidRPr="0046570A">
        <w:t>[M].</w:t>
      </w:r>
      <w:r>
        <w:t xml:space="preserve"> </w:t>
      </w:r>
      <w:r w:rsidRPr="0046570A">
        <w:rPr>
          <w:rFonts w:hint="eastAsia"/>
        </w:rPr>
        <w:t>北京：清华大学出版社</w:t>
      </w:r>
      <w:r w:rsidRPr="0046570A">
        <w:t>, 2016:37-55</w:t>
      </w:r>
    </w:p>
    <w:p w14:paraId="5C2778B0" w14:textId="77777777" w:rsidR="004559A2" w:rsidRPr="0046570A" w:rsidRDefault="004559A2" w:rsidP="00BD69E6">
      <w:pPr>
        <w:pStyle w:val="a"/>
        <w:numPr>
          <w:ilvl w:val="0"/>
          <w:numId w:val="0"/>
        </w:numPr>
        <w:ind w:left="400" w:hangingChars="200" w:hanging="400"/>
      </w:pPr>
      <w:r w:rsidRPr="0046570A">
        <w:rPr>
          <w:rFonts w:hint="eastAsia"/>
        </w:rPr>
        <w:t>[</w:t>
      </w:r>
      <w:r w:rsidRPr="0046570A">
        <w:t>6]</w:t>
      </w:r>
      <w:r w:rsidRPr="0046570A">
        <w:tab/>
      </w:r>
      <w:r w:rsidRPr="0046570A">
        <w:rPr>
          <w:rFonts w:ascii="宋体" w:hAnsi="宋体" w:cs="宋体" w:hint="eastAsia"/>
          <w:color w:val="333333"/>
          <w:shd w:val="clear" w:color="auto" w:fill="FFFFFF"/>
        </w:rPr>
        <w:t>姜达</w:t>
      </w:r>
      <w:r w:rsidRPr="0046570A">
        <w:rPr>
          <w:rFonts w:ascii="微软雅黑" w:hAnsi="微软雅黑"/>
          <w:color w:val="333333"/>
          <w:shd w:val="clear" w:color="auto" w:fill="FFFFFF"/>
        </w:rPr>
        <w:t xml:space="preserve">. </w:t>
      </w:r>
      <w:r w:rsidRPr="0046570A">
        <w:rPr>
          <w:rFonts w:ascii="宋体" w:hAnsi="宋体" w:cs="宋体" w:hint="eastAsia"/>
          <w:color w:val="333333"/>
          <w:shd w:val="clear" w:color="auto" w:fill="FFFFFF"/>
        </w:rPr>
        <w:t>基于知识图谱的车载信号设备故障诊断研究</w:t>
      </w:r>
      <w:r w:rsidRPr="00146ED6">
        <w:rPr>
          <w:color w:val="333333"/>
          <w:shd w:val="clear" w:color="auto" w:fill="FFFFFF"/>
        </w:rPr>
        <w:t>[D].</w:t>
      </w:r>
      <w:r>
        <w:rPr>
          <w:rFonts w:ascii="微软雅黑" w:hAnsi="微软雅黑"/>
          <w:color w:val="333333"/>
          <w:shd w:val="clear" w:color="auto" w:fill="FFFFFF"/>
        </w:rPr>
        <w:t xml:space="preserve"> </w:t>
      </w:r>
      <w:r w:rsidRPr="0046570A">
        <w:rPr>
          <w:rFonts w:ascii="宋体" w:hAnsi="宋体" w:cs="宋体" w:hint="eastAsia"/>
          <w:color w:val="333333"/>
          <w:shd w:val="clear" w:color="auto" w:fill="FFFFFF"/>
        </w:rPr>
        <w:t>西南交通大学</w:t>
      </w:r>
      <w:r w:rsidRPr="0046570A">
        <w:rPr>
          <w:rFonts w:ascii="微软雅黑" w:hAnsi="微软雅黑"/>
          <w:color w:val="333333"/>
          <w:shd w:val="clear" w:color="auto" w:fill="FFFFFF"/>
        </w:rPr>
        <w:t>,</w:t>
      </w:r>
      <w:r>
        <w:rPr>
          <w:rFonts w:ascii="微软雅黑" w:hAnsi="微软雅黑"/>
          <w:color w:val="333333"/>
          <w:shd w:val="clear" w:color="auto" w:fill="FFFFFF"/>
        </w:rPr>
        <w:t xml:space="preserve"> </w:t>
      </w:r>
      <w:r w:rsidRPr="00146ED6">
        <w:rPr>
          <w:color w:val="333333"/>
          <w:shd w:val="clear" w:color="auto" w:fill="FFFFFF"/>
        </w:rPr>
        <w:t>2020.</w:t>
      </w:r>
    </w:p>
    <w:p w14:paraId="714DE5AB" w14:textId="77777777" w:rsidR="004559A2" w:rsidRPr="00F773E8" w:rsidRDefault="004559A2" w:rsidP="00BD69E6">
      <w:pPr>
        <w:pStyle w:val="a"/>
        <w:numPr>
          <w:ilvl w:val="0"/>
          <w:numId w:val="0"/>
        </w:numPr>
        <w:ind w:left="400" w:hangingChars="200" w:hanging="400"/>
      </w:pPr>
      <w:r w:rsidRPr="0046570A">
        <w:fldChar w:fldCharType="end"/>
      </w:r>
      <w:r w:rsidRPr="0046570A">
        <w:t>[7]</w:t>
      </w:r>
      <w:r w:rsidRPr="0046570A">
        <w:tab/>
      </w:r>
      <w:r>
        <w:rPr>
          <w:rFonts w:hint="eastAsia"/>
        </w:rPr>
        <w:t>张明宝</w:t>
      </w:r>
      <w:r>
        <w:t xml:space="preserve">, </w:t>
      </w:r>
      <w:r>
        <w:rPr>
          <w:rFonts w:hint="eastAsia"/>
        </w:rPr>
        <w:t>施青青</w:t>
      </w:r>
      <w:r>
        <w:t xml:space="preserve">. </w:t>
      </w:r>
      <w:r>
        <w:rPr>
          <w:rFonts w:hint="eastAsia"/>
        </w:rPr>
        <w:t>面向知识管理系统实现的软件基础设施研究</w:t>
      </w:r>
      <w:r>
        <w:t xml:space="preserve">[J]. </w:t>
      </w:r>
      <w:r>
        <w:rPr>
          <w:rFonts w:hint="eastAsia"/>
        </w:rPr>
        <w:t>计算机集成制造系统</w:t>
      </w:r>
      <w:r>
        <w:t>, 2008(11):2191-2198.</w:t>
      </w:r>
    </w:p>
    <w:p w14:paraId="5470BEAA" w14:textId="77777777" w:rsidR="004559A2" w:rsidRPr="00146ED6" w:rsidRDefault="004559A2" w:rsidP="00BD69E6">
      <w:pPr>
        <w:pStyle w:val="a"/>
        <w:numPr>
          <w:ilvl w:val="0"/>
          <w:numId w:val="0"/>
        </w:numPr>
        <w:ind w:left="400" w:hangingChars="200" w:hanging="400"/>
      </w:pPr>
      <w:r w:rsidRPr="0046570A">
        <w:t>[8]</w:t>
      </w:r>
      <w:r w:rsidRPr="0046570A">
        <w:tab/>
      </w:r>
      <w:r w:rsidRPr="00F773E8">
        <w:rPr>
          <w:rFonts w:hint="eastAsia"/>
        </w:rPr>
        <w:t>宋晓霞</w:t>
      </w:r>
      <w:r w:rsidRPr="00F773E8">
        <w:t xml:space="preserve">. </w:t>
      </w:r>
      <w:r w:rsidRPr="00F773E8">
        <w:rPr>
          <w:rFonts w:hint="eastAsia"/>
        </w:rPr>
        <w:t>变压器故障综合诊断专家系统的研究与实现</w:t>
      </w:r>
      <w:r w:rsidRPr="00F773E8">
        <w:t>[D].</w:t>
      </w:r>
      <w:r>
        <w:t xml:space="preserve"> </w:t>
      </w:r>
      <w:r w:rsidRPr="00F773E8">
        <w:rPr>
          <w:rFonts w:hint="eastAsia"/>
        </w:rPr>
        <w:t>西安电子科技大学</w:t>
      </w:r>
      <w:r w:rsidRPr="00F773E8">
        <w:t>,</w:t>
      </w:r>
      <w:r>
        <w:t xml:space="preserve"> </w:t>
      </w:r>
      <w:r w:rsidRPr="00F773E8">
        <w:t>2010.</w:t>
      </w:r>
    </w:p>
    <w:p w14:paraId="044F6F2E" w14:textId="77777777" w:rsidR="004559A2" w:rsidRPr="0046570A" w:rsidRDefault="004559A2" w:rsidP="00BD69E6">
      <w:pPr>
        <w:pStyle w:val="a"/>
        <w:numPr>
          <w:ilvl w:val="0"/>
          <w:numId w:val="0"/>
        </w:numPr>
        <w:ind w:left="400" w:hangingChars="200" w:hanging="400"/>
        <w:rPr>
          <w:rFonts w:ascii="微软雅黑" w:hAnsi="微软雅黑"/>
          <w:color w:val="333333"/>
          <w:shd w:val="clear" w:color="auto" w:fill="FFFFFF"/>
        </w:rPr>
      </w:pPr>
      <w:r w:rsidRPr="00146ED6">
        <w:rPr>
          <w:color w:val="333333"/>
          <w:shd w:val="clear" w:color="auto" w:fill="FFFFFF"/>
        </w:rPr>
        <w:t>[9]</w:t>
      </w:r>
      <w:r w:rsidRPr="0046570A">
        <w:rPr>
          <w:rFonts w:ascii="微软雅黑" w:hAnsi="微软雅黑"/>
          <w:color w:val="333333"/>
          <w:shd w:val="clear" w:color="auto" w:fill="FFFFFF"/>
        </w:rPr>
        <w:tab/>
      </w:r>
      <w:r w:rsidRPr="0046570A">
        <w:rPr>
          <w:rFonts w:ascii="宋体" w:hAnsi="宋体" w:cs="宋体" w:hint="eastAsia"/>
          <w:color w:val="333333"/>
          <w:shd w:val="clear" w:color="auto" w:fill="FFFFFF"/>
        </w:rPr>
        <w:t>闵鑫</w:t>
      </w:r>
      <w:r w:rsidRPr="0046570A">
        <w:rPr>
          <w:rFonts w:ascii="微软雅黑" w:hAnsi="微软雅黑"/>
          <w:color w:val="333333"/>
          <w:shd w:val="clear" w:color="auto" w:fill="FFFFFF"/>
        </w:rPr>
        <w:t xml:space="preserve">. </w:t>
      </w:r>
      <w:r w:rsidRPr="0046570A">
        <w:rPr>
          <w:rFonts w:ascii="宋体" w:hAnsi="宋体" w:cs="宋体" w:hint="eastAsia"/>
          <w:color w:val="333333"/>
          <w:shd w:val="clear" w:color="auto" w:fill="FFFFFF"/>
        </w:rPr>
        <w:t>基于谓词逻辑的电网事故处理系统的设计</w:t>
      </w:r>
      <w:r w:rsidRPr="00146ED6">
        <w:rPr>
          <w:rStyle w:val="12"/>
          <w:rFonts w:hint="eastAsia"/>
          <w:sz w:val="18"/>
          <w:szCs w:val="18"/>
        </w:rPr>
        <w:t>与开发</w:t>
      </w:r>
      <w:r w:rsidRPr="00146ED6">
        <w:rPr>
          <w:rStyle w:val="12"/>
          <w:sz w:val="18"/>
          <w:szCs w:val="18"/>
        </w:rPr>
        <w:t xml:space="preserve">[D]. </w:t>
      </w:r>
      <w:r w:rsidRPr="00146ED6">
        <w:rPr>
          <w:rStyle w:val="12"/>
          <w:rFonts w:hint="eastAsia"/>
          <w:sz w:val="18"/>
          <w:szCs w:val="18"/>
        </w:rPr>
        <w:t>华南理工大学</w:t>
      </w:r>
      <w:r w:rsidRPr="00146ED6">
        <w:rPr>
          <w:rStyle w:val="12"/>
          <w:sz w:val="18"/>
          <w:szCs w:val="18"/>
        </w:rPr>
        <w:t>, 2020.</w:t>
      </w:r>
    </w:p>
    <w:p w14:paraId="7668EF01" w14:textId="77777777" w:rsidR="004559A2" w:rsidRPr="0046570A" w:rsidRDefault="004559A2" w:rsidP="00BD69E6">
      <w:pPr>
        <w:pStyle w:val="a"/>
        <w:numPr>
          <w:ilvl w:val="0"/>
          <w:numId w:val="0"/>
        </w:numPr>
        <w:ind w:left="400" w:hangingChars="200" w:hanging="400"/>
        <w:rPr>
          <w:rFonts w:ascii="微软雅黑" w:hAnsi="微软雅黑"/>
          <w:color w:val="333333"/>
          <w:shd w:val="clear" w:color="auto" w:fill="FFFFFF"/>
        </w:rPr>
      </w:pPr>
      <w:r w:rsidRPr="0046570A">
        <w:rPr>
          <w:rFonts w:hint="eastAsia"/>
        </w:rPr>
        <w:t>[</w:t>
      </w:r>
      <w:r w:rsidRPr="0046570A">
        <w:t>10]</w:t>
      </w:r>
      <w:r w:rsidRPr="0046570A">
        <w:tab/>
      </w:r>
      <w:r w:rsidRPr="0046570A">
        <w:rPr>
          <w:rFonts w:ascii="宋体" w:hAnsi="宋体" w:cs="宋体" w:hint="eastAsia"/>
          <w:color w:val="333333"/>
          <w:shd w:val="clear" w:color="auto" w:fill="FFFFFF"/>
        </w:rPr>
        <w:t>袁帅</w:t>
      </w:r>
      <w:r w:rsidRPr="0046570A">
        <w:rPr>
          <w:rFonts w:ascii="微软雅黑" w:hAnsi="微软雅黑"/>
          <w:color w:val="333333"/>
          <w:shd w:val="clear" w:color="auto" w:fill="FFFFFF"/>
        </w:rPr>
        <w:t xml:space="preserve">. </w:t>
      </w:r>
      <w:r w:rsidRPr="0046570A">
        <w:rPr>
          <w:rFonts w:ascii="宋体" w:hAnsi="宋体" w:cs="宋体" w:hint="eastAsia"/>
          <w:color w:val="333333"/>
          <w:shd w:val="clear" w:color="auto" w:fill="FFFFFF"/>
        </w:rPr>
        <w:t>基于深度学习的知识库问答系统研究</w:t>
      </w:r>
      <w:r w:rsidRPr="00146ED6">
        <w:rPr>
          <w:rStyle w:val="12"/>
          <w:sz w:val="18"/>
          <w:szCs w:val="18"/>
        </w:rPr>
        <w:t xml:space="preserve">[D]. </w:t>
      </w:r>
      <w:r w:rsidRPr="00146ED6">
        <w:rPr>
          <w:rStyle w:val="12"/>
          <w:rFonts w:hint="eastAsia"/>
          <w:sz w:val="18"/>
          <w:szCs w:val="18"/>
        </w:rPr>
        <w:t>电子科技大学</w:t>
      </w:r>
      <w:r w:rsidRPr="00146ED6">
        <w:rPr>
          <w:rStyle w:val="12"/>
          <w:sz w:val="18"/>
          <w:szCs w:val="18"/>
        </w:rPr>
        <w:t>, 2020.</w:t>
      </w:r>
    </w:p>
    <w:p w14:paraId="32A5FB84" w14:textId="77777777" w:rsidR="004559A2" w:rsidRPr="0046570A" w:rsidRDefault="004559A2" w:rsidP="00BD69E6">
      <w:pPr>
        <w:pStyle w:val="a"/>
        <w:numPr>
          <w:ilvl w:val="0"/>
          <w:numId w:val="0"/>
        </w:numPr>
        <w:ind w:left="400" w:hangingChars="200" w:hanging="400"/>
      </w:pPr>
      <w:r w:rsidRPr="0046570A">
        <w:rPr>
          <w:rFonts w:hint="eastAsia"/>
        </w:rPr>
        <w:t>[</w:t>
      </w:r>
      <w:r w:rsidRPr="0046570A">
        <w:t>11]</w:t>
      </w:r>
      <w:r w:rsidRPr="0046570A">
        <w:tab/>
        <w:t>DAY M-Y, TSAI R T-H, SUNG C-L,</w:t>
      </w:r>
      <w:r>
        <w:rPr>
          <w:rFonts w:hint="eastAsia"/>
        </w:rPr>
        <w:t xml:space="preserve"> </w:t>
      </w:r>
      <w:r>
        <w:t>et al</w:t>
      </w:r>
      <w:r w:rsidRPr="0046570A">
        <w:t>. Reference metadata extraction using a hierarchical knowledge representation framework[J]. Decision Support Systems, 2007, 43(1): 152–167.</w:t>
      </w:r>
    </w:p>
    <w:p w14:paraId="24AEBE10" w14:textId="77777777" w:rsidR="004559A2" w:rsidRPr="0046570A" w:rsidRDefault="004559A2" w:rsidP="00BD69E6">
      <w:pPr>
        <w:pStyle w:val="a"/>
        <w:numPr>
          <w:ilvl w:val="0"/>
          <w:numId w:val="0"/>
        </w:numPr>
        <w:ind w:left="400" w:hangingChars="200" w:hanging="400"/>
      </w:pPr>
      <w:r w:rsidRPr="0046570A">
        <w:rPr>
          <w:rFonts w:hint="eastAsia"/>
        </w:rPr>
        <w:t>[</w:t>
      </w:r>
      <w:r w:rsidRPr="0046570A">
        <w:t>12]</w:t>
      </w:r>
      <w:r w:rsidRPr="0046570A">
        <w:tab/>
        <w:t>Borkar V, Deshmukh K, Sarawagi S. Automatic segmentation of text into structured records[J]. ACM SIGMOD Record, 2001, 30(2).</w:t>
      </w:r>
    </w:p>
    <w:p w14:paraId="5EBE2DBF" w14:textId="77777777" w:rsidR="004559A2" w:rsidRPr="0046570A" w:rsidRDefault="004559A2" w:rsidP="00BD69E6">
      <w:pPr>
        <w:pStyle w:val="a"/>
        <w:numPr>
          <w:ilvl w:val="0"/>
          <w:numId w:val="0"/>
        </w:numPr>
        <w:ind w:left="400" w:hangingChars="200" w:hanging="400"/>
      </w:pPr>
      <w:r w:rsidRPr="0046570A">
        <w:rPr>
          <w:rFonts w:hint="eastAsia"/>
        </w:rPr>
        <w:t>[</w:t>
      </w:r>
      <w:r w:rsidRPr="0046570A">
        <w:t>13]</w:t>
      </w:r>
      <w:r w:rsidRPr="0046570A">
        <w:tab/>
      </w:r>
      <w:r w:rsidRPr="0046570A">
        <w:rPr>
          <w:rFonts w:hint="eastAsia"/>
        </w:rPr>
        <w:t>徐哲赢</w:t>
      </w:r>
      <w:r w:rsidRPr="0046570A">
        <w:t xml:space="preserve">. </w:t>
      </w:r>
      <w:r w:rsidRPr="0046570A">
        <w:rPr>
          <w:rFonts w:hint="eastAsia"/>
        </w:rPr>
        <w:t>面向产品设计的跨平台知识集成技术研究</w:t>
      </w:r>
      <w:r w:rsidRPr="0046570A">
        <w:t>[D].</w:t>
      </w:r>
      <w:r>
        <w:t xml:space="preserve"> </w:t>
      </w:r>
      <w:r w:rsidRPr="0046570A">
        <w:rPr>
          <w:rFonts w:hint="eastAsia"/>
        </w:rPr>
        <w:t>北京理工大学</w:t>
      </w:r>
      <w:r w:rsidRPr="0046570A">
        <w:t>, 2016.</w:t>
      </w:r>
    </w:p>
    <w:p w14:paraId="40EDF298" w14:textId="77777777" w:rsidR="004559A2" w:rsidRDefault="004559A2" w:rsidP="00BD69E6">
      <w:pPr>
        <w:ind w:left="400" w:hangingChars="200" w:hanging="400"/>
      </w:pPr>
      <w:r w:rsidRPr="0046570A">
        <w:rPr>
          <w:rFonts w:eastAsiaTheme="minorEastAsia" w:hint="eastAsia"/>
        </w:rPr>
        <w:t>[</w:t>
      </w:r>
      <w:r w:rsidRPr="0046570A">
        <w:rPr>
          <w:rFonts w:eastAsiaTheme="minorEastAsia"/>
        </w:rPr>
        <w:t>14]</w:t>
      </w:r>
      <w:r w:rsidRPr="0046570A">
        <w:rPr>
          <w:rFonts w:eastAsiaTheme="minorEastAsia"/>
        </w:rPr>
        <w:tab/>
      </w:r>
      <w:r w:rsidRPr="0046570A">
        <w:rPr>
          <w:rFonts w:ascii="宋体" w:eastAsia="宋体" w:hAnsi="宋体" w:cs="宋体" w:hint="eastAsia"/>
        </w:rPr>
        <w:t>李鹏翀</w:t>
      </w:r>
      <w:r w:rsidRPr="0046570A">
        <w:t xml:space="preserve">. </w:t>
      </w:r>
      <w:r w:rsidRPr="0046570A">
        <w:rPr>
          <w:rFonts w:ascii="宋体" w:eastAsia="宋体" w:hAnsi="宋体" w:cs="宋体" w:hint="eastAsia"/>
        </w:rPr>
        <w:t>基于领域语义的机构知识库检索系统的研发与应用</w:t>
      </w:r>
      <w:r w:rsidRPr="0046570A">
        <w:t>[D].</w:t>
      </w:r>
      <w:r>
        <w:t xml:space="preserve"> </w:t>
      </w:r>
      <w:r w:rsidRPr="0046570A">
        <w:rPr>
          <w:rFonts w:ascii="宋体" w:eastAsia="宋体" w:hAnsi="宋体" w:cs="宋体" w:hint="eastAsia"/>
        </w:rPr>
        <w:t>北京邮电大学</w:t>
      </w:r>
      <w:r w:rsidRPr="0046570A">
        <w:t>, 2015.</w:t>
      </w:r>
    </w:p>
    <w:p w14:paraId="038094E1" w14:textId="7438082F" w:rsidR="004559A2" w:rsidRPr="00F773E8" w:rsidRDefault="004559A2" w:rsidP="00BD69E6">
      <w:pPr>
        <w:ind w:left="400" w:hangingChars="200" w:hanging="400"/>
        <w:rPr>
          <w:rFonts w:eastAsiaTheme="minorEastAsia"/>
        </w:rPr>
      </w:pPr>
      <w:r>
        <w:rPr>
          <w:rFonts w:eastAsiaTheme="minorEastAsia" w:hint="eastAsia"/>
        </w:rPr>
        <w:t>[</w:t>
      </w:r>
      <w:r>
        <w:rPr>
          <w:rFonts w:eastAsiaTheme="minorEastAsia"/>
        </w:rPr>
        <w:t>15]</w:t>
      </w:r>
      <w:r>
        <w:rPr>
          <w:rFonts w:eastAsiaTheme="minorEastAsia"/>
        </w:rPr>
        <w:tab/>
      </w:r>
      <w:r w:rsidRPr="00F773E8">
        <w:rPr>
          <w:rFonts w:eastAsiaTheme="minorEastAsia" w:hint="eastAsia"/>
        </w:rPr>
        <w:t>聂同攀</w:t>
      </w:r>
      <w:r w:rsidRPr="00F773E8">
        <w:rPr>
          <w:rFonts w:eastAsiaTheme="minorEastAsia"/>
        </w:rPr>
        <w:t>,</w:t>
      </w:r>
      <w:r w:rsidR="00BD69E6">
        <w:rPr>
          <w:rFonts w:eastAsiaTheme="minorEastAsia"/>
        </w:rPr>
        <w:t xml:space="preserve"> </w:t>
      </w:r>
      <w:r w:rsidRPr="00F773E8">
        <w:rPr>
          <w:rFonts w:eastAsiaTheme="minorEastAsia" w:hint="eastAsia"/>
        </w:rPr>
        <w:t>曾继炎</w:t>
      </w:r>
      <w:r w:rsidRPr="00F773E8">
        <w:rPr>
          <w:rFonts w:eastAsiaTheme="minorEastAsia"/>
        </w:rPr>
        <w:t>,</w:t>
      </w:r>
      <w:r w:rsidR="00BD69E6">
        <w:rPr>
          <w:rFonts w:eastAsiaTheme="minorEastAsia"/>
        </w:rPr>
        <w:t xml:space="preserve"> </w:t>
      </w:r>
      <w:r w:rsidRPr="00F773E8">
        <w:rPr>
          <w:rFonts w:eastAsiaTheme="minorEastAsia" w:hint="eastAsia"/>
        </w:rPr>
        <w:t>程玉杰</w:t>
      </w:r>
      <w:r w:rsidRPr="00F773E8">
        <w:rPr>
          <w:rFonts w:eastAsiaTheme="minorEastAsia"/>
        </w:rPr>
        <w:t>,</w:t>
      </w:r>
      <w:r w:rsidR="00BD69E6">
        <w:rPr>
          <w:rFonts w:eastAsiaTheme="minorEastAsia"/>
        </w:rPr>
        <w:t xml:space="preserve"> </w:t>
      </w:r>
      <w:r w:rsidRPr="00F773E8">
        <w:rPr>
          <w:rFonts w:eastAsiaTheme="minorEastAsia" w:hint="eastAsia"/>
        </w:rPr>
        <w:t>马梁</w:t>
      </w:r>
      <w:r w:rsidRPr="00F773E8">
        <w:rPr>
          <w:rFonts w:eastAsiaTheme="minorEastAsia"/>
        </w:rPr>
        <w:t>.</w:t>
      </w:r>
      <w:r w:rsidR="00BD69E6">
        <w:rPr>
          <w:rFonts w:eastAsiaTheme="minorEastAsia"/>
        </w:rPr>
        <w:t xml:space="preserve"> </w:t>
      </w:r>
      <w:r w:rsidRPr="00F773E8">
        <w:rPr>
          <w:rFonts w:eastAsiaTheme="minorEastAsia" w:hint="eastAsia"/>
        </w:rPr>
        <w:t>面向飞机电源系统故障诊断的知识图谱构建技术及应用</w:t>
      </w:r>
      <w:r w:rsidRPr="00F773E8">
        <w:rPr>
          <w:rFonts w:eastAsiaTheme="minorEastAsia"/>
        </w:rPr>
        <w:t>[J].</w:t>
      </w:r>
      <w:r w:rsidR="00BD69E6">
        <w:rPr>
          <w:rFonts w:eastAsiaTheme="minorEastAsia"/>
        </w:rPr>
        <w:t xml:space="preserve"> </w:t>
      </w:r>
      <w:r w:rsidRPr="00F773E8">
        <w:rPr>
          <w:rFonts w:eastAsiaTheme="minorEastAsia" w:hint="eastAsia"/>
        </w:rPr>
        <w:t>航空学报</w:t>
      </w:r>
      <w:r w:rsidRPr="00F773E8">
        <w:rPr>
          <w:rFonts w:eastAsiaTheme="minorEastAsia"/>
        </w:rPr>
        <w:t>:1-19.</w:t>
      </w:r>
    </w:p>
    <w:p w14:paraId="4B17FF05" w14:textId="77777777" w:rsidR="00471405" w:rsidRPr="004559A2" w:rsidRDefault="00471405" w:rsidP="00E14536">
      <w:pPr>
        <w:pStyle w:val="a"/>
        <w:numPr>
          <w:ilvl w:val="0"/>
          <w:numId w:val="0"/>
        </w:numPr>
        <w:ind w:left="420" w:hanging="420"/>
      </w:pPr>
    </w:p>
    <w:p w14:paraId="2EDB8E98" w14:textId="0C94FF6F" w:rsidR="00471405" w:rsidRPr="00E14536" w:rsidRDefault="00471405" w:rsidP="00E14536">
      <w:pPr>
        <w:pStyle w:val="a"/>
        <w:numPr>
          <w:ilvl w:val="0"/>
          <w:numId w:val="0"/>
        </w:numPr>
        <w:ind w:left="420" w:hanging="420"/>
        <w:sectPr w:rsidR="00471405" w:rsidRPr="00E14536" w:rsidSect="004E23C2">
          <w:pgSz w:w="11906" w:h="16838" w:code="9"/>
          <w:pgMar w:top="1701" w:right="1701" w:bottom="1701" w:left="1701" w:header="1134" w:footer="1134" w:gutter="0"/>
          <w:cols w:space="425"/>
          <w:docGrid w:type="lines" w:linePitch="312"/>
        </w:sectPr>
      </w:pPr>
    </w:p>
    <w:p w14:paraId="2F2DB837" w14:textId="77777777" w:rsidR="00161E99" w:rsidRDefault="00161E99" w:rsidP="00161E99">
      <w:pPr>
        <w:pStyle w:val="aa"/>
      </w:pPr>
      <w:bookmarkStart w:id="84" w:name="_Toc83564910"/>
      <w:r>
        <w:rPr>
          <w:rFonts w:hint="eastAsia"/>
        </w:rPr>
        <w:lastRenderedPageBreak/>
        <w:t>附件</w:t>
      </w:r>
      <w:r>
        <w:t xml:space="preserve">1 </w:t>
      </w:r>
      <w:r>
        <w:rPr>
          <w:rFonts w:hint="eastAsia"/>
        </w:rPr>
        <w:t>风洞设备</w:t>
      </w:r>
      <w:r w:rsidRPr="00586681">
        <w:rPr>
          <w:rFonts w:hint="eastAsia"/>
        </w:rPr>
        <w:t>知识</w:t>
      </w:r>
      <w:r>
        <w:rPr>
          <w:rFonts w:hint="eastAsia"/>
        </w:rPr>
        <w:t>管理</w:t>
      </w:r>
      <w:r w:rsidRPr="00586681">
        <w:rPr>
          <w:rFonts w:hint="eastAsia"/>
        </w:rPr>
        <w:t>案例</w:t>
      </w:r>
      <w:bookmarkEnd w:id="84"/>
    </w:p>
    <w:p w14:paraId="0800EC74" w14:textId="72F4E75A" w:rsidR="00161E99" w:rsidRDefault="00161E99" w:rsidP="00161E99">
      <w:pPr>
        <w:pStyle w:val="ac"/>
      </w:pPr>
      <w:bookmarkStart w:id="85" w:name="_Toc83564911"/>
      <w:r>
        <w:t>F1</w:t>
      </w:r>
      <w:r w:rsidRPr="009B3FFF">
        <w:t xml:space="preserve">.1 </w:t>
      </w:r>
      <w:r w:rsidRPr="009B3FFF">
        <w:rPr>
          <w:rFonts w:hint="eastAsia"/>
        </w:rPr>
        <w:t>风洞设备故障诊断知识</w:t>
      </w:r>
      <w:r>
        <w:rPr>
          <w:rFonts w:hint="eastAsia"/>
        </w:rPr>
        <w:t>管理</w:t>
      </w:r>
      <w:r w:rsidRPr="009B3FFF">
        <w:rPr>
          <w:rFonts w:hint="eastAsia"/>
        </w:rPr>
        <w:t>案例</w:t>
      </w:r>
      <w:bookmarkEnd w:id="85"/>
    </w:p>
    <w:p w14:paraId="267BD12B" w14:textId="77777777" w:rsidR="00161E99" w:rsidRPr="00A83884" w:rsidRDefault="00161E99" w:rsidP="00161E99">
      <w:pPr>
        <w:pStyle w:val="11"/>
        <w:ind w:firstLine="480"/>
      </w:pPr>
      <w:r w:rsidRPr="00A83884">
        <w:t>根据</w:t>
      </w:r>
      <w:r w:rsidRPr="00A83884">
        <w:rPr>
          <w:rFonts w:hint="eastAsia"/>
        </w:rPr>
        <w:t>《超高速试验设备故障汇编》</w:t>
      </w:r>
      <w:r>
        <w:rPr>
          <w:rFonts w:hint="eastAsia"/>
        </w:rPr>
        <w:t>，本案例运用产生式规则方法，对案例中的专家知识进行规则化描述，使得故障案例专家知识能够对风洞设备故障诊断任务的开展起到指导和协助的作用。</w:t>
      </w:r>
    </w:p>
    <w:p w14:paraId="77142CD8" w14:textId="385C6520" w:rsidR="00161E99" w:rsidRDefault="00161E99" w:rsidP="00161E99">
      <w:pPr>
        <w:pStyle w:val="af"/>
      </w:pPr>
      <w:bookmarkStart w:id="86" w:name="_Toc83564912"/>
      <w:r>
        <w:t xml:space="preserve">F1.1.1 </w:t>
      </w:r>
      <w:r w:rsidRPr="005C3FB7">
        <w:rPr>
          <w:rFonts w:hint="eastAsia"/>
        </w:rPr>
        <w:t>风洞本体</w:t>
      </w:r>
      <w:bookmarkEnd w:id="86"/>
    </w:p>
    <w:p w14:paraId="5C094C95" w14:textId="77777777" w:rsidR="00161E99" w:rsidRDefault="00161E99" w:rsidP="00161E99">
      <w:pPr>
        <w:pStyle w:val="31"/>
        <w:ind w:firstLine="384"/>
      </w:pPr>
      <w:r>
        <w:rPr>
          <w:rFonts w:hint="eastAsia"/>
        </w:rPr>
        <w:t>（</w:t>
      </w:r>
      <w:r>
        <w:rPr>
          <w:rFonts w:hint="eastAsia"/>
        </w:rPr>
        <w:t>1</w:t>
      </w:r>
      <w:r>
        <w:rPr>
          <w:rFonts w:hint="eastAsia"/>
        </w:rPr>
        <w:t>）故障案例记录（源知识）</w:t>
      </w:r>
    </w:p>
    <w:p w14:paraId="6BCBE28B" w14:textId="77777777" w:rsidR="00161E99" w:rsidRPr="00186B42" w:rsidRDefault="00161E99" w:rsidP="00161E99">
      <w:pPr>
        <w:pStyle w:val="11"/>
        <w:ind w:firstLine="480"/>
      </w:pPr>
      <w:r w:rsidRPr="00186B42">
        <w:rPr>
          <w:rFonts w:hint="eastAsia"/>
        </w:rPr>
        <w:t>①故障一：气动快速阀故障（</w:t>
      </w:r>
      <w:r w:rsidRPr="00186B42">
        <w:rPr>
          <w:rFonts w:hint="eastAsia"/>
        </w:rPr>
        <w:t>DN250</w:t>
      </w:r>
      <w:r w:rsidRPr="00186B42">
        <w:rPr>
          <w:rFonts w:hint="eastAsia"/>
        </w:rPr>
        <w:t>）</w:t>
      </w:r>
    </w:p>
    <w:p w14:paraId="07BED65A" w14:textId="77777777" w:rsidR="00161E99" w:rsidRPr="00186B42" w:rsidRDefault="00161E99" w:rsidP="00161E99">
      <w:pPr>
        <w:pStyle w:val="11"/>
        <w:ind w:firstLine="480"/>
      </w:pPr>
      <w:r w:rsidRPr="00186B42">
        <w:rPr>
          <w:rFonts w:hint="eastAsia"/>
        </w:rPr>
        <w:t>时间：</w:t>
      </w:r>
      <w:r w:rsidRPr="00186B42">
        <w:rPr>
          <w:rFonts w:hint="eastAsia"/>
        </w:rPr>
        <w:t>2011</w:t>
      </w:r>
      <w:r w:rsidRPr="00186B42">
        <w:rPr>
          <w:rFonts w:hint="eastAsia"/>
        </w:rPr>
        <w:t>年</w:t>
      </w:r>
      <w:r w:rsidRPr="00186B42">
        <w:rPr>
          <w:rFonts w:hint="eastAsia"/>
        </w:rPr>
        <w:t>01</w:t>
      </w:r>
      <w:r w:rsidRPr="00186B42">
        <w:rPr>
          <w:rFonts w:hint="eastAsia"/>
        </w:rPr>
        <w:t>月</w:t>
      </w:r>
      <w:r w:rsidRPr="00186B42">
        <w:rPr>
          <w:rFonts w:hint="eastAsia"/>
        </w:rPr>
        <w:t>25</w:t>
      </w:r>
      <w:r w:rsidRPr="00186B42">
        <w:rPr>
          <w:rFonts w:hint="eastAsia"/>
        </w:rPr>
        <w:t>日</w:t>
      </w:r>
    </w:p>
    <w:p w14:paraId="3F31E4E1" w14:textId="77777777" w:rsidR="00161E99" w:rsidRPr="00186B42" w:rsidRDefault="00161E99" w:rsidP="00161E99">
      <w:pPr>
        <w:pStyle w:val="11"/>
        <w:ind w:firstLine="480"/>
      </w:pPr>
      <w:r w:rsidRPr="00186B42">
        <w:rPr>
          <w:rFonts w:hint="eastAsia"/>
        </w:rPr>
        <w:t>故障发现人：李杰</w:t>
      </w:r>
    </w:p>
    <w:p w14:paraId="78266FB1"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事故描述：阀门不能打开。</w:t>
      </w:r>
    </w:p>
    <w:p w14:paraId="7597BEFA" w14:textId="77777777" w:rsidR="00161E99" w:rsidRPr="00186B42" w:rsidRDefault="00161E99" w:rsidP="00161E99">
      <w:pPr>
        <w:pStyle w:val="11"/>
        <w:ind w:firstLine="480"/>
      </w:pPr>
      <w:r w:rsidRPr="00186B42">
        <w:rPr>
          <w:rFonts w:hint="eastAsia"/>
        </w:rPr>
        <w:t>检查经过：现场检查。</w:t>
      </w:r>
    </w:p>
    <w:p w14:paraId="59866964" w14:textId="77777777" w:rsidR="00161E99" w:rsidRPr="00186B42" w:rsidRDefault="00161E99" w:rsidP="00161E99">
      <w:pPr>
        <w:pStyle w:val="11"/>
        <w:ind w:firstLine="480"/>
      </w:pPr>
      <w:r w:rsidRPr="00186B42">
        <w:rPr>
          <w:rFonts w:hint="eastAsia"/>
        </w:rPr>
        <w:t>发生原因：气动快速阀长期使用，阀座与轴套磨损严重，阀门前后压差较大时（</w:t>
      </w:r>
      <w:r w:rsidRPr="00186B42">
        <w:rPr>
          <w:rFonts w:hint="eastAsia"/>
        </w:rPr>
        <w:t>&gt;10MPa</w:t>
      </w:r>
      <w:r w:rsidRPr="00186B42">
        <w:rPr>
          <w:rFonts w:hint="eastAsia"/>
        </w:rPr>
        <w:t>），快速阀不能打开。</w:t>
      </w:r>
    </w:p>
    <w:p w14:paraId="148602D0" w14:textId="77777777" w:rsidR="00161E99" w:rsidRPr="00186B42" w:rsidRDefault="00161E99" w:rsidP="00161E99">
      <w:pPr>
        <w:pStyle w:val="11"/>
        <w:ind w:firstLine="480"/>
      </w:pPr>
      <w:r w:rsidRPr="00186B42">
        <w:rPr>
          <w:rFonts w:hint="eastAsia"/>
        </w:rPr>
        <w:t>解决措施：</w:t>
      </w:r>
      <w:r w:rsidRPr="00186B42">
        <w:rPr>
          <w:rFonts w:hint="eastAsia"/>
        </w:rPr>
        <w:t>1.</w:t>
      </w:r>
      <w:r w:rsidRPr="00186B42">
        <w:rPr>
          <w:rFonts w:hint="eastAsia"/>
        </w:rPr>
        <w:t>将快速阀前与总阀后的管道压力放空；</w:t>
      </w:r>
      <w:r w:rsidRPr="00186B42">
        <w:rPr>
          <w:rFonts w:hint="eastAsia"/>
        </w:rPr>
        <w:t>2.</w:t>
      </w:r>
      <w:r w:rsidRPr="00186B42">
        <w:rPr>
          <w:rFonts w:hint="eastAsia"/>
        </w:rPr>
        <w:t>拆卸阀门控制气源、气缸执行器、对阀门阀座进行维修更换；</w:t>
      </w:r>
      <w:r w:rsidRPr="00186B42">
        <w:rPr>
          <w:rFonts w:hint="eastAsia"/>
        </w:rPr>
        <w:t>3.</w:t>
      </w:r>
      <w:r w:rsidRPr="00186B42">
        <w:rPr>
          <w:rFonts w:hint="eastAsia"/>
        </w:rPr>
        <w:t>空载与负载试运行阀门开关位置、气密性。</w:t>
      </w:r>
    </w:p>
    <w:p w14:paraId="7426A519" w14:textId="77777777" w:rsidR="00161E99" w:rsidRPr="00186B42" w:rsidRDefault="00161E99" w:rsidP="00161E99">
      <w:pPr>
        <w:pStyle w:val="11"/>
        <w:ind w:firstLine="480"/>
      </w:pPr>
      <w:r w:rsidRPr="00186B42">
        <w:rPr>
          <w:rFonts w:hint="eastAsia"/>
        </w:rPr>
        <w:t>经验教训：及时对阀门进行检修保养。</w:t>
      </w:r>
    </w:p>
    <w:p w14:paraId="0998B17D" w14:textId="77777777" w:rsidR="00161E99" w:rsidRPr="00186B42" w:rsidRDefault="00161E99" w:rsidP="00161E99">
      <w:pPr>
        <w:pStyle w:val="11"/>
        <w:ind w:firstLine="480"/>
      </w:pPr>
      <w:r w:rsidRPr="00186B42">
        <w:rPr>
          <w:rFonts w:hint="eastAsia"/>
        </w:rPr>
        <w:t>②故障二：闸板阀（Φ</w:t>
      </w:r>
      <w:r w:rsidRPr="00186B42">
        <w:rPr>
          <w:rFonts w:hint="eastAsia"/>
        </w:rPr>
        <w:t>1.2m</w:t>
      </w:r>
      <w:r w:rsidRPr="00186B42">
        <w:rPr>
          <w:rFonts w:hint="eastAsia"/>
        </w:rPr>
        <w:t>）脱落</w:t>
      </w:r>
    </w:p>
    <w:p w14:paraId="41DDB033" w14:textId="77777777" w:rsidR="00161E99" w:rsidRPr="00186B42" w:rsidRDefault="00161E99" w:rsidP="00161E99">
      <w:pPr>
        <w:pStyle w:val="11"/>
        <w:ind w:firstLine="480"/>
      </w:pPr>
      <w:r w:rsidRPr="00186B42">
        <w:rPr>
          <w:rFonts w:hint="eastAsia"/>
        </w:rPr>
        <w:t>时间：</w:t>
      </w:r>
      <w:r w:rsidRPr="00186B42">
        <w:rPr>
          <w:rFonts w:hint="eastAsia"/>
        </w:rPr>
        <w:t>2011</w:t>
      </w:r>
      <w:r w:rsidRPr="00186B42">
        <w:rPr>
          <w:rFonts w:hint="eastAsia"/>
        </w:rPr>
        <w:t>年</w:t>
      </w:r>
      <w:r w:rsidRPr="00186B42">
        <w:rPr>
          <w:rFonts w:hint="eastAsia"/>
        </w:rPr>
        <w:t>03</w:t>
      </w:r>
      <w:r w:rsidRPr="00186B42">
        <w:rPr>
          <w:rFonts w:hint="eastAsia"/>
        </w:rPr>
        <w:t>月</w:t>
      </w:r>
      <w:r w:rsidRPr="00186B42">
        <w:rPr>
          <w:rFonts w:hint="eastAsia"/>
        </w:rPr>
        <w:t>10</w:t>
      </w:r>
      <w:r w:rsidRPr="00186B42">
        <w:rPr>
          <w:rFonts w:hint="eastAsia"/>
        </w:rPr>
        <w:t>日</w:t>
      </w:r>
    </w:p>
    <w:p w14:paraId="70BD594F" w14:textId="77777777" w:rsidR="00161E99" w:rsidRPr="00186B42" w:rsidRDefault="00161E99" w:rsidP="00161E99">
      <w:pPr>
        <w:pStyle w:val="11"/>
        <w:ind w:firstLine="480"/>
      </w:pPr>
      <w:r w:rsidRPr="00186B42">
        <w:rPr>
          <w:rFonts w:hint="eastAsia"/>
        </w:rPr>
        <w:t>故障发现人：李杰</w:t>
      </w:r>
    </w:p>
    <w:p w14:paraId="2B18222A"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事故描述：闸板阀阀板由于重力作用自行坠落。</w:t>
      </w:r>
    </w:p>
    <w:p w14:paraId="57E35F7A" w14:textId="77777777" w:rsidR="00161E99" w:rsidRPr="00186B42" w:rsidRDefault="00161E99" w:rsidP="00161E99">
      <w:pPr>
        <w:pStyle w:val="11"/>
        <w:ind w:firstLine="480"/>
      </w:pPr>
      <w:r w:rsidRPr="00186B42">
        <w:rPr>
          <w:rFonts w:hint="eastAsia"/>
        </w:rPr>
        <w:t>检查经过：现场检查。</w:t>
      </w:r>
    </w:p>
    <w:p w14:paraId="48D2AA54" w14:textId="77777777" w:rsidR="00161E99" w:rsidRPr="00186B42" w:rsidRDefault="00161E99" w:rsidP="00161E99">
      <w:pPr>
        <w:pStyle w:val="11"/>
        <w:ind w:firstLine="480"/>
      </w:pPr>
      <w:r w:rsidRPr="00186B42">
        <w:rPr>
          <w:rFonts w:hint="eastAsia"/>
        </w:rPr>
        <w:t>发生原因：阀门丝杠与阀板连接的铜螺母由于长期频繁开关使用，螺母磨损严重导致滑丝（螺母材质为铜），阀板由于重力作用自行坠落。</w:t>
      </w:r>
    </w:p>
    <w:p w14:paraId="54DD3EA4" w14:textId="77777777" w:rsidR="00161E99" w:rsidRPr="00186B42" w:rsidRDefault="00161E99" w:rsidP="00161E99">
      <w:pPr>
        <w:pStyle w:val="11"/>
        <w:ind w:firstLine="480"/>
      </w:pPr>
      <w:r w:rsidRPr="00186B42">
        <w:rPr>
          <w:rFonts w:hint="eastAsia"/>
        </w:rPr>
        <w:t>解决措施：</w:t>
      </w:r>
      <w:r w:rsidRPr="00186B42">
        <w:rPr>
          <w:rFonts w:hint="eastAsia"/>
        </w:rPr>
        <w:t>1.</w:t>
      </w:r>
      <w:r w:rsidRPr="00186B42">
        <w:rPr>
          <w:rFonts w:hint="eastAsia"/>
        </w:rPr>
        <w:t>将闸板阀前端试验段与后端真空球罐（</w:t>
      </w:r>
      <w:r w:rsidRPr="00186B42">
        <w:rPr>
          <w:rFonts w:hint="eastAsia"/>
        </w:rPr>
        <w:t>5000m3</w:t>
      </w:r>
      <w:r w:rsidRPr="00186B42">
        <w:rPr>
          <w:rFonts w:hint="eastAsia"/>
        </w:rPr>
        <w:t>）放空至大气状态；</w:t>
      </w:r>
      <w:r w:rsidRPr="00186B42">
        <w:rPr>
          <w:rFonts w:hint="eastAsia"/>
        </w:rPr>
        <w:t>2.</w:t>
      </w:r>
      <w:r w:rsidRPr="00186B42">
        <w:rPr>
          <w:rFonts w:hint="eastAsia"/>
        </w:rPr>
        <w:t>拆卸闸板阀上部电机，对闸板阀阀杆、阀板、轴承等拆卸清洗，更换密封圈、填料、丝杠螺母；</w:t>
      </w:r>
      <w:r w:rsidRPr="00186B42">
        <w:rPr>
          <w:rFonts w:hint="eastAsia"/>
        </w:rPr>
        <w:t>3.</w:t>
      </w:r>
      <w:r w:rsidRPr="00186B42">
        <w:rPr>
          <w:rFonts w:hint="eastAsia"/>
        </w:rPr>
        <w:t>对闸板阀进行手动盘车，调整上下限位后进行试车。</w:t>
      </w:r>
    </w:p>
    <w:p w14:paraId="46B90985" w14:textId="77777777" w:rsidR="00161E99" w:rsidRPr="00186B42" w:rsidRDefault="00161E99" w:rsidP="00161E99">
      <w:pPr>
        <w:pStyle w:val="11"/>
        <w:ind w:firstLine="480"/>
      </w:pPr>
      <w:r w:rsidRPr="00186B42">
        <w:rPr>
          <w:rFonts w:hint="eastAsia"/>
        </w:rPr>
        <w:t>经验教训：为防止螺母磨损严重后，造成阀板脱落，将真空与高压管道非人为切断，酿成严重事故。根据试验运行次数，应定期拆卸闸板阀检查磨损情况并更换丝杠螺母。</w:t>
      </w:r>
    </w:p>
    <w:p w14:paraId="43AF1B64" w14:textId="77777777" w:rsidR="00161E99" w:rsidRPr="00186B42" w:rsidRDefault="00161E99" w:rsidP="00161E99">
      <w:pPr>
        <w:pStyle w:val="11"/>
        <w:ind w:firstLine="480"/>
      </w:pPr>
      <w:r w:rsidRPr="00186B42">
        <w:rPr>
          <w:rFonts w:hint="eastAsia"/>
        </w:rPr>
        <w:lastRenderedPageBreak/>
        <w:t>③故障三：预充气快速阀（</w:t>
      </w:r>
      <w:r w:rsidRPr="00186B42">
        <w:rPr>
          <w:rFonts w:hint="eastAsia"/>
        </w:rPr>
        <w:t>AQK1</w:t>
      </w:r>
      <w:r w:rsidRPr="00186B42">
        <w:rPr>
          <w:rFonts w:hint="eastAsia"/>
        </w:rPr>
        <w:t>）开启异常</w:t>
      </w:r>
    </w:p>
    <w:p w14:paraId="2FBAB0A2" w14:textId="77777777" w:rsidR="00161E99" w:rsidRPr="00186B42" w:rsidRDefault="00161E99" w:rsidP="00161E99">
      <w:pPr>
        <w:pStyle w:val="11"/>
        <w:ind w:firstLine="480"/>
      </w:pPr>
      <w:r w:rsidRPr="00186B42">
        <w:rPr>
          <w:rFonts w:hint="eastAsia"/>
        </w:rPr>
        <w:t>时间：</w:t>
      </w:r>
      <w:r w:rsidRPr="00186B42">
        <w:rPr>
          <w:rFonts w:hint="eastAsia"/>
        </w:rPr>
        <w:t>2014</w:t>
      </w:r>
      <w:r w:rsidRPr="00186B42">
        <w:rPr>
          <w:rFonts w:hint="eastAsia"/>
        </w:rPr>
        <w:t>年</w:t>
      </w:r>
      <w:r w:rsidRPr="00186B42">
        <w:rPr>
          <w:rFonts w:hint="eastAsia"/>
        </w:rPr>
        <w:t>04</w:t>
      </w:r>
      <w:r w:rsidRPr="00186B42">
        <w:rPr>
          <w:rFonts w:hint="eastAsia"/>
        </w:rPr>
        <w:t>月</w:t>
      </w:r>
      <w:r w:rsidRPr="00186B42">
        <w:rPr>
          <w:rFonts w:hint="eastAsia"/>
        </w:rPr>
        <w:t>29</w:t>
      </w:r>
      <w:r w:rsidRPr="00186B42">
        <w:rPr>
          <w:rFonts w:hint="eastAsia"/>
        </w:rPr>
        <w:t>日</w:t>
      </w:r>
    </w:p>
    <w:p w14:paraId="28170082" w14:textId="77777777" w:rsidR="00161E99" w:rsidRPr="00186B42" w:rsidRDefault="00161E99" w:rsidP="00161E99">
      <w:pPr>
        <w:pStyle w:val="11"/>
        <w:ind w:firstLine="480"/>
      </w:pPr>
      <w:r w:rsidRPr="00186B42">
        <w:rPr>
          <w:rFonts w:hint="eastAsia"/>
        </w:rPr>
        <w:t>故障发现人：吕超</w:t>
      </w:r>
    </w:p>
    <w:p w14:paraId="157B43E9"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事故描述：预充气快速阀（</w:t>
      </w:r>
      <w:r w:rsidRPr="00186B42">
        <w:rPr>
          <w:rFonts w:hint="eastAsia"/>
        </w:rPr>
        <w:t>AQK1</w:t>
      </w:r>
      <w:r w:rsidRPr="00186B42">
        <w:rPr>
          <w:rFonts w:hint="eastAsia"/>
        </w:rPr>
        <w:t>）不能自动开启，将前后压差调整到</w:t>
      </w:r>
      <w:r w:rsidRPr="00186B42">
        <w:rPr>
          <w:rFonts w:hint="eastAsia"/>
        </w:rPr>
        <w:t>10MPa</w:t>
      </w:r>
      <w:r w:rsidRPr="00186B42">
        <w:rPr>
          <w:rFonts w:hint="eastAsia"/>
        </w:rPr>
        <w:t>能够正常打开。</w:t>
      </w:r>
    </w:p>
    <w:p w14:paraId="34E8FC77" w14:textId="77777777" w:rsidR="00161E99" w:rsidRPr="00186B42" w:rsidRDefault="00161E99" w:rsidP="00161E99">
      <w:pPr>
        <w:pStyle w:val="11"/>
        <w:ind w:firstLine="480"/>
      </w:pPr>
      <w:r w:rsidRPr="00186B42">
        <w:rPr>
          <w:rFonts w:hint="eastAsia"/>
        </w:rPr>
        <w:t>检查经过：现场查看分析。</w:t>
      </w:r>
    </w:p>
    <w:p w14:paraId="692A2B42" w14:textId="77777777" w:rsidR="00161E99" w:rsidRPr="00186B42" w:rsidRDefault="00161E99" w:rsidP="00161E99">
      <w:pPr>
        <w:pStyle w:val="11"/>
        <w:ind w:firstLine="480"/>
      </w:pPr>
      <w:r w:rsidRPr="00186B42">
        <w:rPr>
          <w:rFonts w:hint="eastAsia"/>
        </w:rPr>
        <w:t>发生原因：拆卸发现阀门阀杆与阀盖连接垫磨损严重，阀座有明显磨损。</w:t>
      </w:r>
    </w:p>
    <w:p w14:paraId="11CA6E80" w14:textId="77777777" w:rsidR="00161E99" w:rsidRPr="00186B42" w:rsidRDefault="00161E99" w:rsidP="00161E99">
      <w:pPr>
        <w:pStyle w:val="11"/>
        <w:ind w:firstLine="480"/>
      </w:pPr>
      <w:r w:rsidRPr="00186B42">
        <w:rPr>
          <w:rFonts w:hint="eastAsia"/>
        </w:rPr>
        <w:t>解决措施：</w:t>
      </w:r>
      <w:r w:rsidRPr="00186B42">
        <w:rPr>
          <w:rFonts w:hint="eastAsia"/>
        </w:rPr>
        <w:t>1.</w:t>
      </w:r>
      <w:r w:rsidRPr="00186B42">
        <w:rPr>
          <w:rFonts w:hint="eastAsia"/>
        </w:rPr>
        <w:t>将阀门前后压力放空，阀门整体拆卸后将执行器与阀体分离，对更换阀座、连接垫片、石墨填料；</w:t>
      </w:r>
      <w:r w:rsidRPr="00186B42">
        <w:rPr>
          <w:rFonts w:hint="eastAsia"/>
        </w:rPr>
        <w:t>2.</w:t>
      </w:r>
      <w:r w:rsidRPr="00186B42">
        <w:rPr>
          <w:rFonts w:hint="eastAsia"/>
        </w:rPr>
        <w:t>将阀门执行器与阀体安装后调试开关位置、检查气密性、空载与负载试运行。</w:t>
      </w:r>
    </w:p>
    <w:p w14:paraId="1DFDF114" w14:textId="77777777" w:rsidR="00161E99" w:rsidRPr="00186B42" w:rsidRDefault="00161E99" w:rsidP="00161E99">
      <w:pPr>
        <w:pStyle w:val="11"/>
        <w:ind w:firstLine="480"/>
      </w:pPr>
      <w:r w:rsidRPr="00186B42">
        <w:rPr>
          <w:rFonts w:hint="eastAsia"/>
        </w:rPr>
        <w:t>经验教训：根据阀门使用工况，定期更换检修易损件。</w:t>
      </w:r>
    </w:p>
    <w:p w14:paraId="3216582B" w14:textId="77777777" w:rsidR="00161E99" w:rsidRPr="00186B42" w:rsidRDefault="00161E99" w:rsidP="00161E99">
      <w:pPr>
        <w:pStyle w:val="11"/>
        <w:ind w:firstLine="480"/>
      </w:pPr>
      <w:r w:rsidRPr="00186B42">
        <w:rPr>
          <w:rFonts w:hint="eastAsia"/>
        </w:rPr>
        <w:t>④故障四：</w:t>
      </w:r>
      <w:r w:rsidRPr="00186B42">
        <w:rPr>
          <w:rFonts w:hint="eastAsia"/>
        </w:rPr>
        <w:t>M4-8</w:t>
      </w:r>
      <w:r w:rsidRPr="00186B42">
        <w:rPr>
          <w:rFonts w:hint="eastAsia"/>
        </w:rPr>
        <w:t>支路热阀故障</w:t>
      </w:r>
    </w:p>
    <w:p w14:paraId="1E41438A" w14:textId="77777777" w:rsidR="00161E99" w:rsidRPr="00186B42" w:rsidRDefault="00161E99" w:rsidP="00161E99">
      <w:pPr>
        <w:pStyle w:val="11"/>
        <w:ind w:firstLine="480"/>
      </w:pPr>
      <w:r w:rsidRPr="00186B42">
        <w:rPr>
          <w:rFonts w:hint="eastAsia"/>
        </w:rPr>
        <w:t>时间：</w:t>
      </w:r>
      <w:r w:rsidRPr="00186B42">
        <w:rPr>
          <w:rFonts w:hint="eastAsia"/>
        </w:rPr>
        <w:t>2014</w:t>
      </w:r>
      <w:r w:rsidRPr="00186B42">
        <w:rPr>
          <w:rFonts w:hint="eastAsia"/>
        </w:rPr>
        <w:t>年</w:t>
      </w:r>
      <w:r w:rsidRPr="00186B42">
        <w:rPr>
          <w:rFonts w:hint="eastAsia"/>
        </w:rPr>
        <w:t>06</w:t>
      </w:r>
      <w:r w:rsidRPr="00186B42">
        <w:rPr>
          <w:rFonts w:hint="eastAsia"/>
        </w:rPr>
        <w:t>月</w:t>
      </w:r>
      <w:r w:rsidRPr="00186B42">
        <w:rPr>
          <w:rFonts w:hint="eastAsia"/>
        </w:rPr>
        <w:t>09</w:t>
      </w:r>
      <w:r w:rsidRPr="00186B42">
        <w:rPr>
          <w:rFonts w:hint="eastAsia"/>
        </w:rPr>
        <w:t>日</w:t>
      </w:r>
    </w:p>
    <w:p w14:paraId="48C8B769" w14:textId="77777777" w:rsidR="00161E99" w:rsidRPr="00186B42" w:rsidRDefault="00161E99" w:rsidP="00161E99">
      <w:pPr>
        <w:pStyle w:val="11"/>
        <w:ind w:firstLine="480"/>
      </w:pPr>
      <w:r w:rsidRPr="00186B42">
        <w:rPr>
          <w:rFonts w:hint="eastAsia"/>
        </w:rPr>
        <w:t>故障发现人：吕超</w:t>
      </w:r>
    </w:p>
    <w:p w14:paraId="57310C69"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事故描述：热阀液压站在试验过时，油压升不到工作压力，液压站工作时异响。</w:t>
      </w:r>
    </w:p>
    <w:p w14:paraId="0FB60D1C" w14:textId="77777777" w:rsidR="00161E99" w:rsidRPr="00186B42" w:rsidRDefault="00161E99" w:rsidP="00161E99">
      <w:pPr>
        <w:pStyle w:val="11"/>
        <w:ind w:firstLine="480"/>
      </w:pPr>
      <w:r w:rsidRPr="00186B42">
        <w:rPr>
          <w:rFonts w:hint="eastAsia"/>
        </w:rPr>
        <w:t>检查经过：</w:t>
      </w:r>
      <w:r w:rsidRPr="00186B42">
        <w:rPr>
          <w:rFonts w:hint="eastAsia"/>
        </w:rPr>
        <w:t>1.</w:t>
      </w:r>
      <w:r w:rsidRPr="00186B42">
        <w:rPr>
          <w:rFonts w:hint="eastAsia"/>
        </w:rPr>
        <w:t>检查液压站油位、油质、蓄能器压力均正常；</w:t>
      </w:r>
      <w:r w:rsidRPr="00186B42">
        <w:rPr>
          <w:rFonts w:hint="eastAsia"/>
        </w:rPr>
        <w:t>2.</w:t>
      </w:r>
      <w:r w:rsidRPr="00186B42">
        <w:rPr>
          <w:rFonts w:hint="eastAsia"/>
        </w:rPr>
        <w:t>清洗液压油过滤网故障依然存在；</w:t>
      </w:r>
      <w:r w:rsidRPr="00186B42">
        <w:rPr>
          <w:rFonts w:hint="eastAsia"/>
        </w:rPr>
        <w:t>3.</w:t>
      </w:r>
      <w:r w:rsidRPr="00186B42">
        <w:rPr>
          <w:rFonts w:hint="eastAsia"/>
        </w:rPr>
        <w:t>拆卸液压站齿轮泵，发现齿轮泵内部密封垫已损坏；</w:t>
      </w:r>
    </w:p>
    <w:p w14:paraId="5621B367" w14:textId="77777777" w:rsidR="00161E99" w:rsidRPr="00186B42" w:rsidRDefault="00161E99" w:rsidP="00161E99">
      <w:pPr>
        <w:pStyle w:val="11"/>
        <w:ind w:firstLine="480"/>
      </w:pPr>
      <w:r w:rsidRPr="00186B42">
        <w:rPr>
          <w:rFonts w:hint="eastAsia"/>
        </w:rPr>
        <w:t>发生原因：液压站齿轮泵损坏</w:t>
      </w:r>
    </w:p>
    <w:p w14:paraId="65EC5427" w14:textId="77777777" w:rsidR="00161E99" w:rsidRPr="00186B42" w:rsidRDefault="00161E99" w:rsidP="00161E99">
      <w:pPr>
        <w:pStyle w:val="11"/>
        <w:ind w:firstLine="480"/>
      </w:pPr>
      <w:r w:rsidRPr="00186B42">
        <w:rPr>
          <w:rFonts w:hint="eastAsia"/>
        </w:rPr>
        <w:t>解决措施：更换新齿轮泵，油站空载试运行热阀。</w:t>
      </w:r>
    </w:p>
    <w:p w14:paraId="36653EED" w14:textId="77777777" w:rsidR="00161E99" w:rsidRPr="00186B42" w:rsidRDefault="00161E99" w:rsidP="00161E99">
      <w:pPr>
        <w:pStyle w:val="11"/>
        <w:ind w:firstLine="480"/>
      </w:pPr>
      <w:r w:rsidRPr="00186B42">
        <w:rPr>
          <w:rFonts w:hint="eastAsia"/>
        </w:rPr>
        <w:t>经验教训：</w:t>
      </w:r>
      <w:r w:rsidRPr="00186B42">
        <w:rPr>
          <w:rFonts w:hint="eastAsia"/>
        </w:rPr>
        <w:t>1.</w:t>
      </w:r>
      <w:r w:rsidRPr="00186B42">
        <w:rPr>
          <w:rFonts w:hint="eastAsia"/>
        </w:rPr>
        <w:t>定期更换易损坏橡胶密封圈</w:t>
      </w:r>
      <w:r w:rsidRPr="00186B42">
        <w:rPr>
          <w:rFonts w:hint="eastAsia"/>
        </w:rPr>
        <w:t>2.</w:t>
      </w:r>
      <w:r w:rsidRPr="00186B42">
        <w:rPr>
          <w:rFonts w:hint="eastAsia"/>
        </w:rPr>
        <w:t>定期紧固检查油路管道、齿轮泵、换向阀等关键部件状态。</w:t>
      </w:r>
    </w:p>
    <w:p w14:paraId="652BCD02" w14:textId="77777777" w:rsidR="00161E99" w:rsidRPr="00186B42" w:rsidRDefault="00161E99" w:rsidP="00161E99">
      <w:pPr>
        <w:pStyle w:val="11"/>
        <w:ind w:firstLine="480"/>
      </w:pPr>
      <w:r w:rsidRPr="00186B42">
        <w:rPr>
          <w:rFonts w:hint="eastAsia"/>
        </w:rPr>
        <w:t>⑤故障五：喷流预充气快速阀（</w:t>
      </w:r>
      <w:r w:rsidRPr="00186B42">
        <w:rPr>
          <w:rFonts w:hint="eastAsia"/>
        </w:rPr>
        <w:t>PDC</w:t>
      </w:r>
      <w:r w:rsidRPr="00186B42">
        <w:rPr>
          <w:rFonts w:hint="eastAsia"/>
        </w:rPr>
        <w:t>）密封不严</w:t>
      </w:r>
    </w:p>
    <w:p w14:paraId="5C64A76F" w14:textId="77777777" w:rsidR="00161E99" w:rsidRPr="00186B42" w:rsidRDefault="00161E99" w:rsidP="00161E99">
      <w:pPr>
        <w:pStyle w:val="11"/>
        <w:ind w:firstLine="480"/>
      </w:pPr>
      <w:r w:rsidRPr="00186B42">
        <w:rPr>
          <w:rFonts w:hint="eastAsia"/>
        </w:rPr>
        <w:t>时间：</w:t>
      </w:r>
      <w:r w:rsidRPr="00186B42">
        <w:rPr>
          <w:rFonts w:hint="eastAsia"/>
        </w:rPr>
        <w:t>2015</w:t>
      </w:r>
      <w:r w:rsidRPr="00186B42">
        <w:rPr>
          <w:rFonts w:hint="eastAsia"/>
        </w:rPr>
        <w:t>年</w:t>
      </w:r>
      <w:r w:rsidRPr="00186B42">
        <w:rPr>
          <w:rFonts w:hint="eastAsia"/>
        </w:rPr>
        <w:t>05</w:t>
      </w:r>
      <w:r w:rsidRPr="00186B42">
        <w:rPr>
          <w:rFonts w:hint="eastAsia"/>
        </w:rPr>
        <w:t>月</w:t>
      </w:r>
      <w:r w:rsidRPr="00186B42">
        <w:rPr>
          <w:rFonts w:hint="eastAsia"/>
        </w:rPr>
        <w:t>08</w:t>
      </w:r>
      <w:r w:rsidRPr="00186B42">
        <w:rPr>
          <w:rFonts w:hint="eastAsia"/>
        </w:rPr>
        <w:t>日</w:t>
      </w:r>
    </w:p>
    <w:p w14:paraId="1C7821C5" w14:textId="77777777" w:rsidR="00161E99" w:rsidRPr="00186B42" w:rsidRDefault="00161E99" w:rsidP="00161E99">
      <w:pPr>
        <w:pStyle w:val="11"/>
        <w:ind w:firstLine="480"/>
      </w:pPr>
      <w:r w:rsidRPr="00186B42">
        <w:rPr>
          <w:rFonts w:hint="eastAsia"/>
        </w:rPr>
        <w:t>故障发现人：吕超</w:t>
      </w:r>
    </w:p>
    <w:p w14:paraId="47B4513E"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事故描述：喷流预充气快速阀（</w:t>
      </w:r>
      <w:r w:rsidRPr="00186B42">
        <w:rPr>
          <w:rFonts w:hint="eastAsia"/>
        </w:rPr>
        <w:t>PDC</w:t>
      </w:r>
      <w:r w:rsidRPr="00186B42">
        <w:rPr>
          <w:rFonts w:hint="eastAsia"/>
        </w:rPr>
        <w:t>）为电磁型快速开关阀门，在试验预充气过程中发现阀门关闭后，后段压力依然上升。</w:t>
      </w:r>
    </w:p>
    <w:p w14:paraId="6B9D86B8" w14:textId="77777777" w:rsidR="00161E99" w:rsidRPr="00186B42" w:rsidRDefault="00161E99" w:rsidP="00161E99">
      <w:pPr>
        <w:pStyle w:val="11"/>
        <w:ind w:firstLine="480"/>
      </w:pPr>
      <w:r w:rsidRPr="00186B42">
        <w:rPr>
          <w:rFonts w:hint="eastAsia"/>
        </w:rPr>
        <w:t>检查经过：</w:t>
      </w:r>
      <w:r w:rsidRPr="00186B42">
        <w:rPr>
          <w:rFonts w:hint="eastAsia"/>
        </w:rPr>
        <w:t>1.</w:t>
      </w:r>
      <w:r w:rsidRPr="00186B42">
        <w:rPr>
          <w:rFonts w:hint="eastAsia"/>
        </w:rPr>
        <w:t>检查发现阀门开关信号、位置均正常；</w:t>
      </w:r>
      <w:r w:rsidRPr="00186B42">
        <w:rPr>
          <w:rFonts w:hint="eastAsia"/>
        </w:rPr>
        <w:t>2.</w:t>
      </w:r>
      <w:r w:rsidRPr="00186B42">
        <w:rPr>
          <w:rFonts w:hint="eastAsia"/>
        </w:rPr>
        <w:t>对阀门前后管道放空，拆卸阀门发现内部有杂质导致阀门密封不严</w:t>
      </w:r>
    </w:p>
    <w:p w14:paraId="154640D3" w14:textId="77777777" w:rsidR="00161E99" w:rsidRPr="00186B42" w:rsidRDefault="00161E99" w:rsidP="00161E99">
      <w:pPr>
        <w:pStyle w:val="11"/>
        <w:ind w:firstLine="480"/>
      </w:pPr>
      <w:r w:rsidRPr="00186B42">
        <w:rPr>
          <w:rFonts w:hint="eastAsia"/>
        </w:rPr>
        <w:t>发生原因：阀门内部有杂质</w:t>
      </w:r>
    </w:p>
    <w:p w14:paraId="43319B6B" w14:textId="77777777" w:rsidR="00161E99" w:rsidRPr="00186B42" w:rsidRDefault="00161E99" w:rsidP="00161E99">
      <w:pPr>
        <w:pStyle w:val="11"/>
        <w:ind w:firstLine="480"/>
      </w:pPr>
      <w:r w:rsidRPr="00186B42">
        <w:rPr>
          <w:rFonts w:hint="eastAsia"/>
        </w:rPr>
        <w:t>解决措施：对阀门各部件进行清洗后，空载与负载试运行阀门气密性。</w:t>
      </w:r>
    </w:p>
    <w:p w14:paraId="61243D9F" w14:textId="77777777" w:rsidR="00161E99" w:rsidRPr="00186B42" w:rsidRDefault="00161E99" w:rsidP="00161E99">
      <w:pPr>
        <w:pStyle w:val="11"/>
        <w:ind w:firstLine="480"/>
      </w:pPr>
      <w:r w:rsidRPr="00186B42">
        <w:rPr>
          <w:rFonts w:hint="eastAsia"/>
        </w:rPr>
        <w:t>经验教训：对使用率低的阀门，加大维护保养力度。</w:t>
      </w:r>
    </w:p>
    <w:p w14:paraId="465CF03A" w14:textId="77777777" w:rsidR="00161E99" w:rsidRPr="00186B42" w:rsidRDefault="00161E99" w:rsidP="00161E99">
      <w:pPr>
        <w:pStyle w:val="11"/>
        <w:ind w:firstLine="480"/>
      </w:pPr>
      <w:r w:rsidRPr="00186B42">
        <w:rPr>
          <w:rFonts w:hint="eastAsia"/>
        </w:rPr>
        <w:t>⑥故障六：</w:t>
      </w:r>
      <w:r w:rsidRPr="00186B42">
        <w:rPr>
          <w:rFonts w:hint="eastAsia"/>
        </w:rPr>
        <w:t>DN250</w:t>
      </w:r>
      <w:r w:rsidRPr="00186B42">
        <w:rPr>
          <w:rFonts w:hint="eastAsia"/>
        </w:rPr>
        <w:t>快速球阀关闭延迟故障</w:t>
      </w:r>
    </w:p>
    <w:p w14:paraId="7678B762" w14:textId="77777777" w:rsidR="00161E99" w:rsidRPr="00186B42" w:rsidRDefault="00161E99" w:rsidP="00161E99">
      <w:pPr>
        <w:pStyle w:val="11"/>
        <w:ind w:firstLine="480"/>
      </w:pPr>
      <w:r w:rsidRPr="00186B42">
        <w:rPr>
          <w:rFonts w:hint="eastAsia"/>
        </w:rPr>
        <w:lastRenderedPageBreak/>
        <w:t>时间：</w:t>
      </w:r>
      <w:r w:rsidRPr="00186B42">
        <w:rPr>
          <w:rFonts w:hint="eastAsia"/>
        </w:rPr>
        <w:t>2016</w:t>
      </w:r>
      <w:r w:rsidRPr="00186B42">
        <w:rPr>
          <w:rFonts w:hint="eastAsia"/>
        </w:rPr>
        <w:t>年</w:t>
      </w:r>
      <w:r w:rsidRPr="00186B42">
        <w:rPr>
          <w:rFonts w:hint="eastAsia"/>
        </w:rPr>
        <w:t>08</w:t>
      </w:r>
      <w:r w:rsidRPr="00186B42">
        <w:rPr>
          <w:rFonts w:hint="eastAsia"/>
        </w:rPr>
        <w:t>月</w:t>
      </w:r>
      <w:r w:rsidRPr="00186B42">
        <w:rPr>
          <w:rFonts w:hint="eastAsia"/>
        </w:rPr>
        <w:t>05</w:t>
      </w:r>
      <w:r w:rsidRPr="00186B42">
        <w:rPr>
          <w:rFonts w:hint="eastAsia"/>
        </w:rPr>
        <w:t>日</w:t>
      </w:r>
    </w:p>
    <w:p w14:paraId="10203466" w14:textId="77777777" w:rsidR="00161E99" w:rsidRPr="00186B42" w:rsidRDefault="00161E99" w:rsidP="00161E99">
      <w:pPr>
        <w:pStyle w:val="11"/>
        <w:ind w:firstLine="480"/>
      </w:pPr>
      <w:r w:rsidRPr="00186B42">
        <w:rPr>
          <w:rFonts w:hint="eastAsia"/>
        </w:rPr>
        <w:t>故障发现人：吕超</w:t>
      </w:r>
    </w:p>
    <w:p w14:paraId="3E86E208"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事故描述：快速阀在负载与空载关闭时出现滞后现象。</w:t>
      </w:r>
    </w:p>
    <w:p w14:paraId="579A107E" w14:textId="77777777" w:rsidR="00161E99" w:rsidRPr="00186B42" w:rsidRDefault="00161E99" w:rsidP="00161E99">
      <w:pPr>
        <w:pStyle w:val="11"/>
        <w:ind w:firstLine="480"/>
      </w:pPr>
      <w:r w:rsidRPr="00186B42">
        <w:rPr>
          <w:rFonts w:hint="eastAsia"/>
        </w:rPr>
        <w:t>检查经过：检查信号、电磁阀、控制气源压力均正常，最终发现因阀门使用时间过长，导致关向快开阀磨损开启变慢，无法正常进行切换。</w:t>
      </w:r>
    </w:p>
    <w:p w14:paraId="4C778578" w14:textId="77777777" w:rsidR="00161E99" w:rsidRPr="00186B42" w:rsidRDefault="00161E99" w:rsidP="00161E99">
      <w:pPr>
        <w:pStyle w:val="11"/>
        <w:ind w:firstLine="480"/>
      </w:pPr>
      <w:r w:rsidRPr="00186B42">
        <w:rPr>
          <w:rFonts w:hint="eastAsia"/>
        </w:rPr>
        <w:t>发生原因：阀门关向气动快开阀磨损，阀门使用时间过长，导致关向快开阀磨损开启变慢，无法正常进行切换。</w:t>
      </w:r>
    </w:p>
    <w:p w14:paraId="20482250" w14:textId="77777777" w:rsidR="00161E99" w:rsidRPr="00186B42" w:rsidRDefault="00161E99" w:rsidP="00161E99">
      <w:pPr>
        <w:pStyle w:val="11"/>
        <w:ind w:firstLine="480"/>
      </w:pPr>
      <w:r w:rsidRPr="00186B42">
        <w:rPr>
          <w:rFonts w:hint="eastAsia"/>
        </w:rPr>
        <w:t>解决措施：确定开关向快开阀接口及型号，对其进行更换并调整减压阀压力。</w:t>
      </w:r>
    </w:p>
    <w:p w14:paraId="0A59291D" w14:textId="77777777" w:rsidR="00161E99" w:rsidRPr="00186B42" w:rsidRDefault="00161E99" w:rsidP="00161E99">
      <w:pPr>
        <w:pStyle w:val="11"/>
        <w:ind w:firstLine="480"/>
      </w:pPr>
      <w:r w:rsidRPr="00186B42">
        <w:rPr>
          <w:rFonts w:hint="eastAsia"/>
        </w:rPr>
        <w:t>经验教训：对高负荷使用的阀门易损件定期进行检查保养。</w:t>
      </w:r>
    </w:p>
    <w:p w14:paraId="198AED0B" w14:textId="77777777" w:rsidR="00161E99" w:rsidRDefault="00161E99" w:rsidP="00161E99">
      <w:pPr>
        <w:pStyle w:val="31"/>
        <w:ind w:firstLine="384"/>
      </w:pPr>
      <w:r>
        <w:rPr>
          <w:rFonts w:hint="eastAsia"/>
        </w:rPr>
        <w:t>（</w:t>
      </w:r>
      <w:r>
        <w:rPr>
          <w:rFonts w:hint="eastAsia"/>
        </w:rPr>
        <w:t>2</w:t>
      </w:r>
      <w:r>
        <w:rPr>
          <w:rFonts w:hint="eastAsia"/>
        </w:rPr>
        <w:t>）知识推理</w:t>
      </w:r>
    </w:p>
    <w:p w14:paraId="01B4789F" w14:textId="77777777" w:rsidR="00161E99" w:rsidRDefault="00161E99" w:rsidP="00161E99">
      <w:pPr>
        <w:pStyle w:val="11"/>
        <w:ind w:firstLine="480"/>
      </w:pPr>
      <w:r>
        <w:rPr>
          <w:rFonts w:hint="eastAsia"/>
        </w:rPr>
        <w:t>由于</w:t>
      </w:r>
      <w:r w:rsidRPr="00A83884">
        <w:rPr>
          <w:rFonts w:hint="eastAsia"/>
        </w:rPr>
        <w:t>《超高速试验设备故障汇编》</w:t>
      </w:r>
      <w:r>
        <w:rPr>
          <w:rFonts w:hint="eastAsia"/>
        </w:rPr>
        <w:t>已经对故障案例的记录内容进行了严格的规范，因此知识的录入模板仍然沿用该规范化模板。根据上述故障案例记录，人工对其中的知识进行抽取，运用产生式规则对知识中的规则进行规范化描述，所产生的规则化知识表示入下：</w:t>
      </w:r>
    </w:p>
    <w:p w14:paraId="7CDAADE9" w14:textId="369BD836" w:rsidR="00161E99" w:rsidRPr="00BB387A" w:rsidRDefault="00161E99" w:rsidP="00406DAE">
      <w:pPr>
        <w:pStyle w:val="11"/>
        <w:ind w:firstLine="480"/>
      </w:pPr>
      <w:r w:rsidRPr="00BB387A">
        <w:rPr>
          <w:rFonts w:hint="eastAsia"/>
        </w:rPr>
        <w:t>①</w:t>
      </w:r>
      <w:r w:rsidRPr="00BB387A">
        <w:rPr>
          <w:rFonts w:hint="eastAsia"/>
        </w:rPr>
        <w:t>I</w:t>
      </w:r>
      <w:r w:rsidRPr="00BB387A">
        <w:t xml:space="preserve">F      </w:t>
      </w:r>
      <w:r w:rsidR="00406DAE">
        <w:rPr>
          <w:rFonts w:hint="eastAsia"/>
        </w:rPr>
        <w:t>G</w:t>
      </w:r>
      <w:r w:rsidR="00406DAE">
        <w:t>Z-FM001</w:t>
      </w:r>
      <w:r w:rsidR="00406DAE">
        <w:rPr>
          <w:rFonts w:hint="eastAsia"/>
        </w:rPr>
        <w:t xml:space="preserve"> </w:t>
      </w:r>
      <w:r w:rsidR="00406DAE">
        <w:t xml:space="preserve">     </w:t>
      </w:r>
      <w:r w:rsidRPr="00BB387A">
        <w:t xml:space="preserve">THEN   </w:t>
      </w:r>
      <w:r w:rsidR="00406DAE">
        <w:t>SS-FM001</w:t>
      </w:r>
    </w:p>
    <w:p w14:paraId="254B8B1A" w14:textId="550D1947" w:rsidR="00161E99" w:rsidRPr="00BB387A" w:rsidRDefault="00161E99" w:rsidP="00406DAE">
      <w:pPr>
        <w:pStyle w:val="11"/>
        <w:ind w:firstLine="480"/>
      </w:pPr>
      <w:r w:rsidRPr="00BB387A">
        <w:rPr>
          <w:rFonts w:hint="eastAsia"/>
        </w:rPr>
        <w:t>②</w:t>
      </w:r>
      <w:r w:rsidRPr="00BB387A">
        <w:rPr>
          <w:rFonts w:hint="eastAsia"/>
        </w:rPr>
        <w:t>I</w:t>
      </w:r>
      <w:r w:rsidRPr="00BB387A">
        <w:t xml:space="preserve">F      </w:t>
      </w:r>
      <w:r w:rsidR="00406DAE">
        <w:rPr>
          <w:rFonts w:hint="eastAsia"/>
        </w:rPr>
        <w:t>G</w:t>
      </w:r>
      <w:r w:rsidR="00406DAE">
        <w:t>Z-FM00</w:t>
      </w:r>
      <w:r w:rsidR="00B4079E">
        <w:t>2</w:t>
      </w:r>
      <w:r w:rsidR="00406DAE">
        <w:rPr>
          <w:rFonts w:hint="eastAsia"/>
        </w:rPr>
        <w:t xml:space="preserve"> </w:t>
      </w:r>
      <w:r w:rsidR="00406DAE">
        <w:t xml:space="preserve">     </w:t>
      </w:r>
      <w:r w:rsidRPr="00BB387A">
        <w:t xml:space="preserve">THEN   </w:t>
      </w:r>
      <w:r w:rsidR="00406DAE">
        <w:t>SS-FM002</w:t>
      </w:r>
    </w:p>
    <w:p w14:paraId="2E009901" w14:textId="367513B9" w:rsidR="00161E99" w:rsidRPr="00BB387A" w:rsidRDefault="00161E99" w:rsidP="00402492">
      <w:pPr>
        <w:pStyle w:val="11"/>
        <w:ind w:firstLine="480"/>
      </w:pPr>
      <w:r w:rsidRPr="00BB387A">
        <w:rPr>
          <w:rFonts w:hint="eastAsia"/>
        </w:rPr>
        <w:t>③</w:t>
      </w:r>
      <w:r w:rsidRPr="00BB387A">
        <w:rPr>
          <w:rFonts w:hint="eastAsia"/>
        </w:rPr>
        <w:t>I</w:t>
      </w:r>
      <w:r w:rsidRPr="00BB387A">
        <w:t xml:space="preserve">F      </w:t>
      </w:r>
      <w:r w:rsidR="00406DAE">
        <w:rPr>
          <w:rFonts w:hint="eastAsia"/>
        </w:rPr>
        <w:t>G</w:t>
      </w:r>
      <w:r w:rsidR="00406DAE">
        <w:t>Z-FM00</w:t>
      </w:r>
      <w:r w:rsidR="00B4079E">
        <w:t>3</w:t>
      </w:r>
      <w:r w:rsidR="00402492">
        <w:rPr>
          <w:rFonts w:hint="eastAsia"/>
        </w:rPr>
        <w:t xml:space="preserve"> </w:t>
      </w:r>
      <w:r w:rsidR="00402492">
        <w:t xml:space="preserve">     </w:t>
      </w:r>
      <w:r w:rsidRPr="00BB387A">
        <w:t xml:space="preserve">THEN   </w:t>
      </w:r>
      <w:r w:rsidR="00406DAE">
        <w:t>SS-FM00</w:t>
      </w:r>
      <w:r w:rsidR="00B4079E">
        <w:t>3</w:t>
      </w:r>
    </w:p>
    <w:p w14:paraId="12F5C0AB" w14:textId="5C3D93C8" w:rsidR="00161E99" w:rsidRPr="00BB387A" w:rsidRDefault="00161E99" w:rsidP="00402492">
      <w:pPr>
        <w:pStyle w:val="11"/>
        <w:ind w:firstLine="480"/>
      </w:pPr>
      <w:r w:rsidRPr="00BB387A">
        <w:rPr>
          <w:rFonts w:hint="eastAsia"/>
        </w:rPr>
        <w:t>④</w:t>
      </w:r>
      <w:r w:rsidRPr="00BB387A">
        <w:rPr>
          <w:rFonts w:hint="eastAsia"/>
        </w:rPr>
        <w:t>I</w:t>
      </w:r>
      <w:r w:rsidRPr="00BB387A">
        <w:t xml:space="preserve">F      </w:t>
      </w:r>
      <w:r w:rsidR="00406DAE">
        <w:rPr>
          <w:rFonts w:hint="eastAsia"/>
        </w:rPr>
        <w:t>G</w:t>
      </w:r>
      <w:r w:rsidR="00406DAE">
        <w:t>Z-FM00</w:t>
      </w:r>
      <w:r w:rsidR="00B4079E">
        <w:t>4</w:t>
      </w:r>
      <w:r w:rsidR="00402492">
        <w:rPr>
          <w:rFonts w:hint="eastAsia"/>
        </w:rPr>
        <w:t xml:space="preserve"> </w:t>
      </w:r>
      <w:r w:rsidR="00402492">
        <w:t xml:space="preserve">     </w:t>
      </w:r>
      <w:r w:rsidRPr="00BB387A">
        <w:t xml:space="preserve">THEN   </w:t>
      </w:r>
      <w:r w:rsidR="00406DAE">
        <w:t>SS-FM00</w:t>
      </w:r>
      <w:r w:rsidR="00B4079E">
        <w:t>4</w:t>
      </w:r>
    </w:p>
    <w:p w14:paraId="3D5740C0" w14:textId="6451E7F4" w:rsidR="00161E99" w:rsidRPr="00BB387A" w:rsidRDefault="00161E99" w:rsidP="00162B7D">
      <w:pPr>
        <w:pStyle w:val="11"/>
        <w:ind w:firstLine="480"/>
      </w:pPr>
      <w:r w:rsidRPr="00BB387A">
        <w:rPr>
          <w:rFonts w:hint="eastAsia"/>
        </w:rPr>
        <w:t>⑤</w:t>
      </w:r>
      <w:r w:rsidRPr="00BB387A">
        <w:rPr>
          <w:rFonts w:hint="eastAsia"/>
        </w:rPr>
        <w:t>I</w:t>
      </w:r>
      <w:r w:rsidRPr="00BB387A">
        <w:t xml:space="preserve">F      </w:t>
      </w:r>
      <w:r w:rsidR="00406DAE">
        <w:rPr>
          <w:rFonts w:hint="eastAsia"/>
        </w:rPr>
        <w:t>G</w:t>
      </w:r>
      <w:r w:rsidR="00406DAE">
        <w:t>Z-FM00</w:t>
      </w:r>
      <w:r w:rsidR="00B4079E">
        <w:t>5</w:t>
      </w:r>
      <w:r w:rsidR="00162B7D">
        <w:rPr>
          <w:rFonts w:hint="eastAsia"/>
        </w:rPr>
        <w:t xml:space="preserve"> </w:t>
      </w:r>
      <w:r w:rsidR="00162B7D">
        <w:t xml:space="preserve">     </w:t>
      </w:r>
      <w:r w:rsidRPr="00BB387A">
        <w:t xml:space="preserve">THEN   </w:t>
      </w:r>
      <w:r w:rsidR="00406DAE">
        <w:t>SS-FM00</w:t>
      </w:r>
      <w:r w:rsidR="00B4079E">
        <w:t>5</w:t>
      </w:r>
    </w:p>
    <w:p w14:paraId="79AC0063" w14:textId="685A2DD3" w:rsidR="00161E99" w:rsidRDefault="00161E99" w:rsidP="00162B7D">
      <w:pPr>
        <w:pStyle w:val="11"/>
        <w:ind w:firstLine="480"/>
      </w:pPr>
      <w:r w:rsidRPr="00BB387A">
        <w:rPr>
          <w:rFonts w:hint="eastAsia"/>
        </w:rPr>
        <w:t>⑥</w:t>
      </w:r>
      <w:r w:rsidRPr="00BB387A">
        <w:rPr>
          <w:rFonts w:hint="eastAsia"/>
        </w:rPr>
        <w:t>I</w:t>
      </w:r>
      <w:r w:rsidRPr="00BB387A">
        <w:t xml:space="preserve">F      </w:t>
      </w:r>
      <w:r w:rsidR="00406DAE">
        <w:rPr>
          <w:rFonts w:hint="eastAsia"/>
        </w:rPr>
        <w:t>G</w:t>
      </w:r>
      <w:r w:rsidR="00406DAE">
        <w:t>Z-FM00</w:t>
      </w:r>
      <w:r w:rsidR="00B4079E">
        <w:t>6</w:t>
      </w:r>
      <w:r w:rsidR="00162B7D">
        <w:rPr>
          <w:rFonts w:hint="eastAsia"/>
        </w:rPr>
        <w:t xml:space="preserve"> </w:t>
      </w:r>
      <w:r w:rsidR="00162B7D">
        <w:t xml:space="preserve">     </w:t>
      </w:r>
      <w:r w:rsidRPr="00BB387A">
        <w:t xml:space="preserve">THEN   </w:t>
      </w:r>
      <w:r w:rsidR="00406DAE">
        <w:t>SS-FM00</w:t>
      </w:r>
      <w:r w:rsidR="00B4079E">
        <w:t>6</w:t>
      </w:r>
    </w:p>
    <w:p w14:paraId="5F2C7699" w14:textId="6B502BFD" w:rsidR="00161E99" w:rsidRPr="00BB387A" w:rsidRDefault="00F44E8A" w:rsidP="00E62BFF">
      <w:pPr>
        <w:pStyle w:val="21"/>
      </w:pPr>
      <w:r>
        <w:rPr>
          <w:rFonts w:hint="eastAsia"/>
        </w:rPr>
        <w:t>其中，</w:t>
      </w:r>
      <w:r w:rsidR="007A43E9">
        <w:rPr>
          <w:rFonts w:hint="eastAsia"/>
        </w:rPr>
        <w:t>G</w:t>
      </w:r>
      <w:r w:rsidR="007A43E9">
        <w:t>Z-FM001</w:t>
      </w:r>
      <w:r w:rsidR="007A43E9">
        <w:rPr>
          <w:rFonts w:hint="eastAsia"/>
        </w:rPr>
        <w:t>表示条件</w:t>
      </w:r>
      <w:r w:rsidR="007A43E9" w:rsidRPr="00BB387A">
        <w:t>“</w:t>
      </w:r>
      <w:r w:rsidR="007A43E9" w:rsidRPr="00BB387A">
        <w:rPr>
          <w:rFonts w:hint="eastAsia"/>
        </w:rPr>
        <w:t>气动快速阀阀座与轴套磨损严重，阀门前后压差较大时（</w:t>
      </w:r>
      <w:r w:rsidR="007A43E9" w:rsidRPr="00BB387A">
        <w:t>&gt;10MPa</w:t>
      </w:r>
      <w:r w:rsidR="007A43E9" w:rsidRPr="00BB387A">
        <w:rPr>
          <w:rFonts w:hint="eastAsia"/>
        </w:rPr>
        <w:t>），快速阀不能打开”</w:t>
      </w:r>
      <w:r w:rsidR="007A43E9">
        <w:rPr>
          <w:rFonts w:hint="eastAsia"/>
        </w:rPr>
        <w:t>，</w:t>
      </w:r>
      <w:r w:rsidR="007A43E9">
        <w:rPr>
          <w:rFonts w:hint="eastAsia"/>
        </w:rPr>
        <w:t>G</w:t>
      </w:r>
      <w:r w:rsidR="007A43E9">
        <w:t>Z-FM002</w:t>
      </w:r>
      <w:r w:rsidR="007A43E9">
        <w:rPr>
          <w:rFonts w:hint="eastAsia"/>
        </w:rPr>
        <w:t>表示条件</w:t>
      </w:r>
      <w:r w:rsidR="007A43E9" w:rsidRPr="00BB387A">
        <w:t>“</w:t>
      </w:r>
      <w:r w:rsidR="007A43E9" w:rsidRPr="00BB387A">
        <w:rPr>
          <w:rFonts w:hint="eastAsia"/>
        </w:rPr>
        <w:t>螺母磨损严重导致滑丝（螺母材质为铜）”</w:t>
      </w:r>
      <w:r w:rsidR="007A43E9">
        <w:rPr>
          <w:rFonts w:hint="eastAsia"/>
        </w:rPr>
        <w:t>，</w:t>
      </w:r>
      <w:r w:rsidR="007A43E9">
        <w:rPr>
          <w:rFonts w:hint="eastAsia"/>
        </w:rPr>
        <w:t>G</w:t>
      </w:r>
      <w:r w:rsidR="007A43E9">
        <w:t>Z-FM003</w:t>
      </w:r>
      <w:r w:rsidR="007A43E9">
        <w:rPr>
          <w:rFonts w:hint="eastAsia"/>
        </w:rPr>
        <w:t>表示条件</w:t>
      </w:r>
      <w:r w:rsidR="007A43E9" w:rsidRPr="00BB387A">
        <w:t>“</w:t>
      </w:r>
      <w:r w:rsidR="007A43E9" w:rsidRPr="00BB387A">
        <w:rPr>
          <w:rFonts w:hint="eastAsia"/>
        </w:rPr>
        <w:t>阀杆与阀盖连接垫磨损严重，阀座有明显磨损”</w:t>
      </w:r>
      <w:r w:rsidR="007A43E9">
        <w:rPr>
          <w:rFonts w:hint="eastAsia"/>
        </w:rPr>
        <w:t>，</w:t>
      </w:r>
      <w:r w:rsidR="007A43E9">
        <w:rPr>
          <w:rFonts w:hint="eastAsia"/>
        </w:rPr>
        <w:t>G</w:t>
      </w:r>
      <w:r w:rsidR="007A43E9">
        <w:t>Z-FM004</w:t>
      </w:r>
      <w:r w:rsidR="007A43E9">
        <w:rPr>
          <w:rFonts w:hint="eastAsia"/>
        </w:rPr>
        <w:t>表示条件</w:t>
      </w:r>
      <w:r w:rsidR="007A43E9" w:rsidRPr="00BB387A">
        <w:t>“</w:t>
      </w:r>
      <w:r w:rsidR="007A43E9" w:rsidRPr="00BB387A">
        <w:rPr>
          <w:rFonts w:hint="eastAsia"/>
        </w:rPr>
        <w:t>液压站齿轮泵损坏”</w:t>
      </w:r>
      <w:r w:rsidR="007A43E9">
        <w:rPr>
          <w:rFonts w:hint="eastAsia"/>
        </w:rPr>
        <w:t>，</w:t>
      </w:r>
      <w:r w:rsidR="007A43E9">
        <w:rPr>
          <w:rFonts w:hint="eastAsia"/>
        </w:rPr>
        <w:t>G</w:t>
      </w:r>
      <w:r w:rsidR="007A43E9">
        <w:t>Z-FM005</w:t>
      </w:r>
      <w:r w:rsidR="007A43E9">
        <w:rPr>
          <w:rFonts w:hint="eastAsia"/>
        </w:rPr>
        <w:t>表示条件</w:t>
      </w:r>
      <w:r w:rsidR="007A43E9" w:rsidRPr="00BB387A">
        <w:t>“</w:t>
      </w:r>
      <w:r w:rsidR="007A43E9" w:rsidRPr="00BB387A">
        <w:rPr>
          <w:rFonts w:hint="eastAsia"/>
        </w:rPr>
        <w:t>阀门内部有杂质”</w:t>
      </w:r>
      <w:r w:rsidR="007A43E9">
        <w:rPr>
          <w:rFonts w:hint="eastAsia"/>
        </w:rPr>
        <w:t>，</w:t>
      </w:r>
      <w:r w:rsidR="007A43E9">
        <w:rPr>
          <w:rFonts w:hint="eastAsia"/>
        </w:rPr>
        <w:t>G</w:t>
      </w:r>
      <w:r w:rsidR="007A43E9">
        <w:t>Z-FM006</w:t>
      </w:r>
      <w:r w:rsidR="007A43E9">
        <w:rPr>
          <w:rFonts w:hint="eastAsia"/>
        </w:rPr>
        <w:t>表示条件</w:t>
      </w:r>
      <w:r w:rsidR="007A43E9" w:rsidRPr="00BB387A">
        <w:t>“</w:t>
      </w:r>
      <w:r w:rsidR="007A43E9" w:rsidRPr="00BB387A">
        <w:rPr>
          <w:rFonts w:hint="eastAsia"/>
        </w:rPr>
        <w:t>阀门关向气动快开阀磨损”</w:t>
      </w:r>
      <w:r w:rsidR="007A43E9">
        <w:rPr>
          <w:rFonts w:hint="eastAsia"/>
        </w:rPr>
        <w:t>。</w:t>
      </w:r>
      <w:r w:rsidR="00C71CCC">
        <w:rPr>
          <w:rFonts w:hint="eastAsia"/>
        </w:rPr>
        <w:t>S</w:t>
      </w:r>
      <w:r w:rsidR="00C71CCC">
        <w:t>S-FM001</w:t>
      </w:r>
      <w:r w:rsidR="00C71CCC">
        <w:rPr>
          <w:rFonts w:hint="eastAsia"/>
        </w:rPr>
        <w:t>表示结论</w:t>
      </w:r>
      <w:r w:rsidR="009A5100" w:rsidRPr="00BB387A">
        <w:t>“</w:t>
      </w:r>
      <w:r w:rsidR="009A5100" w:rsidRPr="00BB387A">
        <w:rPr>
          <w:rFonts w:hint="eastAsia"/>
        </w:rPr>
        <w:t>气动快速阀故障（</w:t>
      </w:r>
      <w:r w:rsidR="009A5100" w:rsidRPr="00BB387A">
        <w:t>DN250</w:t>
      </w:r>
      <w:r w:rsidR="009A5100" w:rsidRPr="00BB387A">
        <w:rPr>
          <w:rFonts w:hint="eastAsia"/>
        </w:rPr>
        <w:t>），阀门不能打开</w:t>
      </w:r>
      <w:r w:rsidR="009A5100" w:rsidRPr="00BB387A">
        <w:t>”</w:t>
      </w:r>
      <w:r w:rsidR="00C71CCC">
        <w:rPr>
          <w:rFonts w:hint="eastAsia"/>
        </w:rPr>
        <w:t>，</w:t>
      </w:r>
      <w:r w:rsidR="00C71CCC">
        <w:rPr>
          <w:rFonts w:hint="eastAsia"/>
        </w:rPr>
        <w:t>S</w:t>
      </w:r>
      <w:r w:rsidR="00C71CCC">
        <w:t>S-FM002</w:t>
      </w:r>
      <w:r w:rsidR="00C71CCC">
        <w:rPr>
          <w:rFonts w:hint="eastAsia"/>
        </w:rPr>
        <w:t>表示结论</w:t>
      </w:r>
      <w:r w:rsidR="009A5100" w:rsidRPr="00BB387A">
        <w:t>“</w:t>
      </w:r>
      <w:r w:rsidR="009A5100" w:rsidRPr="00BB387A">
        <w:rPr>
          <w:rFonts w:hint="eastAsia"/>
        </w:rPr>
        <w:t>闸板阀（Φ</w:t>
      </w:r>
      <w:r w:rsidR="009A5100" w:rsidRPr="00BB387A">
        <w:t>1.2m</w:t>
      </w:r>
      <w:r w:rsidR="009A5100" w:rsidRPr="00BB387A">
        <w:rPr>
          <w:rFonts w:hint="eastAsia"/>
        </w:rPr>
        <w:t>）脱落，闸板阀阀板由于重力作用自行坠落</w:t>
      </w:r>
      <w:r w:rsidR="009A5100" w:rsidRPr="00BB387A">
        <w:t>”</w:t>
      </w:r>
      <w:r w:rsidR="00C71CCC">
        <w:rPr>
          <w:rFonts w:hint="eastAsia"/>
        </w:rPr>
        <w:t>，</w:t>
      </w:r>
      <w:r w:rsidR="00C71CCC">
        <w:rPr>
          <w:rFonts w:hint="eastAsia"/>
        </w:rPr>
        <w:t>S</w:t>
      </w:r>
      <w:r w:rsidR="00C71CCC">
        <w:t>S-FM003</w:t>
      </w:r>
      <w:r w:rsidR="00C71CCC">
        <w:rPr>
          <w:rFonts w:hint="eastAsia"/>
        </w:rPr>
        <w:t>表示结论</w:t>
      </w:r>
      <w:r w:rsidR="009A5100" w:rsidRPr="00BB387A">
        <w:t>“</w:t>
      </w:r>
      <w:r w:rsidR="009A5100" w:rsidRPr="00BB387A">
        <w:rPr>
          <w:rFonts w:hint="eastAsia"/>
        </w:rPr>
        <w:t>预充气快速阀（</w:t>
      </w:r>
      <w:r w:rsidR="009A5100" w:rsidRPr="00BB387A">
        <w:t>AQK1</w:t>
      </w:r>
      <w:r w:rsidR="009A5100" w:rsidRPr="00BB387A">
        <w:rPr>
          <w:rFonts w:hint="eastAsia"/>
        </w:rPr>
        <w:t>）开启异常</w:t>
      </w:r>
      <w:r w:rsidR="009A5100" w:rsidRPr="00BB387A">
        <w:t>”</w:t>
      </w:r>
      <w:r w:rsidR="00C71CCC">
        <w:rPr>
          <w:rFonts w:hint="eastAsia"/>
        </w:rPr>
        <w:t>，</w:t>
      </w:r>
      <w:r w:rsidR="00C71CCC">
        <w:rPr>
          <w:rFonts w:hint="eastAsia"/>
        </w:rPr>
        <w:t>S</w:t>
      </w:r>
      <w:r w:rsidR="00C71CCC">
        <w:t>S-FM004</w:t>
      </w:r>
      <w:r w:rsidR="00C71CCC">
        <w:rPr>
          <w:rFonts w:hint="eastAsia"/>
        </w:rPr>
        <w:t>表示结论</w:t>
      </w:r>
      <w:r w:rsidR="009A5100" w:rsidRPr="00BB387A">
        <w:t>“M4-8</w:t>
      </w:r>
      <w:r w:rsidR="009A5100" w:rsidRPr="00BB387A">
        <w:rPr>
          <w:rFonts w:hint="eastAsia"/>
        </w:rPr>
        <w:t>支路热阀故障，油压升不到工作压力</w:t>
      </w:r>
      <w:r w:rsidR="009A5100" w:rsidRPr="00BB387A">
        <w:t>”</w:t>
      </w:r>
      <w:r w:rsidR="00C71CCC">
        <w:rPr>
          <w:rFonts w:hint="eastAsia"/>
        </w:rPr>
        <w:t>，</w:t>
      </w:r>
      <w:r w:rsidR="00C71CCC">
        <w:rPr>
          <w:rFonts w:hint="eastAsia"/>
        </w:rPr>
        <w:t>S</w:t>
      </w:r>
      <w:r w:rsidR="00C71CCC">
        <w:t>S-FM005</w:t>
      </w:r>
      <w:r w:rsidR="00C71CCC">
        <w:rPr>
          <w:rFonts w:hint="eastAsia"/>
        </w:rPr>
        <w:t>表示结论</w:t>
      </w:r>
      <w:r w:rsidR="009A5100" w:rsidRPr="00BB387A">
        <w:t>“</w:t>
      </w:r>
      <w:r w:rsidR="009A5100" w:rsidRPr="00BB387A">
        <w:rPr>
          <w:rFonts w:hint="eastAsia"/>
        </w:rPr>
        <w:t>喷流预充气快速阀（</w:t>
      </w:r>
      <w:r w:rsidR="009A5100" w:rsidRPr="00BB387A">
        <w:t>PDC</w:t>
      </w:r>
      <w:r w:rsidR="009A5100" w:rsidRPr="00BB387A">
        <w:rPr>
          <w:rFonts w:hint="eastAsia"/>
        </w:rPr>
        <w:t>）密封不严，试验预充气过程中发现阀门关闭后，后段压力依然上升</w:t>
      </w:r>
      <w:r w:rsidR="009A5100" w:rsidRPr="00BB387A">
        <w:t>”</w:t>
      </w:r>
      <w:r w:rsidR="00C71CCC">
        <w:rPr>
          <w:rFonts w:hint="eastAsia"/>
        </w:rPr>
        <w:t>，</w:t>
      </w:r>
      <w:r w:rsidR="00C71CCC">
        <w:rPr>
          <w:rFonts w:hint="eastAsia"/>
        </w:rPr>
        <w:t>S</w:t>
      </w:r>
      <w:r w:rsidR="00C71CCC">
        <w:t>S-FM006</w:t>
      </w:r>
      <w:r w:rsidR="00C71CCC">
        <w:rPr>
          <w:rFonts w:hint="eastAsia"/>
        </w:rPr>
        <w:t>表示结论</w:t>
      </w:r>
      <w:r w:rsidR="009A5100" w:rsidRPr="00BB387A">
        <w:t>“</w:t>
      </w:r>
      <w:r w:rsidR="009A5100" w:rsidRPr="00BB387A">
        <w:rPr>
          <w:rFonts w:hint="eastAsia"/>
        </w:rPr>
        <w:t>阀门关向气动快开阀磨损”</w:t>
      </w:r>
      <w:r w:rsidR="009A5100">
        <w:rPr>
          <w:rFonts w:hint="eastAsia"/>
        </w:rPr>
        <w:t>。</w:t>
      </w:r>
    </w:p>
    <w:p w14:paraId="5697D69E" w14:textId="6E3E2F5E" w:rsidR="00161E99" w:rsidRDefault="00161E99" w:rsidP="00161E99">
      <w:pPr>
        <w:pStyle w:val="af"/>
      </w:pPr>
      <w:bookmarkStart w:id="87" w:name="_Toc83564913"/>
      <w:r>
        <w:t xml:space="preserve">F1.1.2 </w:t>
      </w:r>
      <w:r w:rsidRPr="00295444">
        <w:rPr>
          <w:rFonts w:hint="eastAsia"/>
        </w:rPr>
        <w:t>运行控制系统</w:t>
      </w:r>
      <w:bookmarkEnd w:id="87"/>
    </w:p>
    <w:p w14:paraId="1A114098" w14:textId="77777777" w:rsidR="00161E99" w:rsidRPr="00BE1B76" w:rsidRDefault="00161E99" w:rsidP="00161E99">
      <w:pPr>
        <w:pStyle w:val="31"/>
        <w:ind w:firstLine="384"/>
      </w:pPr>
      <w:r w:rsidRPr="00BE1B76">
        <w:lastRenderedPageBreak/>
        <w:t>（</w:t>
      </w:r>
      <w:r w:rsidRPr="00BE1B76">
        <w:rPr>
          <w:rFonts w:hint="eastAsia"/>
        </w:rPr>
        <w:t>1</w:t>
      </w:r>
      <w:r w:rsidRPr="00BE1B76">
        <w:t>）</w:t>
      </w:r>
      <w:r w:rsidRPr="00BE1B76">
        <w:rPr>
          <w:rFonts w:hint="eastAsia"/>
        </w:rPr>
        <w:t>故障案例记录（源知识）</w:t>
      </w:r>
    </w:p>
    <w:p w14:paraId="22E7CEDA" w14:textId="77777777" w:rsidR="00161E99" w:rsidRPr="00186B42" w:rsidRDefault="00161E99" w:rsidP="00161E99">
      <w:pPr>
        <w:pStyle w:val="11"/>
        <w:ind w:firstLine="480"/>
      </w:pPr>
      <w:r w:rsidRPr="00186B42">
        <w:rPr>
          <w:rFonts w:hint="eastAsia"/>
        </w:rPr>
        <w:t>①故障一：调温阀故障（</w:t>
      </w:r>
      <w:r w:rsidRPr="00186B42">
        <w:rPr>
          <w:rFonts w:hint="eastAsia"/>
        </w:rPr>
        <w:t>M4-8</w:t>
      </w:r>
      <w:r w:rsidRPr="00186B42">
        <w:rPr>
          <w:rFonts w:hint="eastAsia"/>
        </w:rPr>
        <w:t>支路）</w:t>
      </w:r>
    </w:p>
    <w:p w14:paraId="31F74D8C" w14:textId="77777777" w:rsidR="00161E99" w:rsidRPr="00186B42" w:rsidRDefault="00161E99" w:rsidP="00161E99">
      <w:pPr>
        <w:pStyle w:val="11"/>
        <w:ind w:firstLine="480"/>
      </w:pPr>
      <w:r w:rsidRPr="00186B42">
        <w:rPr>
          <w:rFonts w:hint="eastAsia"/>
        </w:rPr>
        <w:t>时间：</w:t>
      </w:r>
      <w:r w:rsidRPr="00186B42">
        <w:rPr>
          <w:rFonts w:hint="eastAsia"/>
        </w:rPr>
        <w:t>2015</w:t>
      </w:r>
      <w:r w:rsidRPr="00186B42">
        <w:rPr>
          <w:rFonts w:hint="eastAsia"/>
        </w:rPr>
        <w:t>年</w:t>
      </w:r>
      <w:r w:rsidRPr="00186B42">
        <w:rPr>
          <w:rFonts w:hint="eastAsia"/>
        </w:rPr>
        <w:t>08</w:t>
      </w:r>
      <w:r w:rsidRPr="00186B42">
        <w:rPr>
          <w:rFonts w:hint="eastAsia"/>
        </w:rPr>
        <w:t>月</w:t>
      </w:r>
      <w:r w:rsidRPr="00186B42">
        <w:rPr>
          <w:rFonts w:hint="eastAsia"/>
        </w:rPr>
        <w:t>28</w:t>
      </w:r>
      <w:r w:rsidRPr="00186B42">
        <w:rPr>
          <w:rFonts w:hint="eastAsia"/>
        </w:rPr>
        <w:t>日</w:t>
      </w:r>
    </w:p>
    <w:p w14:paraId="7766D138" w14:textId="77777777" w:rsidR="00161E99" w:rsidRPr="00186B42" w:rsidRDefault="00161E99" w:rsidP="00161E99">
      <w:pPr>
        <w:pStyle w:val="11"/>
        <w:ind w:firstLine="480"/>
      </w:pPr>
      <w:r w:rsidRPr="00186B42">
        <w:rPr>
          <w:rFonts w:hint="eastAsia"/>
        </w:rPr>
        <w:t>故障发现人：吕超</w:t>
      </w:r>
    </w:p>
    <w:p w14:paraId="3E75379F"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事故描述：调温阀在试验过程中，命开度与实际开度不符</w:t>
      </w:r>
    </w:p>
    <w:p w14:paraId="31E3A65B" w14:textId="77777777" w:rsidR="00161E99" w:rsidRPr="00186B42" w:rsidRDefault="00161E99" w:rsidP="00161E99">
      <w:pPr>
        <w:pStyle w:val="11"/>
        <w:ind w:firstLine="480"/>
      </w:pPr>
      <w:r w:rsidRPr="00186B42">
        <w:rPr>
          <w:rFonts w:hint="eastAsia"/>
        </w:rPr>
        <w:t>检查经过：试验后检查发现阀门卡住无法动作，执行器报警。</w:t>
      </w:r>
      <w:r w:rsidRPr="00186B42">
        <w:rPr>
          <w:rFonts w:hint="eastAsia"/>
        </w:rPr>
        <w:t>1.</w:t>
      </w:r>
      <w:r w:rsidRPr="00186B42">
        <w:rPr>
          <w:rFonts w:hint="eastAsia"/>
        </w:rPr>
        <w:t>对执行器的动力电、输入信号、反馈信号检测均正常；</w:t>
      </w:r>
      <w:r w:rsidRPr="00186B42">
        <w:rPr>
          <w:rFonts w:hint="eastAsia"/>
        </w:rPr>
        <w:t>2.</w:t>
      </w:r>
      <w:r w:rsidRPr="00186B42">
        <w:rPr>
          <w:rFonts w:hint="eastAsia"/>
        </w:rPr>
        <w:t>联系厂家对阀门现场故障码排除，仍无效。</w:t>
      </w:r>
    </w:p>
    <w:p w14:paraId="0571B180" w14:textId="77777777" w:rsidR="00161E99" w:rsidRPr="00186B42" w:rsidRDefault="00161E99" w:rsidP="00161E99">
      <w:pPr>
        <w:pStyle w:val="11"/>
        <w:ind w:firstLine="480"/>
      </w:pPr>
      <w:r w:rsidRPr="00186B42">
        <w:rPr>
          <w:rFonts w:hint="eastAsia"/>
        </w:rPr>
        <w:t>发生原因：执行器过载</w:t>
      </w:r>
    </w:p>
    <w:p w14:paraId="75B33711" w14:textId="77777777" w:rsidR="00161E99" w:rsidRPr="00186B42" w:rsidRDefault="00161E99" w:rsidP="00161E99">
      <w:pPr>
        <w:pStyle w:val="11"/>
        <w:ind w:firstLine="480"/>
      </w:pPr>
      <w:r w:rsidRPr="00186B42">
        <w:rPr>
          <w:rFonts w:hint="eastAsia"/>
        </w:rPr>
        <w:t>解决措施：更换换新电液缸执行器并进行参数调试。</w:t>
      </w:r>
    </w:p>
    <w:p w14:paraId="77547086" w14:textId="77777777" w:rsidR="00161E99" w:rsidRPr="00186B42" w:rsidRDefault="00161E99" w:rsidP="00161E99">
      <w:pPr>
        <w:pStyle w:val="11"/>
        <w:ind w:firstLine="480"/>
      </w:pPr>
      <w:r w:rsidRPr="00186B42">
        <w:rPr>
          <w:rFonts w:hint="eastAsia"/>
        </w:rPr>
        <w:t>经验教训：调温阀试用频率高、流量大、温度高、阀体易磨损，普通执行器无法满足使用工况，因此需更换功率较大的电液缸执行器。</w:t>
      </w:r>
    </w:p>
    <w:p w14:paraId="7D6DAD80" w14:textId="77777777" w:rsidR="00161E99" w:rsidRPr="00186B42" w:rsidRDefault="00161E99" w:rsidP="00161E99">
      <w:pPr>
        <w:pStyle w:val="11"/>
        <w:ind w:firstLine="480"/>
      </w:pPr>
      <w:r w:rsidRPr="00186B42">
        <w:rPr>
          <w:rFonts w:hint="eastAsia"/>
        </w:rPr>
        <w:t>②故障二：闸板阀（Φ</w:t>
      </w:r>
      <w:r w:rsidRPr="00186B42">
        <w:rPr>
          <w:rFonts w:hint="eastAsia"/>
        </w:rPr>
        <w:t>1.2m</w:t>
      </w:r>
      <w:r w:rsidRPr="00186B42">
        <w:rPr>
          <w:rFonts w:hint="eastAsia"/>
        </w:rPr>
        <w:t>）无法关闭</w:t>
      </w:r>
    </w:p>
    <w:p w14:paraId="73A60C32" w14:textId="77777777" w:rsidR="00161E99" w:rsidRPr="00186B42" w:rsidRDefault="00161E99" w:rsidP="00161E99">
      <w:pPr>
        <w:pStyle w:val="11"/>
        <w:ind w:firstLine="480"/>
      </w:pPr>
      <w:r w:rsidRPr="00186B42">
        <w:rPr>
          <w:rFonts w:hint="eastAsia"/>
        </w:rPr>
        <w:t>时间：</w:t>
      </w:r>
      <w:r w:rsidRPr="00186B42">
        <w:rPr>
          <w:rFonts w:hint="eastAsia"/>
        </w:rPr>
        <w:t>2015</w:t>
      </w:r>
      <w:r w:rsidRPr="00186B42">
        <w:rPr>
          <w:rFonts w:hint="eastAsia"/>
        </w:rPr>
        <w:t>年</w:t>
      </w:r>
      <w:r w:rsidRPr="00186B42">
        <w:rPr>
          <w:rFonts w:hint="eastAsia"/>
        </w:rPr>
        <w:t>11</w:t>
      </w:r>
      <w:r w:rsidRPr="00186B42">
        <w:rPr>
          <w:rFonts w:hint="eastAsia"/>
        </w:rPr>
        <w:t>月</w:t>
      </w:r>
      <w:r w:rsidRPr="00186B42">
        <w:rPr>
          <w:rFonts w:hint="eastAsia"/>
        </w:rPr>
        <w:t>16</w:t>
      </w:r>
      <w:r w:rsidRPr="00186B42">
        <w:rPr>
          <w:rFonts w:hint="eastAsia"/>
        </w:rPr>
        <w:t>日</w:t>
      </w:r>
    </w:p>
    <w:p w14:paraId="442ECE61" w14:textId="77777777" w:rsidR="00161E99" w:rsidRPr="00186B42" w:rsidRDefault="00161E99" w:rsidP="00161E99">
      <w:pPr>
        <w:pStyle w:val="11"/>
        <w:ind w:firstLine="480"/>
      </w:pPr>
      <w:r w:rsidRPr="00186B42">
        <w:rPr>
          <w:rFonts w:hint="eastAsia"/>
        </w:rPr>
        <w:t>故障发现人：吕超</w:t>
      </w:r>
    </w:p>
    <w:p w14:paraId="52B02E96"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事故描述：闸板阀关行程时间过长，一直无法触发到位信号，控制柜热断路保护器跳闸，电机烧坏缺相。</w:t>
      </w:r>
    </w:p>
    <w:p w14:paraId="4BF8180B" w14:textId="77777777" w:rsidR="00161E99" w:rsidRPr="00186B42" w:rsidRDefault="00161E99" w:rsidP="00161E99">
      <w:pPr>
        <w:pStyle w:val="11"/>
        <w:ind w:firstLine="480"/>
      </w:pPr>
      <w:r w:rsidRPr="00186B42">
        <w:rPr>
          <w:rFonts w:hint="eastAsia"/>
        </w:rPr>
        <w:t>检查经过：现场检查。</w:t>
      </w:r>
    </w:p>
    <w:p w14:paraId="07BF38E3" w14:textId="77777777" w:rsidR="00161E99" w:rsidRPr="00186B42" w:rsidRDefault="00161E99" w:rsidP="00161E99">
      <w:pPr>
        <w:pStyle w:val="11"/>
        <w:ind w:firstLine="480"/>
      </w:pPr>
      <w:r w:rsidRPr="00186B42">
        <w:rPr>
          <w:rFonts w:hint="eastAsia"/>
        </w:rPr>
        <w:t>发生原因：下限为行程开关螺杆松动位移，电机持续不停动作，导致电机过载。</w:t>
      </w:r>
    </w:p>
    <w:p w14:paraId="4DF61C9A" w14:textId="77777777" w:rsidR="00161E99" w:rsidRPr="00186B42" w:rsidRDefault="00161E99" w:rsidP="00161E99">
      <w:pPr>
        <w:pStyle w:val="11"/>
        <w:ind w:firstLine="480"/>
      </w:pPr>
      <w:r w:rsidRPr="00186B42">
        <w:rPr>
          <w:rFonts w:hint="eastAsia"/>
        </w:rPr>
        <w:t>解决措施：</w:t>
      </w:r>
      <w:r w:rsidRPr="00186B42">
        <w:rPr>
          <w:rFonts w:hint="eastAsia"/>
        </w:rPr>
        <w:t>1.</w:t>
      </w:r>
      <w:r w:rsidRPr="00186B42">
        <w:rPr>
          <w:rFonts w:hint="eastAsia"/>
        </w:rPr>
        <w:t>对下限为行程开关的螺杆进行调整更换，增加弹簧垫片；</w:t>
      </w:r>
      <w:r w:rsidRPr="00186B42">
        <w:rPr>
          <w:rFonts w:hint="eastAsia"/>
        </w:rPr>
        <w:t>2.</w:t>
      </w:r>
      <w:r w:rsidRPr="00186B42">
        <w:rPr>
          <w:rFonts w:hint="eastAsia"/>
        </w:rPr>
        <w:t>更换备用电机并调试电机正反转；</w:t>
      </w:r>
      <w:r w:rsidRPr="00186B42">
        <w:rPr>
          <w:rFonts w:hint="eastAsia"/>
        </w:rPr>
        <w:t>3.</w:t>
      </w:r>
      <w:r w:rsidRPr="00186B42">
        <w:rPr>
          <w:rFonts w:hint="eastAsia"/>
        </w:rPr>
        <w:t>调整配电柜保护器保护电流与电机额定功率匹配；</w:t>
      </w:r>
      <w:r w:rsidRPr="00186B42">
        <w:rPr>
          <w:rFonts w:hint="eastAsia"/>
        </w:rPr>
        <w:t>4.</w:t>
      </w:r>
      <w:r w:rsidRPr="00186B42">
        <w:rPr>
          <w:rFonts w:hint="eastAsia"/>
        </w:rPr>
        <w:t>空载与负载试运行闸板阀工作状态。</w:t>
      </w:r>
    </w:p>
    <w:p w14:paraId="75B42C5D" w14:textId="77777777" w:rsidR="00161E99" w:rsidRPr="00186B42" w:rsidRDefault="00161E99" w:rsidP="00161E99">
      <w:pPr>
        <w:pStyle w:val="11"/>
        <w:ind w:firstLine="480"/>
      </w:pPr>
      <w:r w:rsidRPr="00186B42">
        <w:rPr>
          <w:rFonts w:hint="eastAsia"/>
        </w:rPr>
        <w:t>经验教训：定期检查紧固闸板阀上下限位开关。</w:t>
      </w:r>
    </w:p>
    <w:p w14:paraId="1C16E59F" w14:textId="77777777" w:rsidR="00161E99" w:rsidRPr="00186B42" w:rsidRDefault="00161E99" w:rsidP="00161E99">
      <w:pPr>
        <w:pStyle w:val="11"/>
        <w:ind w:firstLine="480"/>
      </w:pPr>
      <w:r w:rsidRPr="00186B42">
        <w:rPr>
          <w:rFonts w:hint="eastAsia"/>
        </w:rPr>
        <w:t>③故障三：试验过程总压一直升高</w:t>
      </w:r>
    </w:p>
    <w:p w14:paraId="3573C5BA" w14:textId="77777777" w:rsidR="00161E99" w:rsidRPr="00186B42" w:rsidRDefault="00161E99" w:rsidP="00161E99">
      <w:pPr>
        <w:pStyle w:val="11"/>
        <w:ind w:firstLine="480"/>
      </w:pPr>
      <w:r w:rsidRPr="00186B42">
        <w:rPr>
          <w:rFonts w:hint="eastAsia"/>
        </w:rPr>
        <w:t>时间：</w:t>
      </w:r>
      <w:r w:rsidRPr="00186B42">
        <w:rPr>
          <w:rFonts w:hint="eastAsia"/>
        </w:rPr>
        <w:t>2019</w:t>
      </w:r>
      <w:r w:rsidRPr="00186B42">
        <w:rPr>
          <w:rFonts w:hint="eastAsia"/>
        </w:rPr>
        <w:t>年</w:t>
      </w:r>
      <w:r w:rsidRPr="00186B42">
        <w:rPr>
          <w:rFonts w:hint="eastAsia"/>
        </w:rPr>
        <w:t>10</w:t>
      </w:r>
      <w:r w:rsidRPr="00186B42">
        <w:rPr>
          <w:rFonts w:hint="eastAsia"/>
        </w:rPr>
        <w:t>月</w:t>
      </w:r>
      <w:r w:rsidRPr="00186B42">
        <w:rPr>
          <w:rFonts w:hint="eastAsia"/>
        </w:rPr>
        <w:t>16</w:t>
      </w:r>
      <w:r w:rsidRPr="00186B42">
        <w:rPr>
          <w:rFonts w:hint="eastAsia"/>
        </w:rPr>
        <w:t>日</w:t>
      </w:r>
    </w:p>
    <w:p w14:paraId="3575368E" w14:textId="77777777" w:rsidR="00161E99" w:rsidRPr="00186B42" w:rsidRDefault="00161E99" w:rsidP="00161E99">
      <w:pPr>
        <w:pStyle w:val="11"/>
        <w:ind w:firstLine="480"/>
      </w:pPr>
      <w:r w:rsidRPr="00186B42">
        <w:rPr>
          <w:rFonts w:hint="eastAsia"/>
        </w:rPr>
        <w:t>故障发现人：崔炜栋</w:t>
      </w:r>
    </w:p>
    <w:p w14:paraId="6CBAB216"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事故描述：试验过程中，总压一直升高，直到停车。</w:t>
      </w:r>
    </w:p>
    <w:p w14:paraId="514EE14A" w14:textId="77777777" w:rsidR="00161E99" w:rsidRPr="00186B42" w:rsidRDefault="00161E99" w:rsidP="00161E99">
      <w:pPr>
        <w:pStyle w:val="11"/>
        <w:ind w:firstLine="480"/>
      </w:pPr>
      <w:r w:rsidRPr="00186B42">
        <w:rPr>
          <w:rFonts w:hint="eastAsia"/>
        </w:rPr>
        <w:t>检查经过：查看过程记录数据，总压反馈为</w:t>
      </w:r>
      <w:r w:rsidRPr="00186B42">
        <w:rPr>
          <w:rFonts w:hint="eastAsia"/>
        </w:rPr>
        <w:t>0</w:t>
      </w:r>
      <w:r w:rsidRPr="00186B42">
        <w:rPr>
          <w:rFonts w:hint="eastAsia"/>
        </w:rPr>
        <w:t>，现场查看，断线。</w:t>
      </w:r>
    </w:p>
    <w:p w14:paraId="5A25B1EB" w14:textId="77777777" w:rsidR="00161E99" w:rsidRPr="00186B42" w:rsidRDefault="00161E99" w:rsidP="00161E99">
      <w:pPr>
        <w:pStyle w:val="11"/>
        <w:ind w:firstLine="480"/>
      </w:pPr>
      <w:r w:rsidRPr="00186B42">
        <w:rPr>
          <w:rFonts w:hint="eastAsia"/>
        </w:rPr>
        <w:t>发生原因：总压传感器线断开。</w:t>
      </w:r>
    </w:p>
    <w:p w14:paraId="73275CA2" w14:textId="77777777" w:rsidR="00161E99" w:rsidRPr="00186B42" w:rsidRDefault="00161E99" w:rsidP="00161E99">
      <w:pPr>
        <w:pStyle w:val="11"/>
        <w:ind w:firstLine="480"/>
      </w:pPr>
      <w:r w:rsidRPr="00186B42">
        <w:rPr>
          <w:rFonts w:hint="eastAsia"/>
        </w:rPr>
        <w:t>解决措施：重新焊接断开点，上位软件增加断开自动检测功能。</w:t>
      </w:r>
    </w:p>
    <w:p w14:paraId="4819B201" w14:textId="77777777" w:rsidR="00161E99" w:rsidRPr="00186B42" w:rsidRDefault="00161E99" w:rsidP="00161E99">
      <w:pPr>
        <w:pStyle w:val="11"/>
        <w:ind w:firstLine="480"/>
      </w:pPr>
      <w:r w:rsidRPr="00186B42">
        <w:rPr>
          <w:rFonts w:hint="eastAsia"/>
        </w:rPr>
        <w:t>经验教训：开车前注意检查相关信号状态、设备状况。</w:t>
      </w:r>
    </w:p>
    <w:p w14:paraId="1CCEB3A5" w14:textId="77777777" w:rsidR="00161E99" w:rsidRDefault="00161E99" w:rsidP="00161E99">
      <w:pPr>
        <w:pStyle w:val="31"/>
        <w:ind w:firstLine="384"/>
      </w:pPr>
      <w:r>
        <w:rPr>
          <w:rFonts w:hint="eastAsia"/>
        </w:rPr>
        <w:t>（</w:t>
      </w:r>
      <w:r>
        <w:rPr>
          <w:rFonts w:hint="eastAsia"/>
        </w:rPr>
        <w:t>2</w:t>
      </w:r>
      <w:r>
        <w:rPr>
          <w:rFonts w:hint="eastAsia"/>
        </w:rPr>
        <w:t>）知识推理</w:t>
      </w:r>
    </w:p>
    <w:p w14:paraId="40CE8E45" w14:textId="77777777" w:rsidR="00161E99" w:rsidRPr="00BB387A" w:rsidRDefault="00161E99" w:rsidP="00161E99">
      <w:pPr>
        <w:pStyle w:val="11"/>
        <w:ind w:firstLine="480"/>
      </w:pPr>
      <w:r w:rsidRPr="00BB387A">
        <w:rPr>
          <w:rFonts w:hint="eastAsia"/>
        </w:rPr>
        <w:t>根据上述故障案例记录，人工对其中的知识进行抽取，运用产生式规则对知识</w:t>
      </w:r>
      <w:r w:rsidRPr="00BB387A">
        <w:rPr>
          <w:rFonts w:hint="eastAsia"/>
        </w:rPr>
        <w:lastRenderedPageBreak/>
        <w:t>中的规则进行规范化描述，所产生的规则化知识表示入下：</w:t>
      </w:r>
    </w:p>
    <w:p w14:paraId="20CB95F7" w14:textId="77777777" w:rsidR="00E62BFF" w:rsidRPr="00BB387A" w:rsidRDefault="00E62BFF" w:rsidP="00E62BFF">
      <w:pPr>
        <w:pStyle w:val="11"/>
        <w:ind w:firstLine="480"/>
      </w:pPr>
      <w:r w:rsidRPr="00BB387A">
        <w:rPr>
          <w:rFonts w:hint="eastAsia"/>
        </w:rPr>
        <w:t>①</w:t>
      </w:r>
      <w:r w:rsidRPr="00BB387A">
        <w:rPr>
          <w:rFonts w:hint="eastAsia"/>
        </w:rPr>
        <w:t>I</w:t>
      </w:r>
      <w:r w:rsidRPr="00BB387A">
        <w:t xml:space="preserve">F      </w:t>
      </w:r>
      <w:r>
        <w:rPr>
          <w:rFonts w:hint="eastAsia"/>
        </w:rPr>
        <w:t>G</w:t>
      </w:r>
      <w:r>
        <w:t>Z-FM001</w:t>
      </w:r>
      <w:r>
        <w:rPr>
          <w:rFonts w:hint="eastAsia"/>
        </w:rPr>
        <w:t xml:space="preserve"> </w:t>
      </w:r>
      <w:r>
        <w:t xml:space="preserve">     </w:t>
      </w:r>
      <w:r w:rsidRPr="00BB387A">
        <w:t xml:space="preserve">THEN   </w:t>
      </w:r>
      <w:r>
        <w:t>SS-FM001</w:t>
      </w:r>
    </w:p>
    <w:p w14:paraId="3D44E3D2" w14:textId="77777777" w:rsidR="00E62BFF" w:rsidRPr="00BB387A" w:rsidRDefault="00E62BFF" w:rsidP="00E62BFF">
      <w:pPr>
        <w:pStyle w:val="11"/>
        <w:ind w:firstLine="480"/>
      </w:pPr>
      <w:r w:rsidRPr="00BB387A">
        <w:rPr>
          <w:rFonts w:hint="eastAsia"/>
        </w:rPr>
        <w:t>②</w:t>
      </w:r>
      <w:r w:rsidRPr="00BB387A">
        <w:rPr>
          <w:rFonts w:hint="eastAsia"/>
        </w:rPr>
        <w:t>I</w:t>
      </w:r>
      <w:r w:rsidRPr="00BB387A">
        <w:t xml:space="preserve">F      </w:t>
      </w:r>
      <w:r>
        <w:rPr>
          <w:rFonts w:hint="eastAsia"/>
        </w:rPr>
        <w:t>G</w:t>
      </w:r>
      <w:r>
        <w:t>Z-FM002</w:t>
      </w:r>
      <w:r>
        <w:rPr>
          <w:rFonts w:hint="eastAsia"/>
        </w:rPr>
        <w:t xml:space="preserve"> </w:t>
      </w:r>
      <w:r>
        <w:t xml:space="preserve">     </w:t>
      </w:r>
      <w:r w:rsidRPr="00BB387A">
        <w:t xml:space="preserve">THEN   </w:t>
      </w:r>
      <w:r>
        <w:t>SS-FM002</w:t>
      </w:r>
    </w:p>
    <w:p w14:paraId="16E4C6E2" w14:textId="77777777" w:rsidR="00E62BFF" w:rsidRPr="00BB387A" w:rsidRDefault="00E62BFF" w:rsidP="00E62BFF">
      <w:pPr>
        <w:pStyle w:val="11"/>
        <w:ind w:firstLine="480"/>
      </w:pPr>
      <w:r w:rsidRPr="00BB387A">
        <w:rPr>
          <w:rFonts w:hint="eastAsia"/>
        </w:rPr>
        <w:t>③</w:t>
      </w:r>
      <w:r w:rsidRPr="00BB387A">
        <w:rPr>
          <w:rFonts w:hint="eastAsia"/>
        </w:rPr>
        <w:t>I</w:t>
      </w:r>
      <w:r w:rsidRPr="00BB387A">
        <w:t xml:space="preserve">F      </w:t>
      </w:r>
      <w:r>
        <w:rPr>
          <w:rFonts w:hint="eastAsia"/>
        </w:rPr>
        <w:t>G</w:t>
      </w:r>
      <w:r>
        <w:t>Z-FM003</w:t>
      </w:r>
      <w:r>
        <w:rPr>
          <w:rFonts w:hint="eastAsia"/>
        </w:rPr>
        <w:t xml:space="preserve"> </w:t>
      </w:r>
      <w:r>
        <w:t xml:space="preserve">     </w:t>
      </w:r>
      <w:r w:rsidRPr="00BB387A">
        <w:t xml:space="preserve">THEN   </w:t>
      </w:r>
      <w:r>
        <w:t>SS-FM003</w:t>
      </w:r>
    </w:p>
    <w:p w14:paraId="1C6910F5" w14:textId="3D8855DC" w:rsidR="00162675" w:rsidRPr="00BB387A" w:rsidRDefault="00162675" w:rsidP="00162675">
      <w:pPr>
        <w:pStyle w:val="11"/>
        <w:ind w:firstLineChars="0" w:firstLine="0"/>
      </w:pPr>
      <w:r>
        <w:rPr>
          <w:rFonts w:hint="eastAsia"/>
        </w:rPr>
        <w:t>其中，</w:t>
      </w:r>
      <w:r>
        <w:rPr>
          <w:rFonts w:hint="eastAsia"/>
        </w:rPr>
        <w:t>G</w:t>
      </w:r>
      <w:r>
        <w:t>Z-CS001</w:t>
      </w:r>
      <w:r>
        <w:rPr>
          <w:rFonts w:hint="eastAsia"/>
        </w:rPr>
        <w:t>表示条件</w:t>
      </w:r>
      <w:r w:rsidR="00956A03" w:rsidRPr="005A6637">
        <w:t>“</w:t>
      </w:r>
      <w:r w:rsidR="00956A03" w:rsidRPr="005A6637">
        <w:rPr>
          <w:rFonts w:hint="eastAsia"/>
        </w:rPr>
        <w:t>执行器过载”</w:t>
      </w:r>
      <w:r>
        <w:rPr>
          <w:rFonts w:hint="eastAsia"/>
        </w:rPr>
        <w:t>，</w:t>
      </w:r>
      <w:r>
        <w:rPr>
          <w:rFonts w:hint="eastAsia"/>
        </w:rPr>
        <w:t>G</w:t>
      </w:r>
      <w:r>
        <w:t>Z-CS002</w:t>
      </w:r>
      <w:r>
        <w:rPr>
          <w:rFonts w:hint="eastAsia"/>
        </w:rPr>
        <w:t>表示条件</w:t>
      </w:r>
      <w:r w:rsidR="00956A03" w:rsidRPr="005A6637">
        <w:t>“</w:t>
      </w:r>
      <w:r w:rsidR="00956A03" w:rsidRPr="005A6637">
        <w:rPr>
          <w:rFonts w:hint="eastAsia"/>
        </w:rPr>
        <w:t>下限为行程开关螺杆松动出现位移，电机持续不停动作，导致电机过载”</w:t>
      </w:r>
      <w:r>
        <w:rPr>
          <w:rFonts w:hint="eastAsia"/>
        </w:rPr>
        <w:t>，</w:t>
      </w:r>
      <w:r>
        <w:rPr>
          <w:rFonts w:hint="eastAsia"/>
        </w:rPr>
        <w:t>G</w:t>
      </w:r>
      <w:r>
        <w:t>Z-CS003</w:t>
      </w:r>
      <w:r>
        <w:rPr>
          <w:rFonts w:hint="eastAsia"/>
        </w:rPr>
        <w:t>表示条件</w:t>
      </w:r>
      <w:r w:rsidR="00956A03" w:rsidRPr="005A6637">
        <w:t>“</w:t>
      </w:r>
      <w:r w:rsidR="00956A03" w:rsidRPr="005A6637">
        <w:rPr>
          <w:rFonts w:hint="eastAsia"/>
        </w:rPr>
        <w:t>总压传感器线断开”</w:t>
      </w:r>
      <w:r>
        <w:rPr>
          <w:rFonts w:hint="eastAsia"/>
        </w:rPr>
        <w:t>。</w:t>
      </w:r>
      <w:r>
        <w:rPr>
          <w:rFonts w:hint="eastAsia"/>
        </w:rPr>
        <w:t>S</w:t>
      </w:r>
      <w:r>
        <w:t>S-CS001</w:t>
      </w:r>
      <w:r>
        <w:rPr>
          <w:rFonts w:hint="eastAsia"/>
        </w:rPr>
        <w:t>表示结论</w:t>
      </w:r>
      <w:r w:rsidR="00956A03" w:rsidRPr="005A6637">
        <w:t>“</w:t>
      </w:r>
      <w:r w:rsidR="00956A03" w:rsidRPr="005A6637">
        <w:rPr>
          <w:rFonts w:hint="eastAsia"/>
        </w:rPr>
        <w:t>调温阀故障（</w:t>
      </w:r>
      <w:r w:rsidR="00956A03" w:rsidRPr="005A6637">
        <w:t>M4-8</w:t>
      </w:r>
      <w:r w:rsidR="00956A03" w:rsidRPr="005A6637">
        <w:rPr>
          <w:rFonts w:hint="eastAsia"/>
        </w:rPr>
        <w:t>支路），命开度与实际开度不符</w:t>
      </w:r>
      <w:r w:rsidR="00956A03" w:rsidRPr="005A6637">
        <w:t>”</w:t>
      </w:r>
      <w:r>
        <w:rPr>
          <w:rFonts w:hint="eastAsia"/>
        </w:rPr>
        <w:t>，</w:t>
      </w:r>
      <w:r>
        <w:rPr>
          <w:rFonts w:hint="eastAsia"/>
        </w:rPr>
        <w:t>S</w:t>
      </w:r>
      <w:r>
        <w:t>S-CS002</w:t>
      </w:r>
      <w:r>
        <w:rPr>
          <w:rFonts w:hint="eastAsia"/>
        </w:rPr>
        <w:t>表示结论</w:t>
      </w:r>
      <w:r w:rsidR="00956A03" w:rsidRPr="005A6637">
        <w:t>“</w:t>
      </w:r>
      <w:r w:rsidR="00956A03" w:rsidRPr="005A6637">
        <w:rPr>
          <w:rFonts w:hint="eastAsia"/>
        </w:rPr>
        <w:t>闸板阀（Φ</w:t>
      </w:r>
      <w:r w:rsidR="00956A03" w:rsidRPr="005A6637">
        <w:t>1.2m</w:t>
      </w:r>
      <w:r w:rsidR="00956A03" w:rsidRPr="005A6637">
        <w:rPr>
          <w:rFonts w:hint="eastAsia"/>
        </w:rPr>
        <w:t>）无法关闭或闸板阀关行程时间过长</w:t>
      </w:r>
      <w:r w:rsidR="00956A03" w:rsidRPr="005A6637">
        <w:t>”</w:t>
      </w:r>
      <w:r>
        <w:rPr>
          <w:rFonts w:hint="eastAsia"/>
        </w:rPr>
        <w:t>，</w:t>
      </w:r>
      <w:r>
        <w:rPr>
          <w:rFonts w:hint="eastAsia"/>
        </w:rPr>
        <w:t>S</w:t>
      </w:r>
      <w:r>
        <w:t>S-CS003</w:t>
      </w:r>
      <w:r>
        <w:rPr>
          <w:rFonts w:hint="eastAsia"/>
        </w:rPr>
        <w:t>表示结论</w:t>
      </w:r>
      <w:r w:rsidR="00956A03" w:rsidRPr="005A6637">
        <w:t>“</w:t>
      </w:r>
      <w:r w:rsidR="00956A03" w:rsidRPr="005A6637">
        <w:rPr>
          <w:rFonts w:hint="eastAsia"/>
        </w:rPr>
        <w:t>试验过程总压持续升高，导致停车</w:t>
      </w:r>
      <w:r w:rsidR="00956A03" w:rsidRPr="005A6637">
        <w:t>”</w:t>
      </w:r>
      <w:r>
        <w:rPr>
          <w:rFonts w:hint="eastAsia"/>
        </w:rPr>
        <w:t>。</w:t>
      </w:r>
    </w:p>
    <w:p w14:paraId="616CC9A7" w14:textId="4A8ECDCE" w:rsidR="00161E99" w:rsidRDefault="00161E99" w:rsidP="00161E99">
      <w:pPr>
        <w:pStyle w:val="af"/>
      </w:pPr>
      <w:bookmarkStart w:id="88" w:name="_Toc83564914"/>
      <w:r>
        <w:t xml:space="preserve">F1.1.3 </w:t>
      </w:r>
      <w:r w:rsidRPr="00295444">
        <w:rPr>
          <w:rFonts w:hint="eastAsia"/>
        </w:rPr>
        <w:t>加热器系统</w:t>
      </w:r>
      <w:bookmarkEnd w:id="88"/>
    </w:p>
    <w:p w14:paraId="2580F3F8" w14:textId="77777777" w:rsidR="00161E99" w:rsidRPr="00EF4C17" w:rsidRDefault="00161E99" w:rsidP="00161E99">
      <w:pPr>
        <w:pStyle w:val="31"/>
        <w:ind w:firstLine="384"/>
      </w:pPr>
      <w:r w:rsidRPr="00EF4C17">
        <w:t>（</w:t>
      </w:r>
      <w:r w:rsidRPr="00EF4C17">
        <w:rPr>
          <w:rFonts w:hint="eastAsia"/>
        </w:rPr>
        <w:t>1</w:t>
      </w:r>
      <w:r w:rsidRPr="00EF4C17">
        <w:t>）</w:t>
      </w:r>
      <w:r w:rsidRPr="00EF4C17">
        <w:rPr>
          <w:rFonts w:hint="eastAsia"/>
        </w:rPr>
        <w:t>故障案例记录（源知识）</w:t>
      </w:r>
    </w:p>
    <w:p w14:paraId="5F1C44F0" w14:textId="77777777" w:rsidR="00161E99" w:rsidRPr="00186B42" w:rsidRDefault="00161E99" w:rsidP="00161E99">
      <w:pPr>
        <w:pStyle w:val="11"/>
        <w:ind w:firstLine="480"/>
      </w:pPr>
      <w:r w:rsidRPr="00186B42">
        <w:rPr>
          <w:rFonts w:hint="eastAsia"/>
        </w:rPr>
        <w:t>①故障一：加热器无绝缘</w:t>
      </w:r>
    </w:p>
    <w:p w14:paraId="5A8D8ED7" w14:textId="77777777" w:rsidR="00161E99" w:rsidRPr="00186B42" w:rsidRDefault="00161E99" w:rsidP="00161E99">
      <w:pPr>
        <w:pStyle w:val="11"/>
        <w:ind w:firstLine="480"/>
      </w:pPr>
      <w:r w:rsidRPr="00186B42">
        <w:rPr>
          <w:rFonts w:hint="eastAsia"/>
        </w:rPr>
        <w:t>时间：</w:t>
      </w:r>
      <w:r w:rsidRPr="00186B42">
        <w:rPr>
          <w:rFonts w:hint="eastAsia"/>
        </w:rPr>
        <w:t>2018</w:t>
      </w:r>
      <w:r w:rsidRPr="00186B42">
        <w:rPr>
          <w:rFonts w:hint="eastAsia"/>
        </w:rPr>
        <w:t>年</w:t>
      </w:r>
      <w:r w:rsidRPr="00186B42">
        <w:rPr>
          <w:rFonts w:hint="eastAsia"/>
        </w:rPr>
        <w:t>11</w:t>
      </w:r>
      <w:r w:rsidRPr="00186B42">
        <w:rPr>
          <w:rFonts w:hint="eastAsia"/>
        </w:rPr>
        <w:t>月</w:t>
      </w:r>
      <w:r w:rsidRPr="00186B42">
        <w:rPr>
          <w:rFonts w:hint="eastAsia"/>
        </w:rPr>
        <w:t>10</w:t>
      </w:r>
      <w:r w:rsidRPr="00186B42">
        <w:rPr>
          <w:rFonts w:hint="eastAsia"/>
        </w:rPr>
        <w:t>日</w:t>
      </w:r>
    </w:p>
    <w:p w14:paraId="03ADBE47" w14:textId="77777777" w:rsidR="00161E99" w:rsidRPr="00186B42" w:rsidRDefault="00161E99" w:rsidP="00161E99">
      <w:pPr>
        <w:pStyle w:val="11"/>
        <w:ind w:firstLine="480"/>
      </w:pPr>
      <w:r w:rsidRPr="00186B42">
        <w:rPr>
          <w:rFonts w:hint="eastAsia"/>
        </w:rPr>
        <w:t>故障发现人：陈久芬</w:t>
      </w:r>
    </w:p>
    <w:p w14:paraId="3B695A0C"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事故描述：试验结束后，试验当班人员发现加热器部分加热元件对地绝缘为零，无法送电。</w:t>
      </w:r>
    </w:p>
    <w:p w14:paraId="53B0574C" w14:textId="77777777" w:rsidR="00161E99" w:rsidRPr="00186B42" w:rsidRDefault="00161E99" w:rsidP="00161E99">
      <w:pPr>
        <w:pStyle w:val="11"/>
        <w:ind w:firstLine="480"/>
      </w:pPr>
      <w:r w:rsidRPr="00186B42">
        <w:rPr>
          <w:rFonts w:hint="eastAsia"/>
        </w:rPr>
        <w:t>检查经过：拆除热法，对加热器进行检查。检查发现：引电连接处绝缘陶瓷破碎，导致引电装置与内衬搭接短路，无法送电。</w:t>
      </w:r>
    </w:p>
    <w:p w14:paraId="2F11EFC1" w14:textId="77777777" w:rsidR="00161E99" w:rsidRPr="00186B42" w:rsidRDefault="00161E99" w:rsidP="00161E99">
      <w:pPr>
        <w:pStyle w:val="11"/>
        <w:ind w:firstLine="480"/>
      </w:pPr>
      <w:r w:rsidRPr="00186B42">
        <w:rPr>
          <w:rFonts w:hint="eastAsia"/>
        </w:rPr>
        <w:t>发生原因：</w:t>
      </w:r>
      <w:r w:rsidRPr="00186B42">
        <w:rPr>
          <w:rFonts w:hint="eastAsia"/>
        </w:rPr>
        <w:t>1</w:t>
      </w:r>
      <w:r w:rsidRPr="00186B42">
        <w:rPr>
          <w:rFonts w:hint="eastAsia"/>
        </w:rPr>
        <w:t>、加热器冷热交替工作，陶瓷强度有所下降。</w:t>
      </w:r>
      <w:r w:rsidRPr="00186B42">
        <w:rPr>
          <w:rFonts w:hint="eastAsia"/>
        </w:rPr>
        <w:t>2</w:t>
      </w:r>
      <w:r w:rsidRPr="00186B42">
        <w:rPr>
          <w:rFonts w:hint="eastAsia"/>
        </w:rPr>
        <w:t>、气流流量大，对上封头陶瓷冲击大，导致绝缘陶瓷破碎。</w:t>
      </w:r>
    </w:p>
    <w:p w14:paraId="5E277D3A" w14:textId="77777777" w:rsidR="00161E99" w:rsidRPr="00186B42" w:rsidRDefault="00161E99" w:rsidP="00161E99">
      <w:pPr>
        <w:pStyle w:val="11"/>
        <w:ind w:firstLine="480"/>
      </w:pPr>
      <w:r w:rsidRPr="00186B42">
        <w:rPr>
          <w:rFonts w:hint="eastAsia"/>
        </w:rPr>
        <w:t>解决措施：由预热元件研制厂家对破碎的陶瓷件进行更换，加热器各组绝缘恢复正常，可正常送电，故障排除。</w:t>
      </w:r>
    </w:p>
    <w:p w14:paraId="2BFC0A2A" w14:textId="77777777" w:rsidR="00161E99" w:rsidRPr="00186B42" w:rsidRDefault="00161E99" w:rsidP="00161E99">
      <w:pPr>
        <w:pStyle w:val="11"/>
        <w:ind w:firstLine="480"/>
      </w:pPr>
      <w:r w:rsidRPr="00186B42">
        <w:rPr>
          <w:rFonts w:hint="eastAsia"/>
        </w:rPr>
        <w:t>经验教训：应定期检查绝缘陶瓷，如有破碎及时更换。</w:t>
      </w:r>
    </w:p>
    <w:p w14:paraId="7F1EBCE7" w14:textId="77777777" w:rsidR="00161E99" w:rsidRPr="00186B42" w:rsidRDefault="00161E99" w:rsidP="00161E99">
      <w:pPr>
        <w:pStyle w:val="11"/>
        <w:ind w:firstLine="480"/>
      </w:pPr>
      <w:r w:rsidRPr="00186B42">
        <w:rPr>
          <w:rFonts w:hint="eastAsia"/>
        </w:rPr>
        <w:t>②故障二：加热器无绝缘</w:t>
      </w:r>
    </w:p>
    <w:p w14:paraId="5941ED57" w14:textId="77777777" w:rsidR="00161E99" w:rsidRPr="00186B42" w:rsidRDefault="00161E99" w:rsidP="00161E99">
      <w:pPr>
        <w:pStyle w:val="11"/>
        <w:ind w:firstLine="480"/>
      </w:pPr>
      <w:r w:rsidRPr="00186B42">
        <w:rPr>
          <w:rFonts w:hint="eastAsia"/>
        </w:rPr>
        <w:t>时间：</w:t>
      </w:r>
      <w:r w:rsidRPr="00186B42">
        <w:rPr>
          <w:rFonts w:hint="eastAsia"/>
        </w:rPr>
        <w:t>2019</w:t>
      </w:r>
      <w:r w:rsidRPr="00186B42">
        <w:rPr>
          <w:rFonts w:hint="eastAsia"/>
        </w:rPr>
        <w:t>年</w:t>
      </w:r>
      <w:r w:rsidRPr="00186B42">
        <w:rPr>
          <w:rFonts w:hint="eastAsia"/>
        </w:rPr>
        <w:t>8</w:t>
      </w:r>
      <w:r w:rsidRPr="00186B42">
        <w:rPr>
          <w:rFonts w:hint="eastAsia"/>
        </w:rPr>
        <w:t>月</w:t>
      </w:r>
      <w:r w:rsidRPr="00186B42">
        <w:rPr>
          <w:rFonts w:hint="eastAsia"/>
        </w:rPr>
        <w:t>10</w:t>
      </w:r>
      <w:r w:rsidRPr="00186B42">
        <w:rPr>
          <w:rFonts w:hint="eastAsia"/>
        </w:rPr>
        <w:t>日，故障发现人：陈久芬</w:t>
      </w:r>
    </w:p>
    <w:p w14:paraId="513B1386" w14:textId="77777777" w:rsidR="00161E99" w:rsidRPr="00186B42" w:rsidRDefault="00161E99" w:rsidP="00161E99">
      <w:pPr>
        <w:pStyle w:val="11"/>
        <w:ind w:firstLine="480"/>
      </w:pPr>
      <w:r w:rsidRPr="00186B42">
        <w:rPr>
          <w:rFonts w:hint="eastAsia"/>
        </w:rPr>
        <w:t>故障</w:t>
      </w:r>
      <w:r w:rsidRPr="00186B42">
        <w:rPr>
          <w:rFonts w:hint="eastAsia"/>
        </w:rPr>
        <w:t>/</w:t>
      </w:r>
      <w:r w:rsidRPr="00186B42">
        <w:rPr>
          <w:rFonts w:hint="eastAsia"/>
        </w:rPr>
        <w:t>事故描述：试验结束后，试验当班人员发现加热器部分加热元件对地绝缘为零，无法送电。</w:t>
      </w:r>
    </w:p>
    <w:p w14:paraId="6268CB40" w14:textId="77777777" w:rsidR="00161E99" w:rsidRPr="00186B42" w:rsidRDefault="00161E99" w:rsidP="00161E99">
      <w:pPr>
        <w:pStyle w:val="11"/>
        <w:ind w:firstLine="480"/>
      </w:pPr>
      <w:r w:rsidRPr="00186B42">
        <w:rPr>
          <w:rFonts w:hint="eastAsia"/>
        </w:rPr>
        <w:t>检查经过：拆除热法，对加热器进行检查。检查发现：引电导杆脱落后搭接到蓄热元件或者内衬上，导致加热器短路，无法送电。</w:t>
      </w:r>
    </w:p>
    <w:p w14:paraId="694A52B4" w14:textId="77777777" w:rsidR="00161E99" w:rsidRPr="00186B42" w:rsidRDefault="00161E99" w:rsidP="00161E99">
      <w:pPr>
        <w:pStyle w:val="11"/>
        <w:ind w:firstLine="480"/>
      </w:pPr>
      <w:r w:rsidRPr="00186B42">
        <w:rPr>
          <w:rFonts w:hint="eastAsia"/>
        </w:rPr>
        <w:t>发生原因：</w:t>
      </w:r>
      <w:r w:rsidRPr="00186B42">
        <w:rPr>
          <w:rFonts w:hint="eastAsia"/>
        </w:rPr>
        <w:t>1</w:t>
      </w:r>
      <w:r w:rsidRPr="00186B42">
        <w:rPr>
          <w:rFonts w:hint="eastAsia"/>
        </w:rPr>
        <w:t>、预热元件及引电导杆热膨胀量大，应力集中导致导电杆脱落。</w:t>
      </w:r>
      <w:r w:rsidRPr="00186B42">
        <w:rPr>
          <w:rFonts w:hint="eastAsia"/>
        </w:rPr>
        <w:t>2</w:t>
      </w:r>
      <w:r w:rsidRPr="00186B42">
        <w:rPr>
          <w:rFonts w:hint="eastAsia"/>
        </w:rPr>
        <w:t>、气流流量大，对导电杆冲击、震动大。</w:t>
      </w:r>
    </w:p>
    <w:p w14:paraId="6353B847" w14:textId="77777777" w:rsidR="00161E99" w:rsidRPr="00186B42" w:rsidRDefault="00161E99" w:rsidP="00161E99">
      <w:pPr>
        <w:pStyle w:val="11"/>
        <w:ind w:firstLine="480"/>
      </w:pPr>
      <w:r w:rsidRPr="00186B42">
        <w:rPr>
          <w:rFonts w:hint="eastAsia"/>
        </w:rPr>
        <w:t>解决措施：由预热元件研制厂家对脱落的引电导杆进行更换或者重新焊接，加</w:t>
      </w:r>
      <w:r w:rsidRPr="00186B42">
        <w:rPr>
          <w:rFonts w:hint="eastAsia"/>
        </w:rPr>
        <w:lastRenderedPageBreak/>
        <w:t>热器各组绝缘恢复正常，可正常送电，故障排除。</w:t>
      </w:r>
    </w:p>
    <w:p w14:paraId="1DD1636C" w14:textId="77777777" w:rsidR="00161E99" w:rsidRPr="00186B42" w:rsidRDefault="00161E99" w:rsidP="00161E99">
      <w:pPr>
        <w:pStyle w:val="11"/>
        <w:ind w:firstLine="480"/>
      </w:pPr>
      <w:r w:rsidRPr="00186B42">
        <w:rPr>
          <w:rFonts w:hint="eastAsia"/>
        </w:rPr>
        <w:t>经验教训：</w:t>
      </w:r>
      <w:r w:rsidRPr="00186B42">
        <w:rPr>
          <w:rFonts w:hint="eastAsia"/>
        </w:rPr>
        <w:t>1</w:t>
      </w:r>
      <w:r w:rsidRPr="00186B42">
        <w:rPr>
          <w:rFonts w:hint="eastAsia"/>
        </w:rPr>
        <w:t>、加热器每次运行前检查绝缘电阻和内阻，发现异常开盖检修；</w:t>
      </w:r>
      <w:r w:rsidRPr="00186B42">
        <w:rPr>
          <w:rFonts w:hint="eastAsia"/>
        </w:rPr>
        <w:t>2</w:t>
      </w:r>
      <w:r w:rsidRPr="00186B42">
        <w:rPr>
          <w:rFonts w:hint="eastAsia"/>
        </w:rPr>
        <w:t>、对脱落导电杆重新焊接，确保焊接牢固。</w:t>
      </w:r>
    </w:p>
    <w:p w14:paraId="04DFE1BB" w14:textId="77777777" w:rsidR="00161E99" w:rsidRDefault="00161E99" w:rsidP="00161E99">
      <w:pPr>
        <w:pStyle w:val="31"/>
        <w:ind w:firstLine="384"/>
      </w:pPr>
      <w:r w:rsidRPr="00EF4C17">
        <w:t>（</w:t>
      </w:r>
      <w:r w:rsidRPr="00EF4C17">
        <w:rPr>
          <w:rFonts w:hint="eastAsia"/>
        </w:rPr>
        <w:t>2</w:t>
      </w:r>
      <w:r w:rsidRPr="00EF4C17">
        <w:t>）</w:t>
      </w:r>
      <w:r w:rsidRPr="00EF4C17">
        <w:rPr>
          <w:rFonts w:hint="eastAsia"/>
        </w:rPr>
        <w:t>知识推理</w:t>
      </w:r>
    </w:p>
    <w:p w14:paraId="1BE37EF4" w14:textId="77777777" w:rsidR="00161E99" w:rsidRDefault="00161E99" w:rsidP="00161E99">
      <w:pPr>
        <w:pStyle w:val="11"/>
        <w:ind w:firstLine="480"/>
      </w:pPr>
      <w:r w:rsidRPr="00412DDF">
        <w:rPr>
          <w:rFonts w:hint="eastAsia"/>
        </w:rPr>
        <w:t>根据上述故障案例记录，人工对其中的知识进行抽取，运用产生式规则对知识中的规则进行规范化描述，所产生的规则化知识表示入下：</w:t>
      </w:r>
    </w:p>
    <w:p w14:paraId="018A1D14" w14:textId="6EDD2EDA" w:rsidR="00161E99" w:rsidRPr="00412DDF" w:rsidRDefault="00161E99" w:rsidP="00161E99">
      <w:pPr>
        <w:pStyle w:val="11"/>
        <w:ind w:firstLine="480"/>
      </w:pPr>
      <w:r w:rsidRPr="00412DDF">
        <w:rPr>
          <w:rFonts w:hint="eastAsia"/>
        </w:rPr>
        <w:t>①</w:t>
      </w:r>
      <w:r w:rsidRPr="00412DDF">
        <w:rPr>
          <w:rFonts w:hint="eastAsia"/>
        </w:rPr>
        <w:t>I</w:t>
      </w:r>
      <w:r w:rsidRPr="00412DDF">
        <w:t xml:space="preserve">F      </w:t>
      </w:r>
      <w:r w:rsidR="00AB2955">
        <w:rPr>
          <w:rFonts w:hint="eastAsia"/>
        </w:rPr>
        <w:t>G</w:t>
      </w:r>
      <w:r w:rsidR="00AB2955">
        <w:t>Z-JR00</w:t>
      </w:r>
      <w:r w:rsidR="00402A43">
        <w:t>1</w:t>
      </w:r>
      <w:r>
        <w:rPr>
          <w:rFonts w:hint="eastAsia"/>
        </w:rPr>
        <w:t xml:space="preserve"> </w:t>
      </w:r>
      <w:r>
        <w:t xml:space="preserve"> </w:t>
      </w:r>
      <w:r>
        <w:rPr>
          <w:rFonts w:hint="eastAsia"/>
        </w:rPr>
        <w:t>and</w:t>
      </w:r>
      <w:r>
        <w:t xml:space="preserve">  </w:t>
      </w:r>
      <w:r w:rsidR="00AB2955">
        <w:rPr>
          <w:rFonts w:hint="eastAsia"/>
        </w:rPr>
        <w:t>G</w:t>
      </w:r>
      <w:r w:rsidR="00AB2955">
        <w:t>Z-JR00</w:t>
      </w:r>
      <w:r w:rsidR="00402A43">
        <w:t>2</w:t>
      </w:r>
      <w:r>
        <w:rPr>
          <w:rFonts w:hint="eastAsia"/>
        </w:rPr>
        <w:t xml:space="preserve"> </w:t>
      </w:r>
      <w:r>
        <w:t xml:space="preserve"> </w:t>
      </w:r>
      <w:r>
        <w:rPr>
          <w:rFonts w:hint="eastAsia"/>
        </w:rPr>
        <w:t>and</w:t>
      </w:r>
      <w:r>
        <w:t xml:space="preserve">  </w:t>
      </w:r>
      <w:r w:rsidR="00AB2955">
        <w:rPr>
          <w:rFonts w:hint="eastAsia"/>
        </w:rPr>
        <w:t>G</w:t>
      </w:r>
      <w:r w:rsidR="00AB2955">
        <w:t>Z-JR00</w:t>
      </w:r>
      <w:r w:rsidR="00402A43">
        <w:t>3</w:t>
      </w:r>
    </w:p>
    <w:p w14:paraId="2A8A31DA" w14:textId="01133358" w:rsidR="00161E99" w:rsidRPr="00412DDF" w:rsidRDefault="00161E99" w:rsidP="00161E99">
      <w:pPr>
        <w:pStyle w:val="11"/>
        <w:ind w:firstLine="480"/>
      </w:pPr>
      <w:r w:rsidRPr="00412DDF">
        <w:t xml:space="preserve">THEN   </w:t>
      </w:r>
      <w:r w:rsidR="00402A43">
        <w:rPr>
          <w:rFonts w:hint="eastAsia"/>
        </w:rPr>
        <w:t>S</w:t>
      </w:r>
      <w:r w:rsidR="00402A43">
        <w:t>S-JR001</w:t>
      </w:r>
    </w:p>
    <w:p w14:paraId="12A74AC5" w14:textId="506B407D" w:rsidR="00161E99" w:rsidRPr="00412DDF" w:rsidRDefault="00161E99" w:rsidP="00161E99">
      <w:pPr>
        <w:pStyle w:val="11"/>
        <w:ind w:firstLine="480"/>
      </w:pPr>
      <w:r w:rsidRPr="00412DDF">
        <w:rPr>
          <w:rFonts w:hint="eastAsia"/>
        </w:rPr>
        <w:t>②</w:t>
      </w:r>
      <w:r w:rsidRPr="00412DDF">
        <w:rPr>
          <w:rFonts w:hint="eastAsia"/>
        </w:rPr>
        <w:t>I</w:t>
      </w:r>
      <w:r w:rsidRPr="00412DDF">
        <w:t xml:space="preserve">F      </w:t>
      </w:r>
      <w:r w:rsidR="00402A43">
        <w:rPr>
          <w:rFonts w:hint="eastAsia"/>
        </w:rPr>
        <w:t>G</w:t>
      </w:r>
      <w:r w:rsidR="00402A43">
        <w:t>Z-JR004</w:t>
      </w:r>
      <w:r w:rsidR="00402A43">
        <w:rPr>
          <w:rFonts w:hint="eastAsia"/>
        </w:rPr>
        <w:t xml:space="preserve"> </w:t>
      </w:r>
      <w:r w:rsidR="00402A43">
        <w:t xml:space="preserve"> </w:t>
      </w:r>
      <w:r w:rsidR="00402A43">
        <w:rPr>
          <w:rFonts w:hint="eastAsia"/>
        </w:rPr>
        <w:t>and</w:t>
      </w:r>
      <w:r w:rsidR="00402A43">
        <w:t xml:space="preserve">  </w:t>
      </w:r>
      <w:r w:rsidR="00402A43">
        <w:rPr>
          <w:rFonts w:hint="eastAsia"/>
        </w:rPr>
        <w:t>G</w:t>
      </w:r>
      <w:r w:rsidR="00402A43">
        <w:t>Z-JR005</w:t>
      </w:r>
      <w:r w:rsidR="00402A43">
        <w:rPr>
          <w:rFonts w:hint="eastAsia"/>
        </w:rPr>
        <w:t xml:space="preserve"> </w:t>
      </w:r>
      <w:r w:rsidR="00402A43">
        <w:t xml:space="preserve"> </w:t>
      </w:r>
      <w:r w:rsidR="00402A43">
        <w:rPr>
          <w:rFonts w:hint="eastAsia"/>
        </w:rPr>
        <w:t>and</w:t>
      </w:r>
      <w:r w:rsidR="00402A43">
        <w:t xml:space="preserve">  </w:t>
      </w:r>
      <w:r w:rsidR="00402A43">
        <w:rPr>
          <w:rFonts w:hint="eastAsia"/>
        </w:rPr>
        <w:t>G</w:t>
      </w:r>
      <w:r w:rsidR="00402A43">
        <w:t>Z-JR006</w:t>
      </w:r>
    </w:p>
    <w:p w14:paraId="36EC2CFD" w14:textId="3B44F272" w:rsidR="00161E99" w:rsidRDefault="00161E99" w:rsidP="00161E99">
      <w:pPr>
        <w:pStyle w:val="11"/>
        <w:ind w:firstLine="480"/>
      </w:pPr>
      <w:r w:rsidRPr="00412DDF">
        <w:t xml:space="preserve">THEN   </w:t>
      </w:r>
      <w:r w:rsidR="00402A43">
        <w:rPr>
          <w:rFonts w:hint="eastAsia"/>
        </w:rPr>
        <w:t>S</w:t>
      </w:r>
      <w:r w:rsidR="00402A43">
        <w:t>S-JR001</w:t>
      </w:r>
    </w:p>
    <w:p w14:paraId="1D86B7B2" w14:textId="77777777" w:rsidR="00161E99" w:rsidRDefault="00161E99" w:rsidP="00161E99">
      <w:pPr>
        <w:pStyle w:val="11"/>
        <w:ind w:firstLine="480"/>
        <w:rPr>
          <w:rFonts w:ascii="宋体" w:hAnsi="宋体" w:cs="宋体"/>
        </w:rPr>
      </w:pPr>
      <w:r>
        <w:rPr>
          <w:rFonts w:hint="eastAsia"/>
        </w:rPr>
        <w:t>综合</w:t>
      </w:r>
      <w:r>
        <w:rPr>
          <w:rFonts w:ascii="宋体" w:hAnsi="宋体" w:cs="宋体" w:hint="eastAsia"/>
        </w:rPr>
        <w:t>①和②两条规则，可以产生如下规则：</w:t>
      </w:r>
    </w:p>
    <w:p w14:paraId="5441F849" w14:textId="13B657F9" w:rsidR="00161E99" w:rsidRDefault="00161E99" w:rsidP="00161E99">
      <w:pPr>
        <w:pStyle w:val="11"/>
        <w:ind w:firstLine="480"/>
      </w:pPr>
      <w:r w:rsidRPr="00412DDF">
        <w:rPr>
          <w:rFonts w:hint="eastAsia"/>
        </w:rPr>
        <w:t>I</w:t>
      </w:r>
      <w:r w:rsidRPr="00412DDF">
        <w:t xml:space="preserve">F   </w:t>
      </w:r>
      <w:proofErr w:type="gramStart"/>
      <w:r w:rsidRPr="00412DDF">
        <w:t xml:space="preserve">   </w:t>
      </w:r>
      <w:r>
        <w:t>[</w:t>
      </w:r>
      <w:proofErr w:type="gramEnd"/>
      <w:r w:rsidR="00402A43">
        <w:rPr>
          <w:rFonts w:hint="eastAsia"/>
        </w:rPr>
        <w:t>G</w:t>
      </w:r>
      <w:r w:rsidR="00402A43">
        <w:t>Z-JR001</w:t>
      </w:r>
      <w:r w:rsidR="00402A43">
        <w:rPr>
          <w:rFonts w:hint="eastAsia"/>
        </w:rPr>
        <w:t xml:space="preserve"> </w:t>
      </w:r>
      <w:r w:rsidR="00402A43">
        <w:t xml:space="preserve"> </w:t>
      </w:r>
      <w:r w:rsidR="00402A43">
        <w:rPr>
          <w:rFonts w:hint="eastAsia"/>
        </w:rPr>
        <w:t>and</w:t>
      </w:r>
      <w:r w:rsidR="00402A43">
        <w:t xml:space="preserve">  </w:t>
      </w:r>
      <w:r w:rsidR="00402A43">
        <w:rPr>
          <w:rFonts w:hint="eastAsia"/>
        </w:rPr>
        <w:t>G</w:t>
      </w:r>
      <w:r w:rsidR="00402A43">
        <w:t>Z-JR002</w:t>
      </w:r>
      <w:r w:rsidR="00402A43">
        <w:rPr>
          <w:rFonts w:hint="eastAsia"/>
        </w:rPr>
        <w:t xml:space="preserve"> </w:t>
      </w:r>
      <w:r w:rsidR="00402A43">
        <w:t xml:space="preserve"> </w:t>
      </w:r>
      <w:r w:rsidR="00402A43">
        <w:rPr>
          <w:rFonts w:hint="eastAsia"/>
        </w:rPr>
        <w:t>and</w:t>
      </w:r>
      <w:r w:rsidR="00402A43">
        <w:t xml:space="preserve">  </w:t>
      </w:r>
      <w:r w:rsidR="00402A43">
        <w:rPr>
          <w:rFonts w:hint="eastAsia"/>
        </w:rPr>
        <w:t>G</w:t>
      </w:r>
      <w:r w:rsidR="00402A43">
        <w:t>Z-JR003</w:t>
      </w:r>
      <w:r>
        <w:t xml:space="preserve">]  or  </w:t>
      </w:r>
      <w:r>
        <w:rPr>
          <w:rFonts w:hint="eastAsia"/>
        </w:rPr>
        <w:t>[</w:t>
      </w:r>
      <w:r w:rsidR="00402A43">
        <w:rPr>
          <w:rFonts w:hint="eastAsia"/>
        </w:rPr>
        <w:t>G</w:t>
      </w:r>
      <w:r w:rsidR="00402A43">
        <w:t>Z-JR004</w:t>
      </w:r>
      <w:r w:rsidR="00402A43">
        <w:rPr>
          <w:rFonts w:hint="eastAsia"/>
        </w:rPr>
        <w:t xml:space="preserve"> </w:t>
      </w:r>
      <w:r w:rsidR="00402A43">
        <w:t xml:space="preserve"> </w:t>
      </w:r>
      <w:r w:rsidR="00402A43">
        <w:rPr>
          <w:rFonts w:hint="eastAsia"/>
        </w:rPr>
        <w:t>and</w:t>
      </w:r>
      <w:r w:rsidR="00402A43">
        <w:t xml:space="preserve">  </w:t>
      </w:r>
      <w:r w:rsidR="00402A43">
        <w:rPr>
          <w:rFonts w:hint="eastAsia"/>
        </w:rPr>
        <w:t>G</w:t>
      </w:r>
      <w:r w:rsidR="00402A43">
        <w:t>Z-JR005</w:t>
      </w:r>
      <w:r w:rsidR="00402A43">
        <w:rPr>
          <w:rFonts w:hint="eastAsia"/>
        </w:rPr>
        <w:t xml:space="preserve"> </w:t>
      </w:r>
      <w:r w:rsidR="00402A43">
        <w:t xml:space="preserve"> </w:t>
      </w:r>
      <w:r w:rsidR="00402A43">
        <w:rPr>
          <w:rFonts w:hint="eastAsia"/>
        </w:rPr>
        <w:t>and</w:t>
      </w:r>
      <w:r w:rsidR="00402A43">
        <w:t xml:space="preserve">  </w:t>
      </w:r>
      <w:r w:rsidR="00402A43">
        <w:rPr>
          <w:rFonts w:hint="eastAsia"/>
        </w:rPr>
        <w:t>G</w:t>
      </w:r>
      <w:r w:rsidR="00402A43">
        <w:t>Z-JR006</w:t>
      </w:r>
      <w:r>
        <w:rPr>
          <w:rFonts w:hint="eastAsia"/>
        </w:rPr>
        <w:t>]</w:t>
      </w:r>
    </w:p>
    <w:p w14:paraId="01DEF372" w14:textId="076CF8C6" w:rsidR="00161E99" w:rsidRDefault="00161E99" w:rsidP="00161E99">
      <w:pPr>
        <w:pStyle w:val="11"/>
        <w:ind w:firstLine="480"/>
      </w:pPr>
      <w:r w:rsidRPr="00412DDF">
        <w:t xml:space="preserve">THEN   </w:t>
      </w:r>
      <w:r w:rsidR="002F3E8F">
        <w:rPr>
          <w:rFonts w:hint="eastAsia"/>
        </w:rPr>
        <w:t>S</w:t>
      </w:r>
      <w:r w:rsidR="002F3E8F">
        <w:t>S-JR001</w:t>
      </w:r>
    </w:p>
    <w:p w14:paraId="65017F49" w14:textId="50702945" w:rsidR="00AB2955" w:rsidRPr="00BB387A" w:rsidRDefault="00AB2955" w:rsidP="00AB2955">
      <w:pPr>
        <w:pStyle w:val="11"/>
        <w:ind w:firstLineChars="0" w:firstLine="0"/>
      </w:pPr>
      <w:r>
        <w:rPr>
          <w:rFonts w:hint="eastAsia"/>
        </w:rPr>
        <w:t>其中，</w:t>
      </w:r>
      <w:r>
        <w:rPr>
          <w:rFonts w:hint="eastAsia"/>
        </w:rPr>
        <w:t>G</w:t>
      </w:r>
      <w:r>
        <w:t>Z-JR001</w:t>
      </w:r>
      <w:r>
        <w:rPr>
          <w:rFonts w:hint="eastAsia"/>
        </w:rPr>
        <w:t>表示条件</w:t>
      </w:r>
      <w:r w:rsidRPr="00412DDF">
        <w:t>“</w:t>
      </w:r>
      <w:r w:rsidRPr="000A4A07">
        <w:rPr>
          <w:rFonts w:hint="eastAsia"/>
        </w:rPr>
        <w:t>加热器冷热交替工作，陶瓷强度下降</w:t>
      </w:r>
      <w:r w:rsidRPr="00412DDF">
        <w:rPr>
          <w:rFonts w:hint="eastAsia"/>
        </w:rPr>
        <w:t>”</w:t>
      </w:r>
      <w:r>
        <w:rPr>
          <w:rFonts w:hint="eastAsia"/>
        </w:rPr>
        <w:t>，</w:t>
      </w:r>
      <w:r>
        <w:rPr>
          <w:rFonts w:hint="eastAsia"/>
        </w:rPr>
        <w:t>G</w:t>
      </w:r>
      <w:r>
        <w:t>Z-JR002</w:t>
      </w:r>
      <w:r>
        <w:rPr>
          <w:rFonts w:hint="eastAsia"/>
        </w:rPr>
        <w:t>表示条件“</w:t>
      </w:r>
      <w:r w:rsidRPr="007C66A2">
        <w:rPr>
          <w:rFonts w:hint="eastAsia"/>
        </w:rPr>
        <w:t>气流流量大，对上封头陶瓷冲击大，导致绝缘陶瓷破碎</w:t>
      </w:r>
      <w:r>
        <w:rPr>
          <w:rFonts w:hint="eastAsia"/>
        </w:rPr>
        <w:t>”，</w:t>
      </w:r>
      <w:r>
        <w:rPr>
          <w:rFonts w:hint="eastAsia"/>
        </w:rPr>
        <w:t>G</w:t>
      </w:r>
      <w:r>
        <w:t>Z-JR003</w:t>
      </w:r>
      <w:r>
        <w:rPr>
          <w:rFonts w:hint="eastAsia"/>
        </w:rPr>
        <w:t>表示条件</w:t>
      </w:r>
      <w:r>
        <w:t>“</w:t>
      </w:r>
      <w:r w:rsidRPr="00A36622">
        <w:rPr>
          <w:rFonts w:hint="eastAsia"/>
        </w:rPr>
        <w:t>引电连接处绝缘陶瓷破碎，导致引电装置与内衬搭接短路</w:t>
      </w:r>
      <w:r>
        <w:t>”</w:t>
      </w:r>
      <w:r>
        <w:rPr>
          <w:rFonts w:hint="eastAsia"/>
        </w:rPr>
        <w:t>，</w:t>
      </w:r>
      <w:r>
        <w:rPr>
          <w:rFonts w:hint="eastAsia"/>
        </w:rPr>
        <w:t>G</w:t>
      </w:r>
      <w:r>
        <w:t>Z-JR004</w:t>
      </w:r>
      <w:r>
        <w:rPr>
          <w:rFonts w:hint="eastAsia"/>
        </w:rPr>
        <w:t>表示条件</w:t>
      </w:r>
      <w:r w:rsidRPr="00412DDF">
        <w:t>“</w:t>
      </w:r>
      <w:r w:rsidRPr="00AB068D">
        <w:rPr>
          <w:rFonts w:hint="eastAsia"/>
        </w:rPr>
        <w:t>预热元件及引电导杆热膨胀量大，应力集中导致导电杆脱落</w:t>
      </w:r>
      <w:r w:rsidRPr="00412DDF">
        <w:rPr>
          <w:rFonts w:hint="eastAsia"/>
        </w:rPr>
        <w:t>”</w:t>
      </w:r>
      <w:r>
        <w:rPr>
          <w:rFonts w:hint="eastAsia"/>
        </w:rPr>
        <w:t>，</w:t>
      </w:r>
      <w:r>
        <w:rPr>
          <w:rFonts w:hint="eastAsia"/>
        </w:rPr>
        <w:t>G</w:t>
      </w:r>
      <w:r>
        <w:t>Z-JR005</w:t>
      </w:r>
      <w:r>
        <w:rPr>
          <w:rFonts w:hint="eastAsia"/>
        </w:rPr>
        <w:t>表示条件“</w:t>
      </w:r>
      <w:r w:rsidRPr="0001145B">
        <w:rPr>
          <w:rFonts w:hint="eastAsia"/>
        </w:rPr>
        <w:t>气流流量大，对导电杆冲击</w:t>
      </w:r>
      <w:r>
        <w:rPr>
          <w:rFonts w:hint="eastAsia"/>
        </w:rPr>
        <w:t>和</w:t>
      </w:r>
      <w:r w:rsidRPr="0001145B">
        <w:rPr>
          <w:rFonts w:hint="eastAsia"/>
        </w:rPr>
        <w:t>震动大</w:t>
      </w:r>
      <w:r>
        <w:rPr>
          <w:rFonts w:hint="eastAsia"/>
        </w:rPr>
        <w:t>”，</w:t>
      </w:r>
      <w:r>
        <w:rPr>
          <w:rFonts w:hint="eastAsia"/>
        </w:rPr>
        <w:t>G</w:t>
      </w:r>
      <w:r>
        <w:t>Z-JR006</w:t>
      </w:r>
      <w:r>
        <w:rPr>
          <w:rFonts w:hint="eastAsia"/>
        </w:rPr>
        <w:t>表示条件“</w:t>
      </w:r>
      <w:r w:rsidRPr="004A5CE1">
        <w:rPr>
          <w:rFonts w:hint="eastAsia"/>
        </w:rPr>
        <w:t>引电导杆脱落后搭接到蓄热元件或者内衬上，导致加热器短路</w:t>
      </w:r>
      <w:r>
        <w:rPr>
          <w:rFonts w:hint="eastAsia"/>
        </w:rPr>
        <w:t>”。</w:t>
      </w:r>
      <w:r>
        <w:rPr>
          <w:rFonts w:hint="eastAsia"/>
        </w:rPr>
        <w:t>S</w:t>
      </w:r>
      <w:r>
        <w:t>S-JR001</w:t>
      </w:r>
      <w:r>
        <w:rPr>
          <w:rFonts w:hint="eastAsia"/>
        </w:rPr>
        <w:t>表示结论</w:t>
      </w:r>
      <w:r w:rsidRPr="00412DDF">
        <w:t>“</w:t>
      </w:r>
      <w:r w:rsidRPr="00FD5150">
        <w:rPr>
          <w:rFonts w:hint="eastAsia"/>
        </w:rPr>
        <w:t>加热器无绝缘</w:t>
      </w:r>
      <w:r>
        <w:rPr>
          <w:rFonts w:hint="eastAsia"/>
        </w:rPr>
        <w:t>，</w:t>
      </w:r>
      <w:r w:rsidRPr="007E08AD">
        <w:rPr>
          <w:rFonts w:hint="eastAsia"/>
        </w:rPr>
        <w:t>加热器部分加热元件对地绝缘为零，无法送电</w:t>
      </w:r>
      <w:r w:rsidRPr="00412DDF">
        <w:t>”</w:t>
      </w:r>
      <w:r>
        <w:rPr>
          <w:rFonts w:hint="eastAsia"/>
        </w:rPr>
        <w:t>。</w:t>
      </w:r>
    </w:p>
    <w:p w14:paraId="01AF8C1C" w14:textId="77777777" w:rsidR="00161E99" w:rsidRDefault="00161E99" w:rsidP="00161E99">
      <w:pPr>
        <w:pStyle w:val="11"/>
        <w:ind w:firstLine="480"/>
      </w:pPr>
    </w:p>
    <w:p w14:paraId="414B5FD9" w14:textId="77777777" w:rsidR="00161E99" w:rsidRDefault="00161E99" w:rsidP="00161E99">
      <w:pPr>
        <w:pStyle w:val="11"/>
        <w:ind w:firstLine="480"/>
        <w:sectPr w:rsidR="00161E99" w:rsidSect="004E23C2">
          <w:pgSz w:w="11906" w:h="16838" w:code="9"/>
          <w:pgMar w:top="1701" w:right="1701" w:bottom="1701" w:left="1701" w:header="1134" w:footer="1134" w:gutter="0"/>
          <w:cols w:space="425"/>
          <w:docGrid w:type="lines" w:linePitch="312"/>
        </w:sectPr>
      </w:pPr>
    </w:p>
    <w:p w14:paraId="4CABAF38" w14:textId="77777777" w:rsidR="00161E99" w:rsidRDefault="00161E99" w:rsidP="00161E99">
      <w:pPr>
        <w:pStyle w:val="aa"/>
      </w:pPr>
      <w:bookmarkStart w:id="89" w:name="_Toc83564915"/>
      <w:r>
        <w:rPr>
          <w:rFonts w:hint="eastAsia"/>
        </w:rPr>
        <w:lastRenderedPageBreak/>
        <w:t>附件</w:t>
      </w:r>
      <w:r>
        <w:t xml:space="preserve">2 </w:t>
      </w:r>
      <w:r>
        <w:rPr>
          <w:rFonts w:hint="eastAsia"/>
        </w:rPr>
        <w:t>案例编辑模板</w:t>
      </w:r>
      <w:bookmarkEnd w:id="89"/>
    </w:p>
    <w:p w14:paraId="716DD0F5" w14:textId="77777777" w:rsidR="00161E99" w:rsidRDefault="00161E99" w:rsidP="00161E99">
      <w:pPr>
        <w:pStyle w:val="11"/>
        <w:ind w:firstLine="480"/>
      </w:pPr>
      <w:r>
        <w:rPr>
          <w:rFonts w:hint="eastAsia"/>
        </w:rPr>
        <w:t>为了便于从案例中抽取知识，在人工抽取知识前，首先应将故障案例按统一模板录入计算机。在故障案例中，</w:t>
      </w:r>
      <w:r w:rsidRPr="00A5648B">
        <w:rPr>
          <w:rFonts w:hint="eastAsia"/>
        </w:rPr>
        <w:t>故障的具体情况</w:t>
      </w:r>
      <w:r>
        <w:rPr>
          <w:rFonts w:hint="eastAsia"/>
        </w:rPr>
        <w:t>应</w:t>
      </w:r>
      <w:r w:rsidRPr="00A5648B">
        <w:rPr>
          <w:rFonts w:hint="eastAsia"/>
        </w:rPr>
        <w:t>尽可能详细的描述</w:t>
      </w:r>
      <w:r>
        <w:rPr>
          <w:rFonts w:hint="eastAsia"/>
        </w:rPr>
        <w:t>，</w:t>
      </w:r>
      <w:r w:rsidRPr="00A5648B">
        <w:rPr>
          <w:rFonts w:hint="eastAsia"/>
        </w:rPr>
        <w:t>以便获得完整的故障资料</w:t>
      </w:r>
      <w:r>
        <w:rPr>
          <w:rFonts w:hint="eastAsia"/>
        </w:rPr>
        <w:t>，</w:t>
      </w:r>
      <w:r w:rsidRPr="00A5648B">
        <w:rPr>
          <w:rFonts w:hint="eastAsia"/>
        </w:rPr>
        <w:t>包括故障现象、故障部位、解决方案等。</w:t>
      </w:r>
      <w:r>
        <w:rPr>
          <w:rFonts w:hint="eastAsia"/>
        </w:rPr>
        <w:t>下面给出故障案例的编辑模板。</w:t>
      </w:r>
    </w:p>
    <w:p w14:paraId="1CF62A23" w14:textId="780E5825" w:rsidR="00161E99" w:rsidRDefault="00161E99" w:rsidP="00161E99">
      <w:pPr>
        <w:pStyle w:val="11"/>
        <w:ind w:firstLine="480"/>
      </w:pPr>
      <w:r>
        <w:rPr>
          <w:rFonts w:hint="eastAsia"/>
        </w:rPr>
        <w:t>①案例名：案例名由三部分组成，组合顺序与结构见图</w:t>
      </w:r>
      <w:r w:rsidR="0000022A" w:rsidRPr="0000022A">
        <w:t>F2-1</w:t>
      </w:r>
      <w:r>
        <w:rPr>
          <w:rFonts w:hint="eastAsia"/>
        </w:rPr>
        <w:t>。</w:t>
      </w:r>
    </w:p>
    <w:tbl>
      <w:tblPr>
        <w:tblW w:w="2484" w:type="pct"/>
        <w:jc w:val="center"/>
        <w:shd w:val="clear" w:color="auto" w:fill="FFFFFF"/>
        <w:tblCellMar>
          <w:left w:w="0" w:type="dxa"/>
          <w:right w:w="0" w:type="dxa"/>
        </w:tblCellMar>
        <w:tblLook w:val="04A0" w:firstRow="1" w:lastRow="0" w:firstColumn="1" w:lastColumn="0" w:noHBand="0" w:noVBand="1"/>
      </w:tblPr>
      <w:tblGrid>
        <w:gridCol w:w="2082"/>
        <w:gridCol w:w="739"/>
        <w:gridCol w:w="562"/>
        <w:gridCol w:w="842"/>
      </w:tblGrid>
      <w:tr w:rsidR="00161E99" w:rsidRPr="00BF01EE" w14:paraId="30531C9D" w14:textId="77777777" w:rsidTr="007D3602">
        <w:trPr>
          <w:jc w:val="center"/>
        </w:trPr>
        <w:tc>
          <w:tcPr>
            <w:tcW w:w="2463" w:type="pct"/>
            <w:shd w:val="clear" w:color="auto" w:fill="FFFFFF"/>
            <w:tcMar>
              <w:left w:w="0" w:type="dxa"/>
              <w:right w:w="0" w:type="dxa"/>
            </w:tcMar>
          </w:tcPr>
          <w:p w14:paraId="2ABB402E" w14:textId="77777777" w:rsidR="00161E99" w:rsidRPr="00BF01EE" w:rsidRDefault="00161E99" w:rsidP="007D3602">
            <w:pPr>
              <w:adjustRightInd/>
              <w:spacing w:line="360" w:lineRule="exact"/>
              <w:textAlignment w:val="auto"/>
              <w:rPr>
                <w:rFonts w:ascii="等线" w:eastAsia="宋体" w:hAnsi="等线"/>
                <w:kern w:val="2"/>
                <w:sz w:val="18"/>
                <w:szCs w:val="18"/>
                <w:u w:val="single"/>
                <w:lang w:val="x-none"/>
              </w:rPr>
            </w:pPr>
          </w:p>
        </w:tc>
        <w:tc>
          <w:tcPr>
            <w:tcW w:w="875" w:type="pct"/>
            <w:shd w:val="clear" w:color="auto" w:fill="FFFFFF"/>
          </w:tcPr>
          <w:p w14:paraId="6C99F8C7" w14:textId="77777777" w:rsidR="00161E99" w:rsidRPr="00BF01EE" w:rsidRDefault="00161E99" w:rsidP="007D3602">
            <w:pPr>
              <w:adjustRightInd/>
              <w:spacing w:line="360" w:lineRule="exact"/>
              <w:jc w:val="center"/>
              <w:textAlignment w:val="auto"/>
              <w:rPr>
                <w:rFonts w:eastAsia="宋体"/>
                <w:kern w:val="2"/>
                <w:sz w:val="21"/>
                <w:szCs w:val="21"/>
              </w:rPr>
            </w:pPr>
            <w:r w:rsidRPr="00BF01EE">
              <w:rPr>
                <w:rFonts w:ascii="宋体" w:eastAsia="宋体" w:hAnsi="宋体" w:hint="eastAsia"/>
                <w:noProof/>
                <w:kern w:val="2"/>
                <w:sz w:val="18"/>
                <w:szCs w:val="18"/>
                <w:u w:val="single"/>
              </w:rPr>
              <mc:AlternateContent>
                <mc:Choice Requires="wps">
                  <w:drawing>
                    <wp:anchor distT="0" distB="0" distL="114300" distR="114300" simplePos="0" relativeHeight="251700224" behindDoc="0" locked="0" layoutInCell="1" allowOverlap="1" wp14:anchorId="7538940E" wp14:editId="1694C5EA">
                      <wp:simplePos x="0" y="0"/>
                      <wp:positionH relativeFrom="column">
                        <wp:posOffset>237119</wp:posOffset>
                      </wp:positionH>
                      <wp:positionV relativeFrom="paragraph">
                        <wp:posOffset>219075</wp:posOffset>
                      </wp:positionV>
                      <wp:extent cx="0" cy="170234"/>
                      <wp:effectExtent l="0" t="0" r="19050" b="20320"/>
                      <wp:wrapNone/>
                      <wp:docPr id="1" name="直接连接符 1"/>
                      <wp:cNvGraphicFramePr/>
                      <a:graphic xmlns:a="http://schemas.openxmlformats.org/drawingml/2006/main">
                        <a:graphicData uri="http://schemas.microsoft.com/office/word/2010/wordprocessingShape">
                          <wps:wsp>
                            <wps:cNvCnPr/>
                            <wps:spPr>
                              <a:xfrm>
                                <a:off x="0" y="0"/>
                                <a:ext cx="0" cy="170234"/>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8563090" id="直接连接符 1" o:spid="_x0000_s1026" style="position:absolute;left:0;text-align:left;z-index:251700224;visibility:visible;mso-wrap-style:square;mso-wrap-distance-left:9pt;mso-wrap-distance-top:0;mso-wrap-distance-right:9pt;mso-wrap-distance-bottom:0;mso-position-horizontal:absolute;mso-position-horizontal-relative:text;mso-position-vertical:absolute;mso-position-vertical-relative:text" from="18.65pt,17.25pt" to="18.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" strokecolor="windowText" strokeweight=".5pt">
                      <v:stroke joinstyle="miter"/>
                    </v:line>
                  </w:pict>
                </mc:Fallback>
              </mc:AlternateContent>
            </w:r>
            <w:r w:rsidRPr="00BF01EE">
              <w:rPr>
                <w:rFonts w:ascii="宋体" w:eastAsia="宋体" w:hAnsi="宋体" w:hint="eastAsia"/>
                <w:kern w:val="2"/>
                <w:sz w:val="18"/>
                <w:szCs w:val="18"/>
                <w:u w:val="single"/>
              </w:rPr>
              <w:t>××</w:t>
            </w:r>
          </w:p>
        </w:tc>
        <w:tc>
          <w:tcPr>
            <w:tcW w:w="665" w:type="pct"/>
            <w:shd w:val="clear" w:color="auto" w:fill="FFFFFF"/>
          </w:tcPr>
          <w:p w14:paraId="69E9E2DA" w14:textId="77777777" w:rsidR="00161E99" w:rsidRPr="00BF01EE" w:rsidRDefault="00161E99" w:rsidP="007D3602">
            <w:pPr>
              <w:adjustRightInd/>
              <w:spacing w:line="360" w:lineRule="exact"/>
              <w:textAlignment w:val="auto"/>
              <w:rPr>
                <w:rFonts w:eastAsia="宋体"/>
                <w:kern w:val="2"/>
                <w:sz w:val="21"/>
                <w:szCs w:val="21"/>
              </w:rPr>
            </w:pPr>
            <w:r w:rsidRPr="00BF01EE">
              <w:rPr>
                <w:rFonts w:ascii="宋体" w:eastAsia="宋体" w:hAnsi="宋体" w:hint="eastAsia"/>
                <w:noProof/>
                <w:kern w:val="2"/>
                <w:sz w:val="18"/>
                <w:szCs w:val="18"/>
                <w:u w:val="single"/>
              </w:rPr>
              <mc:AlternateContent>
                <mc:Choice Requires="wps">
                  <w:drawing>
                    <wp:anchor distT="0" distB="0" distL="114300" distR="114300" simplePos="0" relativeHeight="251701248" behindDoc="0" locked="0" layoutInCell="1" allowOverlap="1" wp14:anchorId="647959FA" wp14:editId="1E7DBFF6">
                      <wp:simplePos x="0" y="0"/>
                      <wp:positionH relativeFrom="column">
                        <wp:posOffset>170180</wp:posOffset>
                      </wp:positionH>
                      <wp:positionV relativeFrom="paragraph">
                        <wp:posOffset>222250</wp:posOffset>
                      </wp:positionV>
                      <wp:extent cx="0" cy="387985"/>
                      <wp:effectExtent l="0" t="0" r="38100" b="31115"/>
                      <wp:wrapNone/>
                      <wp:docPr id="3" name="直接连接符 3"/>
                      <wp:cNvGraphicFramePr/>
                      <a:graphic xmlns:a="http://schemas.openxmlformats.org/drawingml/2006/main">
                        <a:graphicData uri="http://schemas.microsoft.com/office/word/2010/wordprocessingShape">
                          <wps:wsp>
                            <wps:cNvCnPr/>
                            <wps:spPr>
                              <a:xfrm>
                                <a:off x="0" y="0"/>
                                <a:ext cx="0" cy="387985"/>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70EE932D" id="直接连接符 3" o:spid="_x0000_s1026" style="position:absolute;left:0;text-align:lef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4pt,17.5pt" to="13.4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" strokecolor="windowText" strokeweight=".5pt">
                      <v:stroke joinstyle="miter"/>
                    </v:line>
                  </w:pict>
                </mc:Fallback>
              </mc:AlternateContent>
            </w:r>
            <w:r w:rsidRPr="00BF01EE">
              <w:rPr>
                <w:rFonts w:ascii="宋体" w:eastAsia="宋体" w:hAnsi="宋体" w:hint="eastAsia"/>
                <w:kern w:val="2"/>
                <w:sz w:val="18"/>
                <w:szCs w:val="18"/>
                <w:u w:val="single"/>
              </w:rPr>
              <w:t>×××</w:t>
            </w:r>
          </w:p>
        </w:tc>
        <w:tc>
          <w:tcPr>
            <w:tcW w:w="997" w:type="pct"/>
            <w:shd w:val="clear" w:color="auto" w:fill="FFFFFF"/>
          </w:tcPr>
          <w:p w14:paraId="4CB0A913" w14:textId="77777777" w:rsidR="00161E99" w:rsidRPr="00BF01EE" w:rsidRDefault="00161E99" w:rsidP="007D3602">
            <w:pPr>
              <w:adjustRightInd/>
              <w:spacing w:line="360" w:lineRule="exact"/>
              <w:jc w:val="center"/>
              <w:textAlignment w:val="auto"/>
              <w:rPr>
                <w:rFonts w:eastAsia="宋体"/>
                <w:kern w:val="2"/>
                <w:sz w:val="21"/>
                <w:szCs w:val="21"/>
              </w:rPr>
            </w:pPr>
            <w:r w:rsidRPr="00BF01EE">
              <w:rPr>
                <w:rFonts w:ascii="宋体" w:eastAsia="宋体" w:hAnsi="宋体" w:hint="eastAsia"/>
                <w:kern w:val="2"/>
                <w:sz w:val="18"/>
                <w:szCs w:val="18"/>
                <w:u w:val="single"/>
              </w:rPr>
              <w:t>××××</w:t>
            </w:r>
          </w:p>
        </w:tc>
      </w:tr>
      <w:tr w:rsidR="00161E99" w:rsidRPr="00BF01EE" w14:paraId="3F60489B" w14:textId="77777777" w:rsidTr="007D3602">
        <w:trPr>
          <w:jc w:val="center"/>
        </w:trPr>
        <w:tc>
          <w:tcPr>
            <w:tcW w:w="2463" w:type="pct"/>
            <w:shd w:val="clear" w:color="auto" w:fill="FFFFFF"/>
            <w:tcMar>
              <w:left w:w="0" w:type="dxa"/>
              <w:right w:w="0" w:type="dxa"/>
            </w:tcMar>
          </w:tcPr>
          <w:p w14:paraId="7F7D7D49"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r w:rsidRPr="00BF01EE">
              <w:rPr>
                <w:rFonts w:ascii="等线" w:eastAsia="宋体" w:hAnsi="等线" w:hint="eastAsia"/>
                <w:noProof/>
                <w:kern w:val="2"/>
                <w:sz w:val="18"/>
                <w:szCs w:val="18"/>
              </w:rPr>
              <mc:AlternateContent>
                <mc:Choice Requires="wps">
                  <w:drawing>
                    <wp:anchor distT="0" distB="0" distL="114300" distR="114300" simplePos="0" relativeHeight="251697152" behindDoc="0" locked="0" layoutInCell="1" allowOverlap="1" wp14:anchorId="593A08AC" wp14:editId="226B9331">
                      <wp:simplePos x="0" y="0"/>
                      <wp:positionH relativeFrom="column">
                        <wp:posOffset>1276316</wp:posOffset>
                      </wp:positionH>
                      <wp:positionV relativeFrom="paragraph">
                        <wp:posOffset>154078</wp:posOffset>
                      </wp:positionV>
                      <wp:extent cx="288937" cy="3400"/>
                      <wp:effectExtent l="0" t="0" r="34925" b="34925"/>
                      <wp:wrapNone/>
                      <wp:docPr id="5" name="直接连接符 5"/>
                      <wp:cNvGraphicFramePr/>
                      <a:graphic xmlns:a="http://schemas.openxmlformats.org/drawingml/2006/main">
                        <a:graphicData uri="http://schemas.microsoft.com/office/word/2010/wordprocessingShape">
                          <wps:wsp>
                            <wps:cNvCnPr/>
                            <wps:spPr>
                              <a:xfrm>
                                <a:off x="0" y="0"/>
                                <a:ext cx="288937" cy="34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9EE082" id="直接连接符 5"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12.15pt" to="123.2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" strokecolor="windowText" strokeweight=".5pt">
                      <v:stroke joinstyle="miter"/>
                    </v:line>
                  </w:pict>
                </mc:Fallback>
              </mc:AlternateContent>
            </w:r>
            <w:r>
              <w:rPr>
                <w:rFonts w:ascii="等线" w:eastAsia="宋体" w:hAnsi="等线" w:hint="eastAsia"/>
                <w:kern w:val="2"/>
                <w:sz w:val="18"/>
                <w:szCs w:val="18"/>
                <w:lang w:val="x-none"/>
              </w:rPr>
              <w:t>故障发生所在单位</w:t>
            </w:r>
          </w:p>
        </w:tc>
        <w:tc>
          <w:tcPr>
            <w:tcW w:w="875" w:type="pct"/>
            <w:shd w:val="clear" w:color="auto" w:fill="FFFFFF"/>
          </w:tcPr>
          <w:p w14:paraId="0C3C59F3"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665" w:type="pct"/>
            <w:shd w:val="clear" w:color="auto" w:fill="FFFFFF"/>
          </w:tcPr>
          <w:p w14:paraId="02537FA5"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997" w:type="pct"/>
            <w:shd w:val="clear" w:color="auto" w:fill="FFFFFF"/>
          </w:tcPr>
          <w:p w14:paraId="5854918A"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r w:rsidRPr="00BF01EE">
              <w:rPr>
                <w:rFonts w:ascii="宋体" w:eastAsia="宋体" w:hAnsi="宋体" w:hint="eastAsia"/>
                <w:noProof/>
                <w:kern w:val="2"/>
                <w:sz w:val="18"/>
                <w:szCs w:val="18"/>
                <w:u w:val="single"/>
              </w:rPr>
              <mc:AlternateContent>
                <mc:Choice Requires="wps">
                  <w:drawing>
                    <wp:anchor distT="0" distB="0" distL="114300" distR="114300" simplePos="0" relativeHeight="251702272" behindDoc="0" locked="0" layoutInCell="1" allowOverlap="1" wp14:anchorId="13FA7713" wp14:editId="0AB6D731">
                      <wp:simplePos x="0" y="0"/>
                      <wp:positionH relativeFrom="column">
                        <wp:posOffset>260913</wp:posOffset>
                      </wp:positionH>
                      <wp:positionV relativeFrom="paragraph">
                        <wp:posOffset>-15052</wp:posOffset>
                      </wp:positionV>
                      <wp:extent cx="0" cy="626423"/>
                      <wp:effectExtent l="0" t="0" r="38100" b="21590"/>
                      <wp:wrapNone/>
                      <wp:docPr id="7" name="直接连接符 7"/>
                      <wp:cNvGraphicFramePr/>
                      <a:graphic xmlns:a="http://schemas.openxmlformats.org/drawingml/2006/main">
                        <a:graphicData uri="http://schemas.microsoft.com/office/word/2010/wordprocessingShape">
                          <wps:wsp>
                            <wps:cNvCnPr/>
                            <wps:spPr>
                              <a:xfrm flipH="1">
                                <a:off x="0" y="0"/>
                                <a:ext cx="0" cy="626423"/>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1929A8" id="直接连接符 7" o:spid="_x0000_s1026" style="position:absolute;left:0;text-align:lef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1.2pt" to="20.5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" strokecolor="windowText" strokeweight=".5pt">
                      <v:stroke joinstyle="miter"/>
                    </v:line>
                  </w:pict>
                </mc:Fallback>
              </mc:AlternateContent>
            </w:r>
          </w:p>
        </w:tc>
      </w:tr>
      <w:tr w:rsidR="00161E99" w:rsidRPr="00BF01EE" w14:paraId="52A96F13" w14:textId="77777777" w:rsidTr="007D3602">
        <w:trPr>
          <w:jc w:val="center"/>
        </w:trPr>
        <w:tc>
          <w:tcPr>
            <w:tcW w:w="2463" w:type="pct"/>
            <w:shd w:val="clear" w:color="auto" w:fill="FFFFFF"/>
            <w:tcMar>
              <w:left w:w="0" w:type="dxa"/>
              <w:right w:w="0" w:type="dxa"/>
            </w:tcMar>
          </w:tcPr>
          <w:p w14:paraId="6BCE3B3F"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r w:rsidRPr="00BF01EE">
              <w:rPr>
                <w:rFonts w:ascii="等线" w:eastAsia="宋体" w:hAnsi="等线" w:hint="eastAsia"/>
                <w:noProof/>
                <w:kern w:val="2"/>
                <w:sz w:val="18"/>
                <w:szCs w:val="18"/>
              </w:rPr>
              <mc:AlternateContent>
                <mc:Choice Requires="wps">
                  <w:drawing>
                    <wp:anchor distT="0" distB="0" distL="114300" distR="114300" simplePos="0" relativeHeight="251698176" behindDoc="0" locked="0" layoutInCell="1" allowOverlap="1" wp14:anchorId="236A2AA0" wp14:editId="3AF1FBF7">
                      <wp:simplePos x="0" y="0"/>
                      <wp:positionH relativeFrom="column">
                        <wp:posOffset>1274466</wp:posOffset>
                      </wp:positionH>
                      <wp:positionV relativeFrom="paragraph">
                        <wp:posOffset>148276</wp:posOffset>
                      </wp:positionV>
                      <wp:extent cx="698360" cy="6148"/>
                      <wp:effectExtent l="0" t="0" r="26035" b="32385"/>
                      <wp:wrapNone/>
                      <wp:docPr id="9" name="直接连接符 9"/>
                      <wp:cNvGraphicFramePr/>
                      <a:graphic xmlns:a="http://schemas.openxmlformats.org/drawingml/2006/main">
                        <a:graphicData uri="http://schemas.microsoft.com/office/word/2010/wordprocessingShape">
                          <wps:wsp>
                            <wps:cNvCnPr/>
                            <wps:spPr>
                              <a:xfrm>
                                <a:off x="0" y="0"/>
                                <a:ext cx="698360" cy="614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5D7846" id="直接连接符 9" o:spid="_x0000_s1026" style="position:absolute;left:0;text-align:lef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5pt,11.7pt" to="155.3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" strokecolor="windowText" strokeweight=".5pt">
                      <v:stroke joinstyle="miter"/>
                    </v:line>
                  </w:pict>
                </mc:Fallback>
              </mc:AlternateContent>
            </w:r>
            <w:r>
              <w:rPr>
                <w:rFonts w:ascii="等线" w:eastAsia="宋体" w:hAnsi="等线" w:hint="eastAsia"/>
                <w:noProof/>
                <w:kern w:val="2"/>
                <w:sz w:val="18"/>
                <w:szCs w:val="18"/>
              </w:rPr>
              <w:t>故障部位</w:t>
            </w:r>
          </w:p>
        </w:tc>
        <w:tc>
          <w:tcPr>
            <w:tcW w:w="875" w:type="pct"/>
            <w:shd w:val="clear" w:color="auto" w:fill="FFFFFF"/>
          </w:tcPr>
          <w:p w14:paraId="61C3D107"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665" w:type="pct"/>
            <w:shd w:val="clear" w:color="auto" w:fill="FFFFFF"/>
          </w:tcPr>
          <w:p w14:paraId="3036DE2C"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997" w:type="pct"/>
            <w:shd w:val="clear" w:color="auto" w:fill="FFFFFF"/>
          </w:tcPr>
          <w:p w14:paraId="43F615A7"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r>
      <w:tr w:rsidR="00161E99" w:rsidRPr="00BF01EE" w14:paraId="557C075F" w14:textId="77777777" w:rsidTr="007D3602">
        <w:trPr>
          <w:jc w:val="center"/>
        </w:trPr>
        <w:tc>
          <w:tcPr>
            <w:tcW w:w="2463" w:type="pct"/>
            <w:shd w:val="clear" w:color="auto" w:fill="FFFFFF"/>
            <w:tcMar>
              <w:left w:w="0" w:type="dxa"/>
              <w:right w:w="0" w:type="dxa"/>
            </w:tcMar>
          </w:tcPr>
          <w:p w14:paraId="491709B6"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r w:rsidRPr="00BF01EE">
              <w:rPr>
                <w:rFonts w:ascii="等线" w:eastAsia="宋体" w:hAnsi="等线" w:hint="eastAsia"/>
                <w:noProof/>
                <w:kern w:val="2"/>
                <w:sz w:val="18"/>
                <w:szCs w:val="18"/>
              </w:rPr>
              <mc:AlternateContent>
                <mc:Choice Requires="wps">
                  <w:drawing>
                    <wp:anchor distT="0" distB="0" distL="114300" distR="114300" simplePos="0" relativeHeight="251699200" behindDoc="0" locked="0" layoutInCell="1" allowOverlap="1" wp14:anchorId="705C0347" wp14:editId="14F69EC0">
                      <wp:simplePos x="0" y="0"/>
                      <wp:positionH relativeFrom="column">
                        <wp:posOffset>1279490</wp:posOffset>
                      </wp:positionH>
                      <wp:positionV relativeFrom="paragraph">
                        <wp:posOffset>155812</wp:posOffset>
                      </wp:positionV>
                      <wp:extent cx="1135464" cy="0"/>
                      <wp:effectExtent l="0" t="0" r="0" b="0"/>
                      <wp:wrapNone/>
                      <wp:docPr id="10" name="直接连接符 10"/>
                      <wp:cNvGraphicFramePr/>
                      <a:graphic xmlns:a="http://schemas.openxmlformats.org/drawingml/2006/main">
                        <a:graphicData uri="http://schemas.microsoft.com/office/word/2010/wordprocessingShape">
                          <wps:wsp>
                            <wps:cNvCnPr/>
                            <wps:spPr>
                              <a:xfrm flipV="1">
                                <a:off x="0" y="0"/>
                                <a:ext cx="1135464"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28F50E1" id="直接连接符 10" o:spid="_x0000_s1026" style="position:absolute;left:0;text-align:lef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75pt,12.25pt" to="190.1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" strokecolor="windowText" strokeweight=".5pt">
                      <v:stroke joinstyle="miter"/>
                    </v:line>
                  </w:pict>
                </mc:Fallback>
              </mc:AlternateContent>
            </w:r>
            <w:r>
              <w:rPr>
                <w:rFonts w:ascii="等线" w:eastAsia="宋体" w:hAnsi="等线" w:hint="eastAsia"/>
                <w:noProof/>
                <w:kern w:val="2"/>
                <w:sz w:val="18"/>
                <w:szCs w:val="18"/>
              </w:rPr>
              <w:t>故障描述</w:t>
            </w:r>
          </w:p>
        </w:tc>
        <w:tc>
          <w:tcPr>
            <w:tcW w:w="875" w:type="pct"/>
            <w:shd w:val="clear" w:color="auto" w:fill="FFFFFF"/>
          </w:tcPr>
          <w:p w14:paraId="13DC74D8"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665" w:type="pct"/>
            <w:shd w:val="clear" w:color="auto" w:fill="FFFFFF"/>
          </w:tcPr>
          <w:p w14:paraId="0B7B4143"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997" w:type="pct"/>
            <w:shd w:val="clear" w:color="auto" w:fill="FFFFFF"/>
          </w:tcPr>
          <w:p w14:paraId="12836310"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r>
    </w:tbl>
    <w:p w14:paraId="1233A7F3" w14:textId="20C540F7" w:rsidR="00161E99" w:rsidRDefault="00161E99" w:rsidP="00161E99">
      <w:pPr>
        <w:pStyle w:val="af1"/>
      </w:pPr>
      <w:r w:rsidRPr="0000022A">
        <w:rPr>
          <w:rFonts w:hint="eastAsia"/>
        </w:rPr>
        <w:t>图</w:t>
      </w:r>
      <w:r w:rsidR="0000022A" w:rsidRPr="0000022A">
        <w:rPr>
          <w:rFonts w:hint="eastAsia"/>
        </w:rPr>
        <w:t>F</w:t>
      </w:r>
      <w:r w:rsidR="0000022A" w:rsidRPr="0000022A">
        <w:t>2</w:t>
      </w:r>
      <w:r w:rsidR="0000022A" w:rsidRPr="0000022A">
        <w:rPr>
          <w:rFonts w:hint="eastAsia"/>
        </w:rPr>
        <w:t>-</w:t>
      </w:r>
      <w:r w:rsidR="0000022A" w:rsidRPr="0000022A">
        <w:t>1</w:t>
      </w:r>
      <w:r>
        <w:t xml:space="preserve"> </w:t>
      </w:r>
      <w:r>
        <w:rPr>
          <w:rFonts w:hint="eastAsia"/>
        </w:rPr>
        <w:t>案例名结构图</w:t>
      </w:r>
    </w:p>
    <w:p w14:paraId="62BEBFFC" w14:textId="4AF7C2EC" w:rsidR="00161E99" w:rsidRDefault="00161E99" w:rsidP="00161E99">
      <w:pPr>
        <w:pStyle w:val="11"/>
        <w:ind w:firstLine="480"/>
      </w:pPr>
      <w:r>
        <w:rPr>
          <w:rFonts w:hint="eastAsia"/>
        </w:rPr>
        <w:t>②案例编号：</w:t>
      </w:r>
      <w:r w:rsidRPr="0032782D">
        <w:rPr>
          <w:rFonts w:hint="eastAsia"/>
        </w:rPr>
        <w:t>案例</w:t>
      </w:r>
      <w:r>
        <w:rPr>
          <w:rFonts w:hint="eastAsia"/>
        </w:rPr>
        <w:t>编号由五部分组成，组合顺序与结构见图</w:t>
      </w:r>
      <w:r w:rsidR="0000022A" w:rsidRPr="0000022A">
        <w:t>F2-</w:t>
      </w:r>
      <w:r w:rsidR="0000022A">
        <w:t>2</w:t>
      </w:r>
      <w:r>
        <w:rPr>
          <w:rFonts w:hint="eastAsia"/>
        </w:rPr>
        <w:t>。</w:t>
      </w:r>
    </w:p>
    <w:tbl>
      <w:tblPr>
        <w:tblW w:w="3170" w:type="pct"/>
        <w:jc w:val="center"/>
        <w:shd w:val="clear" w:color="auto" w:fill="FFFFFF"/>
        <w:tblCellMar>
          <w:left w:w="0" w:type="dxa"/>
          <w:right w:w="0" w:type="dxa"/>
        </w:tblCellMar>
        <w:tblLook w:val="04A0" w:firstRow="1" w:lastRow="0" w:firstColumn="1" w:lastColumn="0" w:noHBand="0" w:noVBand="1"/>
      </w:tblPr>
      <w:tblGrid>
        <w:gridCol w:w="2087"/>
        <w:gridCol w:w="752"/>
        <w:gridCol w:w="570"/>
        <w:gridCol w:w="566"/>
        <w:gridCol w:w="853"/>
        <w:gridCol w:w="564"/>
      </w:tblGrid>
      <w:tr w:rsidR="00161E99" w:rsidRPr="00BF01EE" w14:paraId="4EE02C3C" w14:textId="77777777" w:rsidTr="007D3602">
        <w:trPr>
          <w:jc w:val="center"/>
        </w:trPr>
        <w:tc>
          <w:tcPr>
            <w:tcW w:w="1935" w:type="pct"/>
            <w:shd w:val="clear" w:color="auto" w:fill="FFFFFF"/>
            <w:tcMar>
              <w:left w:w="0" w:type="dxa"/>
              <w:right w:w="0" w:type="dxa"/>
            </w:tcMar>
          </w:tcPr>
          <w:p w14:paraId="4AD814EA" w14:textId="77777777" w:rsidR="00161E99" w:rsidRPr="00BF01EE" w:rsidRDefault="00161E99" w:rsidP="007D3602">
            <w:pPr>
              <w:adjustRightInd/>
              <w:spacing w:line="360" w:lineRule="exact"/>
              <w:textAlignment w:val="auto"/>
              <w:rPr>
                <w:rFonts w:ascii="等线" w:eastAsia="宋体" w:hAnsi="等线"/>
                <w:kern w:val="2"/>
                <w:sz w:val="18"/>
                <w:szCs w:val="18"/>
                <w:u w:val="single"/>
                <w:lang w:val="x-none"/>
              </w:rPr>
            </w:pPr>
          </w:p>
        </w:tc>
        <w:tc>
          <w:tcPr>
            <w:tcW w:w="697" w:type="pct"/>
            <w:shd w:val="clear" w:color="auto" w:fill="FFFFFF"/>
          </w:tcPr>
          <w:p w14:paraId="5EA74433" w14:textId="77777777" w:rsidR="00161E99" w:rsidRPr="00BF01EE" w:rsidRDefault="00161E99" w:rsidP="007D3602">
            <w:pPr>
              <w:adjustRightInd/>
              <w:spacing w:line="360" w:lineRule="exact"/>
              <w:jc w:val="center"/>
              <w:textAlignment w:val="auto"/>
              <w:rPr>
                <w:rFonts w:eastAsia="宋体"/>
                <w:kern w:val="2"/>
                <w:sz w:val="21"/>
                <w:szCs w:val="21"/>
              </w:rPr>
            </w:pPr>
            <w:r w:rsidRPr="00BF01EE">
              <w:rPr>
                <w:rFonts w:ascii="宋体" w:eastAsia="宋体" w:hAnsi="宋体" w:hint="eastAsia"/>
                <w:noProof/>
                <w:kern w:val="2"/>
                <w:sz w:val="18"/>
                <w:szCs w:val="18"/>
                <w:u w:val="single"/>
              </w:rPr>
              <mc:AlternateContent>
                <mc:Choice Requires="wps">
                  <w:drawing>
                    <wp:anchor distT="0" distB="0" distL="114300" distR="114300" simplePos="0" relativeHeight="251708416" behindDoc="0" locked="0" layoutInCell="1" allowOverlap="1" wp14:anchorId="5434EB37" wp14:editId="0D30710E">
                      <wp:simplePos x="0" y="0"/>
                      <wp:positionH relativeFrom="column">
                        <wp:posOffset>237119</wp:posOffset>
                      </wp:positionH>
                      <wp:positionV relativeFrom="paragraph">
                        <wp:posOffset>219075</wp:posOffset>
                      </wp:positionV>
                      <wp:extent cx="0" cy="170234"/>
                      <wp:effectExtent l="0" t="0" r="19050" b="20320"/>
                      <wp:wrapNone/>
                      <wp:docPr id="11" name="直接连接符 11"/>
                      <wp:cNvGraphicFramePr/>
                      <a:graphic xmlns:a="http://schemas.openxmlformats.org/drawingml/2006/main">
                        <a:graphicData uri="http://schemas.microsoft.com/office/word/2010/wordprocessingShape">
                          <wps:wsp>
                            <wps:cNvCnPr/>
                            <wps:spPr>
                              <a:xfrm>
                                <a:off x="0" y="0"/>
                                <a:ext cx="0" cy="170234"/>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AB6BFB2" id="直接连接符 11" o:spid="_x0000_s1026" style="position:absolute;left:0;text-align:left;z-index:251708416;visibility:visible;mso-wrap-style:square;mso-wrap-distance-left:9pt;mso-wrap-distance-top:0;mso-wrap-distance-right:9pt;mso-wrap-distance-bottom:0;mso-position-horizontal:absolute;mso-position-horizontal-relative:text;mso-position-vertical:absolute;mso-position-vertical-relative:text" from="18.65pt,17.25pt" to="18.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" strokecolor="windowText" strokeweight=".5pt">
                      <v:stroke joinstyle="miter"/>
                    </v:line>
                  </w:pict>
                </mc:Fallback>
              </mc:AlternateContent>
            </w:r>
            <w:r w:rsidRPr="00BF01EE">
              <w:rPr>
                <w:rFonts w:ascii="宋体" w:eastAsia="宋体" w:hAnsi="宋体" w:hint="eastAsia"/>
                <w:kern w:val="2"/>
                <w:sz w:val="18"/>
                <w:szCs w:val="18"/>
                <w:u w:val="single"/>
              </w:rPr>
              <w:t>××</w:t>
            </w:r>
          </w:p>
        </w:tc>
        <w:tc>
          <w:tcPr>
            <w:tcW w:w="529" w:type="pct"/>
            <w:shd w:val="clear" w:color="auto" w:fill="FFFFFF"/>
          </w:tcPr>
          <w:p w14:paraId="51F047A5" w14:textId="77777777" w:rsidR="00161E99" w:rsidRPr="00BF01EE" w:rsidRDefault="00161E99" w:rsidP="007D3602">
            <w:pPr>
              <w:adjustRightInd/>
              <w:spacing w:line="360" w:lineRule="exact"/>
              <w:jc w:val="center"/>
              <w:textAlignment w:val="auto"/>
              <w:rPr>
                <w:rFonts w:eastAsia="宋体"/>
                <w:kern w:val="2"/>
                <w:sz w:val="21"/>
                <w:szCs w:val="21"/>
              </w:rPr>
            </w:pPr>
            <w:r w:rsidRPr="00BF01EE">
              <w:rPr>
                <w:rFonts w:ascii="宋体" w:eastAsia="宋体" w:hAnsi="宋体" w:hint="eastAsia"/>
                <w:noProof/>
                <w:kern w:val="2"/>
                <w:sz w:val="18"/>
                <w:szCs w:val="18"/>
                <w:u w:val="single"/>
              </w:rPr>
              <mc:AlternateContent>
                <mc:Choice Requires="wps">
                  <w:drawing>
                    <wp:anchor distT="0" distB="0" distL="114300" distR="114300" simplePos="0" relativeHeight="251709440" behindDoc="0" locked="0" layoutInCell="1" allowOverlap="1" wp14:anchorId="166DD1EC" wp14:editId="0E1B082E">
                      <wp:simplePos x="0" y="0"/>
                      <wp:positionH relativeFrom="column">
                        <wp:posOffset>160332</wp:posOffset>
                      </wp:positionH>
                      <wp:positionV relativeFrom="paragraph">
                        <wp:posOffset>222454</wp:posOffset>
                      </wp:positionV>
                      <wp:extent cx="0" cy="388188"/>
                      <wp:effectExtent l="0" t="0" r="19050" b="12065"/>
                      <wp:wrapNone/>
                      <wp:docPr id="12" name="直接连接符 12"/>
                      <wp:cNvGraphicFramePr/>
                      <a:graphic xmlns:a="http://schemas.openxmlformats.org/drawingml/2006/main">
                        <a:graphicData uri="http://schemas.microsoft.com/office/word/2010/wordprocessingShape">
                          <wps:wsp>
                            <wps:cNvCnPr/>
                            <wps:spPr>
                              <a:xfrm>
                                <a:off x="0" y="0"/>
                                <a:ext cx="0" cy="388188"/>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01E06089" id="直接连接符 12" o:spid="_x0000_s1026" style="position:absolute;left:0;text-align:lef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6pt,17.5pt" to="12.6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" strokecolor="windowText" strokeweight=".5pt">
                      <v:stroke joinstyle="miter"/>
                    </v:line>
                  </w:pict>
                </mc:Fallback>
              </mc:AlternateContent>
            </w:r>
            <w:r w:rsidRPr="00BF01EE">
              <w:rPr>
                <w:rFonts w:ascii="宋体" w:eastAsia="宋体" w:hAnsi="宋体" w:hint="eastAsia"/>
                <w:kern w:val="2"/>
                <w:sz w:val="18"/>
                <w:szCs w:val="18"/>
                <w:u w:val="single"/>
              </w:rPr>
              <w:t>×××</w:t>
            </w:r>
          </w:p>
        </w:tc>
        <w:tc>
          <w:tcPr>
            <w:tcW w:w="525" w:type="pct"/>
            <w:shd w:val="clear" w:color="auto" w:fill="FFFFFF"/>
          </w:tcPr>
          <w:p w14:paraId="09F96D18" w14:textId="77777777" w:rsidR="00161E99" w:rsidRPr="00BF01EE" w:rsidRDefault="00161E99" w:rsidP="007D3602">
            <w:pPr>
              <w:adjustRightInd/>
              <w:spacing w:line="360" w:lineRule="exact"/>
              <w:jc w:val="center"/>
              <w:textAlignment w:val="auto"/>
              <w:rPr>
                <w:rFonts w:eastAsia="宋体"/>
                <w:kern w:val="2"/>
                <w:sz w:val="21"/>
                <w:szCs w:val="21"/>
              </w:rPr>
            </w:pPr>
            <w:r w:rsidRPr="00BF01EE">
              <w:rPr>
                <w:rFonts w:ascii="宋体" w:eastAsia="宋体" w:hAnsi="宋体" w:hint="eastAsia"/>
                <w:noProof/>
                <w:kern w:val="2"/>
                <w:sz w:val="18"/>
                <w:szCs w:val="18"/>
                <w:u w:val="single"/>
              </w:rPr>
              <mc:AlternateContent>
                <mc:Choice Requires="wps">
                  <w:drawing>
                    <wp:anchor distT="0" distB="0" distL="114300" distR="114300" simplePos="0" relativeHeight="251710464" behindDoc="0" locked="0" layoutInCell="1" allowOverlap="1" wp14:anchorId="3E157E17" wp14:editId="599306BB">
                      <wp:simplePos x="0" y="0"/>
                      <wp:positionH relativeFrom="column">
                        <wp:posOffset>146829</wp:posOffset>
                      </wp:positionH>
                      <wp:positionV relativeFrom="paragraph">
                        <wp:posOffset>222454</wp:posOffset>
                      </wp:positionV>
                      <wp:extent cx="0" cy="621102"/>
                      <wp:effectExtent l="0" t="0" r="19050" b="26670"/>
                      <wp:wrapNone/>
                      <wp:docPr id="13" name="直接连接符 13"/>
                      <wp:cNvGraphicFramePr/>
                      <a:graphic xmlns:a="http://schemas.openxmlformats.org/drawingml/2006/main">
                        <a:graphicData uri="http://schemas.microsoft.com/office/word/2010/wordprocessingShape">
                          <wps:wsp>
                            <wps:cNvCnPr/>
                            <wps:spPr>
                              <a:xfrm>
                                <a:off x="0" y="0"/>
                                <a:ext cx="0" cy="621102"/>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53306131" id="直接连接符 13" o:spid="_x0000_s1026" style="position:absolute;left:0;text-align:lef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55pt,17.5pt" to="11.5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" strokecolor="windowText" strokeweight=".5pt">
                      <v:stroke joinstyle="miter"/>
                    </v:line>
                  </w:pict>
                </mc:Fallback>
              </mc:AlternateContent>
            </w:r>
            <w:r w:rsidRPr="00BF01EE">
              <w:rPr>
                <w:rFonts w:ascii="宋体" w:eastAsia="宋体" w:hAnsi="宋体" w:hint="eastAsia"/>
                <w:kern w:val="2"/>
                <w:sz w:val="18"/>
                <w:szCs w:val="18"/>
                <w:u w:val="single"/>
              </w:rPr>
              <w:t>×××</w:t>
            </w:r>
          </w:p>
        </w:tc>
        <w:tc>
          <w:tcPr>
            <w:tcW w:w="791" w:type="pct"/>
            <w:shd w:val="clear" w:color="auto" w:fill="FFFFFF"/>
          </w:tcPr>
          <w:p w14:paraId="40DAF7A1" w14:textId="77777777" w:rsidR="00161E99" w:rsidRPr="00BF01EE" w:rsidRDefault="00161E99" w:rsidP="007D3602">
            <w:pPr>
              <w:adjustRightInd/>
              <w:spacing w:line="360" w:lineRule="exact"/>
              <w:jc w:val="center"/>
              <w:textAlignment w:val="auto"/>
              <w:rPr>
                <w:rFonts w:eastAsia="宋体"/>
                <w:kern w:val="2"/>
                <w:sz w:val="21"/>
                <w:szCs w:val="21"/>
              </w:rPr>
            </w:pPr>
            <w:r w:rsidRPr="00BF01EE">
              <w:rPr>
                <w:rFonts w:ascii="宋体" w:eastAsia="宋体" w:hAnsi="宋体" w:hint="eastAsia"/>
                <w:noProof/>
                <w:kern w:val="2"/>
                <w:sz w:val="18"/>
                <w:szCs w:val="18"/>
                <w:u w:val="single"/>
              </w:rPr>
              <mc:AlternateContent>
                <mc:Choice Requires="wps">
                  <w:drawing>
                    <wp:anchor distT="0" distB="0" distL="114300" distR="114300" simplePos="0" relativeHeight="251711488" behindDoc="0" locked="0" layoutInCell="1" allowOverlap="1" wp14:anchorId="78760D9F" wp14:editId="63F576DC">
                      <wp:simplePos x="0" y="0"/>
                      <wp:positionH relativeFrom="column">
                        <wp:posOffset>269611</wp:posOffset>
                      </wp:positionH>
                      <wp:positionV relativeFrom="paragraph">
                        <wp:posOffset>222250</wp:posOffset>
                      </wp:positionV>
                      <wp:extent cx="0" cy="845388"/>
                      <wp:effectExtent l="0" t="0" r="19050" b="12065"/>
                      <wp:wrapNone/>
                      <wp:docPr id="14" name="直接连接符 14"/>
                      <wp:cNvGraphicFramePr/>
                      <a:graphic xmlns:a="http://schemas.openxmlformats.org/drawingml/2006/main">
                        <a:graphicData uri="http://schemas.microsoft.com/office/word/2010/wordprocessingShape">
                          <wps:wsp>
                            <wps:cNvCnPr/>
                            <wps:spPr>
                              <a:xfrm>
                                <a:off x="0" y="0"/>
                                <a:ext cx="0" cy="845388"/>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1F9CCDC7" id="直接连接符 14" o:spid="_x0000_s1026" style="position:absolute;left:0;text-align:lef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5pt,17.5pt" to="21.25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" strokecolor="windowText" strokeweight=".5pt">
                      <v:stroke joinstyle="miter"/>
                    </v:line>
                  </w:pict>
                </mc:Fallback>
              </mc:AlternateContent>
            </w:r>
            <w:r w:rsidRPr="00BF01EE">
              <w:rPr>
                <w:rFonts w:ascii="宋体" w:eastAsia="宋体" w:hAnsi="宋体" w:hint="eastAsia"/>
                <w:kern w:val="2"/>
                <w:sz w:val="18"/>
                <w:szCs w:val="18"/>
                <w:u w:val="single"/>
              </w:rPr>
              <w:t>××××</w:t>
            </w:r>
          </w:p>
        </w:tc>
        <w:tc>
          <w:tcPr>
            <w:tcW w:w="523" w:type="pct"/>
            <w:shd w:val="clear" w:color="auto" w:fill="FFFFFF"/>
            <w:tcMar>
              <w:left w:w="0" w:type="dxa"/>
              <w:right w:w="0" w:type="dxa"/>
            </w:tcMar>
          </w:tcPr>
          <w:p w14:paraId="2B5AA106" w14:textId="77777777" w:rsidR="00161E99" w:rsidRPr="00BF01EE" w:rsidRDefault="00161E99" w:rsidP="007D3602">
            <w:pPr>
              <w:adjustRightInd/>
              <w:spacing w:line="360" w:lineRule="exact"/>
              <w:textAlignment w:val="auto"/>
              <w:rPr>
                <w:rFonts w:eastAsia="宋体"/>
                <w:kern w:val="2"/>
                <w:sz w:val="21"/>
                <w:szCs w:val="21"/>
              </w:rPr>
            </w:pPr>
            <w:r w:rsidRPr="00BF01EE">
              <w:rPr>
                <w:rFonts w:ascii="宋体" w:eastAsia="宋体" w:hAnsi="宋体" w:hint="eastAsia"/>
                <w:noProof/>
                <w:kern w:val="2"/>
                <w:sz w:val="18"/>
                <w:szCs w:val="18"/>
                <w:u w:val="single"/>
              </w:rPr>
              <mc:AlternateContent>
                <mc:Choice Requires="wps">
                  <w:drawing>
                    <wp:anchor distT="0" distB="0" distL="114300" distR="114300" simplePos="0" relativeHeight="251712512" behindDoc="0" locked="0" layoutInCell="1" allowOverlap="1" wp14:anchorId="5ADDB78D" wp14:editId="06D79011">
                      <wp:simplePos x="0" y="0"/>
                      <wp:positionH relativeFrom="column">
                        <wp:posOffset>181981</wp:posOffset>
                      </wp:positionH>
                      <wp:positionV relativeFrom="paragraph">
                        <wp:posOffset>222250</wp:posOffset>
                      </wp:positionV>
                      <wp:extent cx="0" cy="1078302"/>
                      <wp:effectExtent l="0" t="0" r="19050" b="26670"/>
                      <wp:wrapNone/>
                      <wp:docPr id="15" name="直接连接符 15"/>
                      <wp:cNvGraphicFramePr/>
                      <a:graphic xmlns:a="http://schemas.openxmlformats.org/drawingml/2006/main">
                        <a:graphicData uri="http://schemas.microsoft.com/office/word/2010/wordprocessingShape">
                          <wps:wsp>
                            <wps:cNvCnPr/>
                            <wps:spPr>
                              <a:xfrm>
                                <a:off x="0" y="0"/>
                                <a:ext cx="0" cy="1078302"/>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3D0C4160" id="直接连接符 15" o:spid="_x0000_s1026" style="position:absolute;left:0;text-align:lef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35pt,17.5pt" to="14.35pt,1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" strokecolor="windowText" strokeweight=".5pt">
                      <v:stroke joinstyle="miter"/>
                    </v:line>
                  </w:pict>
                </mc:Fallback>
              </mc:AlternateContent>
            </w:r>
            <w:r w:rsidRPr="00BF01EE">
              <w:rPr>
                <w:rFonts w:ascii="宋体" w:eastAsia="宋体" w:hAnsi="宋体" w:hint="eastAsia"/>
                <w:kern w:val="2"/>
                <w:sz w:val="18"/>
                <w:szCs w:val="18"/>
                <w:u w:val="single"/>
              </w:rPr>
              <w:t>×××</w:t>
            </w:r>
          </w:p>
        </w:tc>
      </w:tr>
      <w:tr w:rsidR="00161E99" w:rsidRPr="00BF01EE" w14:paraId="26F26B1E" w14:textId="77777777" w:rsidTr="007D3602">
        <w:trPr>
          <w:jc w:val="center"/>
        </w:trPr>
        <w:tc>
          <w:tcPr>
            <w:tcW w:w="1935" w:type="pct"/>
            <w:shd w:val="clear" w:color="auto" w:fill="FFFFFF"/>
            <w:tcMar>
              <w:left w:w="0" w:type="dxa"/>
              <w:right w:w="0" w:type="dxa"/>
            </w:tcMar>
          </w:tcPr>
          <w:p w14:paraId="090DD776"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r w:rsidRPr="00BF01EE">
              <w:rPr>
                <w:rFonts w:ascii="宋体" w:eastAsia="宋体" w:hAnsi="宋体" w:hint="eastAsia"/>
                <w:noProof/>
                <w:kern w:val="2"/>
                <w:sz w:val="18"/>
                <w:szCs w:val="18"/>
              </w:rPr>
              <w:t>所属系统类别码</w:t>
            </w:r>
            <w:r w:rsidRPr="00BF01EE">
              <w:rPr>
                <w:rFonts w:ascii="等线" w:eastAsia="宋体" w:hAnsi="等线" w:hint="eastAsia"/>
                <w:noProof/>
                <w:kern w:val="2"/>
                <w:sz w:val="18"/>
                <w:szCs w:val="18"/>
              </w:rPr>
              <mc:AlternateContent>
                <mc:Choice Requires="wps">
                  <w:drawing>
                    <wp:anchor distT="0" distB="0" distL="114300" distR="114300" simplePos="0" relativeHeight="251703296" behindDoc="0" locked="0" layoutInCell="1" allowOverlap="1" wp14:anchorId="16BE889C" wp14:editId="268B9780">
                      <wp:simplePos x="0" y="0"/>
                      <wp:positionH relativeFrom="column">
                        <wp:posOffset>1276316</wp:posOffset>
                      </wp:positionH>
                      <wp:positionV relativeFrom="paragraph">
                        <wp:posOffset>154078</wp:posOffset>
                      </wp:positionV>
                      <wp:extent cx="288937" cy="3400"/>
                      <wp:effectExtent l="0" t="0" r="34925" b="34925"/>
                      <wp:wrapNone/>
                      <wp:docPr id="16" name="直接连接符 16"/>
                      <wp:cNvGraphicFramePr/>
                      <a:graphic xmlns:a="http://schemas.openxmlformats.org/drawingml/2006/main">
                        <a:graphicData uri="http://schemas.microsoft.com/office/word/2010/wordprocessingShape">
                          <wps:wsp>
                            <wps:cNvCnPr/>
                            <wps:spPr>
                              <a:xfrm>
                                <a:off x="0" y="0"/>
                                <a:ext cx="288937" cy="34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F412CA" id="直接连接符 16" o:spid="_x0000_s1026" style="position:absolute;left:0;text-align:lef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12.15pt" to="123.2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" strokecolor="windowText" strokeweight=".5pt">
                      <v:stroke joinstyle="miter"/>
                    </v:line>
                  </w:pict>
                </mc:Fallback>
              </mc:AlternateContent>
            </w:r>
          </w:p>
        </w:tc>
        <w:tc>
          <w:tcPr>
            <w:tcW w:w="697" w:type="pct"/>
            <w:shd w:val="clear" w:color="auto" w:fill="FFFFFF"/>
          </w:tcPr>
          <w:p w14:paraId="730F7F4A"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9" w:type="pct"/>
            <w:shd w:val="clear" w:color="auto" w:fill="FFFFFF"/>
          </w:tcPr>
          <w:p w14:paraId="34932747"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5" w:type="pct"/>
            <w:shd w:val="clear" w:color="auto" w:fill="FFFFFF"/>
          </w:tcPr>
          <w:p w14:paraId="0C56B021"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791" w:type="pct"/>
            <w:shd w:val="clear" w:color="auto" w:fill="FFFFFF"/>
          </w:tcPr>
          <w:p w14:paraId="74AF9397"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3" w:type="pct"/>
            <w:shd w:val="clear" w:color="auto" w:fill="FFFFFF"/>
            <w:tcMar>
              <w:left w:w="0" w:type="dxa"/>
              <w:right w:w="0" w:type="dxa"/>
            </w:tcMar>
          </w:tcPr>
          <w:p w14:paraId="0EBDEB24"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r>
      <w:tr w:rsidR="00161E99" w:rsidRPr="00BF01EE" w14:paraId="378EACD2" w14:textId="77777777" w:rsidTr="007D3602">
        <w:trPr>
          <w:jc w:val="center"/>
        </w:trPr>
        <w:tc>
          <w:tcPr>
            <w:tcW w:w="1935" w:type="pct"/>
            <w:shd w:val="clear" w:color="auto" w:fill="FFFFFF"/>
            <w:tcMar>
              <w:left w:w="0" w:type="dxa"/>
              <w:right w:w="0" w:type="dxa"/>
            </w:tcMar>
          </w:tcPr>
          <w:p w14:paraId="3D0429BA"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r w:rsidRPr="00BF01EE">
              <w:rPr>
                <w:rFonts w:ascii="等线" w:eastAsia="宋体" w:hAnsi="等线" w:hint="eastAsia"/>
                <w:noProof/>
                <w:kern w:val="2"/>
                <w:sz w:val="18"/>
                <w:szCs w:val="18"/>
              </w:rPr>
              <mc:AlternateContent>
                <mc:Choice Requires="wps">
                  <w:drawing>
                    <wp:anchor distT="0" distB="0" distL="114300" distR="114300" simplePos="0" relativeHeight="251704320" behindDoc="0" locked="0" layoutInCell="1" allowOverlap="1" wp14:anchorId="543FC046" wp14:editId="2CC00ECE">
                      <wp:simplePos x="0" y="0"/>
                      <wp:positionH relativeFrom="column">
                        <wp:posOffset>1276317</wp:posOffset>
                      </wp:positionH>
                      <wp:positionV relativeFrom="paragraph">
                        <wp:posOffset>149829</wp:posOffset>
                      </wp:positionV>
                      <wp:extent cx="778430" cy="7209"/>
                      <wp:effectExtent l="0" t="0" r="22225" b="31115"/>
                      <wp:wrapNone/>
                      <wp:docPr id="17" name="直接连接符 17"/>
                      <wp:cNvGraphicFramePr/>
                      <a:graphic xmlns:a="http://schemas.openxmlformats.org/drawingml/2006/main">
                        <a:graphicData uri="http://schemas.microsoft.com/office/word/2010/wordprocessingShape">
                          <wps:wsp>
                            <wps:cNvCnPr/>
                            <wps:spPr>
                              <a:xfrm flipV="1">
                                <a:off x="0" y="0"/>
                                <a:ext cx="778430" cy="7209"/>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6217420" id="直接连接符 17" o:spid="_x0000_s1026" style="position:absolute;left:0;text-align:lef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11.8pt" to="161.8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" strokecolor="windowText" strokeweight=".5pt">
                      <v:stroke joinstyle="miter"/>
                    </v:line>
                  </w:pict>
                </mc:Fallback>
              </mc:AlternateContent>
            </w:r>
            <w:r w:rsidRPr="00BF01EE">
              <w:rPr>
                <w:rFonts w:ascii="宋体" w:eastAsia="宋体" w:hAnsi="宋体" w:hint="eastAsia"/>
                <w:noProof/>
                <w:kern w:val="2"/>
                <w:sz w:val="18"/>
                <w:szCs w:val="18"/>
              </w:rPr>
              <w:t>所属系统</w:t>
            </w:r>
            <w:r w:rsidRPr="00BF01EE">
              <w:rPr>
                <w:rFonts w:ascii="等线" w:eastAsia="宋体" w:hAnsi="等线" w:hint="eastAsia"/>
                <w:kern w:val="2"/>
                <w:sz w:val="18"/>
                <w:szCs w:val="18"/>
                <w:lang w:val="x-none"/>
              </w:rPr>
              <w:t>序号</w:t>
            </w:r>
          </w:p>
        </w:tc>
        <w:tc>
          <w:tcPr>
            <w:tcW w:w="697" w:type="pct"/>
            <w:shd w:val="clear" w:color="auto" w:fill="FFFFFF"/>
          </w:tcPr>
          <w:p w14:paraId="63C19784"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9" w:type="pct"/>
            <w:shd w:val="clear" w:color="auto" w:fill="FFFFFF"/>
          </w:tcPr>
          <w:p w14:paraId="14DE7FB8"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5" w:type="pct"/>
            <w:shd w:val="clear" w:color="auto" w:fill="FFFFFF"/>
          </w:tcPr>
          <w:p w14:paraId="36D66460"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791" w:type="pct"/>
            <w:shd w:val="clear" w:color="auto" w:fill="FFFFFF"/>
          </w:tcPr>
          <w:p w14:paraId="59D588FF"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3" w:type="pct"/>
            <w:shd w:val="clear" w:color="auto" w:fill="FFFFFF"/>
            <w:tcMar>
              <w:left w:w="0" w:type="dxa"/>
              <w:right w:w="0" w:type="dxa"/>
            </w:tcMar>
          </w:tcPr>
          <w:p w14:paraId="6FF57B78"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r>
      <w:tr w:rsidR="00161E99" w:rsidRPr="00BF01EE" w14:paraId="4BFB43C3" w14:textId="77777777" w:rsidTr="007D3602">
        <w:trPr>
          <w:jc w:val="center"/>
        </w:trPr>
        <w:tc>
          <w:tcPr>
            <w:tcW w:w="1935" w:type="pct"/>
            <w:shd w:val="clear" w:color="auto" w:fill="FFFFFF"/>
            <w:tcMar>
              <w:left w:w="0" w:type="dxa"/>
              <w:right w:w="0" w:type="dxa"/>
            </w:tcMar>
          </w:tcPr>
          <w:p w14:paraId="7788C270"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r w:rsidRPr="00BF01EE">
              <w:rPr>
                <w:rFonts w:ascii="等线" w:eastAsia="宋体" w:hAnsi="等线" w:hint="eastAsia"/>
                <w:noProof/>
                <w:kern w:val="2"/>
                <w:sz w:val="18"/>
                <w:szCs w:val="18"/>
              </w:rPr>
              <mc:AlternateContent>
                <mc:Choice Requires="wps">
                  <w:drawing>
                    <wp:anchor distT="0" distB="0" distL="114300" distR="114300" simplePos="0" relativeHeight="251705344" behindDoc="0" locked="0" layoutInCell="1" allowOverlap="1" wp14:anchorId="5F04B25A" wp14:editId="523B0567">
                      <wp:simplePos x="0" y="0"/>
                      <wp:positionH relativeFrom="column">
                        <wp:posOffset>1277907</wp:posOffset>
                      </wp:positionH>
                      <wp:positionV relativeFrom="paragraph">
                        <wp:posOffset>158044</wp:posOffset>
                      </wp:positionV>
                      <wp:extent cx="1040004" cy="10049"/>
                      <wp:effectExtent l="0" t="0" r="27305" b="28575"/>
                      <wp:wrapNone/>
                      <wp:docPr id="18" name="直接连接符 18"/>
                      <wp:cNvGraphicFramePr/>
                      <a:graphic xmlns:a="http://schemas.openxmlformats.org/drawingml/2006/main">
                        <a:graphicData uri="http://schemas.microsoft.com/office/word/2010/wordprocessingShape">
                          <wps:wsp>
                            <wps:cNvCnPr/>
                            <wps:spPr>
                              <a:xfrm>
                                <a:off x="0" y="0"/>
                                <a:ext cx="1040004" cy="10049"/>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730ED53" id="直接连接符 18" o:spid="_x0000_s102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6pt,12.45pt" to="182.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" strokecolor="windowText" strokeweight=".5pt">
                      <v:stroke joinstyle="miter"/>
                    </v:line>
                  </w:pict>
                </mc:Fallback>
              </mc:AlternateContent>
            </w:r>
            <w:r w:rsidRPr="00BF01EE">
              <w:rPr>
                <w:rFonts w:ascii="宋体" w:eastAsia="宋体" w:hAnsi="宋体" w:hint="eastAsia"/>
                <w:noProof/>
                <w:kern w:val="2"/>
                <w:sz w:val="18"/>
                <w:szCs w:val="18"/>
              </w:rPr>
              <w:t>装备类别码</w:t>
            </w:r>
          </w:p>
        </w:tc>
        <w:tc>
          <w:tcPr>
            <w:tcW w:w="697" w:type="pct"/>
            <w:shd w:val="clear" w:color="auto" w:fill="FFFFFF"/>
          </w:tcPr>
          <w:p w14:paraId="54982DD6"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9" w:type="pct"/>
            <w:shd w:val="clear" w:color="auto" w:fill="FFFFFF"/>
          </w:tcPr>
          <w:p w14:paraId="6D233AFD"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5" w:type="pct"/>
            <w:shd w:val="clear" w:color="auto" w:fill="FFFFFF"/>
          </w:tcPr>
          <w:p w14:paraId="7B9AEA5A"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791" w:type="pct"/>
            <w:shd w:val="clear" w:color="auto" w:fill="FFFFFF"/>
          </w:tcPr>
          <w:p w14:paraId="011D7503"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3" w:type="pct"/>
            <w:shd w:val="clear" w:color="auto" w:fill="FFFFFF"/>
            <w:tcMar>
              <w:left w:w="0" w:type="dxa"/>
              <w:right w:w="0" w:type="dxa"/>
            </w:tcMar>
          </w:tcPr>
          <w:p w14:paraId="621EA05F"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r>
      <w:tr w:rsidR="00161E99" w:rsidRPr="00BF01EE" w14:paraId="364A18AE" w14:textId="77777777" w:rsidTr="007D3602">
        <w:trPr>
          <w:jc w:val="center"/>
        </w:trPr>
        <w:tc>
          <w:tcPr>
            <w:tcW w:w="1935" w:type="pct"/>
            <w:shd w:val="clear" w:color="auto" w:fill="FFFFFF"/>
            <w:tcMar>
              <w:left w:w="0" w:type="dxa"/>
              <w:right w:w="0" w:type="dxa"/>
            </w:tcMar>
          </w:tcPr>
          <w:p w14:paraId="016380B0"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r w:rsidRPr="00BF01EE">
              <w:rPr>
                <w:rFonts w:ascii="等线" w:eastAsia="宋体" w:hAnsi="等线" w:hint="eastAsia"/>
                <w:noProof/>
                <w:kern w:val="2"/>
                <w:sz w:val="18"/>
                <w:szCs w:val="18"/>
              </w:rPr>
              <mc:AlternateContent>
                <mc:Choice Requires="wps">
                  <w:drawing>
                    <wp:anchor distT="0" distB="0" distL="114300" distR="114300" simplePos="0" relativeHeight="251706368" behindDoc="0" locked="0" layoutInCell="1" allowOverlap="1" wp14:anchorId="3D4B3109" wp14:editId="08A50056">
                      <wp:simplePos x="0" y="0"/>
                      <wp:positionH relativeFrom="column">
                        <wp:posOffset>1287954</wp:posOffset>
                      </wp:positionH>
                      <wp:positionV relativeFrom="paragraph">
                        <wp:posOffset>145484</wp:posOffset>
                      </wp:positionV>
                      <wp:extent cx="1512277" cy="6147"/>
                      <wp:effectExtent l="0" t="0" r="31115" b="32385"/>
                      <wp:wrapNone/>
                      <wp:docPr id="19" name="直接连接符 19"/>
                      <wp:cNvGraphicFramePr/>
                      <a:graphic xmlns:a="http://schemas.openxmlformats.org/drawingml/2006/main">
                        <a:graphicData uri="http://schemas.microsoft.com/office/word/2010/wordprocessingShape">
                          <wps:wsp>
                            <wps:cNvCnPr/>
                            <wps:spPr>
                              <a:xfrm>
                                <a:off x="0" y="0"/>
                                <a:ext cx="1512277" cy="6147"/>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8BF5A8" id="直接连接符 19" o:spid="_x0000_s1026" style="position:absolute;left:0;text-align:lef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4pt,11.45pt" to="220.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" strokecolor="windowText" strokeweight=".5pt">
                      <v:stroke joinstyle="miter"/>
                    </v:line>
                  </w:pict>
                </mc:Fallback>
              </mc:AlternateContent>
            </w:r>
            <w:r>
              <w:rPr>
                <w:rFonts w:ascii="等线" w:eastAsia="宋体" w:hAnsi="等线" w:hint="eastAsia"/>
                <w:kern w:val="2"/>
                <w:sz w:val="18"/>
                <w:szCs w:val="18"/>
                <w:lang w:val="x-none"/>
              </w:rPr>
              <w:t>案例发生日期</w:t>
            </w:r>
          </w:p>
        </w:tc>
        <w:tc>
          <w:tcPr>
            <w:tcW w:w="697" w:type="pct"/>
            <w:shd w:val="clear" w:color="auto" w:fill="FFFFFF"/>
          </w:tcPr>
          <w:p w14:paraId="614C822E"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9" w:type="pct"/>
            <w:shd w:val="clear" w:color="auto" w:fill="FFFFFF"/>
          </w:tcPr>
          <w:p w14:paraId="4F2AF8ED"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5" w:type="pct"/>
            <w:shd w:val="clear" w:color="auto" w:fill="FFFFFF"/>
          </w:tcPr>
          <w:p w14:paraId="3E9C75B6"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791" w:type="pct"/>
            <w:shd w:val="clear" w:color="auto" w:fill="FFFFFF"/>
          </w:tcPr>
          <w:p w14:paraId="135CAA40"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3" w:type="pct"/>
            <w:shd w:val="clear" w:color="auto" w:fill="FFFFFF"/>
            <w:tcMar>
              <w:left w:w="0" w:type="dxa"/>
              <w:right w:w="0" w:type="dxa"/>
            </w:tcMar>
          </w:tcPr>
          <w:p w14:paraId="64FC18A3"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r>
      <w:tr w:rsidR="00161E99" w:rsidRPr="00BF01EE" w14:paraId="2487798E" w14:textId="77777777" w:rsidTr="007D3602">
        <w:trPr>
          <w:jc w:val="center"/>
        </w:trPr>
        <w:tc>
          <w:tcPr>
            <w:tcW w:w="1935" w:type="pct"/>
            <w:shd w:val="clear" w:color="auto" w:fill="FFFFFF"/>
            <w:tcMar>
              <w:left w:w="0" w:type="dxa"/>
              <w:right w:w="0" w:type="dxa"/>
            </w:tcMar>
          </w:tcPr>
          <w:p w14:paraId="53A1A187"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r w:rsidRPr="00BF01EE">
              <w:rPr>
                <w:rFonts w:ascii="等线" w:eastAsia="宋体" w:hAnsi="等线" w:hint="eastAsia"/>
                <w:noProof/>
                <w:kern w:val="2"/>
                <w:sz w:val="18"/>
                <w:szCs w:val="18"/>
              </w:rPr>
              <mc:AlternateContent>
                <mc:Choice Requires="wps">
                  <w:drawing>
                    <wp:anchor distT="0" distB="0" distL="114300" distR="114300" simplePos="0" relativeHeight="251707392" behindDoc="0" locked="0" layoutInCell="1" allowOverlap="1" wp14:anchorId="3D0AA375" wp14:editId="5C2D8C87">
                      <wp:simplePos x="0" y="0"/>
                      <wp:positionH relativeFrom="column">
                        <wp:posOffset>1277906</wp:posOffset>
                      </wp:positionH>
                      <wp:positionV relativeFrom="paragraph">
                        <wp:posOffset>153020</wp:posOffset>
                      </wp:positionV>
                      <wp:extent cx="1979525" cy="3598"/>
                      <wp:effectExtent l="0" t="0" r="20955" b="34925"/>
                      <wp:wrapNone/>
                      <wp:docPr id="20" name="直接连接符 20"/>
                      <wp:cNvGraphicFramePr/>
                      <a:graphic xmlns:a="http://schemas.openxmlformats.org/drawingml/2006/main">
                        <a:graphicData uri="http://schemas.microsoft.com/office/word/2010/wordprocessingShape">
                          <wps:wsp>
                            <wps:cNvCnPr/>
                            <wps:spPr>
                              <a:xfrm flipV="1">
                                <a:off x="0" y="0"/>
                                <a:ext cx="1979525" cy="359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4A8756" id="直接连接符 20" o:spid="_x0000_s1026" style="position:absolute;left:0;text-align:lef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6pt,12.05pt" to="256.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" strokecolor="windowText" strokeweight=".5pt">
                      <v:stroke joinstyle="miter"/>
                    </v:line>
                  </w:pict>
                </mc:Fallback>
              </mc:AlternateContent>
            </w:r>
            <w:r>
              <w:rPr>
                <w:rFonts w:ascii="等线" w:eastAsia="宋体" w:hAnsi="等线" w:hint="eastAsia"/>
                <w:noProof/>
                <w:kern w:val="2"/>
                <w:sz w:val="18"/>
                <w:szCs w:val="18"/>
              </w:rPr>
              <w:t>案例</w:t>
            </w:r>
            <w:r w:rsidRPr="00BF01EE">
              <w:rPr>
                <w:rFonts w:ascii="等线" w:eastAsia="宋体" w:hAnsi="等线" w:hint="eastAsia"/>
                <w:kern w:val="2"/>
                <w:sz w:val="18"/>
                <w:szCs w:val="18"/>
                <w:lang w:val="x-none"/>
              </w:rPr>
              <w:t>序号</w:t>
            </w:r>
          </w:p>
        </w:tc>
        <w:tc>
          <w:tcPr>
            <w:tcW w:w="697" w:type="pct"/>
            <w:shd w:val="clear" w:color="auto" w:fill="FFFFFF"/>
          </w:tcPr>
          <w:p w14:paraId="7ABE9B78"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9" w:type="pct"/>
            <w:shd w:val="clear" w:color="auto" w:fill="FFFFFF"/>
          </w:tcPr>
          <w:p w14:paraId="7D5F4C37"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5" w:type="pct"/>
            <w:shd w:val="clear" w:color="auto" w:fill="FFFFFF"/>
          </w:tcPr>
          <w:p w14:paraId="4BFBE379"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791" w:type="pct"/>
            <w:shd w:val="clear" w:color="auto" w:fill="FFFFFF"/>
          </w:tcPr>
          <w:p w14:paraId="19527ECA" w14:textId="77777777" w:rsidR="00161E99" w:rsidRPr="00BF01EE" w:rsidRDefault="00161E99" w:rsidP="007D3602">
            <w:pPr>
              <w:adjustRightInd/>
              <w:spacing w:line="360" w:lineRule="exact"/>
              <w:textAlignment w:val="auto"/>
              <w:rPr>
                <w:rFonts w:ascii="等线" w:eastAsia="宋体" w:hAnsi="等线"/>
                <w:kern w:val="2"/>
                <w:sz w:val="18"/>
                <w:szCs w:val="18"/>
                <w:lang w:val="x-none"/>
              </w:rPr>
            </w:pPr>
          </w:p>
        </w:tc>
        <w:tc>
          <w:tcPr>
            <w:tcW w:w="523" w:type="pct"/>
            <w:shd w:val="clear" w:color="auto" w:fill="FFFFFF"/>
            <w:tcMar>
              <w:left w:w="0" w:type="dxa"/>
              <w:right w:w="0" w:type="dxa"/>
            </w:tcMar>
          </w:tcPr>
          <w:p w14:paraId="0CD6B918" w14:textId="77777777" w:rsidR="00161E99" w:rsidRPr="00BF01EE" w:rsidRDefault="00161E99" w:rsidP="007D3602">
            <w:pPr>
              <w:keepNext/>
              <w:adjustRightInd/>
              <w:spacing w:line="360" w:lineRule="exact"/>
              <w:textAlignment w:val="auto"/>
              <w:rPr>
                <w:rFonts w:ascii="等线" w:eastAsia="宋体" w:hAnsi="等线"/>
                <w:kern w:val="2"/>
                <w:sz w:val="18"/>
                <w:szCs w:val="18"/>
                <w:lang w:val="x-none"/>
              </w:rPr>
            </w:pPr>
          </w:p>
        </w:tc>
      </w:tr>
    </w:tbl>
    <w:p w14:paraId="7C4EFA06" w14:textId="787E6B97" w:rsidR="00161E99" w:rsidRDefault="00161E99" w:rsidP="00161E99">
      <w:pPr>
        <w:pStyle w:val="af1"/>
      </w:pPr>
      <w:r>
        <w:rPr>
          <w:rFonts w:hint="eastAsia"/>
        </w:rPr>
        <w:t>图</w:t>
      </w:r>
      <w:r w:rsidR="0000022A" w:rsidRPr="0000022A">
        <w:t>F2-</w:t>
      </w:r>
      <w:r w:rsidR="0000022A">
        <w:t>2</w:t>
      </w:r>
      <w:r>
        <w:t xml:space="preserve"> </w:t>
      </w:r>
      <w:r>
        <w:rPr>
          <w:rFonts w:hint="eastAsia"/>
        </w:rPr>
        <w:t>案例编号结构图</w:t>
      </w:r>
    </w:p>
    <w:p w14:paraId="7CDAB648" w14:textId="77777777" w:rsidR="00161E99" w:rsidRDefault="00161E99" w:rsidP="00161E99">
      <w:pPr>
        <w:pStyle w:val="11"/>
        <w:ind w:firstLine="480"/>
      </w:pPr>
      <w:r>
        <w:rPr>
          <w:rFonts w:hint="eastAsia"/>
        </w:rPr>
        <w:t>③故障时间：精确到日期，格式参照：</w:t>
      </w:r>
      <w:r>
        <w:rPr>
          <w:rFonts w:hint="eastAsia"/>
        </w:rPr>
        <w:t>yyyy-mm-dd</w:t>
      </w:r>
      <w:r>
        <w:rPr>
          <w:rFonts w:hint="eastAsia"/>
        </w:rPr>
        <w:t>；</w:t>
      </w:r>
    </w:p>
    <w:p w14:paraId="6D8FDCF8" w14:textId="77777777" w:rsidR="00161E99" w:rsidRDefault="00161E99" w:rsidP="00161E99">
      <w:pPr>
        <w:pStyle w:val="11"/>
        <w:ind w:firstLine="480"/>
      </w:pPr>
      <w:r>
        <w:rPr>
          <w:rFonts w:hint="eastAsia"/>
        </w:rPr>
        <w:t>④故障发现人：略；</w:t>
      </w:r>
    </w:p>
    <w:p w14:paraId="431CF6D4" w14:textId="77777777" w:rsidR="00161E99" w:rsidRDefault="00161E99" w:rsidP="00161E99">
      <w:pPr>
        <w:pStyle w:val="11"/>
        <w:ind w:firstLine="480"/>
      </w:pPr>
      <w:r>
        <w:rPr>
          <w:rFonts w:hint="eastAsia"/>
        </w:rPr>
        <w:t>⑤故障原因：描述故障机理；</w:t>
      </w:r>
    </w:p>
    <w:p w14:paraId="4935E9AC" w14:textId="77777777" w:rsidR="00161E99" w:rsidRDefault="00161E99" w:rsidP="00161E99">
      <w:pPr>
        <w:pStyle w:val="11"/>
        <w:ind w:firstLine="480"/>
      </w:pPr>
      <w:r>
        <w:rPr>
          <w:rFonts w:hint="eastAsia"/>
        </w:rPr>
        <w:t>⑥故障部位：精确到故障系统的最小维修单元；</w:t>
      </w:r>
      <w:r>
        <w:t xml:space="preserve"> </w:t>
      </w:r>
    </w:p>
    <w:p w14:paraId="34525057" w14:textId="77777777" w:rsidR="00161E99" w:rsidRDefault="00161E99" w:rsidP="00161E99">
      <w:pPr>
        <w:pStyle w:val="11"/>
        <w:ind w:firstLine="480"/>
      </w:pPr>
      <w:r>
        <w:rPr>
          <w:rFonts w:hint="eastAsia"/>
        </w:rPr>
        <w:t>⑦故障现象：即现行规范“故障描述”条目；</w:t>
      </w:r>
    </w:p>
    <w:p w14:paraId="54E0DFD0" w14:textId="77777777" w:rsidR="00161E99" w:rsidRDefault="00161E99" w:rsidP="00161E99">
      <w:pPr>
        <w:pStyle w:val="11"/>
        <w:ind w:firstLine="480"/>
      </w:pPr>
      <w:r>
        <w:rPr>
          <w:rFonts w:hint="eastAsia"/>
        </w:rPr>
        <w:t>⑧检查经过：按现行规范；</w:t>
      </w:r>
    </w:p>
    <w:p w14:paraId="51F70FF8" w14:textId="77777777" w:rsidR="00161E99" w:rsidRDefault="00161E99" w:rsidP="00161E99">
      <w:pPr>
        <w:pStyle w:val="11"/>
        <w:ind w:firstLine="480"/>
      </w:pPr>
      <w:r>
        <w:rPr>
          <w:rFonts w:hint="eastAsia"/>
        </w:rPr>
        <w:t>⑨处置方案：即现行规范的“解决措施”条目；</w:t>
      </w:r>
    </w:p>
    <w:p w14:paraId="15B76793" w14:textId="77777777" w:rsidR="00161E99" w:rsidRDefault="00161E99" w:rsidP="00161E99">
      <w:pPr>
        <w:pStyle w:val="11"/>
        <w:ind w:firstLine="480"/>
      </w:pPr>
      <w:r>
        <w:rPr>
          <w:rFonts w:ascii="宋体" w:hAnsi="宋体" w:cs="宋体" w:hint="eastAsia"/>
        </w:rPr>
        <w:t>⑩</w:t>
      </w:r>
      <w:r>
        <w:rPr>
          <w:rFonts w:hint="eastAsia"/>
        </w:rPr>
        <w:t>预防和改进措施：即现行规范的“经验教训”条目。</w:t>
      </w:r>
    </w:p>
    <w:p w14:paraId="6E69D844" w14:textId="77777777" w:rsidR="00161E99" w:rsidRDefault="00161E99" w:rsidP="00161E99">
      <w:pPr>
        <w:pStyle w:val="11"/>
        <w:ind w:firstLine="480"/>
      </w:pPr>
    </w:p>
    <w:p w14:paraId="52D9FEA7" w14:textId="380D39A9" w:rsidR="00161E99" w:rsidRDefault="00161E99" w:rsidP="00161E99">
      <w:pPr>
        <w:pStyle w:val="11"/>
        <w:ind w:firstLine="480"/>
        <w:sectPr w:rsidR="00161E99" w:rsidSect="004E23C2">
          <w:pgSz w:w="11906" w:h="16838" w:code="9"/>
          <w:pgMar w:top="1701" w:right="1701" w:bottom="1701" w:left="1701" w:header="1134" w:footer="1134" w:gutter="0"/>
          <w:cols w:space="425"/>
          <w:docGrid w:type="lines" w:linePitch="312"/>
        </w:sectPr>
      </w:pPr>
    </w:p>
    <w:p w14:paraId="5C7D7D62" w14:textId="77777777" w:rsidR="00BD69E6" w:rsidRDefault="00BD69E6" w:rsidP="00BD69E6">
      <w:pPr>
        <w:pStyle w:val="af2"/>
      </w:pPr>
      <w:r>
        <w:rPr>
          <w:rFonts w:hint="eastAsia"/>
        </w:rPr>
        <w:lastRenderedPageBreak/>
        <w:t>案例编辑模板</w:t>
      </w:r>
      <w:r>
        <w:rPr>
          <w:rFonts w:hint="eastAsia"/>
        </w:rPr>
        <w:t>v</w:t>
      </w:r>
      <w:r>
        <w:t>1.0</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118"/>
        <w:gridCol w:w="1701"/>
        <w:gridCol w:w="2977"/>
      </w:tblGrid>
      <w:tr w:rsidR="00BD69E6" w14:paraId="0234940B" w14:textId="77777777" w:rsidTr="0000022A">
        <w:trPr>
          <w:trHeight w:val="526"/>
          <w:jc w:val="center"/>
        </w:trPr>
        <w:tc>
          <w:tcPr>
            <w:tcW w:w="1555" w:type="dxa"/>
            <w:vAlign w:val="center"/>
          </w:tcPr>
          <w:p w14:paraId="553FFDD4" w14:textId="77777777" w:rsidR="00BD69E6" w:rsidRDefault="00BD69E6" w:rsidP="0000022A">
            <w:pPr>
              <w:pStyle w:val="af4"/>
              <w:jc w:val="center"/>
            </w:pPr>
            <w:r>
              <w:rPr>
                <w:rFonts w:hint="eastAsia"/>
              </w:rPr>
              <w:t>故障案例名</w:t>
            </w:r>
          </w:p>
        </w:tc>
        <w:tc>
          <w:tcPr>
            <w:tcW w:w="3118" w:type="dxa"/>
            <w:vAlign w:val="center"/>
          </w:tcPr>
          <w:p w14:paraId="12F99711" w14:textId="77777777" w:rsidR="00BD69E6" w:rsidRDefault="00BD69E6" w:rsidP="0000022A">
            <w:pPr>
              <w:pStyle w:val="af4"/>
              <w:jc w:val="center"/>
            </w:pPr>
          </w:p>
        </w:tc>
        <w:tc>
          <w:tcPr>
            <w:tcW w:w="1701" w:type="dxa"/>
            <w:vAlign w:val="center"/>
          </w:tcPr>
          <w:p w14:paraId="0C2533FB" w14:textId="77777777" w:rsidR="00BD69E6" w:rsidRDefault="00BD69E6" w:rsidP="0000022A">
            <w:pPr>
              <w:pStyle w:val="af4"/>
              <w:jc w:val="center"/>
            </w:pPr>
            <w:r>
              <w:rPr>
                <w:rFonts w:hint="eastAsia"/>
              </w:rPr>
              <w:t>案例编号</w:t>
            </w:r>
          </w:p>
        </w:tc>
        <w:tc>
          <w:tcPr>
            <w:tcW w:w="2977" w:type="dxa"/>
            <w:vAlign w:val="center"/>
          </w:tcPr>
          <w:p w14:paraId="0A47DEA2" w14:textId="77777777" w:rsidR="00BD69E6" w:rsidRDefault="00BD69E6" w:rsidP="0000022A">
            <w:pPr>
              <w:pStyle w:val="af4"/>
              <w:jc w:val="center"/>
            </w:pPr>
          </w:p>
        </w:tc>
      </w:tr>
      <w:tr w:rsidR="00BD69E6" w14:paraId="37D832B3" w14:textId="77777777" w:rsidTr="0000022A">
        <w:trPr>
          <w:trHeight w:val="567"/>
          <w:jc w:val="center"/>
        </w:trPr>
        <w:tc>
          <w:tcPr>
            <w:tcW w:w="1555" w:type="dxa"/>
            <w:vAlign w:val="center"/>
          </w:tcPr>
          <w:p w14:paraId="36201D66" w14:textId="77777777" w:rsidR="00BD69E6" w:rsidRDefault="00BD69E6" w:rsidP="0000022A">
            <w:pPr>
              <w:pStyle w:val="af4"/>
              <w:jc w:val="center"/>
            </w:pPr>
            <w:r>
              <w:rPr>
                <w:rFonts w:hint="eastAsia"/>
              </w:rPr>
              <w:t>故障时间</w:t>
            </w:r>
          </w:p>
        </w:tc>
        <w:tc>
          <w:tcPr>
            <w:tcW w:w="3118" w:type="dxa"/>
            <w:vAlign w:val="center"/>
          </w:tcPr>
          <w:p w14:paraId="09149CC4" w14:textId="77777777" w:rsidR="00BD69E6" w:rsidRDefault="00BD69E6" w:rsidP="0000022A">
            <w:pPr>
              <w:pStyle w:val="af4"/>
              <w:jc w:val="center"/>
            </w:pPr>
          </w:p>
        </w:tc>
        <w:tc>
          <w:tcPr>
            <w:tcW w:w="1701" w:type="dxa"/>
            <w:vAlign w:val="center"/>
          </w:tcPr>
          <w:p w14:paraId="76CEB2FD" w14:textId="77777777" w:rsidR="00BD69E6" w:rsidRDefault="00BD69E6" w:rsidP="0000022A">
            <w:pPr>
              <w:pStyle w:val="af4"/>
              <w:jc w:val="center"/>
            </w:pPr>
            <w:r>
              <w:rPr>
                <w:rFonts w:hint="eastAsia"/>
              </w:rPr>
              <w:t>故障发现人</w:t>
            </w:r>
          </w:p>
        </w:tc>
        <w:tc>
          <w:tcPr>
            <w:tcW w:w="2977" w:type="dxa"/>
            <w:vAlign w:val="center"/>
          </w:tcPr>
          <w:p w14:paraId="72B57F0E" w14:textId="77777777" w:rsidR="00BD69E6" w:rsidRDefault="00BD69E6" w:rsidP="0000022A">
            <w:pPr>
              <w:pStyle w:val="af4"/>
              <w:jc w:val="center"/>
            </w:pPr>
          </w:p>
        </w:tc>
      </w:tr>
      <w:tr w:rsidR="00BD69E6" w14:paraId="4D9C8922" w14:textId="77777777" w:rsidTr="0000022A">
        <w:trPr>
          <w:cantSplit/>
          <w:trHeight w:val="1581"/>
          <w:jc w:val="center"/>
        </w:trPr>
        <w:tc>
          <w:tcPr>
            <w:tcW w:w="1555" w:type="dxa"/>
            <w:tcBorders>
              <w:top w:val="single" w:sz="4" w:space="0" w:color="auto"/>
              <w:left w:val="single" w:sz="4" w:space="0" w:color="auto"/>
              <w:bottom w:val="single" w:sz="4" w:space="0" w:color="auto"/>
              <w:right w:val="single" w:sz="4" w:space="0" w:color="auto"/>
            </w:tcBorders>
            <w:vAlign w:val="center"/>
          </w:tcPr>
          <w:p w14:paraId="7C1DC52E" w14:textId="77777777" w:rsidR="00BD69E6" w:rsidRDefault="00BD69E6" w:rsidP="0000022A">
            <w:pPr>
              <w:pStyle w:val="af4"/>
              <w:jc w:val="center"/>
            </w:pPr>
            <w:r>
              <w:rPr>
                <w:rFonts w:hint="eastAsia"/>
              </w:rPr>
              <w:t>故障部位</w:t>
            </w:r>
          </w:p>
        </w:tc>
        <w:tc>
          <w:tcPr>
            <w:tcW w:w="7796" w:type="dxa"/>
            <w:gridSpan w:val="3"/>
            <w:vAlign w:val="center"/>
          </w:tcPr>
          <w:p w14:paraId="1D2272D8" w14:textId="77777777" w:rsidR="00BD69E6" w:rsidRDefault="00BD69E6" w:rsidP="0000022A">
            <w:pPr>
              <w:pStyle w:val="af4"/>
              <w:jc w:val="center"/>
            </w:pPr>
          </w:p>
        </w:tc>
      </w:tr>
      <w:tr w:rsidR="00BD69E6" w14:paraId="5FFDDB03" w14:textId="77777777" w:rsidTr="0000022A">
        <w:trPr>
          <w:cantSplit/>
          <w:trHeight w:val="2113"/>
          <w:jc w:val="center"/>
        </w:trPr>
        <w:tc>
          <w:tcPr>
            <w:tcW w:w="1555" w:type="dxa"/>
            <w:tcBorders>
              <w:top w:val="single" w:sz="4" w:space="0" w:color="auto"/>
              <w:left w:val="single" w:sz="4" w:space="0" w:color="auto"/>
              <w:bottom w:val="single" w:sz="4" w:space="0" w:color="auto"/>
              <w:right w:val="single" w:sz="4" w:space="0" w:color="auto"/>
            </w:tcBorders>
            <w:vAlign w:val="center"/>
          </w:tcPr>
          <w:p w14:paraId="0945ADD4" w14:textId="77777777" w:rsidR="00BD69E6" w:rsidRDefault="00BD69E6" w:rsidP="0000022A">
            <w:pPr>
              <w:pStyle w:val="af4"/>
              <w:jc w:val="center"/>
              <w:rPr>
                <w:spacing w:val="15"/>
              </w:rPr>
            </w:pPr>
            <w:r>
              <w:rPr>
                <w:rFonts w:hint="eastAsia"/>
                <w:spacing w:val="15"/>
              </w:rPr>
              <w:t>故障现象</w:t>
            </w:r>
          </w:p>
        </w:tc>
        <w:tc>
          <w:tcPr>
            <w:tcW w:w="7796" w:type="dxa"/>
            <w:gridSpan w:val="3"/>
            <w:vAlign w:val="center"/>
          </w:tcPr>
          <w:p w14:paraId="512A54A3" w14:textId="77777777" w:rsidR="00BD69E6" w:rsidRDefault="00BD69E6" w:rsidP="0000022A">
            <w:pPr>
              <w:pStyle w:val="af4"/>
              <w:jc w:val="center"/>
            </w:pPr>
          </w:p>
        </w:tc>
      </w:tr>
      <w:tr w:rsidR="00BD69E6" w14:paraId="3FCDDE10" w14:textId="77777777" w:rsidTr="0000022A">
        <w:trPr>
          <w:cantSplit/>
          <w:trHeight w:val="1703"/>
          <w:jc w:val="center"/>
        </w:trPr>
        <w:tc>
          <w:tcPr>
            <w:tcW w:w="1555" w:type="dxa"/>
            <w:tcBorders>
              <w:top w:val="single" w:sz="4" w:space="0" w:color="auto"/>
              <w:left w:val="single" w:sz="4" w:space="0" w:color="auto"/>
              <w:bottom w:val="single" w:sz="4" w:space="0" w:color="auto"/>
              <w:right w:val="single" w:sz="4" w:space="0" w:color="auto"/>
            </w:tcBorders>
            <w:vAlign w:val="center"/>
          </w:tcPr>
          <w:p w14:paraId="28C7EE37" w14:textId="77777777" w:rsidR="00BD69E6" w:rsidRDefault="00BD69E6" w:rsidP="0000022A">
            <w:pPr>
              <w:pStyle w:val="af4"/>
              <w:jc w:val="center"/>
              <w:rPr>
                <w:spacing w:val="15"/>
              </w:rPr>
            </w:pPr>
            <w:r>
              <w:rPr>
                <w:rFonts w:hint="eastAsia"/>
                <w:spacing w:val="15"/>
              </w:rPr>
              <w:t>检查经过</w:t>
            </w:r>
          </w:p>
        </w:tc>
        <w:tc>
          <w:tcPr>
            <w:tcW w:w="7796" w:type="dxa"/>
            <w:gridSpan w:val="3"/>
            <w:vAlign w:val="center"/>
          </w:tcPr>
          <w:p w14:paraId="190A6B94" w14:textId="77777777" w:rsidR="00BD69E6" w:rsidRDefault="00BD69E6" w:rsidP="0000022A">
            <w:pPr>
              <w:pStyle w:val="af4"/>
              <w:jc w:val="center"/>
            </w:pPr>
          </w:p>
        </w:tc>
      </w:tr>
      <w:tr w:rsidR="00BD69E6" w14:paraId="4F211D83" w14:textId="77777777" w:rsidTr="0000022A">
        <w:trPr>
          <w:cantSplit/>
          <w:trHeight w:val="1254"/>
          <w:jc w:val="center"/>
        </w:trPr>
        <w:tc>
          <w:tcPr>
            <w:tcW w:w="1555" w:type="dxa"/>
            <w:tcBorders>
              <w:top w:val="single" w:sz="4" w:space="0" w:color="auto"/>
              <w:left w:val="single" w:sz="4" w:space="0" w:color="auto"/>
              <w:bottom w:val="single" w:sz="4" w:space="0" w:color="auto"/>
              <w:right w:val="single" w:sz="4" w:space="0" w:color="auto"/>
            </w:tcBorders>
            <w:vAlign w:val="center"/>
          </w:tcPr>
          <w:p w14:paraId="57CCE8B9" w14:textId="77777777" w:rsidR="00BD69E6" w:rsidRDefault="00BD69E6" w:rsidP="0000022A">
            <w:pPr>
              <w:pStyle w:val="af4"/>
              <w:jc w:val="center"/>
              <w:rPr>
                <w:spacing w:val="15"/>
              </w:rPr>
            </w:pPr>
            <w:r>
              <w:rPr>
                <w:rFonts w:hint="eastAsia"/>
                <w:spacing w:val="15"/>
              </w:rPr>
              <w:t>故障原因</w:t>
            </w:r>
          </w:p>
        </w:tc>
        <w:tc>
          <w:tcPr>
            <w:tcW w:w="7796" w:type="dxa"/>
            <w:gridSpan w:val="3"/>
            <w:vAlign w:val="center"/>
          </w:tcPr>
          <w:p w14:paraId="6B08E409" w14:textId="77777777" w:rsidR="00BD69E6" w:rsidRDefault="00BD69E6" w:rsidP="0000022A">
            <w:pPr>
              <w:pStyle w:val="af4"/>
              <w:jc w:val="center"/>
            </w:pPr>
          </w:p>
        </w:tc>
      </w:tr>
      <w:tr w:rsidR="00BD69E6" w14:paraId="1222BF8F" w14:textId="77777777" w:rsidTr="0000022A">
        <w:trPr>
          <w:cantSplit/>
          <w:trHeight w:val="1559"/>
          <w:jc w:val="center"/>
        </w:trPr>
        <w:tc>
          <w:tcPr>
            <w:tcW w:w="1555" w:type="dxa"/>
            <w:tcBorders>
              <w:top w:val="single" w:sz="4" w:space="0" w:color="auto"/>
              <w:left w:val="single" w:sz="4" w:space="0" w:color="auto"/>
              <w:bottom w:val="single" w:sz="4" w:space="0" w:color="auto"/>
              <w:right w:val="single" w:sz="4" w:space="0" w:color="auto"/>
            </w:tcBorders>
            <w:vAlign w:val="center"/>
          </w:tcPr>
          <w:p w14:paraId="44760853" w14:textId="77777777" w:rsidR="00BD69E6" w:rsidRDefault="00BD69E6" w:rsidP="0000022A">
            <w:pPr>
              <w:pStyle w:val="af4"/>
              <w:jc w:val="center"/>
            </w:pPr>
            <w:r>
              <w:rPr>
                <w:rFonts w:hint="eastAsia"/>
              </w:rPr>
              <w:t>处置方案</w:t>
            </w:r>
          </w:p>
        </w:tc>
        <w:tc>
          <w:tcPr>
            <w:tcW w:w="7796" w:type="dxa"/>
            <w:gridSpan w:val="3"/>
            <w:tcBorders>
              <w:bottom w:val="single" w:sz="4" w:space="0" w:color="auto"/>
            </w:tcBorders>
            <w:vAlign w:val="center"/>
          </w:tcPr>
          <w:p w14:paraId="7F2A3AE8" w14:textId="77777777" w:rsidR="00BD69E6" w:rsidRDefault="00BD69E6" w:rsidP="0000022A">
            <w:pPr>
              <w:pStyle w:val="af4"/>
              <w:jc w:val="center"/>
            </w:pPr>
          </w:p>
        </w:tc>
      </w:tr>
      <w:tr w:rsidR="00BD69E6" w14:paraId="7DAED7DD" w14:textId="77777777" w:rsidTr="0000022A">
        <w:trPr>
          <w:cantSplit/>
          <w:trHeight w:val="1774"/>
          <w:jc w:val="center"/>
        </w:trPr>
        <w:tc>
          <w:tcPr>
            <w:tcW w:w="1555" w:type="dxa"/>
            <w:tcBorders>
              <w:top w:val="single" w:sz="4" w:space="0" w:color="auto"/>
              <w:left w:val="single" w:sz="4" w:space="0" w:color="auto"/>
              <w:bottom w:val="single" w:sz="4" w:space="0" w:color="auto"/>
              <w:right w:val="single" w:sz="4" w:space="0" w:color="auto"/>
            </w:tcBorders>
            <w:vAlign w:val="center"/>
          </w:tcPr>
          <w:p w14:paraId="5A1B8C5E" w14:textId="77777777" w:rsidR="00BD69E6" w:rsidRDefault="00BD69E6" w:rsidP="0000022A">
            <w:pPr>
              <w:pStyle w:val="af4"/>
              <w:jc w:val="center"/>
              <w:rPr>
                <w:spacing w:val="15"/>
              </w:rPr>
            </w:pPr>
            <w:r>
              <w:rPr>
                <w:rFonts w:hint="eastAsia"/>
                <w:spacing w:val="15"/>
              </w:rPr>
              <w:t>预防和改进措施</w:t>
            </w:r>
          </w:p>
        </w:tc>
        <w:tc>
          <w:tcPr>
            <w:tcW w:w="7796" w:type="dxa"/>
            <w:gridSpan w:val="3"/>
            <w:vAlign w:val="center"/>
          </w:tcPr>
          <w:p w14:paraId="6DE4CD8F" w14:textId="77777777" w:rsidR="00BD69E6" w:rsidRDefault="00BD69E6" w:rsidP="0000022A">
            <w:pPr>
              <w:pStyle w:val="af4"/>
              <w:jc w:val="center"/>
            </w:pPr>
          </w:p>
        </w:tc>
      </w:tr>
    </w:tbl>
    <w:p w14:paraId="379C2F4C" w14:textId="77777777" w:rsidR="00BD69E6" w:rsidRDefault="00BD69E6" w:rsidP="00BD69E6">
      <w:pPr>
        <w:pStyle w:val="11"/>
        <w:ind w:firstLine="480"/>
      </w:pPr>
      <w:r>
        <w:br w:type="page"/>
      </w:r>
    </w:p>
    <w:p w14:paraId="537DF0B6" w14:textId="4EF3E1D0" w:rsidR="004D4168" w:rsidRDefault="004D4168" w:rsidP="004D4168">
      <w:pPr>
        <w:pStyle w:val="aa"/>
      </w:pPr>
      <w:bookmarkStart w:id="90" w:name="_Toc83564916"/>
      <w:r>
        <w:rPr>
          <w:rFonts w:hint="eastAsia"/>
        </w:rPr>
        <w:lastRenderedPageBreak/>
        <w:t>附件</w:t>
      </w:r>
      <w:r w:rsidR="00161E99">
        <w:t xml:space="preserve">3 </w:t>
      </w:r>
      <w:r w:rsidRPr="00586681">
        <w:rPr>
          <w:rFonts w:hint="eastAsia"/>
        </w:rPr>
        <w:t>知识</w:t>
      </w:r>
      <w:r w:rsidR="00273E37">
        <w:rPr>
          <w:rFonts w:hint="eastAsia"/>
        </w:rPr>
        <w:t>管理</w:t>
      </w:r>
      <w:r w:rsidRPr="00586681">
        <w:rPr>
          <w:rFonts w:hint="eastAsia"/>
        </w:rPr>
        <w:t>案例</w:t>
      </w:r>
      <w:bookmarkEnd w:id="90"/>
    </w:p>
    <w:p w14:paraId="21884C36" w14:textId="0B7BBAF5" w:rsidR="004D4168" w:rsidRPr="00AC3DC0" w:rsidRDefault="00161E99" w:rsidP="004D4168">
      <w:pPr>
        <w:pStyle w:val="ac"/>
      </w:pPr>
      <w:bookmarkStart w:id="91" w:name="_Toc83564917"/>
      <w:r>
        <w:t>F3</w:t>
      </w:r>
      <w:r w:rsidR="004D4168" w:rsidRPr="00AC3DC0">
        <w:t xml:space="preserve">.1 </w:t>
      </w:r>
      <w:r w:rsidR="004D4168" w:rsidRPr="00AC3DC0">
        <w:rPr>
          <w:rFonts w:hint="eastAsia"/>
        </w:rPr>
        <w:t>产生式规则的故障诊断专家系统应用案例</w:t>
      </w:r>
      <w:bookmarkEnd w:id="91"/>
    </w:p>
    <w:p w14:paraId="04E08225" w14:textId="31D8ACC3" w:rsidR="004D4168" w:rsidRPr="00586681" w:rsidRDefault="004D4168" w:rsidP="004D4168">
      <w:pPr>
        <w:spacing w:line="400" w:lineRule="exact"/>
        <w:ind w:firstLineChars="200" w:firstLine="480"/>
        <w:rPr>
          <w:rFonts w:eastAsia="宋体"/>
          <w:sz w:val="24"/>
        </w:rPr>
      </w:pPr>
      <w:r w:rsidRPr="00586681">
        <w:rPr>
          <w:rFonts w:eastAsia="宋体" w:hint="eastAsia"/>
          <w:sz w:val="24"/>
        </w:rPr>
        <w:t>电力变压器故障诊断的方法很多，根据</w:t>
      </w:r>
      <w:r w:rsidRPr="00586681">
        <w:rPr>
          <w:rFonts w:eastAsia="宋体" w:hint="eastAsia"/>
          <w:sz w:val="24"/>
        </w:rPr>
        <w:t>D</w:t>
      </w:r>
      <w:r w:rsidRPr="00586681">
        <w:rPr>
          <w:rFonts w:eastAsia="宋体"/>
          <w:sz w:val="24"/>
        </w:rPr>
        <w:t>L/T596-1996</w:t>
      </w:r>
      <w:r w:rsidRPr="00586681">
        <w:rPr>
          <w:rFonts w:eastAsia="宋体" w:hint="eastAsia"/>
          <w:sz w:val="24"/>
        </w:rPr>
        <w:t>《电力设备预防试验规程》规定，常用的方法有绝缘试验、局部放电试验、绝缘油电气试验、油中溶解气体分析（</w:t>
      </w:r>
      <w:r w:rsidRPr="00586681">
        <w:rPr>
          <w:rFonts w:eastAsia="宋体" w:hint="eastAsia"/>
          <w:sz w:val="24"/>
        </w:rPr>
        <w:t>Diss</w:t>
      </w:r>
      <w:r w:rsidRPr="00586681">
        <w:rPr>
          <w:rFonts w:eastAsia="宋体"/>
          <w:sz w:val="24"/>
        </w:rPr>
        <w:t>olved Gases Analysis</w:t>
      </w:r>
      <w:r w:rsidRPr="00586681">
        <w:rPr>
          <w:rFonts w:eastAsia="宋体" w:hint="eastAsia"/>
          <w:sz w:val="24"/>
        </w:rPr>
        <w:t>，</w:t>
      </w:r>
      <w:r w:rsidRPr="00586681">
        <w:rPr>
          <w:rFonts w:eastAsia="宋体" w:hint="eastAsia"/>
          <w:sz w:val="24"/>
        </w:rPr>
        <w:t>D</w:t>
      </w:r>
      <w:r w:rsidRPr="00586681">
        <w:rPr>
          <w:rFonts w:eastAsia="宋体"/>
          <w:sz w:val="24"/>
        </w:rPr>
        <w:t>GA</w:t>
      </w:r>
      <w:r w:rsidRPr="00586681">
        <w:rPr>
          <w:rFonts w:eastAsia="宋体" w:hint="eastAsia"/>
          <w:sz w:val="24"/>
        </w:rPr>
        <w:t>）。其中，油中溶解气体分析法是诊断电力变压器内部故障最主要的技术手段。利用</w:t>
      </w:r>
      <w:r w:rsidRPr="00586681">
        <w:rPr>
          <w:rFonts w:eastAsia="宋体" w:hint="eastAsia"/>
          <w:sz w:val="24"/>
        </w:rPr>
        <w:t>D</w:t>
      </w:r>
      <w:r w:rsidRPr="00586681">
        <w:rPr>
          <w:rFonts w:eastAsia="宋体"/>
          <w:sz w:val="24"/>
        </w:rPr>
        <w:t>GA</w:t>
      </w:r>
      <w:r w:rsidRPr="00586681">
        <w:rPr>
          <w:rFonts w:eastAsia="宋体" w:hint="eastAsia"/>
          <w:sz w:val="24"/>
        </w:rPr>
        <w:t>数据来判断变压器故障的方法有很多种，如</w:t>
      </w:r>
      <w:r w:rsidR="00D731E2" w:rsidRPr="00586681">
        <w:rPr>
          <w:rFonts w:eastAsia="宋体" w:hint="eastAsia"/>
          <w:sz w:val="24"/>
        </w:rPr>
        <w:t>国际电工委员会</w:t>
      </w:r>
      <w:r w:rsidR="00D731E2">
        <w:rPr>
          <w:rFonts w:eastAsia="宋体" w:hint="eastAsia"/>
          <w:sz w:val="24"/>
        </w:rPr>
        <w:t>（</w:t>
      </w:r>
      <w:r w:rsidRPr="00586681">
        <w:rPr>
          <w:rFonts w:eastAsia="宋体" w:hint="eastAsia"/>
          <w:sz w:val="24"/>
        </w:rPr>
        <w:t>Inter</w:t>
      </w:r>
      <w:r w:rsidRPr="00586681">
        <w:rPr>
          <w:rFonts w:eastAsia="宋体"/>
          <w:sz w:val="24"/>
        </w:rPr>
        <w:t>national Electrotechnical Commission</w:t>
      </w:r>
      <w:r w:rsidRPr="00586681">
        <w:rPr>
          <w:rFonts w:eastAsia="宋体" w:hint="eastAsia"/>
          <w:sz w:val="24"/>
        </w:rPr>
        <w:t>，</w:t>
      </w:r>
      <w:r w:rsidR="00D731E2" w:rsidRPr="00586681">
        <w:rPr>
          <w:rFonts w:eastAsia="宋体" w:hint="eastAsia"/>
          <w:sz w:val="24"/>
        </w:rPr>
        <w:t>I</w:t>
      </w:r>
      <w:r w:rsidR="00D731E2" w:rsidRPr="00586681">
        <w:rPr>
          <w:rFonts w:eastAsia="宋体"/>
          <w:sz w:val="24"/>
        </w:rPr>
        <w:t>EC</w:t>
      </w:r>
      <w:r w:rsidRPr="00586681">
        <w:rPr>
          <w:rFonts w:eastAsia="宋体" w:hint="eastAsia"/>
          <w:sz w:val="24"/>
        </w:rPr>
        <w:t>）三比值法、</w:t>
      </w:r>
      <w:r w:rsidRPr="00586681">
        <w:rPr>
          <w:rFonts w:eastAsia="宋体" w:hint="eastAsia"/>
          <w:sz w:val="24"/>
        </w:rPr>
        <w:t>Rogers</w:t>
      </w:r>
      <w:r w:rsidRPr="00586681">
        <w:rPr>
          <w:rFonts w:eastAsia="宋体" w:hint="eastAsia"/>
          <w:sz w:val="24"/>
        </w:rPr>
        <w:t>比值法、特征气体法、气体比值图示法等。本案例基于</w:t>
      </w:r>
      <w:r w:rsidRPr="00586681">
        <w:rPr>
          <w:rFonts w:eastAsia="宋体" w:hint="eastAsia"/>
          <w:sz w:val="24"/>
        </w:rPr>
        <w:t>I</w:t>
      </w:r>
      <w:r w:rsidRPr="00586681">
        <w:rPr>
          <w:rFonts w:eastAsia="宋体"/>
          <w:sz w:val="24"/>
        </w:rPr>
        <w:t>EC</w:t>
      </w:r>
      <w:r w:rsidRPr="00586681">
        <w:rPr>
          <w:rFonts w:eastAsia="宋体" w:hint="eastAsia"/>
          <w:sz w:val="24"/>
        </w:rPr>
        <w:t>三比值法，运用产生式专家系统知识规则化方法，构建了变压器故障诊断专家系统。</w:t>
      </w:r>
    </w:p>
    <w:p w14:paraId="33ED86B4" w14:textId="77777777" w:rsidR="004D4168" w:rsidRPr="00586681" w:rsidRDefault="004D4168" w:rsidP="004D4168">
      <w:pPr>
        <w:spacing w:line="400" w:lineRule="exact"/>
        <w:ind w:firstLineChars="160" w:firstLine="384"/>
        <w:rPr>
          <w:rFonts w:eastAsia="宋体"/>
          <w:sz w:val="24"/>
        </w:rPr>
      </w:pPr>
      <w:r w:rsidRPr="00586681">
        <w:rPr>
          <w:rFonts w:eastAsia="宋体" w:hint="eastAsia"/>
          <w:sz w:val="24"/>
        </w:rPr>
        <w:t>（</w:t>
      </w:r>
      <w:r w:rsidRPr="00586681">
        <w:rPr>
          <w:rFonts w:eastAsia="宋体" w:hint="eastAsia"/>
          <w:sz w:val="24"/>
        </w:rPr>
        <w:t>1</w:t>
      </w:r>
      <w:r w:rsidRPr="00586681">
        <w:rPr>
          <w:rFonts w:eastAsia="宋体" w:hint="eastAsia"/>
          <w:sz w:val="24"/>
        </w:rPr>
        <w:t>）知识库设计</w:t>
      </w:r>
    </w:p>
    <w:p w14:paraId="3A55893F"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①变压器故障诊断三比值法</w:t>
      </w:r>
    </w:p>
    <w:p w14:paraId="7E7F1844" w14:textId="7FC21112" w:rsidR="004D4168" w:rsidRPr="00586681" w:rsidRDefault="004D4168" w:rsidP="004D4168">
      <w:pPr>
        <w:spacing w:line="400" w:lineRule="exact"/>
        <w:ind w:firstLineChars="200" w:firstLine="480"/>
        <w:rPr>
          <w:rFonts w:eastAsia="宋体"/>
          <w:sz w:val="24"/>
        </w:rPr>
      </w:pPr>
      <w:r w:rsidRPr="00586681">
        <w:rPr>
          <w:rFonts w:eastAsia="宋体" w:hint="eastAsia"/>
          <w:sz w:val="24"/>
        </w:rPr>
        <w:t>三比值法的原理是根据变压器内的油和绝缘物发生故障时产生气体成分含量的相对浓度与温度的相互依赖关系</w:t>
      </w:r>
      <w:r>
        <w:rPr>
          <w:rFonts w:eastAsia="宋体" w:hint="eastAsia"/>
          <w:sz w:val="24"/>
        </w:rPr>
        <w:t>，</w:t>
      </w:r>
      <w:r w:rsidRPr="00586681">
        <w:rPr>
          <w:rFonts w:eastAsia="宋体" w:hint="eastAsia"/>
          <w:sz w:val="24"/>
        </w:rPr>
        <w:t>从五种特征气体中选用溶解度扩散系数相近的气体成分组成三对比值</w:t>
      </w:r>
      <w:r>
        <w:rPr>
          <w:rFonts w:eastAsia="宋体" w:hint="eastAsia"/>
          <w:sz w:val="24"/>
        </w:rPr>
        <w:t>，</w:t>
      </w:r>
      <w:r w:rsidRPr="00586681">
        <w:rPr>
          <w:rFonts w:eastAsia="宋体" w:hint="eastAsia"/>
          <w:sz w:val="24"/>
        </w:rPr>
        <w:t>以不同的编码表示。表</w:t>
      </w:r>
      <w:r w:rsidR="0000022A">
        <w:rPr>
          <w:rFonts w:eastAsia="宋体" w:hint="eastAsia"/>
          <w:sz w:val="24"/>
        </w:rPr>
        <w:t>F</w:t>
      </w:r>
      <w:r w:rsidRPr="00586681">
        <w:rPr>
          <w:rFonts w:eastAsia="宋体" w:hint="eastAsia"/>
          <w:sz w:val="24"/>
        </w:rPr>
        <w:t>3</w:t>
      </w:r>
      <w:r w:rsidRPr="00586681">
        <w:rPr>
          <w:rFonts w:eastAsia="宋体"/>
          <w:sz w:val="24"/>
        </w:rPr>
        <w:t>-1</w:t>
      </w:r>
      <w:r w:rsidRPr="00586681">
        <w:rPr>
          <w:rFonts w:eastAsia="宋体" w:hint="eastAsia"/>
          <w:sz w:val="24"/>
        </w:rPr>
        <w:t>给出了三比值法的编码规则，表</w:t>
      </w:r>
      <w:r w:rsidR="0000022A">
        <w:rPr>
          <w:rFonts w:eastAsia="宋体" w:hint="eastAsia"/>
          <w:sz w:val="24"/>
        </w:rPr>
        <w:t>F</w:t>
      </w:r>
      <w:r w:rsidRPr="00586681">
        <w:rPr>
          <w:rFonts w:eastAsia="宋体" w:hint="eastAsia"/>
          <w:sz w:val="24"/>
        </w:rPr>
        <w:t>3</w:t>
      </w:r>
      <w:r w:rsidRPr="00586681">
        <w:rPr>
          <w:rFonts w:eastAsia="宋体"/>
          <w:sz w:val="24"/>
        </w:rPr>
        <w:t>-2</w:t>
      </w:r>
      <w:r w:rsidRPr="00586681">
        <w:rPr>
          <w:rFonts w:eastAsia="宋体" w:hint="eastAsia"/>
          <w:sz w:val="24"/>
        </w:rPr>
        <w:t>是对应的故障类别判断方法。三比值法根据表</w:t>
      </w:r>
      <w:r w:rsidR="0000022A">
        <w:rPr>
          <w:rFonts w:eastAsia="宋体" w:hint="eastAsia"/>
          <w:sz w:val="24"/>
        </w:rPr>
        <w:t>F</w:t>
      </w:r>
      <w:r w:rsidRPr="00586681">
        <w:rPr>
          <w:rFonts w:eastAsia="宋体" w:hint="eastAsia"/>
          <w:sz w:val="24"/>
        </w:rPr>
        <w:t>3</w:t>
      </w:r>
      <w:r w:rsidRPr="00586681">
        <w:rPr>
          <w:rFonts w:eastAsia="宋体"/>
          <w:sz w:val="24"/>
        </w:rPr>
        <w:t>-1</w:t>
      </w:r>
      <w:r w:rsidRPr="00586681">
        <w:rPr>
          <w:rFonts w:eastAsia="宋体" w:hint="eastAsia"/>
          <w:sz w:val="24"/>
        </w:rPr>
        <w:t>的编码规则和表</w:t>
      </w:r>
      <w:r w:rsidR="0000022A">
        <w:rPr>
          <w:rFonts w:eastAsia="宋体" w:hint="eastAsia"/>
          <w:sz w:val="24"/>
        </w:rPr>
        <w:t>F</w:t>
      </w:r>
      <w:r w:rsidRPr="00586681">
        <w:rPr>
          <w:rFonts w:eastAsia="宋体" w:hint="eastAsia"/>
          <w:sz w:val="24"/>
        </w:rPr>
        <w:t>3</w:t>
      </w:r>
      <w:r w:rsidRPr="00586681">
        <w:rPr>
          <w:rFonts w:eastAsia="宋体"/>
          <w:sz w:val="24"/>
        </w:rPr>
        <w:t>-2</w:t>
      </w:r>
      <w:r w:rsidRPr="00586681">
        <w:rPr>
          <w:rFonts w:eastAsia="宋体" w:hint="eastAsia"/>
          <w:sz w:val="24"/>
        </w:rPr>
        <w:t>的故障类型判断方法作为诊断故障性质的依据。</w:t>
      </w:r>
    </w:p>
    <w:p w14:paraId="6CD2D57F" w14:textId="4D38C914" w:rsidR="004D4168" w:rsidRPr="00586681" w:rsidRDefault="004D4168" w:rsidP="004D4168">
      <w:pPr>
        <w:spacing w:before="240" w:after="60" w:line="400" w:lineRule="exact"/>
        <w:jc w:val="center"/>
        <w:rPr>
          <w:rFonts w:eastAsia="宋体"/>
        </w:rPr>
      </w:pPr>
      <w:r w:rsidRPr="00586681">
        <w:rPr>
          <w:rFonts w:eastAsia="宋体" w:hint="eastAsia"/>
        </w:rPr>
        <w:t>表</w:t>
      </w:r>
      <w:r w:rsidR="00471BB4">
        <w:rPr>
          <w:rFonts w:eastAsia="宋体" w:hint="eastAsia"/>
        </w:rPr>
        <w:t>F</w:t>
      </w:r>
      <w:r w:rsidRPr="00586681">
        <w:rPr>
          <w:rFonts w:eastAsia="宋体" w:hint="eastAsia"/>
        </w:rPr>
        <w:t>3</w:t>
      </w:r>
      <w:r w:rsidRPr="00586681">
        <w:rPr>
          <w:rFonts w:eastAsia="宋体"/>
        </w:rPr>
        <w:t xml:space="preserve">-1 </w:t>
      </w:r>
      <w:r w:rsidRPr="00586681">
        <w:rPr>
          <w:rFonts w:eastAsia="宋体" w:hint="eastAsia"/>
        </w:rPr>
        <w:t>三比值法的编码规则</w:t>
      </w:r>
    </w:p>
    <w:tbl>
      <w:tblPr>
        <w:tblStyle w:val="141"/>
        <w:tblW w:w="0" w:type="auto"/>
        <w:tblLook w:val="04A0" w:firstRow="1" w:lastRow="0" w:firstColumn="1" w:lastColumn="0" w:noHBand="0" w:noVBand="1"/>
      </w:tblPr>
      <w:tblGrid>
        <w:gridCol w:w="2123"/>
        <w:gridCol w:w="2123"/>
        <w:gridCol w:w="2124"/>
        <w:gridCol w:w="2124"/>
      </w:tblGrid>
      <w:tr w:rsidR="004D4168" w:rsidRPr="00586681" w14:paraId="3D46C390" w14:textId="77777777" w:rsidTr="00F0069F">
        <w:tc>
          <w:tcPr>
            <w:tcW w:w="2123" w:type="dxa"/>
            <w:vMerge w:val="restart"/>
            <w:vAlign w:val="center"/>
          </w:tcPr>
          <w:p w14:paraId="6F555F72"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气体比值范围</w:t>
            </w:r>
          </w:p>
        </w:tc>
        <w:tc>
          <w:tcPr>
            <w:tcW w:w="6371" w:type="dxa"/>
            <w:gridSpan w:val="3"/>
            <w:vAlign w:val="center"/>
          </w:tcPr>
          <w:p w14:paraId="393B916D"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比值范围编码</w:t>
            </w:r>
          </w:p>
        </w:tc>
      </w:tr>
      <w:tr w:rsidR="004D4168" w:rsidRPr="00586681" w14:paraId="015983C2" w14:textId="77777777" w:rsidTr="00F0069F">
        <w:tc>
          <w:tcPr>
            <w:tcW w:w="2123" w:type="dxa"/>
            <w:vMerge/>
            <w:vAlign w:val="center"/>
          </w:tcPr>
          <w:p w14:paraId="5EC9314B" w14:textId="77777777" w:rsidR="004D4168" w:rsidRPr="00586681" w:rsidRDefault="004D4168" w:rsidP="00F0069F">
            <w:pPr>
              <w:tabs>
                <w:tab w:val="center" w:pos="4253"/>
                <w:tab w:val="right" w:pos="8504"/>
              </w:tabs>
              <w:spacing w:line="400" w:lineRule="exact"/>
              <w:jc w:val="center"/>
              <w:textAlignment w:val="auto"/>
              <w:rPr>
                <w:rFonts w:eastAsia="宋体"/>
              </w:rPr>
            </w:pPr>
          </w:p>
        </w:tc>
        <w:tc>
          <w:tcPr>
            <w:tcW w:w="2123" w:type="dxa"/>
            <w:vAlign w:val="center"/>
          </w:tcPr>
          <w:p w14:paraId="6774FD1C"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C</w:t>
            </w:r>
            <w:r w:rsidRPr="00586681">
              <w:rPr>
                <w:rFonts w:eastAsia="宋体"/>
                <w:vertAlign w:val="subscript"/>
              </w:rPr>
              <w:t>2</w:t>
            </w:r>
            <w:r w:rsidRPr="00586681">
              <w:rPr>
                <w:rFonts w:eastAsia="宋体"/>
              </w:rPr>
              <w:t>H</w:t>
            </w:r>
            <w:r w:rsidRPr="00586681">
              <w:rPr>
                <w:rFonts w:eastAsia="宋体"/>
                <w:vertAlign w:val="subscript"/>
              </w:rPr>
              <w:t>2</w:t>
            </w:r>
            <w:r w:rsidRPr="00586681">
              <w:rPr>
                <w:rFonts w:eastAsia="宋体"/>
              </w:rPr>
              <w:t>/C</w:t>
            </w:r>
            <w:r w:rsidRPr="00586681">
              <w:rPr>
                <w:rFonts w:eastAsia="宋体"/>
                <w:vertAlign w:val="subscript"/>
              </w:rPr>
              <w:t>2</w:t>
            </w:r>
            <w:r w:rsidRPr="00586681">
              <w:rPr>
                <w:rFonts w:eastAsia="宋体"/>
              </w:rPr>
              <w:t>H</w:t>
            </w:r>
            <w:r w:rsidRPr="00586681">
              <w:rPr>
                <w:rFonts w:eastAsia="宋体"/>
                <w:vertAlign w:val="subscript"/>
              </w:rPr>
              <w:t>4</w:t>
            </w:r>
          </w:p>
        </w:tc>
        <w:tc>
          <w:tcPr>
            <w:tcW w:w="2124" w:type="dxa"/>
            <w:vAlign w:val="center"/>
          </w:tcPr>
          <w:p w14:paraId="0E1F0679"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C</w:t>
            </w:r>
            <w:r w:rsidRPr="00586681">
              <w:rPr>
                <w:rFonts w:eastAsia="宋体"/>
              </w:rPr>
              <w:t>H</w:t>
            </w:r>
            <w:r w:rsidRPr="00586681">
              <w:rPr>
                <w:rFonts w:eastAsia="宋体"/>
                <w:vertAlign w:val="subscript"/>
              </w:rPr>
              <w:t>4</w:t>
            </w:r>
            <w:r w:rsidRPr="00586681">
              <w:rPr>
                <w:rFonts w:eastAsia="宋体"/>
              </w:rPr>
              <w:t>/H</w:t>
            </w:r>
            <w:r w:rsidRPr="00586681">
              <w:rPr>
                <w:rFonts w:eastAsia="宋体"/>
                <w:vertAlign w:val="subscript"/>
              </w:rPr>
              <w:t>2</w:t>
            </w:r>
          </w:p>
        </w:tc>
        <w:tc>
          <w:tcPr>
            <w:tcW w:w="2124" w:type="dxa"/>
            <w:vAlign w:val="center"/>
          </w:tcPr>
          <w:p w14:paraId="574807A1"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C</w:t>
            </w:r>
            <w:r w:rsidRPr="00586681">
              <w:rPr>
                <w:rFonts w:eastAsia="宋体"/>
                <w:sz w:val="22"/>
                <w:vertAlign w:val="subscript"/>
              </w:rPr>
              <w:t>2</w:t>
            </w:r>
            <w:r w:rsidRPr="00586681">
              <w:rPr>
                <w:rFonts w:eastAsia="宋体"/>
              </w:rPr>
              <w:t>H</w:t>
            </w:r>
            <w:r w:rsidRPr="00586681">
              <w:rPr>
                <w:rFonts w:eastAsia="宋体"/>
                <w:vertAlign w:val="subscript"/>
              </w:rPr>
              <w:t>4</w:t>
            </w:r>
            <w:r w:rsidRPr="00586681">
              <w:rPr>
                <w:rFonts w:eastAsia="宋体"/>
              </w:rPr>
              <w:t>/C</w:t>
            </w:r>
            <w:r w:rsidRPr="00586681">
              <w:rPr>
                <w:rFonts w:eastAsia="宋体"/>
                <w:vertAlign w:val="subscript"/>
              </w:rPr>
              <w:t>2</w:t>
            </w:r>
            <w:r w:rsidRPr="00586681">
              <w:rPr>
                <w:rFonts w:eastAsia="宋体"/>
              </w:rPr>
              <w:t>H</w:t>
            </w:r>
            <w:r w:rsidRPr="00586681">
              <w:rPr>
                <w:rFonts w:eastAsia="宋体"/>
                <w:vertAlign w:val="subscript"/>
              </w:rPr>
              <w:t>6</w:t>
            </w:r>
          </w:p>
        </w:tc>
      </w:tr>
      <w:tr w:rsidR="004D4168" w:rsidRPr="00586681" w14:paraId="45EFE002" w14:textId="77777777" w:rsidTr="00F0069F">
        <w:tc>
          <w:tcPr>
            <w:tcW w:w="2123" w:type="dxa"/>
            <w:vAlign w:val="center"/>
          </w:tcPr>
          <w:p w14:paraId="62205BE7"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&lt;</w:t>
            </w:r>
            <w:r w:rsidRPr="00586681">
              <w:rPr>
                <w:rFonts w:eastAsia="宋体"/>
              </w:rPr>
              <w:t>0.1</w:t>
            </w:r>
          </w:p>
        </w:tc>
        <w:tc>
          <w:tcPr>
            <w:tcW w:w="2123" w:type="dxa"/>
            <w:vAlign w:val="center"/>
          </w:tcPr>
          <w:p w14:paraId="0E729021"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0</w:t>
            </w:r>
          </w:p>
        </w:tc>
        <w:tc>
          <w:tcPr>
            <w:tcW w:w="2124" w:type="dxa"/>
            <w:vAlign w:val="center"/>
          </w:tcPr>
          <w:p w14:paraId="5C0FED72"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1</w:t>
            </w:r>
          </w:p>
        </w:tc>
        <w:tc>
          <w:tcPr>
            <w:tcW w:w="2124" w:type="dxa"/>
            <w:vAlign w:val="center"/>
          </w:tcPr>
          <w:p w14:paraId="6A1515BD"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0</w:t>
            </w:r>
          </w:p>
        </w:tc>
      </w:tr>
      <w:tr w:rsidR="004D4168" w:rsidRPr="00586681" w14:paraId="3EF1D966" w14:textId="77777777" w:rsidTr="00F0069F">
        <w:tc>
          <w:tcPr>
            <w:tcW w:w="2123" w:type="dxa"/>
            <w:vAlign w:val="center"/>
          </w:tcPr>
          <w:p w14:paraId="1E71793B"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w:t>
            </w:r>
            <w:r w:rsidRPr="00586681">
              <w:rPr>
                <w:rFonts w:eastAsia="宋体"/>
              </w:rPr>
              <w:t>0.1</w:t>
            </w:r>
            <w:r w:rsidRPr="00586681">
              <w:rPr>
                <w:rFonts w:eastAsia="宋体" w:hint="eastAsia"/>
              </w:rPr>
              <w:t>，</w:t>
            </w:r>
            <w:r w:rsidRPr="00586681">
              <w:rPr>
                <w:rFonts w:eastAsia="宋体"/>
              </w:rPr>
              <w:t>1</w:t>
            </w:r>
            <w:r w:rsidRPr="00586681">
              <w:rPr>
                <w:rFonts w:eastAsia="宋体" w:hint="eastAsia"/>
              </w:rPr>
              <w:t>）</w:t>
            </w:r>
          </w:p>
        </w:tc>
        <w:tc>
          <w:tcPr>
            <w:tcW w:w="2123" w:type="dxa"/>
            <w:vAlign w:val="center"/>
          </w:tcPr>
          <w:p w14:paraId="0244915F"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1</w:t>
            </w:r>
          </w:p>
        </w:tc>
        <w:tc>
          <w:tcPr>
            <w:tcW w:w="2124" w:type="dxa"/>
            <w:vAlign w:val="center"/>
          </w:tcPr>
          <w:p w14:paraId="1B89A130"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0</w:t>
            </w:r>
          </w:p>
        </w:tc>
        <w:tc>
          <w:tcPr>
            <w:tcW w:w="2124" w:type="dxa"/>
            <w:vAlign w:val="center"/>
          </w:tcPr>
          <w:p w14:paraId="09F96059"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2</w:t>
            </w:r>
          </w:p>
        </w:tc>
      </w:tr>
      <w:tr w:rsidR="004D4168" w:rsidRPr="00586681" w14:paraId="553C3CA2" w14:textId="77777777" w:rsidTr="00F0069F">
        <w:tc>
          <w:tcPr>
            <w:tcW w:w="2123" w:type="dxa"/>
            <w:vAlign w:val="center"/>
          </w:tcPr>
          <w:p w14:paraId="5F2DF831"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w:t>
            </w:r>
            <w:r w:rsidRPr="00586681">
              <w:rPr>
                <w:rFonts w:eastAsia="宋体"/>
              </w:rPr>
              <w:t>1</w:t>
            </w:r>
            <w:r w:rsidRPr="00586681">
              <w:rPr>
                <w:rFonts w:eastAsia="宋体" w:hint="eastAsia"/>
              </w:rPr>
              <w:t>，</w:t>
            </w:r>
            <w:r w:rsidRPr="00586681">
              <w:rPr>
                <w:rFonts w:eastAsia="宋体"/>
              </w:rPr>
              <w:t>3</w:t>
            </w:r>
            <w:r w:rsidRPr="00586681">
              <w:rPr>
                <w:rFonts w:eastAsia="宋体" w:hint="eastAsia"/>
              </w:rPr>
              <w:t>）</w:t>
            </w:r>
          </w:p>
        </w:tc>
        <w:tc>
          <w:tcPr>
            <w:tcW w:w="2123" w:type="dxa"/>
            <w:vAlign w:val="center"/>
          </w:tcPr>
          <w:p w14:paraId="01975D5A"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1</w:t>
            </w:r>
          </w:p>
        </w:tc>
        <w:tc>
          <w:tcPr>
            <w:tcW w:w="2124" w:type="dxa"/>
            <w:vAlign w:val="center"/>
          </w:tcPr>
          <w:p w14:paraId="26E4E83D"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2</w:t>
            </w:r>
          </w:p>
        </w:tc>
        <w:tc>
          <w:tcPr>
            <w:tcW w:w="2124" w:type="dxa"/>
            <w:vAlign w:val="center"/>
          </w:tcPr>
          <w:p w14:paraId="36AE3BE3"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1</w:t>
            </w:r>
          </w:p>
        </w:tc>
      </w:tr>
      <w:tr w:rsidR="004D4168" w:rsidRPr="00586681" w14:paraId="01DA8B85" w14:textId="77777777" w:rsidTr="00F0069F">
        <w:tc>
          <w:tcPr>
            <w:tcW w:w="2123" w:type="dxa"/>
            <w:vAlign w:val="center"/>
          </w:tcPr>
          <w:p w14:paraId="02EEE7D3"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w:t>
            </w:r>
            <w:r w:rsidRPr="00586681">
              <w:rPr>
                <w:rFonts w:eastAsia="宋体" w:hint="eastAsia"/>
              </w:rPr>
              <w:t>3</w:t>
            </w:r>
          </w:p>
        </w:tc>
        <w:tc>
          <w:tcPr>
            <w:tcW w:w="2123" w:type="dxa"/>
            <w:vAlign w:val="center"/>
          </w:tcPr>
          <w:p w14:paraId="22403C62"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2</w:t>
            </w:r>
          </w:p>
        </w:tc>
        <w:tc>
          <w:tcPr>
            <w:tcW w:w="2124" w:type="dxa"/>
            <w:vAlign w:val="center"/>
          </w:tcPr>
          <w:p w14:paraId="15592DF5"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2</w:t>
            </w:r>
          </w:p>
        </w:tc>
        <w:tc>
          <w:tcPr>
            <w:tcW w:w="2124" w:type="dxa"/>
            <w:vAlign w:val="center"/>
          </w:tcPr>
          <w:p w14:paraId="1944DCE2" w14:textId="77777777" w:rsidR="004D4168" w:rsidRPr="00586681" w:rsidRDefault="004D4168" w:rsidP="00F0069F">
            <w:pPr>
              <w:tabs>
                <w:tab w:val="center" w:pos="4253"/>
                <w:tab w:val="right" w:pos="8504"/>
              </w:tabs>
              <w:spacing w:line="400" w:lineRule="exact"/>
              <w:jc w:val="center"/>
              <w:textAlignment w:val="auto"/>
              <w:rPr>
                <w:rFonts w:eastAsia="宋体"/>
              </w:rPr>
            </w:pPr>
            <w:r w:rsidRPr="00586681">
              <w:rPr>
                <w:rFonts w:eastAsia="宋体" w:hint="eastAsia"/>
              </w:rPr>
              <w:t>2</w:t>
            </w:r>
          </w:p>
        </w:tc>
      </w:tr>
    </w:tbl>
    <w:p w14:paraId="38271062" w14:textId="02F7CE37" w:rsidR="004D4168" w:rsidRPr="00586681" w:rsidRDefault="004D4168" w:rsidP="0000022A">
      <w:pPr>
        <w:pStyle w:val="af2"/>
      </w:pPr>
      <w:r w:rsidRPr="00586681">
        <w:rPr>
          <w:rFonts w:hint="eastAsia"/>
        </w:rPr>
        <w:t>表</w:t>
      </w:r>
      <w:r w:rsidR="0000022A">
        <w:t>F</w:t>
      </w:r>
      <w:r w:rsidRPr="00586681">
        <w:rPr>
          <w:rFonts w:hint="eastAsia"/>
        </w:rPr>
        <w:t>3</w:t>
      </w:r>
      <w:r w:rsidRPr="00586681">
        <w:t xml:space="preserve">-2 </w:t>
      </w:r>
      <w:r w:rsidRPr="00586681">
        <w:rPr>
          <w:rFonts w:hint="eastAsia"/>
        </w:rPr>
        <w:t>故障类型判断方法</w:t>
      </w:r>
    </w:p>
    <w:tbl>
      <w:tblPr>
        <w:tblStyle w:val="141"/>
        <w:tblW w:w="5000" w:type="pct"/>
        <w:tblLook w:val="04A0" w:firstRow="1" w:lastRow="0" w:firstColumn="1" w:lastColumn="0" w:noHBand="0" w:noVBand="1"/>
      </w:tblPr>
      <w:tblGrid>
        <w:gridCol w:w="1690"/>
        <w:gridCol w:w="1405"/>
        <w:gridCol w:w="1677"/>
        <w:gridCol w:w="3722"/>
      </w:tblGrid>
      <w:tr w:rsidR="004D4168" w:rsidRPr="00586681" w14:paraId="3D0A5375" w14:textId="77777777" w:rsidTr="00F0069F">
        <w:tc>
          <w:tcPr>
            <w:tcW w:w="2809" w:type="pct"/>
            <w:gridSpan w:val="3"/>
            <w:vAlign w:val="center"/>
          </w:tcPr>
          <w:p w14:paraId="4DAC59BE" w14:textId="77777777" w:rsidR="004D4168" w:rsidRPr="00586681" w:rsidRDefault="004D4168" w:rsidP="00F0069F">
            <w:pPr>
              <w:pStyle w:val="af4"/>
              <w:jc w:val="center"/>
            </w:pPr>
            <w:r w:rsidRPr="00586681">
              <w:rPr>
                <w:rFonts w:hint="eastAsia"/>
              </w:rPr>
              <w:t>编码组合</w:t>
            </w:r>
          </w:p>
        </w:tc>
        <w:tc>
          <w:tcPr>
            <w:tcW w:w="2191" w:type="pct"/>
            <w:vMerge w:val="restart"/>
            <w:vAlign w:val="center"/>
          </w:tcPr>
          <w:p w14:paraId="67FBAC35" w14:textId="77777777" w:rsidR="004D4168" w:rsidRPr="00586681" w:rsidRDefault="004D4168" w:rsidP="00F0069F">
            <w:pPr>
              <w:pStyle w:val="af4"/>
              <w:jc w:val="center"/>
            </w:pPr>
            <w:r w:rsidRPr="00586681">
              <w:rPr>
                <w:rFonts w:hint="eastAsia"/>
              </w:rPr>
              <w:t>故障类型</w:t>
            </w:r>
          </w:p>
        </w:tc>
      </w:tr>
      <w:tr w:rsidR="004D4168" w:rsidRPr="00586681" w14:paraId="005165A9" w14:textId="77777777" w:rsidTr="00F0069F">
        <w:tc>
          <w:tcPr>
            <w:tcW w:w="995" w:type="pct"/>
            <w:vAlign w:val="center"/>
          </w:tcPr>
          <w:p w14:paraId="5030800D" w14:textId="77777777" w:rsidR="004D4168" w:rsidRPr="00586681" w:rsidRDefault="004D4168" w:rsidP="00F0069F">
            <w:pPr>
              <w:pStyle w:val="af4"/>
              <w:jc w:val="center"/>
            </w:pPr>
            <w:r w:rsidRPr="00586681">
              <w:rPr>
                <w:rFonts w:hint="eastAsia"/>
              </w:rPr>
              <w:t>C</w:t>
            </w:r>
            <w:r w:rsidRPr="00586681">
              <w:rPr>
                <w:vertAlign w:val="subscript"/>
              </w:rPr>
              <w:t>2</w:t>
            </w:r>
            <w:r w:rsidRPr="00586681">
              <w:t>H</w:t>
            </w:r>
            <w:r w:rsidRPr="00586681">
              <w:rPr>
                <w:vertAlign w:val="subscript"/>
              </w:rPr>
              <w:t>2</w:t>
            </w:r>
            <w:r w:rsidRPr="00586681">
              <w:t>/C</w:t>
            </w:r>
            <w:r w:rsidRPr="00586681">
              <w:rPr>
                <w:vertAlign w:val="subscript"/>
              </w:rPr>
              <w:t>2</w:t>
            </w:r>
            <w:r w:rsidRPr="00586681">
              <w:t>H</w:t>
            </w:r>
            <w:r w:rsidRPr="00586681">
              <w:rPr>
                <w:vertAlign w:val="subscript"/>
              </w:rPr>
              <w:t>4</w:t>
            </w:r>
          </w:p>
        </w:tc>
        <w:tc>
          <w:tcPr>
            <w:tcW w:w="827" w:type="pct"/>
            <w:vAlign w:val="center"/>
          </w:tcPr>
          <w:p w14:paraId="6FAD56AD" w14:textId="77777777" w:rsidR="004D4168" w:rsidRPr="00586681" w:rsidRDefault="004D4168" w:rsidP="00F0069F">
            <w:pPr>
              <w:pStyle w:val="af4"/>
              <w:jc w:val="center"/>
            </w:pPr>
            <w:r w:rsidRPr="00586681">
              <w:rPr>
                <w:rFonts w:hint="eastAsia"/>
              </w:rPr>
              <w:t>C</w:t>
            </w:r>
            <w:r w:rsidRPr="00586681">
              <w:t>H</w:t>
            </w:r>
            <w:r w:rsidRPr="00586681">
              <w:rPr>
                <w:vertAlign w:val="subscript"/>
              </w:rPr>
              <w:t>4</w:t>
            </w:r>
            <w:r w:rsidRPr="00586681">
              <w:t>/H</w:t>
            </w:r>
            <w:r w:rsidRPr="00586681">
              <w:rPr>
                <w:vertAlign w:val="subscript"/>
              </w:rPr>
              <w:t>2</w:t>
            </w:r>
          </w:p>
        </w:tc>
        <w:tc>
          <w:tcPr>
            <w:tcW w:w="987" w:type="pct"/>
            <w:vAlign w:val="center"/>
          </w:tcPr>
          <w:p w14:paraId="67E31086" w14:textId="77777777" w:rsidR="004D4168" w:rsidRPr="00586681" w:rsidRDefault="004D4168" w:rsidP="00F0069F">
            <w:pPr>
              <w:pStyle w:val="af4"/>
              <w:jc w:val="center"/>
            </w:pPr>
            <w:r w:rsidRPr="00586681">
              <w:rPr>
                <w:rFonts w:hint="eastAsia"/>
              </w:rPr>
              <w:t>C</w:t>
            </w:r>
            <w:r w:rsidRPr="00586681">
              <w:rPr>
                <w:sz w:val="22"/>
                <w:vertAlign w:val="subscript"/>
              </w:rPr>
              <w:t>2</w:t>
            </w:r>
            <w:r w:rsidRPr="00586681">
              <w:t>H</w:t>
            </w:r>
            <w:r w:rsidRPr="00586681">
              <w:rPr>
                <w:vertAlign w:val="subscript"/>
              </w:rPr>
              <w:t>4</w:t>
            </w:r>
            <w:r w:rsidRPr="00586681">
              <w:t>/C</w:t>
            </w:r>
            <w:r w:rsidRPr="00586681">
              <w:rPr>
                <w:vertAlign w:val="subscript"/>
              </w:rPr>
              <w:t>2</w:t>
            </w:r>
            <w:r w:rsidRPr="00586681">
              <w:t>H</w:t>
            </w:r>
            <w:r w:rsidRPr="00586681">
              <w:rPr>
                <w:vertAlign w:val="subscript"/>
              </w:rPr>
              <w:t>6</w:t>
            </w:r>
          </w:p>
        </w:tc>
        <w:tc>
          <w:tcPr>
            <w:tcW w:w="2191" w:type="pct"/>
            <w:vMerge/>
            <w:vAlign w:val="center"/>
          </w:tcPr>
          <w:p w14:paraId="0CFDD141" w14:textId="77777777" w:rsidR="004D4168" w:rsidRPr="00586681" w:rsidRDefault="004D4168" w:rsidP="00F0069F">
            <w:pPr>
              <w:pStyle w:val="af4"/>
              <w:jc w:val="center"/>
            </w:pPr>
          </w:p>
        </w:tc>
      </w:tr>
      <w:tr w:rsidR="004D4168" w:rsidRPr="00586681" w14:paraId="7992C4DA" w14:textId="77777777" w:rsidTr="00F0069F">
        <w:tc>
          <w:tcPr>
            <w:tcW w:w="995" w:type="pct"/>
            <w:vMerge w:val="restart"/>
            <w:vAlign w:val="center"/>
          </w:tcPr>
          <w:p w14:paraId="4DB5BCF7" w14:textId="77777777" w:rsidR="004D4168" w:rsidRPr="00586681" w:rsidRDefault="004D4168" w:rsidP="00F0069F">
            <w:pPr>
              <w:pStyle w:val="af4"/>
              <w:jc w:val="center"/>
            </w:pPr>
            <w:r w:rsidRPr="00586681">
              <w:rPr>
                <w:rFonts w:hint="eastAsia"/>
              </w:rPr>
              <w:t>0</w:t>
            </w:r>
          </w:p>
        </w:tc>
        <w:tc>
          <w:tcPr>
            <w:tcW w:w="827" w:type="pct"/>
            <w:vAlign w:val="center"/>
          </w:tcPr>
          <w:p w14:paraId="501F2EE4" w14:textId="77777777" w:rsidR="004D4168" w:rsidRPr="00586681" w:rsidRDefault="004D4168" w:rsidP="00F0069F">
            <w:pPr>
              <w:pStyle w:val="af4"/>
              <w:jc w:val="center"/>
            </w:pPr>
            <w:r w:rsidRPr="00586681">
              <w:rPr>
                <w:rFonts w:hint="eastAsia"/>
              </w:rPr>
              <w:t>0</w:t>
            </w:r>
          </w:p>
        </w:tc>
        <w:tc>
          <w:tcPr>
            <w:tcW w:w="987" w:type="pct"/>
            <w:vAlign w:val="center"/>
          </w:tcPr>
          <w:p w14:paraId="5756BCEA" w14:textId="77777777" w:rsidR="004D4168" w:rsidRPr="00586681" w:rsidRDefault="004D4168" w:rsidP="00F0069F">
            <w:pPr>
              <w:pStyle w:val="af4"/>
              <w:jc w:val="center"/>
            </w:pPr>
            <w:r w:rsidRPr="00586681">
              <w:rPr>
                <w:rFonts w:hint="eastAsia"/>
              </w:rPr>
              <w:t>1</w:t>
            </w:r>
          </w:p>
        </w:tc>
        <w:tc>
          <w:tcPr>
            <w:tcW w:w="2191" w:type="pct"/>
            <w:vAlign w:val="center"/>
          </w:tcPr>
          <w:p w14:paraId="359A3FEA" w14:textId="77777777" w:rsidR="004D4168" w:rsidRPr="00586681" w:rsidRDefault="004D4168" w:rsidP="00F0069F">
            <w:pPr>
              <w:pStyle w:val="af4"/>
              <w:jc w:val="center"/>
            </w:pPr>
            <w:r w:rsidRPr="00586681">
              <w:rPr>
                <w:rFonts w:hint="eastAsia"/>
              </w:rPr>
              <w:t>低温过热（低于</w:t>
            </w:r>
            <w:r w:rsidRPr="00586681">
              <w:rPr>
                <w:rFonts w:hint="eastAsia"/>
              </w:rPr>
              <w:t>1</w:t>
            </w:r>
            <w:r w:rsidRPr="00586681">
              <w:t>50</w:t>
            </w:r>
            <w:r w:rsidRPr="00586681">
              <w:rPr>
                <w:rFonts w:hint="eastAsia"/>
              </w:rPr>
              <w:t>℃）</w:t>
            </w:r>
          </w:p>
        </w:tc>
      </w:tr>
      <w:tr w:rsidR="004D4168" w:rsidRPr="00586681" w14:paraId="52972688" w14:textId="77777777" w:rsidTr="00F0069F">
        <w:tc>
          <w:tcPr>
            <w:tcW w:w="995" w:type="pct"/>
            <w:vMerge/>
            <w:vAlign w:val="center"/>
          </w:tcPr>
          <w:p w14:paraId="0E96DF07" w14:textId="77777777" w:rsidR="004D4168" w:rsidRPr="00586681" w:rsidRDefault="004D4168" w:rsidP="00F0069F">
            <w:pPr>
              <w:pStyle w:val="af4"/>
              <w:jc w:val="center"/>
            </w:pPr>
          </w:p>
        </w:tc>
        <w:tc>
          <w:tcPr>
            <w:tcW w:w="827" w:type="pct"/>
            <w:vAlign w:val="center"/>
          </w:tcPr>
          <w:p w14:paraId="4CF6BE86" w14:textId="77777777" w:rsidR="004D4168" w:rsidRPr="00586681" w:rsidRDefault="004D4168" w:rsidP="00F0069F">
            <w:pPr>
              <w:pStyle w:val="af4"/>
              <w:jc w:val="center"/>
            </w:pPr>
            <w:r w:rsidRPr="00586681">
              <w:rPr>
                <w:rFonts w:hint="eastAsia"/>
              </w:rPr>
              <w:t>2</w:t>
            </w:r>
          </w:p>
        </w:tc>
        <w:tc>
          <w:tcPr>
            <w:tcW w:w="987" w:type="pct"/>
            <w:vAlign w:val="center"/>
          </w:tcPr>
          <w:p w14:paraId="30F7F040" w14:textId="77777777" w:rsidR="004D4168" w:rsidRPr="00586681" w:rsidRDefault="004D4168" w:rsidP="00F0069F">
            <w:pPr>
              <w:pStyle w:val="af4"/>
              <w:jc w:val="center"/>
            </w:pPr>
            <w:r w:rsidRPr="00586681">
              <w:rPr>
                <w:rFonts w:hint="eastAsia"/>
              </w:rPr>
              <w:t>0</w:t>
            </w:r>
          </w:p>
        </w:tc>
        <w:tc>
          <w:tcPr>
            <w:tcW w:w="2191" w:type="pct"/>
            <w:vAlign w:val="center"/>
          </w:tcPr>
          <w:p w14:paraId="32C88B5C" w14:textId="77777777" w:rsidR="004D4168" w:rsidRPr="00586681" w:rsidRDefault="004D4168" w:rsidP="00F0069F">
            <w:pPr>
              <w:pStyle w:val="af4"/>
              <w:jc w:val="center"/>
            </w:pPr>
            <w:r w:rsidRPr="00586681">
              <w:rPr>
                <w:rFonts w:hint="eastAsia"/>
              </w:rPr>
              <w:t>低温过热（</w:t>
            </w:r>
            <w:r w:rsidRPr="00586681">
              <w:rPr>
                <w:rFonts w:hint="eastAsia"/>
              </w:rPr>
              <w:t>1</w:t>
            </w:r>
            <w:r w:rsidRPr="00586681">
              <w:t>50</w:t>
            </w:r>
            <w:r w:rsidRPr="00586681">
              <w:rPr>
                <w:rFonts w:hint="eastAsia"/>
              </w:rPr>
              <w:t>℃</w:t>
            </w:r>
            <w:r w:rsidRPr="00586681">
              <w:rPr>
                <w:rFonts w:hint="eastAsia"/>
              </w:rPr>
              <w:t>~</w:t>
            </w:r>
            <w:r w:rsidRPr="00586681">
              <w:t>300</w:t>
            </w:r>
            <w:r w:rsidRPr="00586681">
              <w:rPr>
                <w:rFonts w:hint="eastAsia"/>
              </w:rPr>
              <w:t>℃）</w:t>
            </w:r>
          </w:p>
        </w:tc>
      </w:tr>
      <w:tr w:rsidR="004D4168" w:rsidRPr="00586681" w14:paraId="3BBEC6B3" w14:textId="77777777" w:rsidTr="00F0069F">
        <w:tc>
          <w:tcPr>
            <w:tcW w:w="995" w:type="pct"/>
            <w:vMerge/>
            <w:vAlign w:val="center"/>
          </w:tcPr>
          <w:p w14:paraId="0BAE0EA5" w14:textId="77777777" w:rsidR="004D4168" w:rsidRPr="00586681" w:rsidRDefault="004D4168" w:rsidP="00F0069F">
            <w:pPr>
              <w:pStyle w:val="af4"/>
              <w:jc w:val="center"/>
            </w:pPr>
          </w:p>
        </w:tc>
        <w:tc>
          <w:tcPr>
            <w:tcW w:w="827" w:type="pct"/>
            <w:vAlign w:val="center"/>
          </w:tcPr>
          <w:p w14:paraId="2F747E40" w14:textId="77777777" w:rsidR="004D4168" w:rsidRPr="00586681" w:rsidRDefault="004D4168" w:rsidP="00F0069F">
            <w:pPr>
              <w:pStyle w:val="af4"/>
              <w:jc w:val="center"/>
            </w:pPr>
            <w:r w:rsidRPr="00586681">
              <w:rPr>
                <w:rFonts w:hint="eastAsia"/>
              </w:rPr>
              <w:t>2</w:t>
            </w:r>
          </w:p>
        </w:tc>
        <w:tc>
          <w:tcPr>
            <w:tcW w:w="987" w:type="pct"/>
            <w:vAlign w:val="center"/>
          </w:tcPr>
          <w:p w14:paraId="231C1A78" w14:textId="77777777" w:rsidR="004D4168" w:rsidRPr="00586681" w:rsidRDefault="004D4168" w:rsidP="00F0069F">
            <w:pPr>
              <w:pStyle w:val="af4"/>
              <w:jc w:val="center"/>
            </w:pPr>
            <w:r w:rsidRPr="00586681">
              <w:rPr>
                <w:rFonts w:hint="eastAsia"/>
              </w:rPr>
              <w:t>1</w:t>
            </w:r>
          </w:p>
        </w:tc>
        <w:tc>
          <w:tcPr>
            <w:tcW w:w="2191" w:type="pct"/>
            <w:vAlign w:val="center"/>
          </w:tcPr>
          <w:p w14:paraId="0830306F" w14:textId="77777777" w:rsidR="004D4168" w:rsidRPr="00586681" w:rsidRDefault="004D4168" w:rsidP="00F0069F">
            <w:pPr>
              <w:pStyle w:val="af4"/>
              <w:jc w:val="center"/>
            </w:pPr>
            <w:r w:rsidRPr="00586681">
              <w:rPr>
                <w:rFonts w:hint="eastAsia"/>
              </w:rPr>
              <w:t>中温过热（</w:t>
            </w:r>
            <w:r w:rsidRPr="00586681">
              <w:t>300</w:t>
            </w:r>
            <w:r w:rsidRPr="00586681">
              <w:rPr>
                <w:rFonts w:hint="eastAsia"/>
              </w:rPr>
              <w:t>℃</w:t>
            </w:r>
            <w:r w:rsidRPr="00586681">
              <w:rPr>
                <w:rFonts w:hint="eastAsia"/>
              </w:rPr>
              <w:t>~</w:t>
            </w:r>
            <w:r w:rsidRPr="00586681">
              <w:t>700</w:t>
            </w:r>
            <w:r w:rsidRPr="00586681">
              <w:rPr>
                <w:rFonts w:hint="eastAsia"/>
              </w:rPr>
              <w:t>℃）</w:t>
            </w:r>
          </w:p>
        </w:tc>
      </w:tr>
      <w:tr w:rsidR="004D4168" w:rsidRPr="00586681" w14:paraId="295CC2AB" w14:textId="77777777" w:rsidTr="00F0069F">
        <w:tc>
          <w:tcPr>
            <w:tcW w:w="995" w:type="pct"/>
            <w:vMerge/>
            <w:vAlign w:val="center"/>
          </w:tcPr>
          <w:p w14:paraId="20D99998" w14:textId="77777777" w:rsidR="004D4168" w:rsidRPr="00586681" w:rsidRDefault="004D4168" w:rsidP="00F0069F">
            <w:pPr>
              <w:pStyle w:val="af4"/>
              <w:jc w:val="center"/>
            </w:pPr>
          </w:p>
        </w:tc>
        <w:tc>
          <w:tcPr>
            <w:tcW w:w="827" w:type="pct"/>
            <w:vAlign w:val="center"/>
          </w:tcPr>
          <w:p w14:paraId="56E62A85" w14:textId="77777777" w:rsidR="004D4168" w:rsidRPr="00586681" w:rsidRDefault="004D4168" w:rsidP="00F0069F">
            <w:pPr>
              <w:pStyle w:val="af4"/>
              <w:jc w:val="center"/>
            </w:pPr>
            <w:r w:rsidRPr="00586681">
              <w:rPr>
                <w:rFonts w:hint="eastAsia"/>
              </w:rPr>
              <w:t>0</w:t>
            </w:r>
            <w:r w:rsidRPr="00586681">
              <w:rPr>
                <w:rFonts w:hint="eastAsia"/>
              </w:rPr>
              <w:t>，</w:t>
            </w:r>
            <w:r w:rsidRPr="00586681">
              <w:rPr>
                <w:rFonts w:hint="eastAsia"/>
              </w:rPr>
              <w:t>1</w:t>
            </w:r>
            <w:r w:rsidRPr="00586681">
              <w:rPr>
                <w:rFonts w:hint="eastAsia"/>
              </w:rPr>
              <w:t>，</w:t>
            </w:r>
            <w:r w:rsidRPr="00586681">
              <w:rPr>
                <w:rFonts w:hint="eastAsia"/>
              </w:rPr>
              <w:t>2</w:t>
            </w:r>
          </w:p>
        </w:tc>
        <w:tc>
          <w:tcPr>
            <w:tcW w:w="987" w:type="pct"/>
            <w:vAlign w:val="center"/>
          </w:tcPr>
          <w:p w14:paraId="56FA0309" w14:textId="77777777" w:rsidR="004D4168" w:rsidRPr="00586681" w:rsidRDefault="004D4168" w:rsidP="00F0069F">
            <w:pPr>
              <w:pStyle w:val="af4"/>
              <w:jc w:val="center"/>
            </w:pPr>
            <w:r w:rsidRPr="00586681">
              <w:rPr>
                <w:rFonts w:hint="eastAsia"/>
              </w:rPr>
              <w:t>2</w:t>
            </w:r>
          </w:p>
        </w:tc>
        <w:tc>
          <w:tcPr>
            <w:tcW w:w="2191" w:type="pct"/>
            <w:vAlign w:val="center"/>
          </w:tcPr>
          <w:p w14:paraId="50535E7D" w14:textId="77777777" w:rsidR="004D4168" w:rsidRPr="00586681" w:rsidRDefault="004D4168" w:rsidP="00F0069F">
            <w:pPr>
              <w:pStyle w:val="af4"/>
              <w:jc w:val="center"/>
            </w:pPr>
            <w:r w:rsidRPr="00586681">
              <w:rPr>
                <w:rFonts w:hint="eastAsia"/>
              </w:rPr>
              <w:t>高温过热（</w:t>
            </w:r>
            <w:r w:rsidRPr="00586681">
              <w:t>300</w:t>
            </w:r>
            <w:r w:rsidRPr="00586681">
              <w:rPr>
                <w:rFonts w:hint="eastAsia"/>
              </w:rPr>
              <w:t>℃</w:t>
            </w:r>
            <w:r w:rsidRPr="00586681">
              <w:rPr>
                <w:rFonts w:hint="eastAsia"/>
              </w:rPr>
              <w:t>~</w:t>
            </w:r>
            <w:r w:rsidRPr="00586681">
              <w:t>700</w:t>
            </w:r>
            <w:r w:rsidRPr="00586681">
              <w:rPr>
                <w:rFonts w:hint="eastAsia"/>
              </w:rPr>
              <w:t>℃）</w:t>
            </w:r>
          </w:p>
        </w:tc>
      </w:tr>
      <w:tr w:rsidR="004D4168" w:rsidRPr="00586681" w14:paraId="46C42EFE" w14:textId="77777777" w:rsidTr="00F0069F">
        <w:tc>
          <w:tcPr>
            <w:tcW w:w="995" w:type="pct"/>
            <w:vMerge/>
            <w:vAlign w:val="center"/>
          </w:tcPr>
          <w:p w14:paraId="66A4EB1E" w14:textId="77777777" w:rsidR="004D4168" w:rsidRPr="00586681" w:rsidRDefault="004D4168" w:rsidP="00F0069F">
            <w:pPr>
              <w:pStyle w:val="af4"/>
              <w:jc w:val="center"/>
            </w:pPr>
          </w:p>
        </w:tc>
        <w:tc>
          <w:tcPr>
            <w:tcW w:w="827" w:type="pct"/>
            <w:vAlign w:val="center"/>
          </w:tcPr>
          <w:p w14:paraId="5FDCC54C" w14:textId="77777777" w:rsidR="004D4168" w:rsidRPr="00586681" w:rsidRDefault="004D4168" w:rsidP="00F0069F">
            <w:pPr>
              <w:pStyle w:val="af4"/>
              <w:jc w:val="center"/>
            </w:pPr>
            <w:r w:rsidRPr="00586681">
              <w:rPr>
                <w:rFonts w:hint="eastAsia"/>
              </w:rPr>
              <w:t>1</w:t>
            </w:r>
          </w:p>
        </w:tc>
        <w:tc>
          <w:tcPr>
            <w:tcW w:w="987" w:type="pct"/>
            <w:vAlign w:val="center"/>
          </w:tcPr>
          <w:p w14:paraId="3389E7ED" w14:textId="77777777" w:rsidR="004D4168" w:rsidRPr="00586681" w:rsidRDefault="004D4168" w:rsidP="00F0069F">
            <w:pPr>
              <w:pStyle w:val="af4"/>
              <w:jc w:val="center"/>
            </w:pPr>
            <w:r w:rsidRPr="00586681">
              <w:rPr>
                <w:rFonts w:hint="eastAsia"/>
              </w:rPr>
              <w:t>0</w:t>
            </w:r>
          </w:p>
        </w:tc>
        <w:tc>
          <w:tcPr>
            <w:tcW w:w="2191" w:type="pct"/>
            <w:vAlign w:val="center"/>
          </w:tcPr>
          <w:p w14:paraId="4C93377A" w14:textId="77777777" w:rsidR="004D4168" w:rsidRPr="00586681" w:rsidRDefault="004D4168" w:rsidP="00F0069F">
            <w:pPr>
              <w:pStyle w:val="af4"/>
              <w:jc w:val="center"/>
            </w:pPr>
            <w:r w:rsidRPr="00586681">
              <w:rPr>
                <w:rFonts w:hint="eastAsia"/>
              </w:rPr>
              <w:t>局部放电</w:t>
            </w:r>
          </w:p>
        </w:tc>
      </w:tr>
      <w:tr w:rsidR="004D4168" w:rsidRPr="00586681" w14:paraId="5E8BADBC" w14:textId="77777777" w:rsidTr="00F0069F">
        <w:tc>
          <w:tcPr>
            <w:tcW w:w="995" w:type="pct"/>
            <w:vMerge w:val="restart"/>
            <w:vAlign w:val="center"/>
          </w:tcPr>
          <w:p w14:paraId="6F4BA0C9" w14:textId="77777777" w:rsidR="004D4168" w:rsidRPr="00586681" w:rsidRDefault="004D4168" w:rsidP="00F0069F">
            <w:pPr>
              <w:pStyle w:val="af4"/>
              <w:jc w:val="center"/>
            </w:pPr>
            <w:r w:rsidRPr="00586681">
              <w:rPr>
                <w:rFonts w:hint="eastAsia"/>
              </w:rPr>
              <w:t>2</w:t>
            </w:r>
          </w:p>
        </w:tc>
        <w:tc>
          <w:tcPr>
            <w:tcW w:w="827" w:type="pct"/>
            <w:vAlign w:val="center"/>
          </w:tcPr>
          <w:p w14:paraId="4364290B" w14:textId="77777777" w:rsidR="004D4168" w:rsidRPr="00586681" w:rsidRDefault="004D4168" w:rsidP="00F0069F">
            <w:pPr>
              <w:pStyle w:val="af4"/>
              <w:jc w:val="center"/>
            </w:pPr>
            <w:r w:rsidRPr="00586681">
              <w:rPr>
                <w:rFonts w:hint="eastAsia"/>
              </w:rPr>
              <w:t>0</w:t>
            </w:r>
            <w:r w:rsidRPr="00586681">
              <w:rPr>
                <w:rFonts w:hint="eastAsia"/>
              </w:rPr>
              <w:t>，</w:t>
            </w:r>
            <w:r w:rsidRPr="00586681">
              <w:rPr>
                <w:rFonts w:hint="eastAsia"/>
              </w:rPr>
              <w:t>1</w:t>
            </w:r>
          </w:p>
        </w:tc>
        <w:tc>
          <w:tcPr>
            <w:tcW w:w="987" w:type="pct"/>
            <w:vAlign w:val="center"/>
          </w:tcPr>
          <w:p w14:paraId="748765BB" w14:textId="77777777" w:rsidR="004D4168" w:rsidRPr="00586681" w:rsidRDefault="004D4168" w:rsidP="00F0069F">
            <w:pPr>
              <w:pStyle w:val="af4"/>
              <w:jc w:val="center"/>
            </w:pPr>
            <w:r w:rsidRPr="00586681">
              <w:rPr>
                <w:rFonts w:hint="eastAsia"/>
              </w:rPr>
              <w:t>0</w:t>
            </w:r>
            <w:r w:rsidRPr="00586681">
              <w:rPr>
                <w:rFonts w:hint="eastAsia"/>
              </w:rPr>
              <w:t>，</w:t>
            </w:r>
            <w:r w:rsidRPr="00586681">
              <w:rPr>
                <w:rFonts w:hint="eastAsia"/>
              </w:rPr>
              <w:t>1</w:t>
            </w:r>
            <w:r w:rsidRPr="00586681">
              <w:rPr>
                <w:rFonts w:hint="eastAsia"/>
              </w:rPr>
              <w:t>，</w:t>
            </w:r>
            <w:r w:rsidRPr="00586681">
              <w:rPr>
                <w:rFonts w:hint="eastAsia"/>
              </w:rPr>
              <w:t>2</w:t>
            </w:r>
          </w:p>
        </w:tc>
        <w:tc>
          <w:tcPr>
            <w:tcW w:w="2191" w:type="pct"/>
            <w:vAlign w:val="center"/>
          </w:tcPr>
          <w:p w14:paraId="0956B5DE" w14:textId="77777777" w:rsidR="004D4168" w:rsidRPr="00586681" w:rsidRDefault="004D4168" w:rsidP="00F0069F">
            <w:pPr>
              <w:pStyle w:val="af4"/>
              <w:jc w:val="center"/>
            </w:pPr>
            <w:r w:rsidRPr="00586681">
              <w:rPr>
                <w:rFonts w:hint="eastAsia"/>
              </w:rPr>
              <w:t>低能放电</w:t>
            </w:r>
          </w:p>
        </w:tc>
      </w:tr>
      <w:tr w:rsidR="004D4168" w:rsidRPr="00586681" w14:paraId="77B21DEC" w14:textId="77777777" w:rsidTr="00F0069F">
        <w:tc>
          <w:tcPr>
            <w:tcW w:w="995" w:type="pct"/>
            <w:vMerge/>
            <w:vAlign w:val="center"/>
          </w:tcPr>
          <w:p w14:paraId="2F94E5F5" w14:textId="77777777" w:rsidR="004D4168" w:rsidRPr="00586681" w:rsidRDefault="004D4168" w:rsidP="00F0069F">
            <w:pPr>
              <w:pStyle w:val="af4"/>
              <w:jc w:val="center"/>
            </w:pPr>
          </w:p>
        </w:tc>
        <w:tc>
          <w:tcPr>
            <w:tcW w:w="827" w:type="pct"/>
            <w:vAlign w:val="center"/>
          </w:tcPr>
          <w:p w14:paraId="7E46A79D" w14:textId="77777777" w:rsidR="004D4168" w:rsidRPr="00586681" w:rsidRDefault="004D4168" w:rsidP="00F0069F">
            <w:pPr>
              <w:pStyle w:val="af4"/>
              <w:jc w:val="center"/>
            </w:pPr>
            <w:r w:rsidRPr="00586681">
              <w:rPr>
                <w:rFonts w:hint="eastAsia"/>
              </w:rPr>
              <w:t>2</w:t>
            </w:r>
          </w:p>
        </w:tc>
        <w:tc>
          <w:tcPr>
            <w:tcW w:w="987" w:type="pct"/>
            <w:vAlign w:val="center"/>
          </w:tcPr>
          <w:p w14:paraId="77993A67" w14:textId="77777777" w:rsidR="004D4168" w:rsidRPr="00586681" w:rsidRDefault="004D4168" w:rsidP="00F0069F">
            <w:pPr>
              <w:pStyle w:val="af4"/>
              <w:jc w:val="center"/>
            </w:pPr>
            <w:r w:rsidRPr="00586681">
              <w:rPr>
                <w:rFonts w:hint="eastAsia"/>
              </w:rPr>
              <w:t>0</w:t>
            </w:r>
            <w:r w:rsidRPr="00586681">
              <w:rPr>
                <w:rFonts w:hint="eastAsia"/>
              </w:rPr>
              <w:t>，</w:t>
            </w:r>
            <w:r w:rsidRPr="00586681">
              <w:rPr>
                <w:rFonts w:hint="eastAsia"/>
              </w:rPr>
              <w:t>1</w:t>
            </w:r>
            <w:r w:rsidRPr="00586681">
              <w:rPr>
                <w:rFonts w:hint="eastAsia"/>
              </w:rPr>
              <w:t>，</w:t>
            </w:r>
            <w:r w:rsidRPr="00586681">
              <w:rPr>
                <w:rFonts w:hint="eastAsia"/>
              </w:rPr>
              <w:t>2</w:t>
            </w:r>
          </w:p>
        </w:tc>
        <w:tc>
          <w:tcPr>
            <w:tcW w:w="2191" w:type="pct"/>
            <w:vAlign w:val="center"/>
          </w:tcPr>
          <w:p w14:paraId="4C6271BC" w14:textId="77777777" w:rsidR="004D4168" w:rsidRPr="00586681" w:rsidRDefault="004D4168" w:rsidP="00F0069F">
            <w:pPr>
              <w:pStyle w:val="af4"/>
              <w:jc w:val="center"/>
            </w:pPr>
            <w:r w:rsidRPr="00586681">
              <w:rPr>
                <w:rFonts w:hint="eastAsia"/>
              </w:rPr>
              <w:t>低能放电兼过热热</w:t>
            </w:r>
          </w:p>
        </w:tc>
      </w:tr>
      <w:tr w:rsidR="004D4168" w:rsidRPr="00586681" w14:paraId="182DA358" w14:textId="77777777" w:rsidTr="00F0069F">
        <w:tc>
          <w:tcPr>
            <w:tcW w:w="995" w:type="pct"/>
            <w:vMerge w:val="restart"/>
            <w:vAlign w:val="center"/>
          </w:tcPr>
          <w:p w14:paraId="0732E4C4" w14:textId="77777777" w:rsidR="004D4168" w:rsidRPr="00586681" w:rsidRDefault="004D4168" w:rsidP="00F0069F">
            <w:pPr>
              <w:pStyle w:val="af4"/>
              <w:jc w:val="center"/>
            </w:pPr>
            <w:r w:rsidRPr="00586681">
              <w:rPr>
                <w:rFonts w:hint="eastAsia"/>
              </w:rPr>
              <w:t>1</w:t>
            </w:r>
          </w:p>
        </w:tc>
        <w:tc>
          <w:tcPr>
            <w:tcW w:w="827" w:type="pct"/>
            <w:vAlign w:val="center"/>
          </w:tcPr>
          <w:p w14:paraId="467EFAC2" w14:textId="77777777" w:rsidR="004D4168" w:rsidRPr="00586681" w:rsidRDefault="004D4168" w:rsidP="00F0069F">
            <w:pPr>
              <w:pStyle w:val="af4"/>
              <w:jc w:val="center"/>
            </w:pPr>
            <w:r w:rsidRPr="00586681">
              <w:rPr>
                <w:rFonts w:hint="eastAsia"/>
              </w:rPr>
              <w:t>0</w:t>
            </w:r>
            <w:r w:rsidRPr="00586681">
              <w:rPr>
                <w:rFonts w:hint="eastAsia"/>
              </w:rPr>
              <w:t>，</w:t>
            </w:r>
            <w:r w:rsidRPr="00586681">
              <w:rPr>
                <w:rFonts w:hint="eastAsia"/>
              </w:rPr>
              <w:t>1</w:t>
            </w:r>
          </w:p>
        </w:tc>
        <w:tc>
          <w:tcPr>
            <w:tcW w:w="987" w:type="pct"/>
            <w:vAlign w:val="center"/>
          </w:tcPr>
          <w:p w14:paraId="1066D03A" w14:textId="77777777" w:rsidR="004D4168" w:rsidRPr="00586681" w:rsidRDefault="004D4168" w:rsidP="00F0069F">
            <w:pPr>
              <w:pStyle w:val="af4"/>
              <w:jc w:val="center"/>
            </w:pPr>
            <w:r w:rsidRPr="00586681">
              <w:rPr>
                <w:rFonts w:hint="eastAsia"/>
              </w:rPr>
              <w:t>0</w:t>
            </w:r>
            <w:r w:rsidRPr="00586681">
              <w:rPr>
                <w:rFonts w:hint="eastAsia"/>
              </w:rPr>
              <w:t>，</w:t>
            </w:r>
            <w:r w:rsidRPr="00586681">
              <w:rPr>
                <w:rFonts w:hint="eastAsia"/>
              </w:rPr>
              <w:t>1</w:t>
            </w:r>
            <w:r w:rsidRPr="00586681">
              <w:rPr>
                <w:rFonts w:hint="eastAsia"/>
              </w:rPr>
              <w:t>，</w:t>
            </w:r>
            <w:r w:rsidRPr="00586681">
              <w:rPr>
                <w:rFonts w:hint="eastAsia"/>
              </w:rPr>
              <w:t>2</w:t>
            </w:r>
          </w:p>
        </w:tc>
        <w:tc>
          <w:tcPr>
            <w:tcW w:w="2191" w:type="pct"/>
            <w:vAlign w:val="center"/>
          </w:tcPr>
          <w:p w14:paraId="534EFC30" w14:textId="77777777" w:rsidR="004D4168" w:rsidRPr="00586681" w:rsidRDefault="004D4168" w:rsidP="00F0069F">
            <w:pPr>
              <w:pStyle w:val="af4"/>
              <w:jc w:val="center"/>
            </w:pPr>
            <w:r w:rsidRPr="00586681">
              <w:rPr>
                <w:rFonts w:hint="eastAsia"/>
              </w:rPr>
              <w:t>电弧放电</w:t>
            </w:r>
          </w:p>
        </w:tc>
      </w:tr>
      <w:tr w:rsidR="004D4168" w:rsidRPr="00586681" w14:paraId="1C3B39AD" w14:textId="77777777" w:rsidTr="00F0069F">
        <w:tc>
          <w:tcPr>
            <w:tcW w:w="995" w:type="pct"/>
            <w:vMerge/>
            <w:vAlign w:val="center"/>
          </w:tcPr>
          <w:p w14:paraId="29E01BA5" w14:textId="77777777" w:rsidR="004D4168" w:rsidRPr="00586681" w:rsidRDefault="004D4168" w:rsidP="00F0069F">
            <w:pPr>
              <w:pStyle w:val="af4"/>
              <w:jc w:val="center"/>
            </w:pPr>
          </w:p>
        </w:tc>
        <w:tc>
          <w:tcPr>
            <w:tcW w:w="827" w:type="pct"/>
            <w:vAlign w:val="center"/>
          </w:tcPr>
          <w:p w14:paraId="15915705" w14:textId="77777777" w:rsidR="004D4168" w:rsidRPr="00586681" w:rsidRDefault="004D4168" w:rsidP="00F0069F">
            <w:pPr>
              <w:pStyle w:val="af4"/>
              <w:jc w:val="center"/>
            </w:pPr>
            <w:r w:rsidRPr="00586681">
              <w:rPr>
                <w:rFonts w:hint="eastAsia"/>
              </w:rPr>
              <w:t>2</w:t>
            </w:r>
          </w:p>
        </w:tc>
        <w:tc>
          <w:tcPr>
            <w:tcW w:w="987" w:type="pct"/>
            <w:vAlign w:val="center"/>
          </w:tcPr>
          <w:p w14:paraId="03C418A3" w14:textId="77777777" w:rsidR="004D4168" w:rsidRPr="00586681" w:rsidRDefault="004D4168" w:rsidP="00F0069F">
            <w:pPr>
              <w:pStyle w:val="af4"/>
              <w:jc w:val="center"/>
            </w:pPr>
            <w:r w:rsidRPr="00586681">
              <w:rPr>
                <w:rFonts w:hint="eastAsia"/>
              </w:rPr>
              <w:t>0</w:t>
            </w:r>
            <w:r w:rsidRPr="00586681">
              <w:rPr>
                <w:rFonts w:hint="eastAsia"/>
              </w:rPr>
              <w:t>，</w:t>
            </w:r>
            <w:r w:rsidRPr="00586681">
              <w:rPr>
                <w:rFonts w:hint="eastAsia"/>
              </w:rPr>
              <w:t>1</w:t>
            </w:r>
            <w:r w:rsidRPr="00586681">
              <w:rPr>
                <w:rFonts w:hint="eastAsia"/>
              </w:rPr>
              <w:t>，</w:t>
            </w:r>
            <w:r w:rsidRPr="00586681">
              <w:rPr>
                <w:rFonts w:hint="eastAsia"/>
              </w:rPr>
              <w:t>2</w:t>
            </w:r>
          </w:p>
        </w:tc>
        <w:tc>
          <w:tcPr>
            <w:tcW w:w="2191" w:type="pct"/>
            <w:vAlign w:val="center"/>
          </w:tcPr>
          <w:p w14:paraId="14F1D313" w14:textId="77777777" w:rsidR="004D4168" w:rsidRPr="00586681" w:rsidRDefault="004D4168" w:rsidP="00F0069F">
            <w:pPr>
              <w:pStyle w:val="af4"/>
              <w:jc w:val="center"/>
            </w:pPr>
            <w:r w:rsidRPr="00586681">
              <w:rPr>
                <w:rFonts w:hint="eastAsia"/>
              </w:rPr>
              <w:t>电弧放电兼过热热</w:t>
            </w:r>
          </w:p>
        </w:tc>
      </w:tr>
    </w:tbl>
    <w:p w14:paraId="2720570C" w14:textId="77777777" w:rsidR="004D4168" w:rsidRPr="00586681" w:rsidRDefault="004D4168" w:rsidP="004D4168">
      <w:pPr>
        <w:spacing w:beforeLines="50" w:before="156" w:line="400" w:lineRule="exact"/>
        <w:ind w:firstLineChars="200" w:firstLine="480"/>
        <w:rPr>
          <w:rFonts w:ascii="宋体" w:eastAsia="宋体" w:hAnsi="宋体" w:cs="宋体"/>
          <w:sz w:val="24"/>
        </w:rPr>
      </w:pPr>
      <w:r w:rsidRPr="00586681">
        <w:rPr>
          <w:rFonts w:ascii="宋体" w:eastAsia="宋体" w:hAnsi="宋体" w:cs="宋体" w:hint="eastAsia"/>
          <w:sz w:val="24"/>
        </w:rPr>
        <w:t>②知识的获取</w:t>
      </w:r>
    </w:p>
    <w:p w14:paraId="1EB83FDA"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本案例仅考虑变压器故障诊断知识的直接获取方式</w:t>
      </w:r>
      <w:r>
        <w:rPr>
          <w:rFonts w:eastAsia="宋体" w:hint="eastAsia"/>
          <w:sz w:val="24"/>
        </w:rPr>
        <w:t>，</w:t>
      </w:r>
      <w:r w:rsidRPr="00586681">
        <w:rPr>
          <w:rFonts w:eastAsia="宋体" w:hint="eastAsia"/>
          <w:sz w:val="24"/>
        </w:rPr>
        <w:t>通过和电力部门专家的交流</w:t>
      </w:r>
      <w:r>
        <w:rPr>
          <w:rFonts w:eastAsia="宋体" w:hint="eastAsia"/>
          <w:sz w:val="24"/>
        </w:rPr>
        <w:t>，</w:t>
      </w:r>
      <w:r w:rsidRPr="00586681">
        <w:rPr>
          <w:rFonts w:eastAsia="宋体" w:hint="eastAsia"/>
          <w:sz w:val="24"/>
        </w:rPr>
        <w:t>同时阅读分析相关专业文献</w:t>
      </w:r>
      <w:r>
        <w:rPr>
          <w:rFonts w:eastAsia="宋体" w:hint="eastAsia"/>
          <w:sz w:val="24"/>
        </w:rPr>
        <w:t>，</w:t>
      </w:r>
      <w:r w:rsidRPr="00586681">
        <w:rPr>
          <w:rFonts w:eastAsia="宋体" w:hint="eastAsia"/>
          <w:sz w:val="24"/>
        </w:rPr>
        <w:t>综合得到变压器故障的相关知识。通过系统设计的知识编辑器窗口对知识库中的知识进行输入。列举两条规则如下：</w:t>
      </w:r>
    </w:p>
    <w:p w14:paraId="1D765588"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a</w:t>
      </w:r>
      <w:r w:rsidRPr="00586681">
        <w:rPr>
          <w:rFonts w:eastAsia="宋体"/>
          <w:sz w:val="24"/>
        </w:rPr>
        <w:t>.</w:t>
      </w:r>
      <w:r w:rsidRPr="00586681">
        <w:rPr>
          <w:rFonts w:eastAsia="宋体" w:hint="eastAsia"/>
          <w:sz w:val="24"/>
        </w:rPr>
        <w:t>规则前提：气体比值</w:t>
      </w:r>
      <w:r w:rsidRPr="00586681">
        <w:rPr>
          <w:rFonts w:eastAsia="宋体" w:hint="eastAsia"/>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2</w:t>
      </w:r>
      <w:r w:rsidRPr="00586681">
        <w:rPr>
          <w:rFonts w:eastAsia="宋体"/>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4</w:t>
      </w:r>
      <w:r w:rsidRPr="00586681">
        <w:rPr>
          <w:rFonts w:eastAsia="宋体" w:hint="eastAsia"/>
          <w:sz w:val="24"/>
        </w:rPr>
        <w:t>的编码为“</w:t>
      </w:r>
      <w:r w:rsidRPr="00586681">
        <w:rPr>
          <w:rFonts w:eastAsia="宋体" w:hint="eastAsia"/>
          <w:sz w:val="24"/>
        </w:rPr>
        <w:t>0</w:t>
      </w:r>
      <w:r w:rsidRPr="00586681">
        <w:rPr>
          <w:rFonts w:eastAsia="宋体" w:hint="eastAsia"/>
          <w:sz w:val="24"/>
        </w:rPr>
        <w:t>”，</w:t>
      </w:r>
      <w:r w:rsidRPr="00586681">
        <w:rPr>
          <w:rFonts w:eastAsia="宋体" w:hint="eastAsia"/>
          <w:sz w:val="24"/>
        </w:rPr>
        <w:t>C</w:t>
      </w:r>
      <w:r w:rsidRPr="00586681">
        <w:rPr>
          <w:rFonts w:eastAsia="宋体"/>
          <w:sz w:val="24"/>
        </w:rPr>
        <w:t>H</w:t>
      </w:r>
      <w:r w:rsidRPr="00586681">
        <w:rPr>
          <w:rFonts w:eastAsia="宋体"/>
          <w:sz w:val="24"/>
          <w:vertAlign w:val="subscript"/>
        </w:rPr>
        <w:t>4</w:t>
      </w:r>
      <w:r w:rsidRPr="00586681">
        <w:rPr>
          <w:rFonts w:eastAsia="宋体"/>
          <w:sz w:val="24"/>
        </w:rPr>
        <w:t>/H</w:t>
      </w:r>
      <w:r w:rsidRPr="00586681">
        <w:rPr>
          <w:rFonts w:eastAsia="宋体"/>
          <w:sz w:val="24"/>
          <w:vertAlign w:val="subscript"/>
        </w:rPr>
        <w:t>2</w:t>
      </w:r>
      <w:r w:rsidRPr="00586681">
        <w:rPr>
          <w:rFonts w:eastAsia="宋体" w:hint="eastAsia"/>
          <w:sz w:val="24"/>
        </w:rPr>
        <w:t>的编码为“</w:t>
      </w:r>
      <w:r w:rsidRPr="00586681">
        <w:rPr>
          <w:rFonts w:eastAsia="宋体" w:hint="eastAsia"/>
          <w:sz w:val="24"/>
        </w:rPr>
        <w:t>1</w:t>
      </w:r>
      <w:r w:rsidRPr="00586681">
        <w:rPr>
          <w:rFonts w:eastAsia="宋体" w:hint="eastAsia"/>
          <w:sz w:val="24"/>
        </w:rPr>
        <w:t>”，</w:t>
      </w:r>
      <w:r w:rsidRPr="00586681">
        <w:rPr>
          <w:rFonts w:eastAsia="宋体" w:hint="eastAsia"/>
          <w:sz w:val="24"/>
        </w:rPr>
        <w:t>C</w:t>
      </w:r>
      <w:r w:rsidRPr="00586681">
        <w:rPr>
          <w:rFonts w:eastAsia="宋体"/>
          <w:sz w:val="22"/>
          <w:vertAlign w:val="subscript"/>
        </w:rPr>
        <w:t>2</w:t>
      </w:r>
      <w:r w:rsidRPr="00586681">
        <w:rPr>
          <w:rFonts w:eastAsia="宋体"/>
          <w:sz w:val="24"/>
        </w:rPr>
        <w:t>H</w:t>
      </w:r>
      <w:r w:rsidRPr="00586681">
        <w:rPr>
          <w:rFonts w:eastAsia="宋体"/>
          <w:sz w:val="24"/>
          <w:vertAlign w:val="subscript"/>
        </w:rPr>
        <w:t>4</w:t>
      </w:r>
      <w:r w:rsidRPr="00586681">
        <w:rPr>
          <w:rFonts w:eastAsia="宋体"/>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6</w:t>
      </w:r>
      <w:r w:rsidRPr="00586681">
        <w:rPr>
          <w:rFonts w:eastAsia="宋体" w:hint="eastAsia"/>
          <w:sz w:val="24"/>
        </w:rPr>
        <w:t>的编码为“</w:t>
      </w:r>
      <w:r w:rsidRPr="00586681">
        <w:rPr>
          <w:rFonts w:eastAsia="宋体" w:hint="eastAsia"/>
          <w:sz w:val="24"/>
        </w:rPr>
        <w:t>0</w:t>
      </w:r>
      <w:r w:rsidRPr="00586681">
        <w:rPr>
          <w:rFonts w:eastAsia="宋体" w:hint="eastAsia"/>
          <w:sz w:val="24"/>
        </w:rPr>
        <w:t>”。规则结论：局部放电。</w:t>
      </w:r>
    </w:p>
    <w:p w14:paraId="5FBBF2E2"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b</w:t>
      </w:r>
      <w:r w:rsidRPr="00586681">
        <w:rPr>
          <w:rFonts w:eastAsia="宋体"/>
          <w:sz w:val="24"/>
        </w:rPr>
        <w:t>.</w:t>
      </w:r>
      <w:r w:rsidRPr="00586681">
        <w:rPr>
          <w:rFonts w:eastAsia="宋体" w:hint="eastAsia"/>
          <w:sz w:val="24"/>
        </w:rPr>
        <w:t>规则前提：气体比值</w:t>
      </w:r>
      <w:r w:rsidRPr="00586681">
        <w:rPr>
          <w:rFonts w:eastAsia="宋体" w:hint="eastAsia"/>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2</w:t>
      </w:r>
      <w:r w:rsidRPr="00586681">
        <w:rPr>
          <w:rFonts w:eastAsia="宋体"/>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4</w:t>
      </w:r>
      <w:r w:rsidRPr="00586681">
        <w:rPr>
          <w:rFonts w:eastAsia="宋体" w:hint="eastAsia"/>
          <w:sz w:val="24"/>
        </w:rPr>
        <w:t>的编码为“</w:t>
      </w:r>
      <w:r w:rsidRPr="00586681">
        <w:rPr>
          <w:rFonts w:eastAsia="宋体"/>
          <w:sz w:val="24"/>
        </w:rPr>
        <w:t>2</w:t>
      </w:r>
      <w:r w:rsidRPr="00586681">
        <w:rPr>
          <w:rFonts w:eastAsia="宋体" w:hint="eastAsia"/>
          <w:sz w:val="24"/>
        </w:rPr>
        <w:t>”，</w:t>
      </w:r>
      <w:r w:rsidRPr="00586681">
        <w:rPr>
          <w:rFonts w:eastAsia="宋体" w:hint="eastAsia"/>
          <w:sz w:val="24"/>
        </w:rPr>
        <w:t>C</w:t>
      </w:r>
      <w:r w:rsidRPr="00586681">
        <w:rPr>
          <w:rFonts w:eastAsia="宋体"/>
          <w:sz w:val="24"/>
        </w:rPr>
        <w:t>H</w:t>
      </w:r>
      <w:r w:rsidRPr="00586681">
        <w:rPr>
          <w:rFonts w:eastAsia="宋体"/>
          <w:sz w:val="24"/>
          <w:vertAlign w:val="subscript"/>
        </w:rPr>
        <w:t>4</w:t>
      </w:r>
      <w:r w:rsidRPr="00586681">
        <w:rPr>
          <w:rFonts w:eastAsia="宋体"/>
          <w:sz w:val="24"/>
        </w:rPr>
        <w:t>/H</w:t>
      </w:r>
      <w:r w:rsidRPr="00586681">
        <w:rPr>
          <w:rFonts w:eastAsia="宋体"/>
          <w:sz w:val="24"/>
          <w:vertAlign w:val="subscript"/>
        </w:rPr>
        <w:t>2</w:t>
      </w:r>
      <w:r w:rsidRPr="00586681">
        <w:rPr>
          <w:rFonts w:eastAsia="宋体" w:hint="eastAsia"/>
          <w:sz w:val="24"/>
        </w:rPr>
        <w:t>的编码为“</w:t>
      </w:r>
      <w:r w:rsidRPr="00586681">
        <w:rPr>
          <w:rFonts w:eastAsia="宋体"/>
          <w:sz w:val="24"/>
        </w:rPr>
        <w:t>0</w:t>
      </w:r>
      <w:r w:rsidRPr="00586681">
        <w:rPr>
          <w:rFonts w:eastAsia="宋体" w:hint="eastAsia"/>
          <w:sz w:val="24"/>
        </w:rPr>
        <w:t>”，</w:t>
      </w:r>
      <w:r w:rsidRPr="00586681">
        <w:rPr>
          <w:rFonts w:eastAsia="宋体" w:hint="eastAsia"/>
          <w:sz w:val="24"/>
        </w:rPr>
        <w:t>C</w:t>
      </w:r>
      <w:r w:rsidRPr="00586681">
        <w:rPr>
          <w:rFonts w:eastAsia="宋体"/>
          <w:sz w:val="22"/>
          <w:vertAlign w:val="subscript"/>
        </w:rPr>
        <w:t>2</w:t>
      </w:r>
      <w:r w:rsidRPr="00586681">
        <w:rPr>
          <w:rFonts w:eastAsia="宋体"/>
          <w:sz w:val="24"/>
        </w:rPr>
        <w:t>H</w:t>
      </w:r>
      <w:r w:rsidRPr="00586681">
        <w:rPr>
          <w:rFonts w:eastAsia="宋体"/>
          <w:sz w:val="24"/>
          <w:vertAlign w:val="subscript"/>
        </w:rPr>
        <w:t>4</w:t>
      </w:r>
      <w:r w:rsidRPr="00586681">
        <w:rPr>
          <w:rFonts w:eastAsia="宋体"/>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6</w:t>
      </w:r>
      <w:r w:rsidRPr="00586681">
        <w:rPr>
          <w:rFonts w:eastAsia="宋体" w:hint="eastAsia"/>
          <w:sz w:val="24"/>
        </w:rPr>
        <w:t>的编码为“</w:t>
      </w:r>
      <w:r w:rsidRPr="00586681">
        <w:rPr>
          <w:rFonts w:eastAsia="宋体" w:hint="eastAsia"/>
          <w:sz w:val="24"/>
        </w:rPr>
        <w:t>0</w:t>
      </w:r>
      <w:r w:rsidRPr="00586681">
        <w:rPr>
          <w:rFonts w:eastAsia="宋体" w:hint="eastAsia"/>
          <w:sz w:val="24"/>
        </w:rPr>
        <w:t>”或“</w:t>
      </w:r>
      <w:r w:rsidRPr="00586681">
        <w:rPr>
          <w:rFonts w:eastAsia="宋体" w:hint="eastAsia"/>
          <w:sz w:val="24"/>
        </w:rPr>
        <w:t>1</w:t>
      </w:r>
      <w:r w:rsidRPr="00586681">
        <w:rPr>
          <w:rFonts w:eastAsia="宋体" w:hint="eastAsia"/>
          <w:sz w:val="24"/>
        </w:rPr>
        <w:t>”。规则结论：低能放电。</w:t>
      </w:r>
    </w:p>
    <w:p w14:paraId="4861B5F2" w14:textId="77777777" w:rsidR="004D4168" w:rsidRPr="00586681" w:rsidRDefault="004D4168" w:rsidP="004D4168">
      <w:pPr>
        <w:spacing w:line="400" w:lineRule="exact"/>
        <w:ind w:firstLineChars="200" w:firstLine="480"/>
        <w:rPr>
          <w:rFonts w:ascii="宋体" w:eastAsia="宋体" w:hAnsi="宋体" w:cs="宋体"/>
          <w:sz w:val="24"/>
        </w:rPr>
      </w:pPr>
      <w:r w:rsidRPr="00586681">
        <w:rPr>
          <w:rFonts w:ascii="宋体" w:eastAsia="宋体" w:hAnsi="宋体" w:cs="宋体" w:hint="eastAsia"/>
          <w:sz w:val="24"/>
        </w:rPr>
        <w:t>③知识表示方式</w:t>
      </w:r>
    </w:p>
    <w:p w14:paraId="678DE9B1"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在选择知识表示方法的时候应该考虑：方法能否充分表示领域知识；是否有利于对知识进行推理；是否便于对知识的组织、维护和管理。一般的，具有经验性、因果性的知识适合用产生式表示法进行表示。产生式表示法有内在的优势。</w:t>
      </w:r>
    </w:p>
    <w:p w14:paraId="4A4B10E7"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a</w:t>
      </w:r>
      <w:r w:rsidRPr="00586681">
        <w:rPr>
          <w:rFonts w:eastAsia="宋体"/>
          <w:sz w:val="24"/>
        </w:rPr>
        <w:t>.</w:t>
      </w:r>
      <w:r w:rsidRPr="00586681">
        <w:rPr>
          <w:rFonts w:eastAsia="宋体" w:hint="eastAsia"/>
          <w:sz w:val="24"/>
        </w:rPr>
        <w:t>自然性：用“如果…，则…”的形式表示知识，与人类的判断性思维基本一致，既直观自然，又便于推理。</w:t>
      </w:r>
    </w:p>
    <w:p w14:paraId="3CD45372"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b</w:t>
      </w:r>
      <w:r w:rsidRPr="00586681">
        <w:rPr>
          <w:rFonts w:eastAsia="宋体"/>
          <w:sz w:val="24"/>
        </w:rPr>
        <w:t>.</w:t>
      </w:r>
      <w:r w:rsidRPr="00586681">
        <w:rPr>
          <w:rFonts w:eastAsia="宋体" w:hint="eastAsia"/>
          <w:sz w:val="24"/>
        </w:rPr>
        <w:t>模块化：产生式规则是规则库中最基本的知识单元，它们同推理结构相对独立，且每条规则都具有相同的形式，有利进行模块化处理和知识的增、删、改，为规则库的建立和扩展提供了可管理性。</w:t>
      </w:r>
    </w:p>
    <w:p w14:paraId="38921AF9"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c</w:t>
      </w:r>
      <w:r w:rsidRPr="00586681">
        <w:rPr>
          <w:rFonts w:eastAsia="宋体"/>
          <w:sz w:val="24"/>
        </w:rPr>
        <w:t>.</w:t>
      </w:r>
      <w:r w:rsidRPr="00586681">
        <w:rPr>
          <w:rFonts w:eastAsia="宋体" w:hint="eastAsia"/>
          <w:sz w:val="24"/>
        </w:rPr>
        <w:t>清晰性：产生式有固定的格式，每一条产生式规则都由前提和结论组成，所含的知识量都比较少，便于规则的设计和知识一致性和完整性的检测。</w:t>
      </w:r>
    </w:p>
    <w:p w14:paraId="5821A523" w14:textId="77777777" w:rsidR="004D4168" w:rsidRPr="00586681" w:rsidRDefault="004D4168" w:rsidP="004D4168">
      <w:pPr>
        <w:spacing w:line="400" w:lineRule="exact"/>
        <w:ind w:firstLineChars="200" w:firstLine="480"/>
        <w:rPr>
          <w:rFonts w:ascii="宋体" w:eastAsia="宋体" w:hAnsi="宋体" w:cs="宋体"/>
          <w:sz w:val="24"/>
        </w:rPr>
      </w:pPr>
      <w:r w:rsidRPr="00586681">
        <w:rPr>
          <w:rFonts w:ascii="宋体" w:eastAsia="宋体" w:hAnsi="宋体" w:cs="宋体" w:hint="eastAsia"/>
          <w:sz w:val="24"/>
        </w:rPr>
        <w:t>④“与或森林”知识表示方式</w:t>
      </w:r>
    </w:p>
    <w:p w14:paraId="1DC91206" w14:textId="5315D361" w:rsidR="004D4168" w:rsidRPr="00586681" w:rsidRDefault="004D4168" w:rsidP="004D4168">
      <w:pPr>
        <w:spacing w:line="400" w:lineRule="exact"/>
        <w:ind w:firstLineChars="200" w:firstLine="480"/>
        <w:rPr>
          <w:rFonts w:eastAsia="宋体"/>
          <w:sz w:val="24"/>
        </w:rPr>
      </w:pPr>
      <w:r w:rsidRPr="00586681">
        <w:rPr>
          <w:rFonts w:eastAsia="宋体" w:hint="eastAsia"/>
          <w:sz w:val="24"/>
        </w:rPr>
        <w:t>在三比值法中，要同时考虑三组气体比值</w:t>
      </w:r>
      <w:r w:rsidRPr="00586681">
        <w:rPr>
          <w:rFonts w:eastAsia="宋体" w:hint="eastAsia"/>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2</w:t>
      </w:r>
      <w:r w:rsidRPr="00586681">
        <w:rPr>
          <w:rFonts w:eastAsia="宋体"/>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4</w:t>
      </w:r>
      <w:r w:rsidRPr="00586681">
        <w:rPr>
          <w:rFonts w:eastAsia="宋体" w:hint="eastAsia"/>
          <w:sz w:val="24"/>
        </w:rPr>
        <w:t>，</w:t>
      </w:r>
      <w:r w:rsidRPr="00586681">
        <w:rPr>
          <w:rFonts w:eastAsia="宋体" w:hint="eastAsia"/>
          <w:sz w:val="24"/>
        </w:rPr>
        <w:t>C</w:t>
      </w:r>
      <w:r w:rsidRPr="00586681">
        <w:rPr>
          <w:rFonts w:eastAsia="宋体"/>
          <w:sz w:val="24"/>
        </w:rPr>
        <w:t>H</w:t>
      </w:r>
      <w:r w:rsidRPr="00586681">
        <w:rPr>
          <w:rFonts w:eastAsia="宋体"/>
          <w:sz w:val="24"/>
          <w:vertAlign w:val="subscript"/>
        </w:rPr>
        <w:t>4</w:t>
      </w:r>
      <w:r w:rsidRPr="00586681">
        <w:rPr>
          <w:rFonts w:eastAsia="宋体"/>
          <w:sz w:val="24"/>
        </w:rPr>
        <w:t>/H</w:t>
      </w:r>
      <w:r w:rsidRPr="00586681">
        <w:rPr>
          <w:rFonts w:eastAsia="宋体"/>
          <w:sz w:val="24"/>
          <w:vertAlign w:val="subscript"/>
        </w:rPr>
        <w:t>2</w:t>
      </w:r>
      <w:r w:rsidRPr="00586681">
        <w:rPr>
          <w:rFonts w:eastAsia="宋体" w:hint="eastAsia"/>
          <w:sz w:val="24"/>
        </w:rPr>
        <w:t>，</w:t>
      </w:r>
      <w:r w:rsidRPr="00586681">
        <w:rPr>
          <w:rFonts w:eastAsia="宋体" w:hint="eastAsia"/>
          <w:sz w:val="24"/>
        </w:rPr>
        <w:t>C</w:t>
      </w:r>
      <w:r w:rsidRPr="00586681">
        <w:rPr>
          <w:rFonts w:eastAsia="宋体"/>
          <w:sz w:val="22"/>
          <w:vertAlign w:val="subscript"/>
        </w:rPr>
        <w:t>2</w:t>
      </w:r>
      <w:r w:rsidRPr="00586681">
        <w:rPr>
          <w:rFonts w:eastAsia="宋体"/>
          <w:sz w:val="24"/>
        </w:rPr>
        <w:t>H</w:t>
      </w:r>
      <w:r w:rsidRPr="00586681">
        <w:rPr>
          <w:rFonts w:eastAsia="宋体"/>
          <w:sz w:val="24"/>
          <w:vertAlign w:val="subscript"/>
        </w:rPr>
        <w:t>4</w:t>
      </w:r>
      <w:r w:rsidRPr="00586681">
        <w:rPr>
          <w:rFonts w:eastAsia="宋体"/>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6</w:t>
      </w:r>
      <w:r w:rsidRPr="00586681">
        <w:rPr>
          <w:rFonts w:eastAsia="宋体" w:hint="eastAsia"/>
          <w:sz w:val="24"/>
        </w:rPr>
        <w:t>，编码才能得出诊断结果。所以这三组气体比值对诊断结果的得出是“与”的关系，而每种诊断故障类型的得出对应的不只是一种编码的组合，这些编码组合对此种故障诊断得出又是“或”的关系。因此，用“与或森林”模型表示知识能够将故障知识的“与”、“或”关系表示的更为简单清晰。变压器故障特征到故障类型的推理之间没有中间状态，即变压器故障的知识空间是由高度为</w:t>
      </w:r>
      <w:r w:rsidRPr="00586681">
        <w:rPr>
          <w:rFonts w:eastAsia="宋体" w:hint="eastAsia"/>
          <w:sz w:val="24"/>
        </w:rPr>
        <w:t>1</w:t>
      </w:r>
      <w:r w:rsidRPr="00586681">
        <w:rPr>
          <w:rFonts w:eastAsia="宋体" w:hint="eastAsia"/>
          <w:sz w:val="24"/>
        </w:rPr>
        <w:t>的“与或树”组成。例如，在②中给出的两条知识规则对应的“与或森林”表示如图</w:t>
      </w:r>
      <w:r w:rsidR="0000022A">
        <w:rPr>
          <w:rFonts w:eastAsia="宋体" w:hint="eastAsia"/>
          <w:sz w:val="24"/>
        </w:rPr>
        <w:t>F</w:t>
      </w:r>
      <w:r w:rsidRPr="00586681">
        <w:rPr>
          <w:rFonts w:eastAsia="宋体" w:hint="eastAsia"/>
          <w:sz w:val="24"/>
        </w:rPr>
        <w:t>3</w:t>
      </w:r>
      <w:r w:rsidRPr="00586681">
        <w:rPr>
          <w:rFonts w:eastAsia="宋体"/>
          <w:sz w:val="24"/>
        </w:rPr>
        <w:t>-1</w:t>
      </w:r>
      <w:r w:rsidRPr="00586681">
        <w:rPr>
          <w:rFonts w:eastAsia="宋体" w:hint="eastAsia"/>
          <w:sz w:val="24"/>
        </w:rPr>
        <w:t>所示。</w:t>
      </w:r>
    </w:p>
    <w:p w14:paraId="45C52FA5" w14:textId="77777777" w:rsidR="004D4168" w:rsidRPr="00586681" w:rsidRDefault="004D4168" w:rsidP="004D4168">
      <w:pPr>
        <w:pStyle w:val="af6"/>
        <w:rPr>
          <w:rFonts w:eastAsiaTheme="minorEastAsia"/>
        </w:rPr>
      </w:pPr>
      <w:r w:rsidRPr="00586681">
        <w:rPr>
          <w:noProof/>
        </w:rPr>
        <w:lastRenderedPageBreak/>
        <w:drawing>
          <wp:inline distT="0" distB="0" distL="0" distR="0" wp14:anchorId="43681BAD" wp14:editId="0BFA86A2">
            <wp:extent cx="2717800" cy="1040550"/>
            <wp:effectExtent l="0" t="0" r="635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6703" t="7853" r="5457" b="8959"/>
                    <a:stretch/>
                  </pic:blipFill>
                  <pic:spPr bwMode="auto">
                    <a:xfrm>
                      <a:off x="0" y="0"/>
                      <a:ext cx="2814445" cy="1077552"/>
                    </a:xfrm>
                    <a:prstGeom prst="rect">
                      <a:avLst/>
                    </a:prstGeom>
                    <a:ln>
                      <a:noFill/>
                    </a:ln>
                    <a:extLst>
                      <a:ext uri="{53640926-AAD7-44D8-BBD7-CCE9431645EC}">
                        <a14:shadowObscured xmlns:a14="http://schemas.microsoft.com/office/drawing/2010/main"/>
                      </a:ext>
                    </a:extLst>
                  </pic:spPr>
                </pic:pic>
              </a:graphicData>
            </a:graphic>
          </wp:inline>
        </w:drawing>
      </w:r>
    </w:p>
    <w:p w14:paraId="38C1A103" w14:textId="075B0330" w:rsidR="004D4168" w:rsidRPr="00586681" w:rsidRDefault="004D4168" w:rsidP="004D4168">
      <w:pPr>
        <w:pStyle w:val="af1"/>
      </w:pPr>
      <w:r w:rsidRPr="00586681">
        <w:rPr>
          <w:rFonts w:hint="eastAsia"/>
        </w:rPr>
        <w:t>图</w:t>
      </w:r>
      <w:r w:rsidR="0000022A">
        <w:rPr>
          <w:rFonts w:hint="eastAsia"/>
        </w:rPr>
        <w:t>F</w:t>
      </w:r>
      <w:r w:rsidRPr="00586681">
        <w:t xml:space="preserve">3-1 </w:t>
      </w:r>
      <w:r w:rsidRPr="00586681">
        <w:rPr>
          <w:rFonts w:hint="eastAsia"/>
        </w:rPr>
        <w:t>变压器知识空间“与或森林”</w:t>
      </w:r>
    </w:p>
    <w:p w14:paraId="774AC248"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在图</w:t>
      </w:r>
      <w:r w:rsidRPr="00586681">
        <w:rPr>
          <w:rFonts w:eastAsia="宋体" w:hint="eastAsia"/>
          <w:sz w:val="24"/>
        </w:rPr>
        <w:t>3</w:t>
      </w:r>
      <w:r w:rsidRPr="00586681">
        <w:rPr>
          <w:rFonts w:eastAsia="宋体"/>
          <w:sz w:val="24"/>
        </w:rPr>
        <w:t>-1</w:t>
      </w:r>
      <w:r w:rsidRPr="00586681">
        <w:rPr>
          <w:rFonts w:eastAsia="宋体" w:hint="eastAsia"/>
          <w:sz w:val="24"/>
        </w:rPr>
        <w:t>中，为了简化标记，将比值</w:t>
      </w:r>
      <w:r w:rsidRPr="00586681">
        <w:rPr>
          <w:rFonts w:eastAsia="宋体" w:hint="eastAsia"/>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2</w:t>
      </w:r>
      <w:r w:rsidRPr="00586681">
        <w:rPr>
          <w:rFonts w:eastAsia="宋体"/>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4</w:t>
      </w:r>
      <w:r w:rsidRPr="00586681">
        <w:rPr>
          <w:rFonts w:ascii="宋体" w:eastAsia="宋体" w:hAnsi="宋体" w:cs="宋体" w:hint="eastAsia"/>
          <w:sz w:val="24"/>
        </w:rPr>
        <w:t>，</w:t>
      </w:r>
      <w:r w:rsidRPr="00586681">
        <w:rPr>
          <w:rFonts w:eastAsia="宋体" w:hint="eastAsia"/>
          <w:sz w:val="24"/>
        </w:rPr>
        <w:t>C</w:t>
      </w:r>
      <w:r w:rsidRPr="00586681">
        <w:rPr>
          <w:rFonts w:eastAsia="宋体"/>
          <w:sz w:val="24"/>
        </w:rPr>
        <w:t>H</w:t>
      </w:r>
      <w:r w:rsidRPr="00586681">
        <w:rPr>
          <w:rFonts w:eastAsia="宋体"/>
          <w:sz w:val="24"/>
          <w:vertAlign w:val="subscript"/>
        </w:rPr>
        <w:t>4</w:t>
      </w:r>
      <w:r w:rsidRPr="00586681">
        <w:rPr>
          <w:rFonts w:eastAsia="宋体"/>
          <w:sz w:val="24"/>
        </w:rPr>
        <w:t>/H</w:t>
      </w:r>
      <w:r w:rsidRPr="00586681">
        <w:rPr>
          <w:rFonts w:eastAsia="宋体"/>
          <w:sz w:val="24"/>
          <w:vertAlign w:val="subscript"/>
        </w:rPr>
        <w:t>2</w:t>
      </w:r>
      <w:r w:rsidRPr="00586681">
        <w:rPr>
          <w:rFonts w:ascii="宋体" w:eastAsia="宋体" w:hAnsi="宋体" w:cs="宋体" w:hint="eastAsia"/>
          <w:sz w:val="24"/>
        </w:rPr>
        <w:t>，</w:t>
      </w:r>
      <w:r w:rsidRPr="00586681">
        <w:rPr>
          <w:rFonts w:eastAsia="宋体" w:hint="eastAsia"/>
          <w:sz w:val="24"/>
        </w:rPr>
        <w:t>C</w:t>
      </w:r>
      <w:r w:rsidRPr="00586681">
        <w:rPr>
          <w:rFonts w:eastAsia="宋体"/>
          <w:sz w:val="22"/>
          <w:vertAlign w:val="subscript"/>
        </w:rPr>
        <w:t>2</w:t>
      </w:r>
      <w:r w:rsidRPr="00586681">
        <w:rPr>
          <w:rFonts w:eastAsia="宋体"/>
          <w:sz w:val="24"/>
        </w:rPr>
        <w:t>H</w:t>
      </w:r>
      <w:r w:rsidRPr="00586681">
        <w:rPr>
          <w:rFonts w:eastAsia="宋体"/>
          <w:sz w:val="24"/>
          <w:vertAlign w:val="subscript"/>
        </w:rPr>
        <w:t>4</w:t>
      </w:r>
      <w:r w:rsidRPr="00586681">
        <w:rPr>
          <w:rFonts w:eastAsia="宋体"/>
          <w:sz w:val="24"/>
        </w:rPr>
        <w:t>/C</w:t>
      </w:r>
      <w:r w:rsidRPr="00586681">
        <w:rPr>
          <w:rFonts w:eastAsia="宋体"/>
          <w:sz w:val="24"/>
          <w:vertAlign w:val="subscript"/>
        </w:rPr>
        <w:t>2</w:t>
      </w:r>
      <w:r w:rsidRPr="00586681">
        <w:rPr>
          <w:rFonts w:eastAsia="宋体"/>
          <w:sz w:val="24"/>
        </w:rPr>
        <w:t>H</w:t>
      </w:r>
      <w:r w:rsidRPr="00586681">
        <w:rPr>
          <w:rFonts w:eastAsia="宋体"/>
          <w:sz w:val="24"/>
          <w:vertAlign w:val="subscript"/>
        </w:rPr>
        <w:t>6</w:t>
      </w:r>
      <w:r w:rsidRPr="00586681">
        <w:rPr>
          <w:rFonts w:eastAsia="宋体" w:hint="eastAsia"/>
          <w:sz w:val="24"/>
        </w:rPr>
        <w:t>的编码分为用</w:t>
      </w:r>
      <w:r w:rsidRPr="00586681">
        <w:rPr>
          <w:rFonts w:eastAsia="宋体" w:hint="eastAsia"/>
          <w:sz w:val="24"/>
        </w:rPr>
        <w:t>A</w:t>
      </w:r>
      <w:r w:rsidRPr="00586681">
        <w:rPr>
          <w:rFonts w:eastAsia="宋体" w:hint="eastAsia"/>
          <w:sz w:val="24"/>
        </w:rPr>
        <w:t>、</w:t>
      </w:r>
      <w:r w:rsidRPr="00586681">
        <w:rPr>
          <w:rFonts w:eastAsia="宋体" w:hint="eastAsia"/>
          <w:sz w:val="24"/>
        </w:rPr>
        <w:t>B</w:t>
      </w:r>
      <w:r w:rsidRPr="00586681">
        <w:rPr>
          <w:rFonts w:eastAsia="宋体" w:hint="eastAsia"/>
          <w:sz w:val="24"/>
        </w:rPr>
        <w:t>、</w:t>
      </w:r>
      <w:r w:rsidRPr="00586681">
        <w:rPr>
          <w:rFonts w:eastAsia="宋体" w:hint="eastAsia"/>
          <w:sz w:val="24"/>
        </w:rPr>
        <w:t>C</w:t>
      </w:r>
      <w:r w:rsidRPr="00586681">
        <w:rPr>
          <w:rFonts w:eastAsia="宋体" w:hint="eastAsia"/>
          <w:sz w:val="24"/>
        </w:rPr>
        <w:t>来表示，故障“局部放电”和“低能放电”分别用</w:t>
      </w:r>
      <w:r w:rsidRPr="00586681">
        <w:rPr>
          <w:rFonts w:eastAsia="宋体" w:hint="eastAsia"/>
          <w:sz w:val="24"/>
        </w:rPr>
        <w:t>D</w:t>
      </w:r>
      <w:r w:rsidRPr="00586681">
        <w:rPr>
          <w:rFonts w:eastAsia="宋体" w:hint="eastAsia"/>
          <w:sz w:val="24"/>
        </w:rPr>
        <w:t>和</w:t>
      </w:r>
      <w:r w:rsidRPr="00586681">
        <w:rPr>
          <w:rFonts w:eastAsia="宋体"/>
          <w:sz w:val="24"/>
        </w:rPr>
        <w:t>E</w:t>
      </w:r>
      <w:r w:rsidRPr="00586681">
        <w:rPr>
          <w:rFonts w:eastAsia="宋体" w:hint="eastAsia"/>
          <w:sz w:val="24"/>
        </w:rPr>
        <w:t>表示。对应的产生式规则如下：</w:t>
      </w:r>
    </w:p>
    <w:p w14:paraId="0A0C4E54" w14:textId="77777777" w:rsidR="004D4168" w:rsidRPr="00586681" w:rsidRDefault="004D4168" w:rsidP="004D4168">
      <w:pPr>
        <w:spacing w:line="400" w:lineRule="exact"/>
        <w:rPr>
          <w:rFonts w:eastAsia="宋体"/>
          <w:sz w:val="24"/>
        </w:rPr>
      </w:pPr>
      <w:r w:rsidRPr="00586681">
        <w:rPr>
          <w:rFonts w:eastAsia="宋体" w:hint="eastAsia"/>
          <w:sz w:val="24"/>
        </w:rPr>
        <w:t>a</w:t>
      </w:r>
      <w:r w:rsidRPr="00586681">
        <w:rPr>
          <w:rFonts w:eastAsia="宋体"/>
          <w:sz w:val="24"/>
        </w:rPr>
        <w:t>.</w:t>
      </w:r>
      <w:r w:rsidRPr="00586681">
        <w:rPr>
          <w:rFonts w:eastAsia="宋体" w:hint="eastAsia"/>
          <w:sz w:val="24"/>
        </w:rPr>
        <w:t>局部放电“与或树”对应的产生式规则为：</w:t>
      </w:r>
    </w:p>
    <w:p w14:paraId="15259DE5"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I</w:t>
      </w:r>
      <w:r w:rsidRPr="00586681">
        <w:rPr>
          <w:rFonts w:eastAsia="宋体"/>
          <w:sz w:val="24"/>
        </w:rPr>
        <w:t xml:space="preserve">F      </w:t>
      </w:r>
      <w:r>
        <w:rPr>
          <w:rFonts w:eastAsia="宋体"/>
          <w:sz w:val="24"/>
        </w:rPr>
        <w:t xml:space="preserve"> </w:t>
      </w:r>
      <w:r w:rsidRPr="00586681">
        <w:rPr>
          <w:rFonts w:eastAsia="宋体"/>
          <w:sz w:val="24"/>
        </w:rPr>
        <w:t>A</w:t>
      </w:r>
      <w:r w:rsidRPr="00586681">
        <w:rPr>
          <w:rFonts w:eastAsia="宋体" w:hint="eastAsia"/>
          <w:sz w:val="24"/>
        </w:rPr>
        <w:t>为“</w:t>
      </w:r>
      <w:r w:rsidRPr="00586681">
        <w:rPr>
          <w:rFonts w:eastAsia="宋体" w:hint="eastAsia"/>
          <w:sz w:val="24"/>
        </w:rPr>
        <w:t>0</w:t>
      </w:r>
      <w:r w:rsidRPr="00586681">
        <w:rPr>
          <w:rFonts w:eastAsia="宋体" w:hint="eastAsia"/>
          <w:sz w:val="24"/>
        </w:rPr>
        <w:t>”</w:t>
      </w:r>
      <w:r w:rsidRPr="00586681">
        <w:rPr>
          <w:rFonts w:eastAsia="宋体" w:hint="eastAsia"/>
          <w:sz w:val="24"/>
        </w:rPr>
        <w:t xml:space="preserve"> </w:t>
      </w:r>
      <w:r>
        <w:rPr>
          <w:rFonts w:eastAsia="宋体"/>
          <w:sz w:val="24"/>
        </w:rPr>
        <w:t xml:space="preserve"> </w:t>
      </w:r>
      <w:r w:rsidRPr="00586681">
        <w:rPr>
          <w:rFonts w:eastAsia="宋体" w:hint="eastAsia"/>
          <w:sz w:val="24"/>
        </w:rPr>
        <w:t>and</w:t>
      </w:r>
      <w:r w:rsidRPr="00586681">
        <w:rPr>
          <w:rFonts w:eastAsia="宋体"/>
          <w:sz w:val="24"/>
        </w:rPr>
        <w:t xml:space="preserve"> </w:t>
      </w:r>
      <w:r>
        <w:rPr>
          <w:rFonts w:eastAsia="宋体"/>
          <w:sz w:val="24"/>
        </w:rPr>
        <w:t xml:space="preserve"> </w:t>
      </w:r>
      <w:r w:rsidRPr="00586681">
        <w:rPr>
          <w:rFonts w:eastAsia="宋体"/>
          <w:sz w:val="24"/>
        </w:rPr>
        <w:t>B</w:t>
      </w:r>
      <w:r w:rsidRPr="00586681">
        <w:rPr>
          <w:rFonts w:eastAsia="宋体" w:hint="eastAsia"/>
          <w:sz w:val="24"/>
        </w:rPr>
        <w:t>为“</w:t>
      </w:r>
      <w:r w:rsidRPr="00586681">
        <w:rPr>
          <w:rFonts w:eastAsia="宋体" w:hint="eastAsia"/>
          <w:sz w:val="24"/>
        </w:rPr>
        <w:t>1</w:t>
      </w:r>
      <w:r w:rsidRPr="00586681">
        <w:rPr>
          <w:rFonts w:eastAsia="宋体" w:hint="eastAsia"/>
          <w:sz w:val="24"/>
        </w:rPr>
        <w:t>”</w:t>
      </w:r>
      <w:r w:rsidRPr="00586681">
        <w:rPr>
          <w:rFonts w:eastAsia="宋体" w:hint="eastAsia"/>
          <w:sz w:val="24"/>
        </w:rPr>
        <w:t xml:space="preserve"> </w:t>
      </w:r>
      <w:r>
        <w:rPr>
          <w:rFonts w:eastAsia="宋体"/>
          <w:sz w:val="24"/>
        </w:rPr>
        <w:t xml:space="preserve"> </w:t>
      </w:r>
      <w:r w:rsidRPr="00586681">
        <w:rPr>
          <w:rFonts w:eastAsia="宋体" w:hint="eastAsia"/>
          <w:sz w:val="24"/>
        </w:rPr>
        <w:t>and</w:t>
      </w:r>
      <w:r w:rsidRPr="00586681">
        <w:rPr>
          <w:rFonts w:eastAsia="宋体"/>
          <w:sz w:val="24"/>
        </w:rPr>
        <w:t xml:space="preserve"> </w:t>
      </w:r>
      <w:r>
        <w:rPr>
          <w:rFonts w:eastAsia="宋体"/>
          <w:sz w:val="24"/>
        </w:rPr>
        <w:t xml:space="preserve"> </w:t>
      </w:r>
      <w:r w:rsidRPr="00586681">
        <w:rPr>
          <w:rFonts w:eastAsia="宋体"/>
          <w:sz w:val="24"/>
        </w:rPr>
        <w:t>C</w:t>
      </w:r>
      <w:r w:rsidRPr="00586681">
        <w:rPr>
          <w:rFonts w:eastAsia="宋体" w:hint="eastAsia"/>
          <w:sz w:val="24"/>
        </w:rPr>
        <w:t>为“</w:t>
      </w:r>
      <w:r w:rsidRPr="00586681">
        <w:rPr>
          <w:rFonts w:eastAsia="宋体" w:hint="eastAsia"/>
          <w:sz w:val="24"/>
        </w:rPr>
        <w:t>0</w:t>
      </w:r>
      <w:r w:rsidRPr="00586681">
        <w:rPr>
          <w:rFonts w:eastAsia="宋体" w:hint="eastAsia"/>
          <w:sz w:val="24"/>
        </w:rPr>
        <w:t>”</w:t>
      </w:r>
    </w:p>
    <w:p w14:paraId="5F272891"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T</w:t>
      </w:r>
      <w:r w:rsidRPr="00586681">
        <w:rPr>
          <w:rFonts w:eastAsia="宋体"/>
          <w:sz w:val="24"/>
        </w:rPr>
        <w:t xml:space="preserve">HEN  </w:t>
      </w:r>
      <w:r>
        <w:rPr>
          <w:rFonts w:eastAsia="宋体"/>
          <w:sz w:val="24"/>
        </w:rPr>
        <w:t xml:space="preserve"> </w:t>
      </w:r>
      <w:r w:rsidRPr="00586681">
        <w:rPr>
          <w:rFonts w:eastAsia="宋体" w:hint="eastAsia"/>
          <w:sz w:val="24"/>
        </w:rPr>
        <w:t>故障类型为</w:t>
      </w:r>
      <w:r w:rsidRPr="00586681">
        <w:rPr>
          <w:rFonts w:eastAsia="宋体" w:hint="eastAsia"/>
          <w:sz w:val="24"/>
        </w:rPr>
        <w:t>D</w:t>
      </w:r>
    </w:p>
    <w:p w14:paraId="7C4C1C5D" w14:textId="77777777" w:rsidR="004D4168" w:rsidRPr="00586681" w:rsidRDefault="004D4168" w:rsidP="004D4168">
      <w:pPr>
        <w:spacing w:line="400" w:lineRule="exact"/>
        <w:rPr>
          <w:rFonts w:eastAsia="宋体"/>
          <w:sz w:val="24"/>
        </w:rPr>
      </w:pPr>
      <w:r w:rsidRPr="00586681">
        <w:rPr>
          <w:rFonts w:eastAsia="宋体" w:hint="eastAsia"/>
          <w:sz w:val="24"/>
        </w:rPr>
        <w:t>b</w:t>
      </w:r>
      <w:r w:rsidRPr="00586681">
        <w:rPr>
          <w:rFonts w:eastAsia="宋体"/>
          <w:sz w:val="24"/>
        </w:rPr>
        <w:t>.</w:t>
      </w:r>
      <w:r w:rsidRPr="00586681">
        <w:rPr>
          <w:rFonts w:eastAsia="宋体" w:hint="eastAsia"/>
          <w:sz w:val="24"/>
        </w:rPr>
        <w:t>低能放电“与或树”对应的产生式规则为：</w:t>
      </w:r>
    </w:p>
    <w:p w14:paraId="0EE905E3" w14:textId="77777777" w:rsidR="004D4168" w:rsidRPr="00586681" w:rsidRDefault="004D4168" w:rsidP="004D4168">
      <w:pPr>
        <w:spacing w:line="400" w:lineRule="exact"/>
        <w:ind w:firstLineChars="100" w:firstLine="240"/>
        <w:rPr>
          <w:rFonts w:eastAsia="宋体"/>
          <w:sz w:val="24"/>
        </w:rPr>
      </w:pPr>
      <w:r w:rsidRPr="00586681">
        <w:rPr>
          <w:rFonts w:eastAsia="宋体" w:hint="eastAsia"/>
          <w:sz w:val="24"/>
        </w:rPr>
        <w:t>·</w:t>
      </w:r>
      <w:r w:rsidRPr="00586681">
        <w:rPr>
          <w:rFonts w:eastAsia="宋体" w:hint="eastAsia"/>
          <w:sz w:val="24"/>
        </w:rPr>
        <w:t>I</w:t>
      </w:r>
      <w:r w:rsidRPr="00586681">
        <w:rPr>
          <w:rFonts w:eastAsia="宋体"/>
          <w:sz w:val="24"/>
        </w:rPr>
        <w:t xml:space="preserve">F      </w:t>
      </w:r>
      <w:r>
        <w:rPr>
          <w:rFonts w:eastAsia="宋体"/>
          <w:sz w:val="24"/>
        </w:rPr>
        <w:t xml:space="preserve"> </w:t>
      </w:r>
      <w:r w:rsidRPr="00586681">
        <w:rPr>
          <w:rFonts w:eastAsia="宋体"/>
          <w:sz w:val="24"/>
        </w:rPr>
        <w:t>A</w:t>
      </w:r>
      <w:r w:rsidRPr="00586681">
        <w:rPr>
          <w:rFonts w:eastAsia="宋体" w:hint="eastAsia"/>
          <w:sz w:val="24"/>
        </w:rPr>
        <w:t>为“</w:t>
      </w:r>
      <w:r w:rsidRPr="00586681">
        <w:rPr>
          <w:rFonts w:eastAsia="宋体"/>
          <w:sz w:val="24"/>
        </w:rPr>
        <w:t>2</w:t>
      </w:r>
      <w:r w:rsidRPr="00586681">
        <w:rPr>
          <w:rFonts w:eastAsia="宋体" w:hint="eastAsia"/>
          <w:sz w:val="24"/>
        </w:rPr>
        <w:t>”</w:t>
      </w:r>
      <w:r w:rsidRPr="00586681">
        <w:rPr>
          <w:rFonts w:eastAsia="宋体" w:hint="eastAsia"/>
          <w:sz w:val="24"/>
        </w:rPr>
        <w:t xml:space="preserve"> </w:t>
      </w:r>
      <w:r>
        <w:rPr>
          <w:rFonts w:eastAsia="宋体"/>
          <w:sz w:val="24"/>
        </w:rPr>
        <w:t xml:space="preserve"> </w:t>
      </w:r>
      <w:r w:rsidRPr="00586681">
        <w:rPr>
          <w:rFonts w:eastAsia="宋体" w:hint="eastAsia"/>
          <w:sz w:val="24"/>
        </w:rPr>
        <w:t>and</w:t>
      </w:r>
      <w:r w:rsidRPr="00586681">
        <w:rPr>
          <w:rFonts w:eastAsia="宋体"/>
          <w:sz w:val="24"/>
        </w:rPr>
        <w:t xml:space="preserve"> </w:t>
      </w:r>
      <w:r>
        <w:rPr>
          <w:rFonts w:eastAsia="宋体"/>
          <w:sz w:val="24"/>
        </w:rPr>
        <w:t xml:space="preserve"> </w:t>
      </w:r>
      <w:r w:rsidRPr="00586681">
        <w:rPr>
          <w:rFonts w:eastAsia="宋体"/>
          <w:sz w:val="24"/>
        </w:rPr>
        <w:t>B</w:t>
      </w:r>
      <w:r w:rsidRPr="00586681">
        <w:rPr>
          <w:rFonts w:eastAsia="宋体" w:hint="eastAsia"/>
          <w:sz w:val="24"/>
        </w:rPr>
        <w:t>为“</w:t>
      </w:r>
      <w:r w:rsidRPr="00586681">
        <w:rPr>
          <w:rFonts w:eastAsia="宋体"/>
          <w:sz w:val="24"/>
        </w:rPr>
        <w:t>0</w:t>
      </w:r>
      <w:r w:rsidRPr="00586681">
        <w:rPr>
          <w:rFonts w:eastAsia="宋体" w:hint="eastAsia"/>
          <w:sz w:val="24"/>
        </w:rPr>
        <w:t>”</w:t>
      </w:r>
      <w:r>
        <w:rPr>
          <w:rFonts w:eastAsia="宋体" w:hint="eastAsia"/>
          <w:sz w:val="24"/>
        </w:rPr>
        <w:t xml:space="preserve"> </w:t>
      </w:r>
      <w:r w:rsidRPr="00586681">
        <w:rPr>
          <w:rFonts w:eastAsia="宋体" w:hint="eastAsia"/>
          <w:sz w:val="24"/>
        </w:rPr>
        <w:t xml:space="preserve"> and</w:t>
      </w:r>
      <w:r w:rsidRPr="00586681">
        <w:rPr>
          <w:rFonts w:eastAsia="宋体"/>
          <w:sz w:val="24"/>
        </w:rPr>
        <w:t xml:space="preserve"> </w:t>
      </w:r>
      <w:r>
        <w:rPr>
          <w:rFonts w:eastAsia="宋体"/>
          <w:sz w:val="24"/>
        </w:rPr>
        <w:t xml:space="preserve"> </w:t>
      </w:r>
      <w:r w:rsidRPr="00586681">
        <w:rPr>
          <w:rFonts w:eastAsia="宋体"/>
          <w:sz w:val="24"/>
        </w:rPr>
        <w:t>C</w:t>
      </w:r>
      <w:r w:rsidRPr="00586681">
        <w:rPr>
          <w:rFonts w:eastAsia="宋体" w:hint="eastAsia"/>
          <w:sz w:val="24"/>
        </w:rPr>
        <w:t>为“</w:t>
      </w:r>
      <w:r w:rsidRPr="00586681">
        <w:rPr>
          <w:rFonts w:eastAsia="宋体" w:hint="eastAsia"/>
          <w:sz w:val="24"/>
        </w:rPr>
        <w:t>0</w:t>
      </w:r>
      <w:r w:rsidRPr="00586681">
        <w:rPr>
          <w:rFonts w:eastAsia="宋体" w:hint="eastAsia"/>
          <w:sz w:val="24"/>
        </w:rPr>
        <w:t>”</w:t>
      </w:r>
    </w:p>
    <w:p w14:paraId="1C9390BC"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T</w:t>
      </w:r>
      <w:r w:rsidRPr="00586681">
        <w:rPr>
          <w:rFonts w:eastAsia="宋体"/>
          <w:sz w:val="24"/>
        </w:rPr>
        <w:t xml:space="preserve">HEN  </w:t>
      </w:r>
      <w:r>
        <w:rPr>
          <w:rFonts w:eastAsia="宋体"/>
          <w:sz w:val="24"/>
        </w:rPr>
        <w:t xml:space="preserve"> </w:t>
      </w:r>
      <w:r w:rsidRPr="00586681">
        <w:rPr>
          <w:rFonts w:eastAsia="宋体" w:hint="eastAsia"/>
          <w:sz w:val="24"/>
        </w:rPr>
        <w:t>故障类型为</w:t>
      </w:r>
      <w:r w:rsidRPr="00586681">
        <w:rPr>
          <w:rFonts w:eastAsia="宋体"/>
          <w:sz w:val="24"/>
        </w:rPr>
        <w:t>E</w:t>
      </w:r>
    </w:p>
    <w:p w14:paraId="642449C5" w14:textId="77777777" w:rsidR="004D4168" w:rsidRPr="00586681" w:rsidRDefault="004D4168" w:rsidP="004D4168">
      <w:pPr>
        <w:spacing w:line="400" w:lineRule="exact"/>
        <w:ind w:firstLineChars="100" w:firstLine="240"/>
        <w:rPr>
          <w:rFonts w:eastAsia="宋体"/>
          <w:sz w:val="24"/>
        </w:rPr>
      </w:pPr>
      <w:r w:rsidRPr="00586681">
        <w:rPr>
          <w:rFonts w:eastAsia="宋体" w:hint="eastAsia"/>
          <w:sz w:val="24"/>
        </w:rPr>
        <w:t>·</w:t>
      </w:r>
      <w:r w:rsidRPr="00586681">
        <w:rPr>
          <w:rFonts w:eastAsia="宋体" w:hint="eastAsia"/>
          <w:sz w:val="24"/>
        </w:rPr>
        <w:t>I</w:t>
      </w:r>
      <w:r w:rsidRPr="00586681">
        <w:rPr>
          <w:rFonts w:eastAsia="宋体"/>
          <w:sz w:val="24"/>
        </w:rPr>
        <w:t xml:space="preserve">F      </w:t>
      </w:r>
      <w:r>
        <w:rPr>
          <w:rFonts w:eastAsia="宋体"/>
          <w:sz w:val="24"/>
        </w:rPr>
        <w:t xml:space="preserve"> </w:t>
      </w:r>
      <w:r w:rsidRPr="00586681">
        <w:rPr>
          <w:rFonts w:eastAsia="宋体"/>
          <w:sz w:val="24"/>
        </w:rPr>
        <w:t>A</w:t>
      </w:r>
      <w:r w:rsidRPr="00586681">
        <w:rPr>
          <w:rFonts w:eastAsia="宋体" w:hint="eastAsia"/>
          <w:sz w:val="24"/>
        </w:rPr>
        <w:t>为“</w:t>
      </w:r>
      <w:r w:rsidRPr="00586681">
        <w:rPr>
          <w:rFonts w:eastAsia="宋体"/>
          <w:sz w:val="24"/>
        </w:rPr>
        <w:t>2</w:t>
      </w:r>
      <w:r w:rsidRPr="00586681">
        <w:rPr>
          <w:rFonts w:eastAsia="宋体" w:hint="eastAsia"/>
          <w:sz w:val="24"/>
        </w:rPr>
        <w:t>”</w:t>
      </w:r>
      <w:r w:rsidRPr="00586681">
        <w:rPr>
          <w:rFonts w:eastAsia="宋体" w:hint="eastAsia"/>
          <w:sz w:val="24"/>
        </w:rPr>
        <w:t xml:space="preserve"> </w:t>
      </w:r>
      <w:r>
        <w:rPr>
          <w:rFonts w:eastAsia="宋体"/>
          <w:sz w:val="24"/>
        </w:rPr>
        <w:t xml:space="preserve"> </w:t>
      </w:r>
      <w:r w:rsidRPr="00586681">
        <w:rPr>
          <w:rFonts w:eastAsia="宋体" w:hint="eastAsia"/>
          <w:sz w:val="24"/>
        </w:rPr>
        <w:t>and</w:t>
      </w:r>
      <w:r w:rsidRPr="00586681">
        <w:rPr>
          <w:rFonts w:eastAsia="宋体"/>
          <w:sz w:val="24"/>
        </w:rPr>
        <w:t xml:space="preserve"> </w:t>
      </w:r>
      <w:r>
        <w:rPr>
          <w:rFonts w:eastAsia="宋体"/>
          <w:sz w:val="24"/>
        </w:rPr>
        <w:t xml:space="preserve"> </w:t>
      </w:r>
      <w:r w:rsidRPr="00586681">
        <w:rPr>
          <w:rFonts w:eastAsia="宋体"/>
          <w:sz w:val="24"/>
        </w:rPr>
        <w:t>B</w:t>
      </w:r>
      <w:r w:rsidRPr="00586681">
        <w:rPr>
          <w:rFonts w:eastAsia="宋体" w:hint="eastAsia"/>
          <w:sz w:val="24"/>
        </w:rPr>
        <w:t>为“</w:t>
      </w:r>
      <w:r w:rsidRPr="00586681">
        <w:rPr>
          <w:rFonts w:eastAsia="宋体"/>
          <w:sz w:val="24"/>
        </w:rPr>
        <w:t>0</w:t>
      </w:r>
      <w:r w:rsidRPr="00586681">
        <w:rPr>
          <w:rFonts w:eastAsia="宋体" w:hint="eastAsia"/>
          <w:sz w:val="24"/>
        </w:rPr>
        <w:t>”</w:t>
      </w:r>
      <w:r w:rsidRPr="00586681">
        <w:rPr>
          <w:rFonts w:eastAsia="宋体" w:hint="eastAsia"/>
          <w:sz w:val="24"/>
        </w:rPr>
        <w:t xml:space="preserve"> </w:t>
      </w:r>
      <w:r>
        <w:rPr>
          <w:rFonts w:eastAsia="宋体"/>
          <w:sz w:val="24"/>
        </w:rPr>
        <w:t xml:space="preserve"> </w:t>
      </w:r>
      <w:r w:rsidRPr="00586681">
        <w:rPr>
          <w:rFonts w:eastAsia="宋体" w:hint="eastAsia"/>
          <w:sz w:val="24"/>
        </w:rPr>
        <w:t>and</w:t>
      </w:r>
      <w:r w:rsidRPr="00586681">
        <w:rPr>
          <w:rFonts w:eastAsia="宋体"/>
          <w:sz w:val="24"/>
        </w:rPr>
        <w:t xml:space="preserve"> </w:t>
      </w:r>
      <w:r>
        <w:rPr>
          <w:rFonts w:eastAsia="宋体"/>
          <w:sz w:val="24"/>
        </w:rPr>
        <w:t xml:space="preserve"> </w:t>
      </w:r>
      <w:r w:rsidRPr="00586681">
        <w:rPr>
          <w:rFonts w:eastAsia="宋体"/>
          <w:sz w:val="24"/>
        </w:rPr>
        <w:t>C</w:t>
      </w:r>
      <w:r w:rsidRPr="00586681">
        <w:rPr>
          <w:rFonts w:eastAsia="宋体" w:hint="eastAsia"/>
          <w:sz w:val="24"/>
        </w:rPr>
        <w:t>为“</w:t>
      </w:r>
      <w:r w:rsidRPr="00586681">
        <w:rPr>
          <w:rFonts w:eastAsia="宋体"/>
          <w:sz w:val="24"/>
        </w:rPr>
        <w:t>1</w:t>
      </w:r>
      <w:r w:rsidRPr="00586681">
        <w:rPr>
          <w:rFonts w:eastAsia="宋体" w:hint="eastAsia"/>
          <w:sz w:val="24"/>
        </w:rPr>
        <w:t>”</w:t>
      </w:r>
    </w:p>
    <w:p w14:paraId="5F2F03B9"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T</w:t>
      </w:r>
      <w:r w:rsidRPr="00586681">
        <w:rPr>
          <w:rFonts w:eastAsia="宋体"/>
          <w:sz w:val="24"/>
        </w:rPr>
        <w:t xml:space="preserve">HEN  </w:t>
      </w:r>
      <w:r>
        <w:rPr>
          <w:rFonts w:eastAsia="宋体"/>
          <w:sz w:val="24"/>
        </w:rPr>
        <w:t xml:space="preserve"> </w:t>
      </w:r>
      <w:r w:rsidRPr="00586681">
        <w:rPr>
          <w:rFonts w:eastAsia="宋体" w:hint="eastAsia"/>
          <w:sz w:val="24"/>
        </w:rPr>
        <w:t>故障类型为</w:t>
      </w:r>
      <w:r w:rsidRPr="00586681">
        <w:rPr>
          <w:rFonts w:eastAsia="宋体"/>
          <w:sz w:val="24"/>
        </w:rPr>
        <w:t>E</w:t>
      </w:r>
    </w:p>
    <w:p w14:paraId="29AEC566" w14:textId="77777777" w:rsidR="004D4168" w:rsidRPr="00586681" w:rsidRDefault="004D4168" w:rsidP="004D4168">
      <w:pPr>
        <w:pStyle w:val="11"/>
        <w:ind w:firstLine="480"/>
      </w:pPr>
      <w:r w:rsidRPr="00586681">
        <w:rPr>
          <w:rFonts w:hint="eastAsia"/>
        </w:rPr>
        <w:t>⑤知识库概念结构设计</w:t>
      </w:r>
    </w:p>
    <w:p w14:paraId="30D790D4" w14:textId="1A5E2CA3" w:rsidR="004D4168" w:rsidRPr="008928D1" w:rsidRDefault="004D4168" w:rsidP="004D4168">
      <w:pPr>
        <w:pStyle w:val="11"/>
        <w:ind w:firstLine="480"/>
      </w:pPr>
      <w:r w:rsidRPr="008928D1">
        <w:rPr>
          <w:rFonts w:hint="eastAsia"/>
        </w:rPr>
        <w:t>对于概念结构设计。选用易于表达和实现的实体——联系模型（</w:t>
      </w:r>
      <w:r w:rsidRPr="008928D1">
        <w:rPr>
          <w:rFonts w:hint="eastAsia"/>
        </w:rPr>
        <w:t>En</w:t>
      </w:r>
      <w:r w:rsidRPr="008928D1">
        <w:t>tity-Relationship</w:t>
      </w:r>
      <w:r w:rsidRPr="008928D1">
        <w:rPr>
          <w:rFonts w:hint="eastAsia"/>
        </w:rPr>
        <w:t>，</w:t>
      </w:r>
      <w:r w:rsidRPr="008928D1">
        <w:t>ER</w:t>
      </w:r>
      <w:r w:rsidRPr="008928D1">
        <w:rPr>
          <w:rFonts w:hint="eastAsia"/>
        </w:rPr>
        <w:t>）。</w:t>
      </w:r>
      <w:r w:rsidRPr="008928D1">
        <w:t>ER</w:t>
      </w:r>
      <w:r w:rsidRPr="008928D1">
        <w:rPr>
          <w:rFonts w:hint="eastAsia"/>
        </w:rPr>
        <w:t>模型中用矩形来描述实体类型，用菱形来描述联系。本系统中涉及的实体有变压器故障的规则、规则前提、规则结论、事实数据。一个实体对应数据库逻辑设计中的一个表。实体之间的如图</w:t>
      </w:r>
      <w:r w:rsidR="0000022A">
        <w:rPr>
          <w:rFonts w:hint="eastAsia"/>
        </w:rPr>
        <w:t>F</w:t>
      </w:r>
      <w:r w:rsidRPr="008928D1">
        <w:rPr>
          <w:rFonts w:hint="eastAsia"/>
        </w:rPr>
        <w:t>3</w:t>
      </w:r>
      <w:r w:rsidRPr="008928D1">
        <w:t>-2</w:t>
      </w:r>
      <w:r w:rsidRPr="008928D1">
        <w:rPr>
          <w:rFonts w:hint="eastAsia"/>
        </w:rPr>
        <w:t>所示。</w:t>
      </w:r>
    </w:p>
    <w:p w14:paraId="58DBE663" w14:textId="77777777" w:rsidR="004D4168" w:rsidRPr="00586681" w:rsidRDefault="004D4168" w:rsidP="004D4168">
      <w:pPr>
        <w:widowControl/>
        <w:spacing w:before="120" w:line="240" w:lineRule="auto"/>
        <w:jc w:val="center"/>
        <w:rPr>
          <w:rFonts w:eastAsiaTheme="minorEastAsia"/>
          <w:szCs w:val="30"/>
        </w:rPr>
      </w:pPr>
      <w:r w:rsidRPr="00586681">
        <w:rPr>
          <w:noProof/>
          <w:szCs w:val="30"/>
        </w:rPr>
        <w:drawing>
          <wp:inline distT="0" distB="0" distL="0" distR="0" wp14:anchorId="250BA39C" wp14:editId="4A905856">
            <wp:extent cx="2515437" cy="1371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7198" cy="1427088"/>
                    </a:xfrm>
                    <a:prstGeom prst="rect">
                      <a:avLst/>
                    </a:prstGeom>
                  </pic:spPr>
                </pic:pic>
              </a:graphicData>
            </a:graphic>
          </wp:inline>
        </w:drawing>
      </w:r>
    </w:p>
    <w:p w14:paraId="072247D9" w14:textId="4995FED6" w:rsidR="004D4168" w:rsidRPr="00586681" w:rsidRDefault="004D4168" w:rsidP="004D4168">
      <w:pPr>
        <w:spacing w:after="240" w:line="400" w:lineRule="exact"/>
        <w:jc w:val="center"/>
        <w:rPr>
          <w:rFonts w:eastAsia="宋体"/>
        </w:rPr>
      </w:pPr>
      <w:r w:rsidRPr="00586681">
        <w:rPr>
          <w:rFonts w:eastAsia="宋体" w:hint="eastAsia"/>
        </w:rPr>
        <w:t>图</w:t>
      </w:r>
      <w:r w:rsidR="0000022A">
        <w:rPr>
          <w:rFonts w:eastAsia="宋体" w:hint="eastAsia"/>
        </w:rPr>
        <w:t>F</w:t>
      </w:r>
      <w:r w:rsidRPr="00586681">
        <w:rPr>
          <w:rFonts w:eastAsia="宋体" w:hint="eastAsia"/>
        </w:rPr>
        <w:t>3</w:t>
      </w:r>
      <w:r w:rsidRPr="00586681">
        <w:rPr>
          <w:rFonts w:eastAsia="宋体"/>
        </w:rPr>
        <w:t xml:space="preserve">-2 </w:t>
      </w:r>
      <w:r w:rsidRPr="00586681">
        <w:rPr>
          <w:rFonts w:eastAsia="宋体" w:hint="eastAsia"/>
        </w:rPr>
        <w:t>变压器知识库实体</w:t>
      </w:r>
      <w:r w:rsidRPr="00586681">
        <w:rPr>
          <w:rFonts w:eastAsia="宋体" w:hint="eastAsia"/>
        </w:rPr>
        <w:t>E</w:t>
      </w:r>
      <w:r w:rsidRPr="00586681">
        <w:rPr>
          <w:rFonts w:eastAsia="宋体"/>
        </w:rPr>
        <w:t>R</w:t>
      </w:r>
      <w:r w:rsidRPr="00586681">
        <w:rPr>
          <w:rFonts w:eastAsia="宋体" w:hint="eastAsia"/>
        </w:rPr>
        <w:t>图</w:t>
      </w:r>
    </w:p>
    <w:p w14:paraId="492B082E" w14:textId="77777777" w:rsidR="004D4168" w:rsidRPr="00586681" w:rsidRDefault="004D4168" w:rsidP="004D4168">
      <w:pPr>
        <w:spacing w:line="400" w:lineRule="exact"/>
        <w:ind w:firstLineChars="200" w:firstLine="480"/>
        <w:rPr>
          <w:rFonts w:ascii="宋体" w:eastAsia="宋体" w:hAnsi="宋体" w:cs="宋体"/>
          <w:sz w:val="24"/>
        </w:rPr>
      </w:pPr>
      <w:r w:rsidRPr="00586681">
        <w:rPr>
          <w:rFonts w:ascii="宋体" w:eastAsia="宋体" w:hAnsi="宋体" w:cs="宋体" w:hint="eastAsia"/>
          <w:sz w:val="24"/>
        </w:rPr>
        <w:t>⑥知识库逻辑结构设计</w:t>
      </w:r>
    </w:p>
    <w:p w14:paraId="12E596F8" w14:textId="50E20832" w:rsidR="004D4168" w:rsidRPr="00586681" w:rsidRDefault="004D4168" w:rsidP="004D4168">
      <w:pPr>
        <w:spacing w:line="400" w:lineRule="exact"/>
        <w:ind w:firstLineChars="200" w:firstLine="480"/>
        <w:rPr>
          <w:rFonts w:eastAsia="宋体"/>
          <w:sz w:val="24"/>
        </w:rPr>
      </w:pPr>
      <w:r w:rsidRPr="00586681">
        <w:rPr>
          <w:rFonts w:eastAsia="宋体" w:hint="eastAsia"/>
          <w:sz w:val="24"/>
        </w:rPr>
        <w:t>将变压器知识库</w:t>
      </w:r>
      <w:r w:rsidRPr="00586681">
        <w:rPr>
          <w:rFonts w:eastAsia="宋体"/>
          <w:sz w:val="24"/>
        </w:rPr>
        <w:t>ER</w:t>
      </w:r>
      <w:r w:rsidRPr="00586681">
        <w:rPr>
          <w:rFonts w:eastAsia="宋体"/>
          <w:sz w:val="24"/>
        </w:rPr>
        <w:t>图转换成等价</w:t>
      </w:r>
      <w:r w:rsidRPr="00586681">
        <w:rPr>
          <w:rFonts w:eastAsia="宋体" w:hint="eastAsia"/>
          <w:sz w:val="24"/>
        </w:rPr>
        <w:t>的关系模式后，故障知识库主要由规则表（</w:t>
      </w:r>
      <w:r w:rsidRPr="00586681">
        <w:rPr>
          <w:rFonts w:eastAsia="宋体" w:hint="eastAsia"/>
          <w:sz w:val="24"/>
        </w:rPr>
        <w:t>cond</w:t>
      </w:r>
      <w:r w:rsidRPr="00586681">
        <w:rPr>
          <w:rFonts w:eastAsia="宋体"/>
          <w:sz w:val="24"/>
        </w:rPr>
        <w:t>_conclusion</w:t>
      </w:r>
      <w:r w:rsidRPr="00586681">
        <w:rPr>
          <w:rFonts w:eastAsia="宋体"/>
          <w:sz w:val="24"/>
        </w:rPr>
        <w:t>）</w:t>
      </w:r>
      <w:r w:rsidRPr="00586681">
        <w:rPr>
          <w:rFonts w:eastAsia="宋体" w:hint="eastAsia"/>
          <w:sz w:val="24"/>
        </w:rPr>
        <w:t>，前提表（</w:t>
      </w:r>
      <w:r w:rsidRPr="00586681">
        <w:rPr>
          <w:rFonts w:eastAsia="宋体" w:hint="eastAsia"/>
          <w:sz w:val="24"/>
        </w:rPr>
        <w:t>con</w:t>
      </w:r>
      <w:r w:rsidRPr="00586681">
        <w:rPr>
          <w:rFonts w:eastAsia="宋体"/>
          <w:sz w:val="24"/>
        </w:rPr>
        <w:t>ditions</w:t>
      </w:r>
      <w:r w:rsidRPr="00586681">
        <w:rPr>
          <w:rFonts w:eastAsia="宋体" w:hint="eastAsia"/>
          <w:sz w:val="24"/>
        </w:rPr>
        <w:t>），结论表（</w:t>
      </w:r>
      <w:r w:rsidRPr="00586681">
        <w:rPr>
          <w:rFonts w:eastAsia="宋体"/>
          <w:sz w:val="24"/>
        </w:rPr>
        <w:t>conclusion</w:t>
      </w:r>
      <w:r w:rsidRPr="00586681">
        <w:rPr>
          <w:rFonts w:eastAsia="宋体" w:hint="eastAsia"/>
          <w:sz w:val="24"/>
        </w:rPr>
        <w:t>），事实表（</w:t>
      </w:r>
      <w:r w:rsidRPr="00586681">
        <w:rPr>
          <w:rFonts w:eastAsia="宋体" w:hint="eastAsia"/>
          <w:sz w:val="24"/>
        </w:rPr>
        <w:t>fa</w:t>
      </w:r>
      <w:r w:rsidRPr="00586681">
        <w:rPr>
          <w:rFonts w:eastAsia="宋体"/>
          <w:sz w:val="24"/>
        </w:rPr>
        <w:t>cts</w:t>
      </w:r>
      <w:r w:rsidRPr="00586681">
        <w:rPr>
          <w:rFonts w:eastAsia="宋体" w:hint="eastAsia"/>
          <w:sz w:val="24"/>
        </w:rPr>
        <w:t>）</w:t>
      </w:r>
      <w:r w:rsidRPr="00586681">
        <w:rPr>
          <w:rFonts w:eastAsia="宋体" w:hint="eastAsia"/>
          <w:sz w:val="24"/>
        </w:rPr>
        <w:lastRenderedPageBreak/>
        <w:t>组成，如表</w:t>
      </w:r>
      <w:r w:rsidR="0000022A">
        <w:rPr>
          <w:rFonts w:eastAsia="宋体" w:hint="eastAsia"/>
          <w:sz w:val="24"/>
        </w:rPr>
        <w:t>F</w:t>
      </w:r>
      <w:r w:rsidRPr="00586681">
        <w:rPr>
          <w:rFonts w:eastAsia="宋体" w:hint="eastAsia"/>
          <w:sz w:val="24"/>
        </w:rPr>
        <w:t>3</w:t>
      </w:r>
      <w:r w:rsidRPr="00586681">
        <w:rPr>
          <w:rFonts w:eastAsia="宋体"/>
          <w:sz w:val="24"/>
        </w:rPr>
        <w:t>-3</w:t>
      </w:r>
      <w:r w:rsidRPr="00586681">
        <w:rPr>
          <w:rFonts w:eastAsia="宋体" w:hint="eastAsia"/>
          <w:sz w:val="24"/>
        </w:rPr>
        <w:t>、</w:t>
      </w:r>
      <w:r w:rsidR="0000022A">
        <w:rPr>
          <w:rFonts w:eastAsia="宋体" w:hint="eastAsia"/>
          <w:sz w:val="24"/>
        </w:rPr>
        <w:t>F</w:t>
      </w:r>
      <w:r w:rsidRPr="00586681">
        <w:rPr>
          <w:rFonts w:eastAsia="宋体" w:hint="eastAsia"/>
          <w:sz w:val="24"/>
        </w:rPr>
        <w:t>3</w:t>
      </w:r>
      <w:r w:rsidRPr="00586681">
        <w:rPr>
          <w:rFonts w:eastAsia="宋体"/>
          <w:sz w:val="24"/>
        </w:rPr>
        <w:t>-4</w:t>
      </w:r>
      <w:r w:rsidRPr="00586681">
        <w:rPr>
          <w:rFonts w:eastAsia="宋体" w:hint="eastAsia"/>
          <w:sz w:val="24"/>
        </w:rPr>
        <w:t>、</w:t>
      </w:r>
      <w:r w:rsidR="0000022A">
        <w:rPr>
          <w:rFonts w:eastAsia="宋体" w:hint="eastAsia"/>
          <w:sz w:val="24"/>
        </w:rPr>
        <w:t>F</w:t>
      </w:r>
      <w:r w:rsidRPr="00586681">
        <w:rPr>
          <w:rFonts w:eastAsia="宋体" w:hint="eastAsia"/>
          <w:sz w:val="24"/>
        </w:rPr>
        <w:t>3</w:t>
      </w:r>
      <w:r w:rsidRPr="00586681">
        <w:rPr>
          <w:rFonts w:eastAsia="宋体"/>
          <w:sz w:val="24"/>
        </w:rPr>
        <w:t>-5</w:t>
      </w:r>
      <w:r w:rsidRPr="00586681">
        <w:rPr>
          <w:rFonts w:eastAsia="宋体" w:hint="eastAsia"/>
          <w:sz w:val="24"/>
        </w:rPr>
        <w:t>和</w:t>
      </w:r>
      <w:r w:rsidR="0000022A">
        <w:rPr>
          <w:rFonts w:eastAsia="宋体" w:hint="eastAsia"/>
          <w:sz w:val="24"/>
        </w:rPr>
        <w:t>F</w:t>
      </w:r>
      <w:r w:rsidRPr="00586681">
        <w:rPr>
          <w:rFonts w:eastAsia="宋体" w:hint="eastAsia"/>
          <w:sz w:val="24"/>
        </w:rPr>
        <w:t>3</w:t>
      </w:r>
      <w:r w:rsidRPr="00586681">
        <w:rPr>
          <w:rFonts w:eastAsia="宋体"/>
          <w:sz w:val="24"/>
        </w:rPr>
        <w:t>-6</w:t>
      </w:r>
      <w:r w:rsidRPr="00586681">
        <w:rPr>
          <w:rFonts w:eastAsia="宋体" w:hint="eastAsia"/>
          <w:sz w:val="24"/>
        </w:rPr>
        <w:t>所示。规则表用于存储诊断规则，前提表和结论表分别存储规则的前提和结论，事实表用于存储用户提供的初始数据。</w:t>
      </w:r>
    </w:p>
    <w:p w14:paraId="0CDD5BCC"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具有“与或”属性的规则都拆分作为独立的子规则存储，数据库中用</w:t>
      </w:r>
      <w:r w:rsidRPr="00586681">
        <w:rPr>
          <w:rFonts w:eastAsia="宋体" w:hint="eastAsia"/>
          <w:sz w:val="24"/>
        </w:rPr>
        <w:t>type</w:t>
      </w:r>
      <w:r w:rsidRPr="00586681">
        <w:rPr>
          <w:rFonts w:eastAsia="宋体" w:hint="eastAsia"/>
          <w:sz w:val="24"/>
        </w:rPr>
        <w:t>字段标识与或属性。</w:t>
      </w:r>
      <w:r w:rsidRPr="00586681">
        <w:rPr>
          <w:rFonts w:eastAsia="宋体" w:hint="eastAsia"/>
          <w:sz w:val="24"/>
        </w:rPr>
        <w:t>type</w:t>
      </w:r>
      <w:r w:rsidRPr="00586681">
        <w:rPr>
          <w:rFonts w:eastAsia="宋体" w:hint="eastAsia"/>
          <w:sz w:val="24"/>
        </w:rPr>
        <w:t>字段为</w:t>
      </w:r>
      <w:r w:rsidRPr="00586681">
        <w:rPr>
          <w:rFonts w:eastAsia="宋体" w:hint="eastAsia"/>
          <w:sz w:val="24"/>
        </w:rPr>
        <w:t>0</w:t>
      </w:r>
      <w:r w:rsidRPr="00586681">
        <w:rPr>
          <w:rFonts w:eastAsia="宋体" w:hint="eastAsia"/>
          <w:sz w:val="24"/>
        </w:rPr>
        <w:t>，表示此规则的条件是或属性；</w:t>
      </w:r>
      <w:r w:rsidRPr="00586681">
        <w:rPr>
          <w:rFonts w:eastAsia="宋体" w:hint="eastAsia"/>
          <w:sz w:val="24"/>
        </w:rPr>
        <w:t>type</w:t>
      </w:r>
      <w:r w:rsidRPr="00586681">
        <w:rPr>
          <w:rFonts w:eastAsia="宋体" w:hint="eastAsia"/>
          <w:sz w:val="24"/>
        </w:rPr>
        <w:t>字段为</w:t>
      </w:r>
      <w:r w:rsidRPr="00586681">
        <w:rPr>
          <w:rFonts w:eastAsia="宋体" w:hint="eastAsia"/>
          <w:sz w:val="24"/>
        </w:rPr>
        <w:t>1</w:t>
      </w:r>
      <w:r w:rsidRPr="00586681">
        <w:rPr>
          <w:rFonts w:eastAsia="宋体" w:hint="eastAsia"/>
          <w:sz w:val="24"/>
        </w:rPr>
        <w:t>，表示此规则是与属性。具体逻辑结构设计如下：</w:t>
      </w:r>
    </w:p>
    <w:p w14:paraId="23176153" w14:textId="29E33B57" w:rsidR="004D4168" w:rsidRPr="00586681" w:rsidRDefault="004D4168" w:rsidP="004D4168">
      <w:pPr>
        <w:spacing w:before="240" w:after="60" w:line="400" w:lineRule="exact"/>
        <w:jc w:val="center"/>
        <w:rPr>
          <w:rFonts w:eastAsia="宋体"/>
        </w:rPr>
      </w:pPr>
      <w:r w:rsidRPr="00586681">
        <w:rPr>
          <w:rFonts w:eastAsia="宋体" w:hint="eastAsia"/>
        </w:rPr>
        <w:t>表</w:t>
      </w:r>
      <w:r w:rsidR="0000022A">
        <w:rPr>
          <w:rFonts w:eastAsia="宋体" w:hint="eastAsia"/>
        </w:rPr>
        <w:t>F</w:t>
      </w:r>
      <w:r w:rsidRPr="00586681">
        <w:rPr>
          <w:rFonts w:eastAsia="宋体" w:hint="eastAsia"/>
        </w:rPr>
        <w:t>3</w:t>
      </w:r>
      <w:r w:rsidRPr="00586681">
        <w:rPr>
          <w:rFonts w:eastAsia="宋体"/>
        </w:rPr>
        <w:t xml:space="preserve">-3 </w:t>
      </w:r>
      <w:r w:rsidRPr="00586681">
        <w:rPr>
          <w:rFonts w:eastAsia="宋体" w:hint="eastAsia"/>
        </w:rPr>
        <w:t>规则表（</w:t>
      </w:r>
      <w:r w:rsidRPr="00586681">
        <w:rPr>
          <w:rFonts w:eastAsia="宋体" w:hint="eastAsia"/>
        </w:rPr>
        <w:t>cond</w:t>
      </w:r>
      <w:r w:rsidRPr="00586681">
        <w:rPr>
          <w:rFonts w:eastAsia="宋体"/>
        </w:rPr>
        <w:t>_conclusion</w:t>
      </w:r>
      <w:r w:rsidRPr="00586681">
        <w:rPr>
          <w:rFonts w:eastAsia="宋体"/>
        </w:rPr>
        <w:t>）</w:t>
      </w:r>
      <w:r w:rsidRPr="00586681">
        <w:rPr>
          <w:rFonts w:eastAsia="宋体" w:hint="eastAsia"/>
        </w:rPr>
        <w:t>逻辑结构</w:t>
      </w:r>
    </w:p>
    <w:tbl>
      <w:tblPr>
        <w:tblStyle w:val="141"/>
        <w:tblW w:w="0" w:type="auto"/>
        <w:tblLook w:val="04A0" w:firstRow="1" w:lastRow="0" w:firstColumn="1" w:lastColumn="0" w:noHBand="0" w:noVBand="1"/>
      </w:tblPr>
      <w:tblGrid>
        <w:gridCol w:w="1698"/>
        <w:gridCol w:w="1699"/>
        <w:gridCol w:w="1699"/>
        <w:gridCol w:w="1699"/>
        <w:gridCol w:w="1699"/>
      </w:tblGrid>
      <w:tr w:rsidR="004D4168" w:rsidRPr="00586681" w14:paraId="17464F0B" w14:textId="77777777" w:rsidTr="00F0069F">
        <w:tc>
          <w:tcPr>
            <w:tcW w:w="1698" w:type="dxa"/>
          </w:tcPr>
          <w:p w14:paraId="52FD7A2E"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字段名</w:t>
            </w:r>
          </w:p>
          <w:p w14:paraId="6145060F"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Fie</w:t>
            </w:r>
            <w:r w:rsidRPr="00586681">
              <w:rPr>
                <w:rFonts w:eastAsia="宋体"/>
              </w:rPr>
              <w:t>ld_name</w:t>
            </w:r>
          </w:p>
        </w:tc>
        <w:tc>
          <w:tcPr>
            <w:tcW w:w="1699" w:type="dxa"/>
          </w:tcPr>
          <w:p w14:paraId="30065500"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数据类型</w:t>
            </w:r>
          </w:p>
          <w:p w14:paraId="7DF7BBE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t</w:t>
            </w:r>
            <w:r w:rsidRPr="00586681">
              <w:rPr>
                <w:rFonts w:eastAsia="宋体"/>
              </w:rPr>
              <w:t>ype</w:t>
            </w:r>
          </w:p>
        </w:tc>
        <w:tc>
          <w:tcPr>
            <w:tcW w:w="1699" w:type="dxa"/>
          </w:tcPr>
          <w:p w14:paraId="23EFD9F8"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长度</w:t>
            </w:r>
          </w:p>
          <w:p w14:paraId="4389C527"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length</w:t>
            </w:r>
          </w:p>
        </w:tc>
        <w:tc>
          <w:tcPr>
            <w:tcW w:w="1699" w:type="dxa"/>
          </w:tcPr>
          <w:p w14:paraId="175D3CA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允许空</w:t>
            </w:r>
          </w:p>
          <w:p w14:paraId="6EEC206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allow</w:t>
            </w:r>
            <w:r w:rsidRPr="00586681">
              <w:rPr>
                <w:rFonts w:eastAsia="宋体"/>
              </w:rPr>
              <w:t xml:space="preserve"> null</w:t>
            </w:r>
          </w:p>
        </w:tc>
        <w:tc>
          <w:tcPr>
            <w:tcW w:w="1699" w:type="dxa"/>
          </w:tcPr>
          <w:p w14:paraId="73A37ABC"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备注</w:t>
            </w:r>
          </w:p>
          <w:p w14:paraId="61A87967"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remark</w:t>
            </w:r>
          </w:p>
        </w:tc>
      </w:tr>
      <w:tr w:rsidR="004D4168" w:rsidRPr="00586681" w14:paraId="2A032F7E" w14:textId="77777777" w:rsidTr="00F0069F">
        <w:tc>
          <w:tcPr>
            <w:tcW w:w="1698" w:type="dxa"/>
          </w:tcPr>
          <w:p w14:paraId="7F531EAD"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i</w:t>
            </w:r>
            <w:r w:rsidRPr="00586681">
              <w:rPr>
                <w:rFonts w:eastAsia="宋体"/>
              </w:rPr>
              <w:t>d</w:t>
            </w:r>
          </w:p>
        </w:tc>
        <w:tc>
          <w:tcPr>
            <w:tcW w:w="1699" w:type="dxa"/>
          </w:tcPr>
          <w:p w14:paraId="32CCD03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i</w:t>
            </w:r>
            <w:r w:rsidRPr="00586681">
              <w:rPr>
                <w:rFonts w:eastAsia="宋体"/>
              </w:rPr>
              <w:t>nt</w:t>
            </w:r>
          </w:p>
        </w:tc>
        <w:tc>
          <w:tcPr>
            <w:tcW w:w="1699" w:type="dxa"/>
          </w:tcPr>
          <w:p w14:paraId="765C3061"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49B9031B"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59B9050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规则编号</w:t>
            </w:r>
          </w:p>
        </w:tc>
      </w:tr>
      <w:tr w:rsidR="004D4168" w:rsidRPr="00586681" w14:paraId="0BEFC86A" w14:textId="77777777" w:rsidTr="00F0069F">
        <w:tc>
          <w:tcPr>
            <w:tcW w:w="1698" w:type="dxa"/>
          </w:tcPr>
          <w:p w14:paraId="5741CCF7"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cond_id</w:t>
            </w:r>
          </w:p>
        </w:tc>
        <w:tc>
          <w:tcPr>
            <w:tcW w:w="1699" w:type="dxa"/>
          </w:tcPr>
          <w:p w14:paraId="1260F18E"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i</w:t>
            </w:r>
            <w:r w:rsidRPr="00586681">
              <w:rPr>
                <w:rFonts w:eastAsia="宋体"/>
              </w:rPr>
              <w:t>nt</w:t>
            </w:r>
          </w:p>
        </w:tc>
        <w:tc>
          <w:tcPr>
            <w:tcW w:w="1699" w:type="dxa"/>
          </w:tcPr>
          <w:p w14:paraId="2C1F958D"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52B9083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1F7CA5C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规则前提编号</w:t>
            </w:r>
          </w:p>
        </w:tc>
      </w:tr>
      <w:tr w:rsidR="004D4168" w:rsidRPr="00586681" w14:paraId="1D890A11" w14:textId="77777777" w:rsidTr="00F0069F">
        <w:tc>
          <w:tcPr>
            <w:tcW w:w="1698" w:type="dxa"/>
          </w:tcPr>
          <w:p w14:paraId="08E8422F"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conclusion_id</w:t>
            </w:r>
          </w:p>
        </w:tc>
        <w:tc>
          <w:tcPr>
            <w:tcW w:w="1699" w:type="dxa"/>
          </w:tcPr>
          <w:p w14:paraId="513FB6F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i</w:t>
            </w:r>
            <w:r w:rsidRPr="00586681">
              <w:rPr>
                <w:rFonts w:eastAsia="宋体"/>
              </w:rPr>
              <w:t>nt</w:t>
            </w:r>
          </w:p>
        </w:tc>
        <w:tc>
          <w:tcPr>
            <w:tcW w:w="1699" w:type="dxa"/>
          </w:tcPr>
          <w:p w14:paraId="145B6D9D"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1288DCE1"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278E6A19"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规则结论编号</w:t>
            </w:r>
          </w:p>
        </w:tc>
      </w:tr>
      <w:tr w:rsidR="004D4168" w:rsidRPr="00586681" w14:paraId="5375868A" w14:textId="77777777" w:rsidTr="00F0069F">
        <w:tc>
          <w:tcPr>
            <w:tcW w:w="1698" w:type="dxa"/>
          </w:tcPr>
          <w:p w14:paraId="2D53DE8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t</w:t>
            </w:r>
            <w:r w:rsidRPr="00586681">
              <w:rPr>
                <w:rFonts w:eastAsia="宋体"/>
              </w:rPr>
              <w:t>ype</w:t>
            </w:r>
          </w:p>
        </w:tc>
        <w:tc>
          <w:tcPr>
            <w:tcW w:w="1699" w:type="dxa"/>
          </w:tcPr>
          <w:p w14:paraId="058BDAC6"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i</w:t>
            </w:r>
            <w:r w:rsidRPr="00586681">
              <w:rPr>
                <w:rFonts w:eastAsia="宋体"/>
              </w:rPr>
              <w:t>nt</w:t>
            </w:r>
          </w:p>
        </w:tc>
        <w:tc>
          <w:tcPr>
            <w:tcW w:w="1699" w:type="dxa"/>
          </w:tcPr>
          <w:p w14:paraId="6154A496"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073AF359"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7B966389"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规则关系编号</w:t>
            </w:r>
          </w:p>
        </w:tc>
      </w:tr>
    </w:tbl>
    <w:p w14:paraId="5EB73B11" w14:textId="0A61457A" w:rsidR="004D4168" w:rsidRPr="00586681" w:rsidRDefault="004D4168" w:rsidP="004D4168">
      <w:pPr>
        <w:spacing w:before="240" w:after="60" w:line="400" w:lineRule="exact"/>
        <w:jc w:val="center"/>
        <w:rPr>
          <w:rFonts w:eastAsia="宋体"/>
        </w:rPr>
      </w:pPr>
      <w:r w:rsidRPr="00586681">
        <w:rPr>
          <w:rFonts w:eastAsia="宋体" w:hint="eastAsia"/>
        </w:rPr>
        <w:t>表</w:t>
      </w:r>
      <w:r w:rsidR="0000022A">
        <w:rPr>
          <w:rFonts w:eastAsia="宋体" w:hint="eastAsia"/>
        </w:rPr>
        <w:t>F</w:t>
      </w:r>
      <w:r w:rsidRPr="00586681">
        <w:rPr>
          <w:rFonts w:eastAsia="宋体" w:hint="eastAsia"/>
        </w:rPr>
        <w:t>3</w:t>
      </w:r>
      <w:r w:rsidRPr="00586681">
        <w:rPr>
          <w:rFonts w:eastAsia="宋体"/>
        </w:rPr>
        <w:t xml:space="preserve">-4 </w:t>
      </w:r>
      <w:r w:rsidRPr="00586681">
        <w:rPr>
          <w:rFonts w:eastAsia="宋体" w:hint="eastAsia"/>
        </w:rPr>
        <w:t>规则前提表（</w:t>
      </w:r>
      <w:r w:rsidRPr="00586681">
        <w:rPr>
          <w:rFonts w:eastAsia="宋体" w:hint="eastAsia"/>
        </w:rPr>
        <w:t>con</w:t>
      </w:r>
      <w:r w:rsidRPr="00586681">
        <w:rPr>
          <w:rFonts w:eastAsia="宋体"/>
        </w:rPr>
        <w:t>ditions</w:t>
      </w:r>
      <w:r w:rsidRPr="00586681">
        <w:rPr>
          <w:rFonts w:eastAsia="宋体" w:hint="eastAsia"/>
        </w:rPr>
        <w:t>）逻辑结构</w:t>
      </w:r>
    </w:p>
    <w:tbl>
      <w:tblPr>
        <w:tblStyle w:val="141"/>
        <w:tblW w:w="0" w:type="auto"/>
        <w:tblLook w:val="04A0" w:firstRow="1" w:lastRow="0" w:firstColumn="1" w:lastColumn="0" w:noHBand="0" w:noVBand="1"/>
      </w:tblPr>
      <w:tblGrid>
        <w:gridCol w:w="1698"/>
        <w:gridCol w:w="1699"/>
        <w:gridCol w:w="1699"/>
        <w:gridCol w:w="1699"/>
        <w:gridCol w:w="1699"/>
      </w:tblGrid>
      <w:tr w:rsidR="004D4168" w:rsidRPr="00586681" w14:paraId="254A7656" w14:textId="77777777" w:rsidTr="00F0069F">
        <w:tc>
          <w:tcPr>
            <w:tcW w:w="1698" w:type="dxa"/>
          </w:tcPr>
          <w:p w14:paraId="3661DA56"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字段名</w:t>
            </w:r>
          </w:p>
          <w:p w14:paraId="6301E2F1"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Fie</w:t>
            </w:r>
            <w:r w:rsidRPr="00586681">
              <w:rPr>
                <w:rFonts w:eastAsia="宋体"/>
              </w:rPr>
              <w:t>ld_name</w:t>
            </w:r>
          </w:p>
        </w:tc>
        <w:tc>
          <w:tcPr>
            <w:tcW w:w="1699" w:type="dxa"/>
          </w:tcPr>
          <w:p w14:paraId="5A6C1F40"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数据类型</w:t>
            </w:r>
          </w:p>
          <w:p w14:paraId="00F7C31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t</w:t>
            </w:r>
            <w:r w:rsidRPr="00586681">
              <w:rPr>
                <w:rFonts w:eastAsia="宋体"/>
              </w:rPr>
              <w:t>ype</w:t>
            </w:r>
          </w:p>
        </w:tc>
        <w:tc>
          <w:tcPr>
            <w:tcW w:w="1699" w:type="dxa"/>
          </w:tcPr>
          <w:p w14:paraId="3C038E2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长度</w:t>
            </w:r>
          </w:p>
          <w:p w14:paraId="6F71A810"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length</w:t>
            </w:r>
          </w:p>
        </w:tc>
        <w:tc>
          <w:tcPr>
            <w:tcW w:w="1699" w:type="dxa"/>
          </w:tcPr>
          <w:p w14:paraId="76496C10"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允许空</w:t>
            </w:r>
          </w:p>
          <w:p w14:paraId="79C3A48F"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allow</w:t>
            </w:r>
            <w:r w:rsidRPr="00586681">
              <w:rPr>
                <w:rFonts w:eastAsia="宋体"/>
              </w:rPr>
              <w:t xml:space="preserve"> null</w:t>
            </w:r>
          </w:p>
        </w:tc>
        <w:tc>
          <w:tcPr>
            <w:tcW w:w="1699" w:type="dxa"/>
          </w:tcPr>
          <w:p w14:paraId="618D00CD"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备注</w:t>
            </w:r>
          </w:p>
          <w:p w14:paraId="7964A63D"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remark</w:t>
            </w:r>
          </w:p>
        </w:tc>
      </w:tr>
      <w:tr w:rsidR="004D4168" w:rsidRPr="00586681" w14:paraId="4EA08B83" w14:textId="77777777" w:rsidTr="00F0069F">
        <w:tc>
          <w:tcPr>
            <w:tcW w:w="1698" w:type="dxa"/>
          </w:tcPr>
          <w:p w14:paraId="34AA849B"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cond_id</w:t>
            </w:r>
          </w:p>
        </w:tc>
        <w:tc>
          <w:tcPr>
            <w:tcW w:w="1699" w:type="dxa"/>
          </w:tcPr>
          <w:p w14:paraId="0CADED1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i</w:t>
            </w:r>
            <w:r w:rsidRPr="00586681">
              <w:rPr>
                <w:rFonts w:eastAsia="宋体"/>
              </w:rPr>
              <w:t>nt</w:t>
            </w:r>
          </w:p>
        </w:tc>
        <w:tc>
          <w:tcPr>
            <w:tcW w:w="1699" w:type="dxa"/>
          </w:tcPr>
          <w:p w14:paraId="076DBA2B"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178BAE2F"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64A5FB2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规则前提编号</w:t>
            </w:r>
          </w:p>
        </w:tc>
      </w:tr>
      <w:tr w:rsidR="004D4168" w:rsidRPr="00586681" w14:paraId="60F7794E" w14:textId="77777777" w:rsidTr="00F0069F">
        <w:tc>
          <w:tcPr>
            <w:tcW w:w="1698" w:type="dxa"/>
          </w:tcPr>
          <w:p w14:paraId="00150EF7"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c</w:t>
            </w:r>
            <w:r w:rsidRPr="00586681">
              <w:rPr>
                <w:rFonts w:eastAsia="宋体"/>
              </w:rPr>
              <w:t>ond</w:t>
            </w:r>
            <w:r w:rsidRPr="00586681">
              <w:rPr>
                <w:rFonts w:eastAsia="宋体" w:hint="eastAsia"/>
              </w:rPr>
              <w:t>ition</w:t>
            </w:r>
          </w:p>
        </w:tc>
        <w:tc>
          <w:tcPr>
            <w:tcW w:w="1699" w:type="dxa"/>
          </w:tcPr>
          <w:p w14:paraId="42EBBC3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varchar</w:t>
            </w:r>
          </w:p>
        </w:tc>
        <w:tc>
          <w:tcPr>
            <w:tcW w:w="1699" w:type="dxa"/>
          </w:tcPr>
          <w:p w14:paraId="689FB948"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100</w:t>
            </w:r>
          </w:p>
        </w:tc>
        <w:tc>
          <w:tcPr>
            <w:tcW w:w="1699" w:type="dxa"/>
          </w:tcPr>
          <w:p w14:paraId="5293F4F1"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1128B01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规则前提内容</w:t>
            </w:r>
          </w:p>
        </w:tc>
      </w:tr>
      <w:tr w:rsidR="004D4168" w:rsidRPr="00586681" w14:paraId="6D1F3762" w14:textId="77777777" w:rsidTr="00F0069F">
        <w:tc>
          <w:tcPr>
            <w:tcW w:w="1698" w:type="dxa"/>
          </w:tcPr>
          <w:p w14:paraId="10F58C37"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remark</w:t>
            </w:r>
          </w:p>
        </w:tc>
        <w:tc>
          <w:tcPr>
            <w:tcW w:w="1699" w:type="dxa"/>
          </w:tcPr>
          <w:p w14:paraId="3710DC85"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varchar</w:t>
            </w:r>
          </w:p>
        </w:tc>
        <w:tc>
          <w:tcPr>
            <w:tcW w:w="1699" w:type="dxa"/>
          </w:tcPr>
          <w:p w14:paraId="1CE8992F"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100</w:t>
            </w:r>
          </w:p>
        </w:tc>
        <w:tc>
          <w:tcPr>
            <w:tcW w:w="1699" w:type="dxa"/>
          </w:tcPr>
          <w:p w14:paraId="224962C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yes</w:t>
            </w:r>
          </w:p>
        </w:tc>
        <w:tc>
          <w:tcPr>
            <w:tcW w:w="1699" w:type="dxa"/>
          </w:tcPr>
          <w:p w14:paraId="745E9FA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备注</w:t>
            </w:r>
          </w:p>
        </w:tc>
      </w:tr>
    </w:tbl>
    <w:p w14:paraId="619C9E84" w14:textId="50B30E98" w:rsidR="004D4168" w:rsidRPr="00586681" w:rsidRDefault="004D4168" w:rsidP="004D4168">
      <w:pPr>
        <w:spacing w:before="240" w:after="60" w:line="400" w:lineRule="exact"/>
        <w:jc w:val="center"/>
        <w:rPr>
          <w:rFonts w:eastAsia="宋体"/>
        </w:rPr>
      </w:pPr>
      <w:r w:rsidRPr="00586681">
        <w:rPr>
          <w:rFonts w:eastAsia="宋体" w:hint="eastAsia"/>
        </w:rPr>
        <w:t>表</w:t>
      </w:r>
      <w:r w:rsidR="0000022A">
        <w:rPr>
          <w:rFonts w:eastAsia="宋体" w:hint="eastAsia"/>
        </w:rPr>
        <w:t>F</w:t>
      </w:r>
      <w:r w:rsidRPr="00586681">
        <w:rPr>
          <w:rFonts w:eastAsia="宋体" w:hint="eastAsia"/>
        </w:rPr>
        <w:t>3</w:t>
      </w:r>
      <w:r w:rsidRPr="00586681">
        <w:rPr>
          <w:rFonts w:eastAsia="宋体"/>
        </w:rPr>
        <w:t xml:space="preserve">-5 </w:t>
      </w:r>
      <w:r w:rsidRPr="00586681">
        <w:rPr>
          <w:rFonts w:eastAsia="宋体" w:hint="eastAsia"/>
        </w:rPr>
        <w:t>规则结论表（</w:t>
      </w:r>
      <w:r w:rsidRPr="00586681">
        <w:rPr>
          <w:rFonts w:eastAsia="宋体"/>
        </w:rPr>
        <w:t>conclusion</w:t>
      </w:r>
      <w:r w:rsidRPr="00586681">
        <w:rPr>
          <w:rFonts w:eastAsia="宋体" w:hint="eastAsia"/>
        </w:rPr>
        <w:t>）逻辑结构</w:t>
      </w:r>
    </w:p>
    <w:tbl>
      <w:tblPr>
        <w:tblStyle w:val="141"/>
        <w:tblW w:w="0" w:type="auto"/>
        <w:tblLook w:val="04A0" w:firstRow="1" w:lastRow="0" w:firstColumn="1" w:lastColumn="0" w:noHBand="0" w:noVBand="1"/>
      </w:tblPr>
      <w:tblGrid>
        <w:gridCol w:w="1698"/>
        <w:gridCol w:w="1699"/>
        <w:gridCol w:w="1699"/>
        <w:gridCol w:w="1699"/>
        <w:gridCol w:w="1699"/>
      </w:tblGrid>
      <w:tr w:rsidR="004D4168" w:rsidRPr="00586681" w14:paraId="401FF758" w14:textId="77777777" w:rsidTr="00F0069F">
        <w:tc>
          <w:tcPr>
            <w:tcW w:w="1698" w:type="dxa"/>
          </w:tcPr>
          <w:p w14:paraId="507A07CB"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字段名</w:t>
            </w:r>
          </w:p>
          <w:p w14:paraId="7489C86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Fie</w:t>
            </w:r>
            <w:r w:rsidRPr="00586681">
              <w:rPr>
                <w:rFonts w:eastAsia="宋体"/>
              </w:rPr>
              <w:t>ld_name</w:t>
            </w:r>
          </w:p>
        </w:tc>
        <w:tc>
          <w:tcPr>
            <w:tcW w:w="1699" w:type="dxa"/>
          </w:tcPr>
          <w:p w14:paraId="64DA8A4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数据类型</w:t>
            </w:r>
          </w:p>
          <w:p w14:paraId="2EF6FAA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t</w:t>
            </w:r>
            <w:r w:rsidRPr="00586681">
              <w:rPr>
                <w:rFonts w:eastAsia="宋体"/>
              </w:rPr>
              <w:t>ype</w:t>
            </w:r>
          </w:p>
        </w:tc>
        <w:tc>
          <w:tcPr>
            <w:tcW w:w="1699" w:type="dxa"/>
          </w:tcPr>
          <w:p w14:paraId="53FA384C"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长度</w:t>
            </w:r>
          </w:p>
          <w:p w14:paraId="414EA9D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length</w:t>
            </w:r>
          </w:p>
        </w:tc>
        <w:tc>
          <w:tcPr>
            <w:tcW w:w="1699" w:type="dxa"/>
          </w:tcPr>
          <w:p w14:paraId="01D60B47"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允许空</w:t>
            </w:r>
          </w:p>
          <w:p w14:paraId="0B7B4D6E"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allow</w:t>
            </w:r>
            <w:r w:rsidRPr="00586681">
              <w:rPr>
                <w:rFonts w:eastAsia="宋体"/>
              </w:rPr>
              <w:t xml:space="preserve"> null</w:t>
            </w:r>
          </w:p>
        </w:tc>
        <w:tc>
          <w:tcPr>
            <w:tcW w:w="1699" w:type="dxa"/>
          </w:tcPr>
          <w:p w14:paraId="14563601"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备注</w:t>
            </w:r>
          </w:p>
          <w:p w14:paraId="4A6281F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remark</w:t>
            </w:r>
          </w:p>
        </w:tc>
      </w:tr>
      <w:tr w:rsidR="004D4168" w:rsidRPr="00586681" w14:paraId="78910C9C" w14:textId="77777777" w:rsidTr="00F0069F">
        <w:tc>
          <w:tcPr>
            <w:tcW w:w="1698" w:type="dxa"/>
          </w:tcPr>
          <w:p w14:paraId="2560C5A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con</w:t>
            </w:r>
            <w:r w:rsidRPr="00586681">
              <w:rPr>
                <w:rFonts w:eastAsia="宋体" w:hint="eastAsia"/>
              </w:rPr>
              <w:t>clusion</w:t>
            </w:r>
            <w:r w:rsidRPr="00586681">
              <w:rPr>
                <w:rFonts w:eastAsia="宋体"/>
              </w:rPr>
              <w:t>_id</w:t>
            </w:r>
          </w:p>
        </w:tc>
        <w:tc>
          <w:tcPr>
            <w:tcW w:w="1699" w:type="dxa"/>
          </w:tcPr>
          <w:p w14:paraId="0C8AA97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i</w:t>
            </w:r>
            <w:r w:rsidRPr="00586681">
              <w:rPr>
                <w:rFonts w:eastAsia="宋体"/>
              </w:rPr>
              <w:t>nt</w:t>
            </w:r>
          </w:p>
        </w:tc>
        <w:tc>
          <w:tcPr>
            <w:tcW w:w="1699" w:type="dxa"/>
          </w:tcPr>
          <w:p w14:paraId="3E93733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39B73DE0"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45CD85C1"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规则结论编号</w:t>
            </w:r>
          </w:p>
        </w:tc>
      </w:tr>
      <w:tr w:rsidR="004D4168" w:rsidRPr="00586681" w14:paraId="5B8540F6" w14:textId="77777777" w:rsidTr="00F0069F">
        <w:tc>
          <w:tcPr>
            <w:tcW w:w="1698" w:type="dxa"/>
          </w:tcPr>
          <w:p w14:paraId="6F9DB228"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c</w:t>
            </w:r>
            <w:r w:rsidRPr="00586681">
              <w:rPr>
                <w:rFonts w:eastAsia="宋体"/>
              </w:rPr>
              <w:t>onclusion</w:t>
            </w:r>
          </w:p>
        </w:tc>
        <w:tc>
          <w:tcPr>
            <w:tcW w:w="1699" w:type="dxa"/>
          </w:tcPr>
          <w:p w14:paraId="0FC8A18B"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varchar</w:t>
            </w:r>
          </w:p>
        </w:tc>
        <w:tc>
          <w:tcPr>
            <w:tcW w:w="1699" w:type="dxa"/>
          </w:tcPr>
          <w:p w14:paraId="1EEA1276"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100</w:t>
            </w:r>
          </w:p>
        </w:tc>
        <w:tc>
          <w:tcPr>
            <w:tcW w:w="1699" w:type="dxa"/>
          </w:tcPr>
          <w:p w14:paraId="14D2FED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7D87BDB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规则结论内容</w:t>
            </w:r>
          </w:p>
        </w:tc>
      </w:tr>
      <w:tr w:rsidR="004D4168" w:rsidRPr="00586681" w14:paraId="52555FD5" w14:textId="77777777" w:rsidTr="00F0069F">
        <w:tc>
          <w:tcPr>
            <w:tcW w:w="1698" w:type="dxa"/>
          </w:tcPr>
          <w:p w14:paraId="2219FB68"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remark</w:t>
            </w:r>
          </w:p>
        </w:tc>
        <w:tc>
          <w:tcPr>
            <w:tcW w:w="1699" w:type="dxa"/>
          </w:tcPr>
          <w:p w14:paraId="59CE76AF"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varchar</w:t>
            </w:r>
          </w:p>
        </w:tc>
        <w:tc>
          <w:tcPr>
            <w:tcW w:w="1699" w:type="dxa"/>
          </w:tcPr>
          <w:p w14:paraId="60ABF05D"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200</w:t>
            </w:r>
          </w:p>
        </w:tc>
        <w:tc>
          <w:tcPr>
            <w:tcW w:w="1699" w:type="dxa"/>
          </w:tcPr>
          <w:p w14:paraId="3F3102FE"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yes</w:t>
            </w:r>
          </w:p>
        </w:tc>
        <w:tc>
          <w:tcPr>
            <w:tcW w:w="1699" w:type="dxa"/>
          </w:tcPr>
          <w:p w14:paraId="564C90A1"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备注</w:t>
            </w:r>
          </w:p>
        </w:tc>
      </w:tr>
    </w:tbl>
    <w:p w14:paraId="304A4512" w14:textId="0043BCAE" w:rsidR="004D4168" w:rsidRPr="00586681" w:rsidRDefault="004D4168" w:rsidP="004D4168">
      <w:pPr>
        <w:spacing w:before="240" w:after="60" w:line="400" w:lineRule="exact"/>
        <w:jc w:val="center"/>
        <w:rPr>
          <w:rFonts w:eastAsia="宋体"/>
        </w:rPr>
      </w:pPr>
      <w:r w:rsidRPr="00586681">
        <w:rPr>
          <w:rFonts w:eastAsia="宋体" w:hint="eastAsia"/>
        </w:rPr>
        <w:t>表</w:t>
      </w:r>
      <w:r w:rsidR="0000022A">
        <w:rPr>
          <w:rFonts w:eastAsia="宋体" w:hint="eastAsia"/>
        </w:rPr>
        <w:t>F</w:t>
      </w:r>
      <w:r w:rsidRPr="00586681">
        <w:rPr>
          <w:rFonts w:eastAsia="宋体" w:hint="eastAsia"/>
        </w:rPr>
        <w:t>3</w:t>
      </w:r>
      <w:r w:rsidRPr="00586681">
        <w:rPr>
          <w:rFonts w:eastAsia="宋体"/>
        </w:rPr>
        <w:t xml:space="preserve">-6 </w:t>
      </w:r>
      <w:r w:rsidRPr="00586681">
        <w:rPr>
          <w:rFonts w:eastAsia="宋体" w:hint="eastAsia"/>
        </w:rPr>
        <w:t>事实表（</w:t>
      </w:r>
      <w:r w:rsidRPr="00586681">
        <w:rPr>
          <w:rFonts w:eastAsia="宋体" w:hint="eastAsia"/>
        </w:rPr>
        <w:t>facts</w:t>
      </w:r>
      <w:r w:rsidRPr="00586681">
        <w:rPr>
          <w:rFonts w:eastAsia="宋体" w:hint="eastAsia"/>
        </w:rPr>
        <w:t>）逻辑结构</w:t>
      </w:r>
    </w:p>
    <w:tbl>
      <w:tblPr>
        <w:tblStyle w:val="141"/>
        <w:tblW w:w="0" w:type="auto"/>
        <w:tblLook w:val="04A0" w:firstRow="1" w:lastRow="0" w:firstColumn="1" w:lastColumn="0" w:noHBand="0" w:noVBand="1"/>
      </w:tblPr>
      <w:tblGrid>
        <w:gridCol w:w="1698"/>
        <w:gridCol w:w="1699"/>
        <w:gridCol w:w="1699"/>
        <w:gridCol w:w="1699"/>
        <w:gridCol w:w="1699"/>
      </w:tblGrid>
      <w:tr w:rsidR="004D4168" w:rsidRPr="00586681" w14:paraId="34DD0DFE" w14:textId="77777777" w:rsidTr="00F0069F">
        <w:tc>
          <w:tcPr>
            <w:tcW w:w="1698" w:type="dxa"/>
          </w:tcPr>
          <w:p w14:paraId="2C48A37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字段名</w:t>
            </w:r>
          </w:p>
          <w:p w14:paraId="79B3396E"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Fie</w:t>
            </w:r>
            <w:r w:rsidRPr="00586681">
              <w:rPr>
                <w:rFonts w:eastAsia="宋体"/>
              </w:rPr>
              <w:t>ld_name</w:t>
            </w:r>
          </w:p>
        </w:tc>
        <w:tc>
          <w:tcPr>
            <w:tcW w:w="1699" w:type="dxa"/>
          </w:tcPr>
          <w:p w14:paraId="6BAF3C2D"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数据类型</w:t>
            </w:r>
          </w:p>
          <w:p w14:paraId="3CA4771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t</w:t>
            </w:r>
            <w:r w:rsidRPr="00586681">
              <w:rPr>
                <w:rFonts w:eastAsia="宋体"/>
              </w:rPr>
              <w:t>ype</w:t>
            </w:r>
          </w:p>
        </w:tc>
        <w:tc>
          <w:tcPr>
            <w:tcW w:w="1699" w:type="dxa"/>
          </w:tcPr>
          <w:p w14:paraId="0C78B699"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长度</w:t>
            </w:r>
          </w:p>
          <w:p w14:paraId="0E01C2E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length</w:t>
            </w:r>
          </w:p>
        </w:tc>
        <w:tc>
          <w:tcPr>
            <w:tcW w:w="1699" w:type="dxa"/>
          </w:tcPr>
          <w:p w14:paraId="749E0D86"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允许空</w:t>
            </w:r>
          </w:p>
          <w:p w14:paraId="6E79BB1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allow</w:t>
            </w:r>
            <w:r w:rsidRPr="00586681">
              <w:rPr>
                <w:rFonts w:eastAsia="宋体"/>
              </w:rPr>
              <w:t xml:space="preserve"> null</w:t>
            </w:r>
          </w:p>
        </w:tc>
        <w:tc>
          <w:tcPr>
            <w:tcW w:w="1699" w:type="dxa"/>
          </w:tcPr>
          <w:p w14:paraId="4F0AA93C"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备注</w:t>
            </w:r>
          </w:p>
          <w:p w14:paraId="670B3AD6"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remark</w:t>
            </w:r>
          </w:p>
        </w:tc>
      </w:tr>
      <w:tr w:rsidR="004D4168" w:rsidRPr="00586681" w14:paraId="16E0A784" w14:textId="77777777" w:rsidTr="00F0069F">
        <w:tc>
          <w:tcPr>
            <w:tcW w:w="1698" w:type="dxa"/>
          </w:tcPr>
          <w:p w14:paraId="1F6E927B"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fact</w:t>
            </w:r>
            <w:r w:rsidRPr="00586681">
              <w:rPr>
                <w:rFonts w:eastAsia="宋体"/>
              </w:rPr>
              <w:t>_id</w:t>
            </w:r>
          </w:p>
        </w:tc>
        <w:tc>
          <w:tcPr>
            <w:tcW w:w="1699" w:type="dxa"/>
          </w:tcPr>
          <w:p w14:paraId="6FF63DE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i</w:t>
            </w:r>
            <w:r w:rsidRPr="00586681">
              <w:rPr>
                <w:rFonts w:eastAsia="宋体"/>
              </w:rPr>
              <w:t>nt</w:t>
            </w:r>
          </w:p>
        </w:tc>
        <w:tc>
          <w:tcPr>
            <w:tcW w:w="1699" w:type="dxa"/>
          </w:tcPr>
          <w:p w14:paraId="54B233E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537E863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37F0405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事实编号</w:t>
            </w:r>
          </w:p>
        </w:tc>
      </w:tr>
      <w:tr w:rsidR="004D4168" w:rsidRPr="00586681" w14:paraId="5EC77EC7" w14:textId="77777777" w:rsidTr="00F0069F">
        <w:tc>
          <w:tcPr>
            <w:tcW w:w="1698" w:type="dxa"/>
          </w:tcPr>
          <w:p w14:paraId="438733FE"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C</w:t>
            </w:r>
            <w:r w:rsidRPr="00586681">
              <w:rPr>
                <w:rFonts w:eastAsia="宋体"/>
                <w:vertAlign w:val="subscript"/>
              </w:rPr>
              <w:t>2</w:t>
            </w:r>
            <w:r w:rsidRPr="00586681">
              <w:rPr>
                <w:rFonts w:eastAsia="宋体"/>
              </w:rPr>
              <w:t>H</w:t>
            </w:r>
            <w:r w:rsidRPr="00586681">
              <w:rPr>
                <w:rFonts w:eastAsia="宋体"/>
                <w:vertAlign w:val="subscript"/>
              </w:rPr>
              <w:t>2</w:t>
            </w:r>
          </w:p>
        </w:tc>
        <w:tc>
          <w:tcPr>
            <w:tcW w:w="1699" w:type="dxa"/>
          </w:tcPr>
          <w:p w14:paraId="34E2643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float</w:t>
            </w:r>
          </w:p>
        </w:tc>
        <w:tc>
          <w:tcPr>
            <w:tcW w:w="1699" w:type="dxa"/>
          </w:tcPr>
          <w:p w14:paraId="6C2BCD7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4</w:t>
            </w:r>
          </w:p>
        </w:tc>
        <w:tc>
          <w:tcPr>
            <w:tcW w:w="1699" w:type="dxa"/>
          </w:tcPr>
          <w:p w14:paraId="6775A07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2699365E"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C</w:t>
            </w:r>
            <w:r w:rsidRPr="00586681">
              <w:rPr>
                <w:rFonts w:eastAsia="宋体"/>
                <w:vertAlign w:val="subscript"/>
              </w:rPr>
              <w:t>2</w:t>
            </w:r>
            <w:r w:rsidRPr="00586681">
              <w:rPr>
                <w:rFonts w:eastAsia="宋体"/>
              </w:rPr>
              <w:t>H</w:t>
            </w:r>
            <w:r w:rsidRPr="00586681">
              <w:rPr>
                <w:rFonts w:eastAsia="宋体"/>
                <w:vertAlign w:val="subscript"/>
              </w:rPr>
              <w:t>2</w:t>
            </w:r>
            <w:r w:rsidRPr="00586681">
              <w:rPr>
                <w:rFonts w:eastAsia="宋体" w:hint="eastAsia"/>
              </w:rPr>
              <w:t>含量</w:t>
            </w:r>
          </w:p>
        </w:tc>
      </w:tr>
      <w:tr w:rsidR="004D4168" w:rsidRPr="00586681" w14:paraId="5B1C8F0B" w14:textId="77777777" w:rsidTr="00F0069F">
        <w:tc>
          <w:tcPr>
            <w:tcW w:w="1698" w:type="dxa"/>
          </w:tcPr>
          <w:p w14:paraId="26576ED6"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lastRenderedPageBreak/>
              <w:t>C</w:t>
            </w:r>
            <w:r w:rsidRPr="00586681">
              <w:rPr>
                <w:rFonts w:eastAsia="宋体"/>
                <w:vertAlign w:val="subscript"/>
              </w:rPr>
              <w:t>2</w:t>
            </w:r>
            <w:r w:rsidRPr="00586681">
              <w:rPr>
                <w:rFonts w:eastAsia="宋体"/>
              </w:rPr>
              <w:t>H</w:t>
            </w:r>
            <w:r w:rsidRPr="00586681">
              <w:rPr>
                <w:rFonts w:eastAsia="宋体"/>
                <w:vertAlign w:val="subscript"/>
              </w:rPr>
              <w:t>4</w:t>
            </w:r>
          </w:p>
        </w:tc>
        <w:tc>
          <w:tcPr>
            <w:tcW w:w="1699" w:type="dxa"/>
          </w:tcPr>
          <w:p w14:paraId="0343D9B8"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float</w:t>
            </w:r>
          </w:p>
        </w:tc>
        <w:tc>
          <w:tcPr>
            <w:tcW w:w="1699" w:type="dxa"/>
          </w:tcPr>
          <w:p w14:paraId="5D041061"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4</w:t>
            </w:r>
          </w:p>
        </w:tc>
        <w:tc>
          <w:tcPr>
            <w:tcW w:w="1699" w:type="dxa"/>
          </w:tcPr>
          <w:p w14:paraId="7FF53D57"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7E3F3D38"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C</w:t>
            </w:r>
            <w:r w:rsidRPr="00586681">
              <w:rPr>
                <w:rFonts w:eastAsia="宋体"/>
                <w:vertAlign w:val="subscript"/>
              </w:rPr>
              <w:t>2</w:t>
            </w:r>
            <w:r w:rsidRPr="00586681">
              <w:rPr>
                <w:rFonts w:eastAsia="宋体"/>
              </w:rPr>
              <w:t>H</w:t>
            </w:r>
            <w:r w:rsidRPr="00586681">
              <w:rPr>
                <w:rFonts w:eastAsia="宋体"/>
                <w:vertAlign w:val="subscript"/>
              </w:rPr>
              <w:t>4</w:t>
            </w:r>
            <w:r w:rsidRPr="00586681">
              <w:rPr>
                <w:rFonts w:eastAsia="宋体" w:hint="eastAsia"/>
              </w:rPr>
              <w:t>含量</w:t>
            </w:r>
          </w:p>
        </w:tc>
      </w:tr>
      <w:tr w:rsidR="004D4168" w:rsidRPr="00586681" w14:paraId="4AF88151" w14:textId="77777777" w:rsidTr="00F0069F">
        <w:tc>
          <w:tcPr>
            <w:tcW w:w="1698" w:type="dxa"/>
          </w:tcPr>
          <w:p w14:paraId="71A8830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C</w:t>
            </w:r>
            <w:r w:rsidRPr="00586681">
              <w:rPr>
                <w:rFonts w:eastAsia="宋体"/>
                <w:vertAlign w:val="subscript"/>
              </w:rPr>
              <w:t>2</w:t>
            </w:r>
            <w:r w:rsidRPr="00586681">
              <w:rPr>
                <w:rFonts w:eastAsia="宋体"/>
              </w:rPr>
              <w:t>H</w:t>
            </w:r>
            <w:r w:rsidRPr="00586681">
              <w:rPr>
                <w:rFonts w:eastAsia="宋体"/>
                <w:vertAlign w:val="subscript"/>
              </w:rPr>
              <w:t>6</w:t>
            </w:r>
          </w:p>
        </w:tc>
        <w:tc>
          <w:tcPr>
            <w:tcW w:w="1699" w:type="dxa"/>
          </w:tcPr>
          <w:p w14:paraId="68B7317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float</w:t>
            </w:r>
          </w:p>
        </w:tc>
        <w:tc>
          <w:tcPr>
            <w:tcW w:w="1699" w:type="dxa"/>
          </w:tcPr>
          <w:p w14:paraId="56F20D6E"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1EFA155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7B10B4E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C</w:t>
            </w:r>
            <w:r w:rsidRPr="00586681">
              <w:rPr>
                <w:rFonts w:eastAsia="宋体"/>
                <w:vertAlign w:val="subscript"/>
              </w:rPr>
              <w:t>2</w:t>
            </w:r>
            <w:r w:rsidRPr="00586681">
              <w:rPr>
                <w:rFonts w:eastAsia="宋体"/>
              </w:rPr>
              <w:t>H</w:t>
            </w:r>
            <w:r w:rsidRPr="00586681">
              <w:rPr>
                <w:rFonts w:eastAsia="宋体"/>
                <w:vertAlign w:val="subscript"/>
              </w:rPr>
              <w:t>6</w:t>
            </w:r>
            <w:r w:rsidRPr="00586681">
              <w:rPr>
                <w:rFonts w:eastAsia="宋体" w:hint="eastAsia"/>
              </w:rPr>
              <w:t>含量</w:t>
            </w:r>
          </w:p>
        </w:tc>
      </w:tr>
      <w:tr w:rsidR="004D4168" w:rsidRPr="00586681" w14:paraId="25A223C3" w14:textId="77777777" w:rsidTr="00F0069F">
        <w:tc>
          <w:tcPr>
            <w:tcW w:w="1698" w:type="dxa"/>
          </w:tcPr>
          <w:p w14:paraId="3A85EF3F"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C</w:t>
            </w:r>
            <w:r w:rsidRPr="00586681">
              <w:rPr>
                <w:rFonts w:eastAsia="宋体"/>
              </w:rPr>
              <w:t>H</w:t>
            </w:r>
            <w:r w:rsidRPr="00586681">
              <w:rPr>
                <w:rFonts w:eastAsia="宋体"/>
                <w:vertAlign w:val="subscript"/>
              </w:rPr>
              <w:t>4</w:t>
            </w:r>
          </w:p>
        </w:tc>
        <w:tc>
          <w:tcPr>
            <w:tcW w:w="1699" w:type="dxa"/>
          </w:tcPr>
          <w:p w14:paraId="3F38102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float</w:t>
            </w:r>
          </w:p>
        </w:tc>
        <w:tc>
          <w:tcPr>
            <w:tcW w:w="1699" w:type="dxa"/>
          </w:tcPr>
          <w:p w14:paraId="64D0F1A6"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3ED357B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4CD86B88"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C</w:t>
            </w:r>
            <w:r w:rsidRPr="00586681">
              <w:rPr>
                <w:rFonts w:eastAsia="宋体"/>
              </w:rPr>
              <w:t>H</w:t>
            </w:r>
            <w:r w:rsidRPr="00586681">
              <w:rPr>
                <w:rFonts w:eastAsia="宋体"/>
                <w:vertAlign w:val="subscript"/>
              </w:rPr>
              <w:t>4</w:t>
            </w:r>
            <w:r w:rsidRPr="00586681">
              <w:rPr>
                <w:rFonts w:eastAsia="宋体" w:hint="eastAsia"/>
              </w:rPr>
              <w:t>含量</w:t>
            </w:r>
          </w:p>
        </w:tc>
      </w:tr>
      <w:tr w:rsidR="004D4168" w:rsidRPr="00586681" w14:paraId="7406DBC1" w14:textId="77777777" w:rsidTr="00F0069F">
        <w:tc>
          <w:tcPr>
            <w:tcW w:w="1698" w:type="dxa"/>
          </w:tcPr>
          <w:p w14:paraId="5842C42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H</w:t>
            </w:r>
            <w:r w:rsidRPr="00586681">
              <w:rPr>
                <w:rFonts w:eastAsia="宋体"/>
                <w:vertAlign w:val="subscript"/>
              </w:rPr>
              <w:t>2</w:t>
            </w:r>
          </w:p>
        </w:tc>
        <w:tc>
          <w:tcPr>
            <w:tcW w:w="1699" w:type="dxa"/>
          </w:tcPr>
          <w:p w14:paraId="146B3375"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float</w:t>
            </w:r>
          </w:p>
        </w:tc>
        <w:tc>
          <w:tcPr>
            <w:tcW w:w="1699" w:type="dxa"/>
          </w:tcPr>
          <w:p w14:paraId="6FA1C094"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2B65ECFF"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0041B69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H</w:t>
            </w:r>
            <w:r w:rsidRPr="00586681">
              <w:rPr>
                <w:rFonts w:eastAsia="宋体"/>
                <w:vertAlign w:val="subscript"/>
              </w:rPr>
              <w:t>2</w:t>
            </w:r>
            <w:r w:rsidRPr="00586681">
              <w:rPr>
                <w:rFonts w:eastAsia="宋体" w:hint="eastAsia"/>
              </w:rPr>
              <w:t>含量</w:t>
            </w:r>
          </w:p>
        </w:tc>
      </w:tr>
      <w:tr w:rsidR="004D4168" w:rsidRPr="00586681" w14:paraId="55D39A07" w14:textId="77777777" w:rsidTr="00F0069F">
        <w:tc>
          <w:tcPr>
            <w:tcW w:w="1698" w:type="dxa"/>
          </w:tcPr>
          <w:p w14:paraId="46296297"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rPr>
              <w:t>cond_id</w:t>
            </w:r>
          </w:p>
        </w:tc>
        <w:tc>
          <w:tcPr>
            <w:tcW w:w="1699" w:type="dxa"/>
          </w:tcPr>
          <w:p w14:paraId="3CB81D3D"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i</w:t>
            </w:r>
            <w:r w:rsidRPr="00586681">
              <w:rPr>
                <w:rFonts w:eastAsia="宋体"/>
              </w:rPr>
              <w:t>nt</w:t>
            </w:r>
          </w:p>
        </w:tc>
        <w:tc>
          <w:tcPr>
            <w:tcW w:w="1699" w:type="dxa"/>
          </w:tcPr>
          <w:p w14:paraId="7E467397"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4</w:t>
            </w:r>
          </w:p>
        </w:tc>
        <w:tc>
          <w:tcPr>
            <w:tcW w:w="1699" w:type="dxa"/>
          </w:tcPr>
          <w:p w14:paraId="6FCD5E2A"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n</w:t>
            </w:r>
            <w:r w:rsidRPr="00586681">
              <w:rPr>
                <w:rFonts w:eastAsia="宋体"/>
              </w:rPr>
              <w:t>o</w:t>
            </w:r>
          </w:p>
        </w:tc>
        <w:tc>
          <w:tcPr>
            <w:tcW w:w="1699" w:type="dxa"/>
          </w:tcPr>
          <w:p w14:paraId="34A26A45"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条件编号</w:t>
            </w:r>
          </w:p>
        </w:tc>
      </w:tr>
    </w:tbl>
    <w:p w14:paraId="31C8EAE4" w14:textId="77777777" w:rsidR="004D4168" w:rsidRPr="00586681" w:rsidRDefault="004D4168" w:rsidP="004D4168">
      <w:pPr>
        <w:spacing w:beforeLines="50" w:before="156" w:line="400" w:lineRule="exact"/>
        <w:ind w:firstLineChars="160" w:firstLine="384"/>
        <w:rPr>
          <w:rFonts w:eastAsia="宋体"/>
          <w:sz w:val="24"/>
        </w:rPr>
      </w:pPr>
      <w:r w:rsidRPr="00586681">
        <w:rPr>
          <w:rFonts w:eastAsia="宋体" w:hint="eastAsia"/>
          <w:sz w:val="24"/>
        </w:rPr>
        <w:t>（</w:t>
      </w:r>
      <w:r w:rsidRPr="00586681">
        <w:rPr>
          <w:rFonts w:eastAsia="宋体" w:hint="eastAsia"/>
          <w:sz w:val="24"/>
        </w:rPr>
        <w:t>2</w:t>
      </w:r>
      <w:r w:rsidRPr="00586681">
        <w:rPr>
          <w:rFonts w:eastAsia="宋体" w:hint="eastAsia"/>
          <w:sz w:val="24"/>
        </w:rPr>
        <w:t>）知识管理</w:t>
      </w:r>
    </w:p>
    <w:p w14:paraId="03E7F955"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知识管理的内容主要包括知识的添加、修改、删除和查询</w:t>
      </w:r>
      <w:r w:rsidRPr="00586681">
        <w:rPr>
          <w:rFonts w:eastAsia="宋体"/>
          <w:sz w:val="24"/>
        </w:rPr>
        <w:t>,</w:t>
      </w:r>
      <w:r w:rsidRPr="00586681">
        <w:rPr>
          <w:rFonts w:eastAsia="宋体" w:hint="eastAsia"/>
          <w:sz w:val="24"/>
        </w:rPr>
        <w:t>以及对知识库中的知识进行一致性和完整性的检查等。</w:t>
      </w:r>
    </w:p>
    <w:p w14:paraId="7554F6CF"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知识管理的主要功能如下：</w:t>
      </w:r>
    </w:p>
    <w:p w14:paraId="578D6799"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a</w:t>
      </w:r>
      <w:r w:rsidRPr="00586681">
        <w:rPr>
          <w:rFonts w:eastAsia="宋体"/>
          <w:sz w:val="24"/>
        </w:rPr>
        <w:t>.</w:t>
      </w:r>
      <w:r w:rsidRPr="00586681">
        <w:rPr>
          <w:rFonts w:eastAsia="宋体" w:hint="eastAsia"/>
          <w:sz w:val="24"/>
        </w:rPr>
        <w:t>知识的添加：提供对知识库中的知识不断扩充的途径。首先由知识工程师或用户从变压器专家和有关技术文献获取知识，经整理后由知识工程师通过知识编辑器输入到知识库中。</w:t>
      </w:r>
    </w:p>
    <w:p w14:paraId="66CC30EC"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b</w:t>
      </w:r>
      <w:r w:rsidRPr="00586681">
        <w:rPr>
          <w:rFonts w:eastAsia="宋体"/>
          <w:sz w:val="24"/>
        </w:rPr>
        <w:t>.</w:t>
      </w:r>
      <w:r w:rsidRPr="00586681">
        <w:rPr>
          <w:rFonts w:eastAsia="宋体" w:hint="eastAsia"/>
          <w:sz w:val="24"/>
        </w:rPr>
        <w:t>知识的查询：提供对变压器诊断规则、规则的条件和结论的查询功能，便于规则的定位和修改。</w:t>
      </w:r>
    </w:p>
    <w:p w14:paraId="427DAD7E"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c</w:t>
      </w:r>
      <w:r w:rsidRPr="00586681">
        <w:rPr>
          <w:rFonts w:eastAsia="宋体"/>
          <w:sz w:val="24"/>
        </w:rPr>
        <w:t>.</w:t>
      </w:r>
      <w:r w:rsidRPr="00586681">
        <w:rPr>
          <w:rFonts w:eastAsia="宋体" w:hint="eastAsia"/>
          <w:sz w:val="24"/>
        </w:rPr>
        <w:t>知识的维护：对知识库中的知识进行一致性和完整性的检验，所有的检查应在新规则加入时进行。</w:t>
      </w:r>
    </w:p>
    <w:p w14:paraId="6A7599DB"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知识的一致性和完整性</w:t>
      </w:r>
      <w:r>
        <w:rPr>
          <w:rFonts w:eastAsia="宋体" w:hint="eastAsia"/>
          <w:sz w:val="24"/>
        </w:rPr>
        <w:t>，</w:t>
      </w:r>
      <w:r w:rsidRPr="00586681">
        <w:rPr>
          <w:rFonts w:eastAsia="宋体" w:hint="eastAsia"/>
          <w:sz w:val="24"/>
        </w:rPr>
        <w:t>主要表现在知识环路、冗余、从属等方面。在新的规则加入知识库时</w:t>
      </w:r>
      <w:r>
        <w:rPr>
          <w:rFonts w:eastAsia="宋体" w:hint="eastAsia"/>
          <w:sz w:val="24"/>
        </w:rPr>
        <w:t>，</w:t>
      </w:r>
      <w:r w:rsidRPr="00586681">
        <w:rPr>
          <w:rFonts w:eastAsia="宋体" w:hint="eastAsia"/>
          <w:sz w:val="24"/>
        </w:rPr>
        <w:t>需要检查新规则和规则库中已有规则是否形成环路、冗余和从属等。</w:t>
      </w:r>
    </w:p>
    <w:p w14:paraId="3C9C53A8"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a</w:t>
      </w:r>
      <w:r w:rsidRPr="00586681">
        <w:rPr>
          <w:rFonts w:eastAsia="宋体"/>
          <w:sz w:val="24"/>
        </w:rPr>
        <w:t>.</w:t>
      </w:r>
      <w:r w:rsidRPr="00586681">
        <w:rPr>
          <w:rFonts w:eastAsia="宋体" w:hint="eastAsia"/>
          <w:sz w:val="24"/>
        </w:rPr>
        <w:t>环路规则：当一条规则链形成环路链时，如</w:t>
      </w:r>
      <w:r w:rsidRPr="00586681">
        <w:rPr>
          <w:rFonts w:eastAsia="宋体"/>
          <w:sz w:val="24"/>
        </w:rPr>
        <w:t>P</w:t>
      </w:r>
      <w:r w:rsidRPr="00586681">
        <w:rPr>
          <w:rFonts w:eastAsia="宋体" w:hint="eastAsia"/>
          <w:sz w:val="24"/>
        </w:rPr>
        <w:t>→</w:t>
      </w:r>
      <w:r w:rsidRPr="00586681">
        <w:rPr>
          <w:rFonts w:eastAsia="宋体"/>
          <w:sz w:val="24"/>
        </w:rPr>
        <w:t>Q</w:t>
      </w:r>
      <w:r w:rsidRPr="00586681">
        <w:rPr>
          <w:rFonts w:eastAsia="宋体" w:hint="eastAsia"/>
          <w:sz w:val="24"/>
        </w:rPr>
        <w:t>，</w:t>
      </w:r>
      <w:r w:rsidRPr="00586681">
        <w:rPr>
          <w:rFonts w:eastAsia="宋体"/>
          <w:sz w:val="24"/>
        </w:rPr>
        <w:t>Q</w:t>
      </w:r>
      <w:r w:rsidRPr="00586681">
        <w:rPr>
          <w:rFonts w:eastAsia="宋体" w:hint="eastAsia"/>
          <w:sz w:val="24"/>
        </w:rPr>
        <w:t>→</w:t>
      </w:r>
      <w:r w:rsidRPr="00586681">
        <w:rPr>
          <w:rFonts w:eastAsia="宋体"/>
          <w:sz w:val="24"/>
        </w:rPr>
        <w:t>S</w:t>
      </w:r>
      <w:r w:rsidRPr="00586681">
        <w:rPr>
          <w:rFonts w:eastAsia="宋体" w:hint="eastAsia"/>
          <w:sz w:val="24"/>
        </w:rPr>
        <w:t>，</w:t>
      </w:r>
      <w:r w:rsidRPr="00586681">
        <w:rPr>
          <w:rFonts w:eastAsia="宋体"/>
          <w:sz w:val="24"/>
        </w:rPr>
        <w:t>S</w:t>
      </w:r>
      <w:r w:rsidRPr="00586681">
        <w:rPr>
          <w:rFonts w:eastAsia="宋体" w:hint="eastAsia"/>
          <w:sz w:val="24"/>
        </w:rPr>
        <w:t>→</w:t>
      </w:r>
      <w:r w:rsidRPr="00586681">
        <w:rPr>
          <w:rFonts w:eastAsia="宋体"/>
          <w:sz w:val="24"/>
        </w:rPr>
        <w:t>P</w:t>
      </w:r>
      <w:r w:rsidRPr="00586681">
        <w:rPr>
          <w:rFonts w:eastAsia="宋体" w:hint="eastAsia"/>
          <w:sz w:val="24"/>
        </w:rPr>
        <w:t>，从任意一条规则进入推理，推理有可能陷入死循环。</w:t>
      </w:r>
    </w:p>
    <w:p w14:paraId="5442197D"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检测方法：加入一条新规则时，在程序中用</w:t>
      </w:r>
      <w:r w:rsidRPr="00586681">
        <w:rPr>
          <w:rFonts w:eastAsia="宋体"/>
          <w:sz w:val="24"/>
        </w:rPr>
        <w:t>SQL</w:t>
      </w:r>
      <w:r w:rsidRPr="00586681">
        <w:rPr>
          <w:rFonts w:eastAsia="宋体" w:hint="eastAsia"/>
          <w:sz w:val="24"/>
        </w:rPr>
        <w:t>语句检测。如规则库中已有规则</w:t>
      </w:r>
      <w:r w:rsidRPr="00586681">
        <w:rPr>
          <w:rFonts w:eastAsia="宋体"/>
          <w:sz w:val="24"/>
        </w:rPr>
        <w:t>P</w:t>
      </w:r>
      <w:r w:rsidRPr="00586681">
        <w:rPr>
          <w:rFonts w:eastAsia="宋体" w:hint="eastAsia"/>
          <w:sz w:val="24"/>
        </w:rPr>
        <w:t>→</w:t>
      </w:r>
      <w:r w:rsidRPr="00586681">
        <w:rPr>
          <w:rFonts w:eastAsia="宋体"/>
          <w:sz w:val="24"/>
        </w:rPr>
        <w:t>Q</w:t>
      </w:r>
      <w:r w:rsidRPr="00586681">
        <w:rPr>
          <w:rFonts w:eastAsia="宋体" w:hint="eastAsia"/>
          <w:sz w:val="24"/>
        </w:rPr>
        <w:t>，</w:t>
      </w:r>
      <w:r w:rsidRPr="00586681">
        <w:rPr>
          <w:rFonts w:eastAsia="宋体"/>
          <w:sz w:val="24"/>
        </w:rPr>
        <w:t>S&gt;P</w:t>
      </w:r>
      <w:r w:rsidRPr="00586681">
        <w:rPr>
          <w:rFonts w:eastAsia="宋体" w:hint="eastAsia"/>
          <w:sz w:val="24"/>
        </w:rPr>
        <w:t>，新加入规则为</w:t>
      </w:r>
      <w:r w:rsidRPr="00586681">
        <w:rPr>
          <w:rFonts w:eastAsia="宋体"/>
          <w:sz w:val="24"/>
        </w:rPr>
        <w:t>Q</w:t>
      </w:r>
      <w:r w:rsidRPr="00586681">
        <w:rPr>
          <w:rFonts w:eastAsia="宋体" w:hint="eastAsia"/>
          <w:sz w:val="24"/>
        </w:rPr>
        <w:t>→</w:t>
      </w:r>
      <w:r w:rsidRPr="00586681">
        <w:rPr>
          <w:rFonts w:eastAsia="宋体"/>
          <w:sz w:val="24"/>
        </w:rPr>
        <w:t>S</w:t>
      </w:r>
      <w:r w:rsidRPr="00586681">
        <w:rPr>
          <w:rFonts w:eastAsia="宋体" w:hint="eastAsia"/>
          <w:sz w:val="24"/>
        </w:rPr>
        <w:t>。检测步骤为：①在规则表</w:t>
      </w:r>
      <w:r w:rsidRPr="00586681">
        <w:rPr>
          <w:rFonts w:eastAsia="宋体" w:hint="eastAsia"/>
          <w:sz w:val="24"/>
        </w:rPr>
        <w:t>3</w:t>
      </w:r>
      <w:r w:rsidRPr="00586681">
        <w:rPr>
          <w:rFonts w:eastAsia="宋体"/>
          <w:sz w:val="24"/>
        </w:rPr>
        <w:t>-3</w:t>
      </w:r>
      <w:r w:rsidRPr="00586681">
        <w:rPr>
          <w:rFonts w:eastAsia="宋体" w:hint="eastAsia"/>
          <w:sz w:val="24"/>
        </w:rPr>
        <w:t>中找出以</w:t>
      </w:r>
      <w:r w:rsidRPr="00586681">
        <w:rPr>
          <w:rFonts w:eastAsia="宋体"/>
          <w:sz w:val="24"/>
        </w:rPr>
        <w:t>S</w:t>
      </w:r>
      <w:r w:rsidRPr="00586681">
        <w:rPr>
          <w:rFonts w:eastAsia="宋体" w:hint="eastAsia"/>
          <w:sz w:val="24"/>
        </w:rPr>
        <w:t>为条件的规则，记规则的结论为记录集</w:t>
      </w:r>
      <w:r w:rsidRPr="00586681">
        <w:rPr>
          <w:rFonts w:eastAsia="宋体"/>
          <w:sz w:val="24"/>
        </w:rPr>
        <w:t>L</w:t>
      </w:r>
      <w:r w:rsidRPr="00586681">
        <w:rPr>
          <w:rFonts w:eastAsia="宋体" w:hint="eastAsia"/>
          <w:sz w:val="24"/>
        </w:rPr>
        <w:t>；②找出以</w:t>
      </w:r>
      <w:r w:rsidRPr="00586681">
        <w:rPr>
          <w:rFonts w:eastAsia="宋体"/>
          <w:sz w:val="24"/>
        </w:rPr>
        <w:t>Q</w:t>
      </w:r>
      <w:r w:rsidRPr="00586681">
        <w:rPr>
          <w:rFonts w:eastAsia="宋体" w:hint="eastAsia"/>
          <w:sz w:val="24"/>
        </w:rPr>
        <w:t>为结论的规则，记规则的条件为记录集</w:t>
      </w:r>
      <w:r w:rsidRPr="00586681">
        <w:rPr>
          <w:rFonts w:eastAsia="宋体"/>
          <w:sz w:val="24"/>
        </w:rPr>
        <w:t>C</w:t>
      </w:r>
      <w:r w:rsidRPr="00586681">
        <w:rPr>
          <w:rFonts w:eastAsia="宋体" w:hint="eastAsia"/>
          <w:sz w:val="24"/>
        </w:rPr>
        <w:t>；③若记录集</w:t>
      </w:r>
      <w:r w:rsidRPr="00586681">
        <w:rPr>
          <w:rFonts w:eastAsia="宋体"/>
          <w:sz w:val="24"/>
        </w:rPr>
        <w:t>L</w:t>
      </w:r>
      <w:r w:rsidRPr="00586681">
        <w:rPr>
          <w:rFonts w:eastAsia="宋体" w:hint="eastAsia"/>
          <w:sz w:val="24"/>
        </w:rPr>
        <w:t>和</w:t>
      </w:r>
      <w:r w:rsidRPr="00586681">
        <w:rPr>
          <w:rFonts w:eastAsia="宋体"/>
          <w:sz w:val="24"/>
        </w:rPr>
        <w:t>C</w:t>
      </w:r>
      <w:r w:rsidRPr="00586681">
        <w:rPr>
          <w:rFonts w:eastAsia="宋体" w:hint="eastAsia"/>
          <w:sz w:val="24"/>
        </w:rPr>
        <w:t>中有相同的元素，则存在环路，反之则表示无环路。</w:t>
      </w:r>
    </w:p>
    <w:p w14:paraId="06D8B8DD"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解决方式：当知识库中出现环路时，应征求专家的意见，修改或是舍弃其中的一条规则，破坏形成环路的条件。</w:t>
      </w:r>
    </w:p>
    <w:p w14:paraId="4338B1B4"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b</w:t>
      </w:r>
      <w:r w:rsidRPr="00586681">
        <w:rPr>
          <w:rFonts w:eastAsia="宋体"/>
          <w:sz w:val="24"/>
        </w:rPr>
        <w:t>.</w:t>
      </w:r>
      <w:r w:rsidRPr="00586681">
        <w:rPr>
          <w:rFonts w:eastAsia="宋体" w:hint="eastAsia"/>
          <w:sz w:val="24"/>
        </w:rPr>
        <w:t>冗余规则：指知识库中存在多余的知识或者存在多余的约束条件。</w:t>
      </w:r>
    </w:p>
    <w:p w14:paraId="710621CD"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检测方法：加入一条新规则时，在程序中用</w:t>
      </w:r>
      <w:r w:rsidRPr="00586681">
        <w:rPr>
          <w:rFonts w:eastAsia="宋体"/>
          <w:sz w:val="24"/>
        </w:rPr>
        <w:t>SQL</w:t>
      </w:r>
      <w:r w:rsidRPr="00586681">
        <w:rPr>
          <w:rFonts w:eastAsia="宋体" w:hint="eastAsia"/>
          <w:sz w:val="24"/>
        </w:rPr>
        <w:t>语句检测。如知识库中已有规则</w:t>
      </w:r>
      <w:r w:rsidRPr="00586681">
        <w:rPr>
          <w:rFonts w:eastAsia="宋体"/>
          <w:sz w:val="24"/>
        </w:rPr>
        <w:t>P</w:t>
      </w:r>
      <w:r w:rsidRPr="00586681">
        <w:rPr>
          <w:rFonts w:eastAsia="宋体" w:hint="eastAsia"/>
          <w:sz w:val="24"/>
        </w:rPr>
        <w:t>→</w:t>
      </w:r>
      <w:r w:rsidRPr="00586681">
        <w:rPr>
          <w:rFonts w:eastAsia="宋体"/>
          <w:sz w:val="24"/>
        </w:rPr>
        <w:t>Q</w:t>
      </w:r>
      <w:r w:rsidRPr="00586681">
        <w:rPr>
          <w:rFonts w:eastAsia="宋体" w:hint="eastAsia"/>
          <w:sz w:val="24"/>
        </w:rPr>
        <w:t>，</w:t>
      </w:r>
      <w:r w:rsidRPr="00586681">
        <w:rPr>
          <w:rFonts w:eastAsia="宋体"/>
          <w:sz w:val="24"/>
        </w:rPr>
        <w:t>Q&gt;R</w:t>
      </w:r>
      <w:r w:rsidRPr="00586681">
        <w:rPr>
          <w:rFonts w:eastAsia="宋体" w:hint="eastAsia"/>
          <w:sz w:val="24"/>
        </w:rPr>
        <w:t>，加入一条新规则</w:t>
      </w:r>
      <w:r w:rsidRPr="00586681">
        <w:rPr>
          <w:rFonts w:eastAsia="宋体"/>
          <w:sz w:val="24"/>
        </w:rPr>
        <w:t>P</w:t>
      </w:r>
      <w:r w:rsidRPr="00586681">
        <w:rPr>
          <w:rFonts w:eastAsia="宋体" w:hint="eastAsia"/>
          <w:sz w:val="24"/>
        </w:rPr>
        <w:t>→</w:t>
      </w:r>
      <w:r w:rsidRPr="00586681">
        <w:rPr>
          <w:rFonts w:eastAsia="宋体"/>
          <w:sz w:val="24"/>
        </w:rPr>
        <w:t>R</w:t>
      </w:r>
      <w:r w:rsidRPr="00586681">
        <w:rPr>
          <w:rFonts w:eastAsia="宋体" w:hint="eastAsia"/>
          <w:sz w:val="24"/>
        </w:rPr>
        <w:t>。检测步骤为</w:t>
      </w:r>
      <w:r w:rsidRPr="00586681">
        <w:rPr>
          <w:rFonts w:eastAsia="宋体"/>
          <w:sz w:val="24"/>
        </w:rPr>
        <w:t>:</w:t>
      </w:r>
      <w:r w:rsidRPr="00586681">
        <w:rPr>
          <w:rFonts w:eastAsia="宋体" w:hint="eastAsia"/>
          <w:sz w:val="24"/>
        </w:rPr>
        <w:t>①在规则表</w:t>
      </w:r>
      <w:r w:rsidRPr="00586681">
        <w:rPr>
          <w:rFonts w:eastAsia="宋体"/>
          <w:sz w:val="24"/>
        </w:rPr>
        <w:t>3-3</w:t>
      </w:r>
      <w:r w:rsidRPr="00586681">
        <w:rPr>
          <w:rFonts w:eastAsia="宋体" w:hint="eastAsia"/>
          <w:sz w:val="24"/>
        </w:rPr>
        <w:t>中找出以</w:t>
      </w:r>
      <w:r w:rsidRPr="00586681">
        <w:rPr>
          <w:rFonts w:eastAsia="宋体"/>
          <w:sz w:val="24"/>
        </w:rPr>
        <w:t>P</w:t>
      </w:r>
      <w:r w:rsidRPr="00586681">
        <w:rPr>
          <w:rFonts w:eastAsia="宋体" w:hint="eastAsia"/>
          <w:sz w:val="24"/>
        </w:rPr>
        <w:t>为条件的规则，记规则的结论为记录集</w:t>
      </w:r>
      <w:r w:rsidRPr="00586681">
        <w:rPr>
          <w:rFonts w:eastAsia="宋体"/>
          <w:sz w:val="24"/>
        </w:rPr>
        <w:t>L</w:t>
      </w:r>
      <w:r w:rsidRPr="00586681">
        <w:rPr>
          <w:rFonts w:eastAsia="宋体" w:hint="eastAsia"/>
          <w:sz w:val="24"/>
        </w:rPr>
        <w:t>；②找出以</w:t>
      </w:r>
      <w:r w:rsidRPr="00586681">
        <w:rPr>
          <w:rFonts w:eastAsia="宋体"/>
          <w:sz w:val="24"/>
        </w:rPr>
        <w:t>R</w:t>
      </w:r>
      <w:r w:rsidRPr="00586681">
        <w:rPr>
          <w:rFonts w:eastAsia="宋体" w:hint="eastAsia"/>
          <w:sz w:val="24"/>
        </w:rPr>
        <w:t>为结论的规则，记规则的条</w:t>
      </w:r>
      <w:r w:rsidRPr="00586681">
        <w:rPr>
          <w:rFonts w:eastAsia="宋体" w:hint="eastAsia"/>
          <w:sz w:val="24"/>
        </w:rPr>
        <w:lastRenderedPageBreak/>
        <w:t>件为记录集</w:t>
      </w:r>
      <w:r w:rsidRPr="00586681">
        <w:rPr>
          <w:rFonts w:eastAsia="宋体"/>
          <w:sz w:val="24"/>
        </w:rPr>
        <w:t>C</w:t>
      </w:r>
      <w:r w:rsidRPr="00586681">
        <w:rPr>
          <w:rFonts w:eastAsia="宋体" w:hint="eastAsia"/>
          <w:sz w:val="24"/>
        </w:rPr>
        <w:t>；③若记录集</w:t>
      </w:r>
      <w:r w:rsidRPr="00586681">
        <w:rPr>
          <w:rFonts w:eastAsia="宋体"/>
          <w:sz w:val="24"/>
        </w:rPr>
        <w:t>L</w:t>
      </w:r>
      <w:r w:rsidRPr="00586681">
        <w:rPr>
          <w:rFonts w:eastAsia="宋体" w:hint="eastAsia"/>
          <w:sz w:val="24"/>
        </w:rPr>
        <w:t>和</w:t>
      </w:r>
      <w:r w:rsidRPr="00586681">
        <w:rPr>
          <w:rFonts w:eastAsia="宋体"/>
          <w:sz w:val="24"/>
        </w:rPr>
        <w:t>C</w:t>
      </w:r>
      <w:r w:rsidRPr="00586681">
        <w:rPr>
          <w:rFonts w:eastAsia="宋体" w:hint="eastAsia"/>
          <w:sz w:val="24"/>
        </w:rPr>
        <w:t>中有相同的元素，则对规则库中已有的规则</w:t>
      </w:r>
      <w:r w:rsidRPr="00586681">
        <w:rPr>
          <w:rFonts w:eastAsia="宋体"/>
          <w:sz w:val="24"/>
        </w:rPr>
        <w:t>P</w:t>
      </w:r>
      <w:r w:rsidRPr="00586681">
        <w:rPr>
          <w:rFonts w:eastAsia="宋体" w:hint="eastAsia"/>
          <w:sz w:val="24"/>
        </w:rPr>
        <w:t>→</w:t>
      </w:r>
      <w:r w:rsidRPr="00586681">
        <w:rPr>
          <w:rFonts w:eastAsia="宋体"/>
          <w:sz w:val="24"/>
        </w:rPr>
        <w:t>Q</w:t>
      </w:r>
      <w:r w:rsidRPr="00586681">
        <w:rPr>
          <w:rFonts w:eastAsia="宋体" w:hint="eastAsia"/>
          <w:sz w:val="24"/>
        </w:rPr>
        <w:t>，</w:t>
      </w:r>
      <w:r w:rsidRPr="00586681">
        <w:rPr>
          <w:rFonts w:eastAsia="宋体"/>
          <w:sz w:val="24"/>
        </w:rPr>
        <w:t>Q</w:t>
      </w:r>
      <w:r w:rsidRPr="00586681">
        <w:rPr>
          <w:rFonts w:eastAsia="宋体" w:hint="eastAsia"/>
          <w:sz w:val="24"/>
        </w:rPr>
        <w:t>→</w:t>
      </w:r>
      <w:r w:rsidRPr="00586681">
        <w:rPr>
          <w:rFonts w:eastAsia="宋体"/>
          <w:sz w:val="24"/>
        </w:rPr>
        <w:t>R</w:t>
      </w:r>
      <w:r w:rsidRPr="00586681">
        <w:rPr>
          <w:rFonts w:eastAsia="宋体" w:hint="eastAsia"/>
          <w:sz w:val="24"/>
        </w:rPr>
        <w:t>而言，新规则</w:t>
      </w:r>
      <w:r w:rsidRPr="00586681">
        <w:rPr>
          <w:rFonts w:eastAsia="宋体"/>
          <w:sz w:val="24"/>
        </w:rPr>
        <w:t>P</w:t>
      </w:r>
      <w:r w:rsidRPr="00586681">
        <w:rPr>
          <w:rFonts w:eastAsia="宋体" w:hint="eastAsia"/>
          <w:sz w:val="24"/>
        </w:rPr>
        <w:t>→</w:t>
      </w:r>
      <w:r w:rsidRPr="00586681">
        <w:rPr>
          <w:rFonts w:eastAsia="宋体"/>
          <w:sz w:val="24"/>
        </w:rPr>
        <w:t>R</w:t>
      </w:r>
      <w:r w:rsidRPr="00586681">
        <w:rPr>
          <w:rFonts w:eastAsia="宋体" w:hint="eastAsia"/>
          <w:sz w:val="24"/>
        </w:rPr>
        <w:t>是冗余的，反之则新规则非冗余。</w:t>
      </w:r>
    </w:p>
    <w:p w14:paraId="134BA665"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解决方式：若检测出新规则是冗余的，则不加入到知识库中。</w:t>
      </w:r>
    </w:p>
    <w:p w14:paraId="583B19FA"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c</w:t>
      </w:r>
      <w:r w:rsidRPr="00586681">
        <w:rPr>
          <w:rFonts w:eastAsia="宋体"/>
          <w:sz w:val="24"/>
        </w:rPr>
        <w:t>.</w:t>
      </w:r>
      <w:r w:rsidRPr="00586681">
        <w:rPr>
          <w:rFonts w:eastAsia="宋体" w:hint="eastAsia"/>
          <w:sz w:val="24"/>
        </w:rPr>
        <w:t>从属规则：如果规则</w:t>
      </w:r>
      <w:r w:rsidRPr="00586681">
        <w:rPr>
          <w:rFonts w:eastAsia="宋体" w:hint="eastAsia"/>
          <w:sz w:val="24"/>
        </w:rPr>
        <w:t>r</w:t>
      </w:r>
      <w:r w:rsidRPr="00586681">
        <w:rPr>
          <w:rFonts w:eastAsia="宋体"/>
          <w:sz w:val="24"/>
          <w:vertAlign w:val="subscript"/>
        </w:rPr>
        <w:t>1</w:t>
      </w:r>
      <w:r w:rsidRPr="00586681">
        <w:rPr>
          <w:rFonts w:eastAsia="宋体" w:hint="eastAsia"/>
          <w:sz w:val="24"/>
        </w:rPr>
        <w:t>与</w:t>
      </w:r>
      <w:r w:rsidRPr="00586681">
        <w:rPr>
          <w:rFonts w:eastAsia="宋体" w:hint="eastAsia"/>
          <w:sz w:val="24"/>
        </w:rPr>
        <w:t>r</w:t>
      </w:r>
      <w:r w:rsidRPr="00586681">
        <w:rPr>
          <w:rFonts w:eastAsia="宋体"/>
          <w:sz w:val="24"/>
          <w:vertAlign w:val="subscript"/>
        </w:rPr>
        <w:t>2</w:t>
      </w:r>
      <w:r w:rsidRPr="00586681">
        <w:rPr>
          <w:rFonts w:eastAsia="宋体" w:hint="eastAsia"/>
          <w:sz w:val="24"/>
        </w:rPr>
        <w:t>，有相同的结论，但</w:t>
      </w:r>
      <w:r w:rsidRPr="00586681">
        <w:rPr>
          <w:rFonts w:eastAsia="宋体" w:hint="eastAsia"/>
          <w:sz w:val="24"/>
        </w:rPr>
        <w:t>r</w:t>
      </w:r>
      <w:r w:rsidRPr="00586681">
        <w:rPr>
          <w:rFonts w:eastAsia="宋体"/>
          <w:sz w:val="24"/>
          <w:vertAlign w:val="subscript"/>
        </w:rPr>
        <w:t>1</w:t>
      </w:r>
      <w:r w:rsidRPr="00586681">
        <w:rPr>
          <w:rFonts w:eastAsia="宋体" w:hint="eastAsia"/>
          <w:sz w:val="24"/>
        </w:rPr>
        <w:t>比</w:t>
      </w:r>
      <w:r w:rsidRPr="00586681">
        <w:rPr>
          <w:rFonts w:eastAsia="宋体"/>
          <w:sz w:val="24"/>
        </w:rPr>
        <w:t>r</w:t>
      </w:r>
      <w:r w:rsidRPr="00586681">
        <w:rPr>
          <w:rFonts w:eastAsia="宋体"/>
          <w:sz w:val="24"/>
          <w:vertAlign w:val="subscript"/>
        </w:rPr>
        <w:t>2</w:t>
      </w:r>
      <w:r w:rsidRPr="00586681">
        <w:rPr>
          <w:rFonts w:eastAsia="宋体" w:hint="eastAsia"/>
          <w:sz w:val="24"/>
        </w:rPr>
        <w:t>要求更多的约束条件，则称</w:t>
      </w:r>
      <w:r w:rsidRPr="00586681">
        <w:rPr>
          <w:rFonts w:eastAsia="宋体" w:hint="eastAsia"/>
          <w:sz w:val="24"/>
        </w:rPr>
        <w:t>r</w:t>
      </w:r>
      <w:r w:rsidRPr="00586681">
        <w:rPr>
          <w:rFonts w:eastAsia="宋体"/>
          <w:sz w:val="24"/>
          <w:vertAlign w:val="subscript"/>
        </w:rPr>
        <w:t>1</w:t>
      </w:r>
      <w:r w:rsidRPr="00586681">
        <w:rPr>
          <w:rFonts w:eastAsia="宋体" w:hint="eastAsia"/>
          <w:sz w:val="24"/>
        </w:rPr>
        <w:t>是</w:t>
      </w:r>
      <w:r w:rsidRPr="00586681">
        <w:rPr>
          <w:rFonts w:eastAsia="宋体"/>
          <w:sz w:val="24"/>
        </w:rPr>
        <w:t>r</w:t>
      </w:r>
      <w:r w:rsidRPr="00586681">
        <w:rPr>
          <w:rFonts w:eastAsia="宋体"/>
          <w:sz w:val="24"/>
          <w:vertAlign w:val="subscript"/>
        </w:rPr>
        <w:t>2</w:t>
      </w:r>
      <w:r w:rsidRPr="00586681">
        <w:rPr>
          <w:rFonts w:eastAsia="宋体" w:hint="eastAsia"/>
          <w:sz w:val="24"/>
        </w:rPr>
        <w:t>的从属规则。新规则加入时，需要征求专家意见处理规则。</w:t>
      </w:r>
    </w:p>
    <w:p w14:paraId="6E6068E1" w14:textId="77777777" w:rsidR="004D4168" w:rsidRPr="00586681" w:rsidRDefault="004D4168" w:rsidP="004D4168">
      <w:pPr>
        <w:pStyle w:val="31"/>
        <w:ind w:firstLine="384"/>
      </w:pPr>
      <w:r w:rsidRPr="00586681">
        <w:rPr>
          <w:rFonts w:hint="eastAsia"/>
        </w:rPr>
        <w:t>（</w:t>
      </w:r>
      <w:r w:rsidRPr="00586681">
        <w:rPr>
          <w:rFonts w:hint="eastAsia"/>
        </w:rPr>
        <w:t>3</w:t>
      </w:r>
      <w:r w:rsidRPr="00586681">
        <w:rPr>
          <w:rFonts w:hint="eastAsia"/>
        </w:rPr>
        <w:t>）基于产生式规则的推理机设计</w:t>
      </w:r>
    </w:p>
    <w:p w14:paraId="03A47082"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①推理控制策略简介</w:t>
      </w:r>
    </w:p>
    <w:p w14:paraId="567CECF0"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专家系统中的推理过程是一个专家的思维过程，求解问题的质量和效率不仅依赖于求解的方法，还依赖于求解的策略，这就是推理控制策略。推理控制策略主要包括推理方向、搜索策略和冲突消解策略。</w:t>
      </w:r>
    </w:p>
    <w:p w14:paraId="119A987E"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②正向推理机设计</w:t>
      </w:r>
    </w:p>
    <w:p w14:paraId="72D8E36D"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鉴于变压器三比值法故障诊断知识库中规则是精确的，采用基于产生式的正向推理效率较高。变压器基于产生式的正向推理是一种确定性推理方式，其基本思想是根据用户提供的己知事实出发，在知识库中选择出可用的知识，构成可用知识集</w:t>
      </w:r>
      <w:r w:rsidRPr="00586681">
        <w:rPr>
          <w:rFonts w:eastAsia="宋体"/>
          <w:sz w:val="24"/>
        </w:rPr>
        <w:t>,</w:t>
      </w:r>
      <w:r w:rsidRPr="00586681">
        <w:rPr>
          <w:rFonts w:eastAsia="宋体" w:hint="eastAsia"/>
          <w:sz w:val="24"/>
        </w:rPr>
        <w:t>然后按照冲突消解策略从可用知识集中选出一条知识进行推理。如果规则的结论是另一条规则的条件，即条件和结论属于同一定义域，则把推出的结论当作新的事实存入数据库中，作为下一步推理的己知事实，循环进行推理直到得出所要求的解为止。</w:t>
      </w:r>
    </w:p>
    <w:p w14:paraId="0599BBA5"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将现场获取的三组气体含量比值作为初始事实，在变压器故障知识库中选择匹配的知识后就能推理得出诊断故障类型。由于输出的是故障类型</w:t>
      </w:r>
      <w:r w:rsidRPr="00586681">
        <w:rPr>
          <w:rFonts w:eastAsia="宋体"/>
          <w:sz w:val="24"/>
        </w:rPr>
        <w:t>,</w:t>
      </w:r>
      <w:r w:rsidRPr="00586681">
        <w:rPr>
          <w:rFonts w:eastAsia="宋体" w:hint="eastAsia"/>
          <w:sz w:val="24"/>
        </w:rPr>
        <w:t>输入的是气体比值，不是同一定义域，不需要考虑将得出的结论加入到事实表中。本系统是故障辅助诊断系统，期望给用户提供尽可能多的诊断供用户参考，所以不采用冲突消解策略，利用所有匹配的规则进行推理。具体的推理流程图如图</w:t>
      </w:r>
      <w:r w:rsidRPr="00586681">
        <w:rPr>
          <w:rFonts w:eastAsia="宋体" w:hint="eastAsia"/>
          <w:sz w:val="24"/>
        </w:rPr>
        <w:t>3</w:t>
      </w:r>
      <w:r w:rsidRPr="00586681">
        <w:rPr>
          <w:rFonts w:eastAsia="宋体"/>
          <w:sz w:val="24"/>
        </w:rPr>
        <w:t>-3</w:t>
      </w:r>
      <w:r w:rsidRPr="00586681">
        <w:rPr>
          <w:rFonts w:eastAsia="宋体" w:hint="eastAsia"/>
          <w:sz w:val="24"/>
        </w:rPr>
        <w:t>所示，推理步骤如下：</w:t>
      </w:r>
    </w:p>
    <w:p w14:paraId="75C063E8" w14:textId="77777777" w:rsidR="004D4168" w:rsidRPr="00586681" w:rsidRDefault="004D4168" w:rsidP="004D4168">
      <w:pPr>
        <w:spacing w:line="400" w:lineRule="exact"/>
        <w:rPr>
          <w:rFonts w:eastAsia="宋体"/>
          <w:sz w:val="24"/>
        </w:rPr>
      </w:pPr>
      <w:r w:rsidRPr="00586681">
        <w:rPr>
          <w:rFonts w:eastAsia="宋体"/>
          <w:sz w:val="24"/>
        </w:rPr>
        <w:t>Step 1.</w:t>
      </w:r>
      <w:r w:rsidRPr="00586681">
        <w:rPr>
          <w:rFonts w:eastAsia="宋体" w:hint="eastAsia"/>
          <w:sz w:val="24"/>
        </w:rPr>
        <w:t>从事实表</w:t>
      </w:r>
      <w:r w:rsidRPr="00586681">
        <w:rPr>
          <w:rFonts w:eastAsia="宋体"/>
          <w:sz w:val="24"/>
        </w:rPr>
        <w:t>facts</w:t>
      </w:r>
      <w:r w:rsidRPr="00586681">
        <w:rPr>
          <w:rFonts w:eastAsia="宋体"/>
          <w:sz w:val="24"/>
        </w:rPr>
        <w:t>（</w:t>
      </w:r>
      <w:r w:rsidRPr="00586681">
        <w:rPr>
          <w:rFonts w:eastAsia="宋体" w:hint="eastAsia"/>
          <w:sz w:val="24"/>
        </w:rPr>
        <w:t>表</w:t>
      </w:r>
      <w:r w:rsidRPr="00586681">
        <w:rPr>
          <w:rFonts w:eastAsia="宋体"/>
          <w:sz w:val="24"/>
        </w:rPr>
        <w:t>3-6</w:t>
      </w:r>
      <w:r w:rsidRPr="00586681">
        <w:rPr>
          <w:rFonts w:eastAsia="宋体"/>
          <w:sz w:val="24"/>
        </w:rPr>
        <w:t>）</w:t>
      </w:r>
      <w:r w:rsidRPr="00586681">
        <w:rPr>
          <w:rFonts w:eastAsia="宋体" w:hint="eastAsia"/>
          <w:sz w:val="24"/>
        </w:rPr>
        <w:t>中提取数据，给初始参数</w:t>
      </w:r>
      <w:r w:rsidRPr="00586681">
        <w:rPr>
          <w:rFonts w:eastAsia="宋体"/>
          <w:sz w:val="24"/>
        </w:rPr>
        <w:t>C2H2</w:t>
      </w:r>
      <w:r w:rsidRPr="00586681">
        <w:rPr>
          <w:rFonts w:eastAsia="宋体" w:hint="eastAsia"/>
          <w:sz w:val="24"/>
        </w:rPr>
        <w:t>，</w:t>
      </w:r>
      <w:r w:rsidRPr="00586681">
        <w:rPr>
          <w:rFonts w:eastAsia="宋体"/>
          <w:sz w:val="24"/>
        </w:rPr>
        <w:t>C2H4</w:t>
      </w:r>
      <w:r w:rsidRPr="00586681">
        <w:rPr>
          <w:rFonts w:eastAsia="宋体" w:hint="eastAsia"/>
          <w:sz w:val="24"/>
        </w:rPr>
        <w:t>，</w:t>
      </w:r>
      <w:r w:rsidRPr="00586681">
        <w:rPr>
          <w:rFonts w:eastAsia="宋体"/>
          <w:sz w:val="24"/>
        </w:rPr>
        <w:t>CH4</w:t>
      </w:r>
      <w:r w:rsidRPr="00586681">
        <w:rPr>
          <w:rFonts w:eastAsia="宋体" w:hint="eastAsia"/>
          <w:sz w:val="24"/>
        </w:rPr>
        <w:t>，</w:t>
      </w:r>
      <w:r w:rsidRPr="00586681">
        <w:rPr>
          <w:rFonts w:eastAsia="宋体"/>
          <w:sz w:val="24"/>
        </w:rPr>
        <w:t>H2</w:t>
      </w:r>
      <w:r w:rsidRPr="00586681">
        <w:rPr>
          <w:rFonts w:eastAsia="宋体"/>
          <w:sz w:val="24"/>
        </w:rPr>
        <w:t>，</w:t>
      </w:r>
    </w:p>
    <w:p w14:paraId="70C5B99C"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C</w:t>
      </w:r>
      <w:r w:rsidRPr="00586681">
        <w:rPr>
          <w:rFonts w:eastAsia="宋体"/>
          <w:sz w:val="24"/>
        </w:rPr>
        <w:t>2H6</w:t>
      </w:r>
      <w:r w:rsidRPr="00586681">
        <w:rPr>
          <w:rFonts w:eastAsia="宋体" w:hint="eastAsia"/>
          <w:sz w:val="24"/>
        </w:rPr>
        <w:t>赋值。</w:t>
      </w:r>
    </w:p>
    <w:p w14:paraId="6C6E7919" w14:textId="77777777" w:rsidR="004D4168" w:rsidRPr="00586681" w:rsidRDefault="004D4168" w:rsidP="004D4168">
      <w:pPr>
        <w:spacing w:line="400" w:lineRule="exact"/>
        <w:rPr>
          <w:rFonts w:eastAsia="宋体"/>
          <w:sz w:val="24"/>
        </w:rPr>
      </w:pPr>
      <w:r w:rsidRPr="00586681">
        <w:rPr>
          <w:rFonts w:eastAsia="宋体"/>
          <w:sz w:val="24"/>
        </w:rPr>
        <w:t>Step 2.</w:t>
      </w:r>
      <w:r w:rsidRPr="00586681">
        <w:rPr>
          <w:rFonts w:eastAsia="宋体" w:hint="eastAsia"/>
          <w:sz w:val="24"/>
        </w:rPr>
        <w:t>计算气体比值</w:t>
      </w:r>
      <w:r w:rsidRPr="00586681">
        <w:rPr>
          <w:rFonts w:eastAsia="宋体"/>
          <w:sz w:val="24"/>
        </w:rPr>
        <w:t>x=</w:t>
      </w:r>
      <w:r w:rsidRPr="00586681">
        <w:rPr>
          <w:rFonts w:eastAsia="宋体" w:hint="eastAsia"/>
          <w:sz w:val="24"/>
        </w:rPr>
        <w:t xml:space="preserve"> C</w:t>
      </w:r>
      <w:r w:rsidRPr="00586681">
        <w:rPr>
          <w:rFonts w:eastAsia="宋体"/>
          <w:sz w:val="24"/>
        </w:rPr>
        <w:t>2H2/C2H4</w:t>
      </w:r>
      <w:r w:rsidRPr="00586681">
        <w:rPr>
          <w:rFonts w:eastAsia="宋体"/>
          <w:sz w:val="24"/>
        </w:rPr>
        <w:t>，</w:t>
      </w:r>
      <w:r w:rsidRPr="00586681">
        <w:rPr>
          <w:rFonts w:eastAsia="宋体"/>
          <w:sz w:val="24"/>
        </w:rPr>
        <w:t>y=</w:t>
      </w:r>
      <w:r w:rsidRPr="00586681">
        <w:rPr>
          <w:rFonts w:eastAsia="宋体" w:hint="eastAsia"/>
          <w:sz w:val="24"/>
        </w:rPr>
        <w:t xml:space="preserve"> C</w:t>
      </w:r>
      <w:r w:rsidRPr="00586681">
        <w:rPr>
          <w:rFonts w:eastAsia="宋体"/>
          <w:sz w:val="24"/>
        </w:rPr>
        <w:t>H4/H2</w:t>
      </w:r>
      <w:r w:rsidRPr="00586681">
        <w:rPr>
          <w:rFonts w:eastAsia="宋体"/>
          <w:sz w:val="24"/>
        </w:rPr>
        <w:t>，</w:t>
      </w:r>
      <w:r w:rsidRPr="00586681">
        <w:rPr>
          <w:rFonts w:eastAsia="宋体"/>
          <w:sz w:val="24"/>
        </w:rPr>
        <w:t>z=</w:t>
      </w:r>
      <w:r w:rsidRPr="00586681">
        <w:rPr>
          <w:rFonts w:eastAsia="宋体" w:hint="eastAsia"/>
          <w:sz w:val="24"/>
        </w:rPr>
        <w:t xml:space="preserve"> C</w:t>
      </w:r>
      <w:r w:rsidRPr="00586681">
        <w:rPr>
          <w:rFonts w:eastAsia="宋体"/>
          <w:sz w:val="24"/>
        </w:rPr>
        <w:t>2H4/C2H6</w:t>
      </w:r>
      <w:r w:rsidRPr="00586681">
        <w:rPr>
          <w:rFonts w:eastAsia="宋体" w:hint="eastAsia"/>
          <w:sz w:val="24"/>
        </w:rPr>
        <w:t>，记为向量</w:t>
      </w:r>
    </w:p>
    <w:p w14:paraId="6528B5C8"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R'=</w:t>
      </w:r>
      <w:r w:rsidRPr="00586681">
        <w:rPr>
          <w:rFonts w:eastAsia="宋体"/>
          <w:sz w:val="24"/>
        </w:rPr>
        <w:t>（</w:t>
      </w:r>
      <w:r w:rsidRPr="00586681">
        <w:rPr>
          <w:rFonts w:eastAsia="宋体" w:hint="eastAsia"/>
          <w:sz w:val="24"/>
        </w:rPr>
        <w:t>x</w:t>
      </w:r>
      <w:r w:rsidRPr="00586681">
        <w:rPr>
          <w:rFonts w:eastAsia="宋体"/>
          <w:sz w:val="24"/>
        </w:rPr>
        <w:t>,y,z</w:t>
      </w:r>
      <w:r w:rsidRPr="00586681">
        <w:rPr>
          <w:rFonts w:eastAsia="宋体"/>
          <w:sz w:val="24"/>
        </w:rPr>
        <w:t>）。</w:t>
      </w:r>
    </w:p>
    <w:p w14:paraId="65D2A3AE" w14:textId="77777777" w:rsidR="004D4168" w:rsidRPr="00586681" w:rsidRDefault="004D4168" w:rsidP="004D4168">
      <w:pPr>
        <w:spacing w:line="400" w:lineRule="exact"/>
        <w:rPr>
          <w:rFonts w:eastAsia="宋体"/>
          <w:sz w:val="24"/>
        </w:rPr>
      </w:pPr>
      <w:r w:rsidRPr="00586681">
        <w:rPr>
          <w:rFonts w:eastAsia="宋体"/>
          <w:sz w:val="24"/>
        </w:rPr>
        <w:t>Step 3.</w:t>
      </w:r>
      <w:r w:rsidRPr="00586681">
        <w:rPr>
          <w:rFonts w:eastAsia="宋体" w:hint="eastAsia"/>
          <w:sz w:val="24"/>
        </w:rPr>
        <w:t>根据三比值法的编码规则表</w:t>
      </w:r>
      <w:r w:rsidRPr="00586681">
        <w:rPr>
          <w:rFonts w:eastAsia="宋体"/>
          <w:sz w:val="24"/>
        </w:rPr>
        <w:t>3-1</w:t>
      </w:r>
      <w:r w:rsidRPr="00586681">
        <w:rPr>
          <w:rFonts w:eastAsia="宋体" w:hint="eastAsia"/>
          <w:sz w:val="24"/>
        </w:rPr>
        <w:t>，将</w:t>
      </w:r>
      <w:r w:rsidRPr="00586681">
        <w:rPr>
          <w:rFonts w:eastAsia="宋体"/>
          <w:sz w:val="24"/>
        </w:rPr>
        <w:t>R'</w:t>
      </w:r>
      <w:r w:rsidRPr="00586681">
        <w:rPr>
          <w:rFonts w:eastAsia="宋体" w:hint="eastAsia"/>
          <w:sz w:val="24"/>
        </w:rPr>
        <w:t>转化为对应的编码向量</w:t>
      </w:r>
      <w:r w:rsidRPr="00586681">
        <w:rPr>
          <w:rFonts w:eastAsia="宋体"/>
          <w:sz w:val="24"/>
        </w:rPr>
        <w:t>R=(X,Y,Z)</w:t>
      </w:r>
      <w:r w:rsidRPr="00586681">
        <w:rPr>
          <w:rFonts w:eastAsia="宋体"/>
          <w:sz w:val="24"/>
        </w:rPr>
        <w:t>，</w:t>
      </w:r>
    </w:p>
    <w:p w14:paraId="5CDE24DF"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其中</w:t>
      </w:r>
      <w:r w:rsidRPr="00586681">
        <w:rPr>
          <w:rFonts w:eastAsia="宋体"/>
          <w:sz w:val="24"/>
        </w:rPr>
        <w:t>X, Y, Z</w:t>
      </w:r>
      <w:r w:rsidRPr="00586681">
        <w:rPr>
          <w:rFonts w:eastAsia="宋体" w:hint="eastAsia"/>
          <w:sz w:val="24"/>
        </w:rPr>
        <w:t>分别为气体比值</w:t>
      </w:r>
      <w:r w:rsidRPr="00586681">
        <w:rPr>
          <w:rFonts w:eastAsia="宋体"/>
          <w:sz w:val="24"/>
        </w:rPr>
        <w:t>x, y, z</w:t>
      </w:r>
      <w:r w:rsidRPr="00586681">
        <w:rPr>
          <w:rFonts w:eastAsia="宋体" w:hint="eastAsia"/>
          <w:sz w:val="24"/>
        </w:rPr>
        <w:t>对应的编码。</w:t>
      </w:r>
    </w:p>
    <w:p w14:paraId="513976F9" w14:textId="77777777" w:rsidR="004D4168" w:rsidRPr="00586681" w:rsidRDefault="004D4168" w:rsidP="004D4168">
      <w:pPr>
        <w:spacing w:line="400" w:lineRule="exact"/>
        <w:rPr>
          <w:rFonts w:eastAsia="宋体"/>
          <w:sz w:val="24"/>
        </w:rPr>
      </w:pPr>
      <w:r w:rsidRPr="00586681">
        <w:rPr>
          <w:rFonts w:eastAsia="宋体"/>
          <w:sz w:val="24"/>
        </w:rPr>
        <w:t>Step 4.</w:t>
      </w:r>
      <w:r w:rsidRPr="00586681">
        <w:rPr>
          <w:rFonts w:eastAsia="宋体" w:hint="eastAsia"/>
          <w:sz w:val="24"/>
        </w:rPr>
        <w:t>在表</w:t>
      </w:r>
      <w:r w:rsidRPr="00586681">
        <w:rPr>
          <w:rFonts w:eastAsia="宋体"/>
          <w:sz w:val="24"/>
        </w:rPr>
        <w:t>conditions</w:t>
      </w:r>
      <w:r w:rsidRPr="00586681">
        <w:rPr>
          <w:rFonts w:eastAsia="宋体" w:hint="eastAsia"/>
          <w:sz w:val="24"/>
        </w:rPr>
        <w:t>（表</w:t>
      </w:r>
      <w:r w:rsidRPr="00586681">
        <w:rPr>
          <w:rFonts w:eastAsia="宋体"/>
          <w:sz w:val="24"/>
        </w:rPr>
        <w:t>3-4</w:t>
      </w:r>
      <w:r w:rsidRPr="00586681">
        <w:rPr>
          <w:rFonts w:eastAsia="宋体" w:hint="eastAsia"/>
          <w:sz w:val="24"/>
        </w:rPr>
        <w:t>）中搜索和</w:t>
      </w:r>
      <w:r w:rsidRPr="00586681">
        <w:rPr>
          <w:rFonts w:eastAsia="宋体"/>
          <w:sz w:val="24"/>
        </w:rPr>
        <w:t>R</w:t>
      </w:r>
      <w:r w:rsidRPr="00586681">
        <w:rPr>
          <w:rFonts w:eastAsia="宋体" w:hint="eastAsia"/>
          <w:sz w:val="24"/>
        </w:rPr>
        <w:t>匹配的条件，记录条件编号为</w:t>
      </w:r>
      <w:r w:rsidRPr="00586681">
        <w:rPr>
          <w:rFonts w:eastAsia="宋体"/>
          <w:sz w:val="24"/>
        </w:rPr>
        <w:t>Cno</w:t>
      </w:r>
    </w:p>
    <w:p w14:paraId="249600E1"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Cno = Search (R, Table condtions)</w:t>
      </w:r>
    </w:p>
    <w:p w14:paraId="29AC8A16"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IF (Cno==NULL) // R is not in Table conditions</w:t>
      </w:r>
    </w:p>
    <w:p w14:paraId="5B3A395E" w14:textId="77777777" w:rsidR="004D4168" w:rsidRPr="00586681" w:rsidRDefault="004D4168" w:rsidP="004D4168">
      <w:pPr>
        <w:spacing w:line="400" w:lineRule="exact"/>
        <w:ind w:firstLineChars="400" w:firstLine="960"/>
        <w:rPr>
          <w:rFonts w:eastAsia="宋体"/>
          <w:sz w:val="24"/>
        </w:rPr>
      </w:pPr>
      <w:r w:rsidRPr="00586681">
        <w:rPr>
          <w:rFonts w:eastAsia="宋体"/>
          <w:sz w:val="24"/>
        </w:rPr>
        <w:lastRenderedPageBreak/>
        <w:t>Goto Step 10</w:t>
      </w:r>
    </w:p>
    <w:p w14:paraId="63B7C102"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ELSE</w:t>
      </w:r>
    </w:p>
    <w:p w14:paraId="1B745F37" w14:textId="77777777" w:rsidR="004D4168" w:rsidRPr="00586681" w:rsidRDefault="004D4168" w:rsidP="004D4168">
      <w:pPr>
        <w:spacing w:line="400" w:lineRule="exact"/>
        <w:ind w:firstLineChars="400" w:firstLine="960"/>
        <w:rPr>
          <w:rFonts w:eastAsia="宋体"/>
          <w:sz w:val="24"/>
        </w:rPr>
      </w:pPr>
      <w:r w:rsidRPr="00586681">
        <w:rPr>
          <w:rFonts w:eastAsia="宋体"/>
          <w:sz w:val="24"/>
        </w:rPr>
        <w:t>Goto Step 5</w:t>
      </w:r>
    </w:p>
    <w:p w14:paraId="5A7593A0" w14:textId="77777777" w:rsidR="004D4168" w:rsidRPr="00586681" w:rsidRDefault="004D4168" w:rsidP="004D4168">
      <w:pPr>
        <w:spacing w:line="400" w:lineRule="exact"/>
        <w:rPr>
          <w:rFonts w:eastAsia="宋体"/>
          <w:sz w:val="24"/>
        </w:rPr>
      </w:pPr>
      <w:r w:rsidRPr="00586681">
        <w:rPr>
          <w:rFonts w:eastAsia="宋体"/>
          <w:sz w:val="24"/>
        </w:rPr>
        <w:t>Step 5.</w:t>
      </w:r>
      <w:r w:rsidRPr="00586681">
        <w:rPr>
          <w:rFonts w:eastAsia="宋体" w:hint="eastAsia"/>
          <w:sz w:val="24"/>
        </w:rPr>
        <w:t>在表</w:t>
      </w:r>
      <w:r w:rsidRPr="00586681">
        <w:rPr>
          <w:rFonts w:eastAsia="宋体"/>
          <w:sz w:val="24"/>
        </w:rPr>
        <w:t>cond_conclusion</w:t>
      </w:r>
      <w:r w:rsidRPr="00586681">
        <w:rPr>
          <w:rFonts w:eastAsia="宋体"/>
          <w:sz w:val="24"/>
        </w:rPr>
        <w:t>（</w:t>
      </w:r>
      <w:r w:rsidRPr="00586681">
        <w:rPr>
          <w:rFonts w:eastAsia="宋体" w:hint="eastAsia"/>
          <w:sz w:val="24"/>
        </w:rPr>
        <w:t>表</w:t>
      </w:r>
      <w:r w:rsidRPr="00586681">
        <w:rPr>
          <w:rFonts w:eastAsia="宋体"/>
          <w:sz w:val="24"/>
        </w:rPr>
        <w:t>3-3</w:t>
      </w:r>
      <w:r w:rsidRPr="00586681">
        <w:rPr>
          <w:rFonts w:eastAsia="宋体"/>
          <w:sz w:val="24"/>
        </w:rPr>
        <w:t>）</w:t>
      </w:r>
      <w:r w:rsidRPr="00586681">
        <w:rPr>
          <w:rFonts w:eastAsia="宋体" w:hint="eastAsia"/>
          <w:sz w:val="24"/>
        </w:rPr>
        <w:t>中搜索和</w:t>
      </w:r>
      <w:r w:rsidRPr="00586681">
        <w:rPr>
          <w:rFonts w:eastAsia="宋体"/>
          <w:sz w:val="24"/>
        </w:rPr>
        <w:t>Cno</w:t>
      </w:r>
      <w:r w:rsidRPr="00586681">
        <w:rPr>
          <w:rFonts w:eastAsia="宋体" w:hint="eastAsia"/>
          <w:sz w:val="24"/>
        </w:rPr>
        <w:t>匹配的所有规则，记为集合</w:t>
      </w:r>
      <w:r w:rsidRPr="00586681">
        <w:rPr>
          <w:rFonts w:eastAsia="宋体"/>
          <w:sz w:val="24"/>
        </w:rPr>
        <w:t>A</w:t>
      </w:r>
      <w:r w:rsidRPr="00586681">
        <w:rPr>
          <w:rFonts w:eastAsia="宋体" w:hint="eastAsia"/>
          <w:sz w:val="24"/>
        </w:rPr>
        <w:t>，</w:t>
      </w:r>
    </w:p>
    <w:p w14:paraId="6BAD4860"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A</w:t>
      </w:r>
      <w:r w:rsidRPr="00586681">
        <w:rPr>
          <w:rFonts w:eastAsia="宋体" w:hint="eastAsia"/>
          <w:sz w:val="24"/>
        </w:rPr>
        <w:t>中规则的个数用</w:t>
      </w:r>
      <w:r w:rsidRPr="00586681">
        <w:rPr>
          <w:rFonts w:eastAsia="宋体"/>
          <w:sz w:val="24"/>
        </w:rPr>
        <w:t>K</w:t>
      </w:r>
      <w:r w:rsidRPr="00586681">
        <w:rPr>
          <w:rFonts w:eastAsia="宋体" w:hint="eastAsia"/>
          <w:sz w:val="24"/>
        </w:rPr>
        <w:t>表示，第</w:t>
      </w:r>
      <w:r w:rsidRPr="00586681">
        <w:rPr>
          <w:rFonts w:eastAsia="宋体"/>
          <w:sz w:val="24"/>
        </w:rPr>
        <w:t>k</w:t>
      </w:r>
      <w:r w:rsidRPr="00586681">
        <w:rPr>
          <w:rFonts w:eastAsia="宋体" w:hint="eastAsia"/>
          <w:sz w:val="24"/>
        </w:rPr>
        <w:t>条规则用</w:t>
      </w:r>
      <w:r w:rsidRPr="00586681">
        <w:rPr>
          <w:rFonts w:eastAsia="宋体"/>
          <w:sz w:val="24"/>
        </w:rPr>
        <w:t>A(k)</w:t>
      </w:r>
      <w:r w:rsidRPr="00586681">
        <w:rPr>
          <w:rFonts w:eastAsia="宋体" w:hint="eastAsia"/>
          <w:sz w:val="24"/>
        </w:rPr>
        <w:t>表示</w:t>
      </w:r>
    </w:p>
    <w:p w14:paraId="71BE7040"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A = {(id, cond_id, conclusion_id, type) | cond_id=Cno}</w:t>
      </w:r>
    </w:p>
    <w:p w14:paraId="31E53E50"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IF (K= 0)</w:t>
      </w:r>
    </w:p>
    <w:p w14:paraId="42944EAA" w14:textId="77777777" w:rsidR="004D4168" w:rsidRPr="00586681" w:rsidRDefault="004D4168" w:rsidP="004D4168">
      <w:pPr>
        <w:spacing w:line="400" w:lineRule="exact"/>
        <w:ind w:firstLineChars="400" w:firstLine="960"/>
        <w:rPr>
          <w:rFonts w:eastAsia="宋体"/>
          <w:sz w:val="24"/>
        </w:rPr>
      </w:pPr>
      <w:r w:rsidRPr="00586681">
        <w:rPr>
          <w:rFonts w:eastAsia="宋体"/>
          <w:sz w:val="24"/>
        </w:rPr>
        <w:t>Goto Step 10</w:t>
      </w:r>
    </w:p>
    <w:p w14:paraId="4E9AB429"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ELSE</w:t>
      </w:r>
    </w:p>
    <w:p w14:paraId="1FFE7205" w14:textId="77777777" w:rsidR="004D4168" w:rsidRPr="00586681" w:rsidRDefault="004D4168" w:rsidP="004D4168">
      <w:pPr>
        <w:spacing w:line="400" w:lineRule="exact"/>
        <w:ind w:firstLineChars="400" w:firstLine="960"/>
        <w:rPr>
          <w:rFonts w:eastAsia="宋体"/>
          <w:sz w:val="24"/>
        </w:rPr>
      </w:pPr>
      <w:r w:rsidRPr="00586681">
        <w:rPr>
          <w:rFonts w:eastAsia="宋体"/>
          <w:sz w:val="24"/>
        </w:rPr>
        <w:t>Goto Step 6</w:t>
      </w:r>
    </w:p>
    <w:p w14:paraId="7F68FD95" w14:textId="77777777" w:rsidR="004D4168" w:rsidRPr="00586681" w:rsidRDefault="004D4168" w:rsidP="004D4168">
      <w:pPr>
        <w:spacing w:line="400" w:lineRule="exact"/>
        <w:rPr>
          <w:rFonts w:eastAsia="宋体"/>
          <w:sz w:val="24"/>
        </w:rPr>
      </w:pPr>
      <w:r w:rsidRPr="00586681">
        <w:rPr>
          <w:rFonts w:eastAsia="宋体"/>
          <w:sz w:val="24"/>
        </w:rPr>
        <w:t>Step 6.</w:t>
      </w:r>
      <w:r w:rsidRPr="00586681">
        <w:rPr>
          <w:rFonts w:eastAsia="宋体" w:hint="eastAsia"/>
          <w:sz w:val="24"/>
        </w:rPr>
        <w:t>处理匹配规则集</w:t>
      </w:r>
      <w:r w:rsidRPr="00586681">
        <w:rPr>
          <w:rFonts w:eastAsia="宋体"/>
          <w:sz w:val="24"/>
        </w:rPr>
        <w:t>A</w:t>
      </w:r>
      <w:r w:rsidRPr="00586681">
        <w:rPr>
          <w:rFonts w:eastAsia="宋体" w:hint="eastAsia"/>
          <w:sz w:val="24"/>
        </w:rPr>
        <w:t>中的规则</w:t>
      </w:r>
    </w:p>
    <w:p w14:paraId="79D5402D"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 xml:space="preserve">FOR (k = </w:t>
      </w:r>
      <w:proofErr w:type="gramStart"/>
      <w:r w:rsidRPr="00586681">
        <w:rPr>
          <w:rFonts w:eastAsia="宋体"/>
          <w:sz w:val="24"/>
        </w:rPr>
        <w:t>1,2,..</w:t>
      </w:r>
      <w:proofErr w:type="gramEnd"/>
      <w:r w:rsidRPr="00586681">
        <w:rPr>
          <w:rFonts w:eastAsia="宋体"/>
          <w:sz w:val="24"/>
        </w:rPr>
        <w:t>K)</w:t>
      </w:r>
    </w:p>
    <w:p w14:paraId="050BF2B7"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IF (A(k</w:t>
      </w:r>
      <w:proofErr w:type="gramStart"/>
      <w:r w:rsidRPr="00586681">
        <w:rPr>
          <w:rFonts w:eastAsia="宋体"/>
          <w:sz w:val="24"/>
        </w:rPr>
        <w:t>).type</w:t>
      </w:r>
      <w:proofErr w:type="gramEnd"/>
      <w:r w:rsidRPr="00586681">
        <w:rPr>
          <w:rFonts w:eastAsia="宋体" w:hint="eastAsia"/>
          <w:sz w:val="24"/>
        </w:rPr>
        <w:t xml:space="preserve"> </w:t>
      </w:r>
      <w:r w:rsidRPr="00586681">
        <w:rPr>
          <w:rFonts w:eastAsia="宋体"/>
          <w:sz w:val="24"/>
        </w:rPr>
        <w:t>== 0)</w:t>
      </w:r>
    </w:p>
    <w:p w14:paraId="366B0D67" w14:textId="77777777" w:rsidR="004D4168" w:rsidRPr="00586681" w:rsidRDefault="004D4168" w:rsidP="004D4168">
      <w:pPr>
        <w:spacing w:line="400" w:lineRule="exact"/>
        <w:ind w:firstLineChars="400" w:firstLine="960"/>
        <w:rPr>
          <w:rFonts w:eastAsia="宋体"/>
          <w:sz w:val="24"/>
        </w:rPr>
      </w:pPr>
      <w:r w:rsidRPr="00586681">
        <w:rPr>
          <w:rFonts w:eastAsia="宋体"/>
          <w:sz w:val="24"/>
        </w:rPr>
        <w:t>Goto Step 7</w:t>
      </w:r>
    </w:p>
    <w:p w14:paraId="43EE07BA"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ELSE</w:t>
      </w:r>
    </w:p>
    <w:p w14:paraId="1DAB4636" w14:textId="77777777" w:rsidR="004D4168" w:rsidRPr="00586681" w:rsidRDefault="004D4168" w:rsidP="004D4168">
      <w:pPr>
        <w:spacing w:line="400" w:lineRule="exact"/>
        <w:ind w:firstLineChars="400" w:firstLine="960"/>
        <w:rPr>
          <w:rFonts w:eastAsia="宋体"/>
          <w:sz w:val="24"/>
        </w:rPr>
      </w:pPr>
      <w:r w:rsidRPr="00586681">
        <w:rPr>
          <w:rFonts w:eastAsia="宋体"/>
          <w:sz w:val="24"/>
        </w:rPr>
        <w:t>Goto Step 8</w:t>
      </w:r>
    </w:p>
    <w:p w14:paraId="4EB13EB6"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END FOR</w:t>
      </w:r>
    </w:p>
    <w:p w14:paraId="00BFB5B2" w14:textId="77777777" w:rsidR="004D4168" w:rsidRPr="00586681" w:rsidRDefault="004D4168" w:rsidP="004D4168">
      <w:pPr>
        <w:spacing w:line="400" w:lineRule="exact"/>
        <w:rPr>
          <w:rFonts w:eastAsia="宋体"/>
          <w:sz w:val="24"/>
        </w:rPr>
      </w:pPr>
      <w:r w:rsidRPr="00586681">
        <w:rPr>
          <w:rFonts w:eastAsia="宋体"/>
          <w:sz w:val="24"/>
        </w:rPr>
        <w:t>Step 7.</w:t>
      </w:r>
      <w:r w:rsidRPr="00586681">
        <w:rPr>
          <w:rFonts w:eastAsia="宋体" w:hint="eastAsia"/>
          <w:sz w:val="24"/>
        </w:rPr>
        <w:t>处理</w:t>
      </w:r>
      <w:r w:rsidRPr="00586681">
        <w:rPr>
          <w:rFonts w:eastAsia="宋体"/>
          <w:sz w:val="24"/>
        </w:rPr>
        <w:t>A</w:t>
      </w:r>
      <w:r w:rsidRPr="00586681">
        <w:rPr>
          <w:rFonts w:eastAsia="宋体" w:hint="eastAsia"/>
          <w:sz w:val="24"/>
        </w:rPr>
        <w:t>中的“或”规则。将匹配规则集的结论记录到数组</w:t>
      </w:r>
      <w:r w:rsidRPr="00586681">
        <w:rPr>
          <w:rFonts w:eastAsia="宋体"/>
          <w:sz w:val="24"/>
        </w:rPr>
        <w:t>Result[i]</w:t>
      </w:r>
      <w:r w:rsidRPr="00586681">
        <w:rPr>
          <w:rFonts w:eastAsia="宋体" w:hint="eastAsia"/>
          <w:sz w:val="24"/>
        </w:rPr>
        <w:t>，</w:t>
      </w:r>
      <w:r w:rsidRPr="00586681">
        <w:rPr>
          <w:rFonts w:eastAsia="宋体"/>
          <w:sz w:val="24"/>
        </w:rPr>
        <w:t>j=0</w:t>
      </w:r>
    </w:p>
    <w:p w14:paraId="55AA1E84"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Result[j++]- A(k</w:t>
      </w:r>
      <w:proofErr w:type="gramStart"/>
      <w:r w:rsidRPr="00586681">
        <w:rPr>
          <w:rFonts w:eastAsia="宋体"/>
          <w:sz w:val="24"/>
        </w:rPr>
        <w:t>).conclusion</w:t>
      </w:r>
      <w:proofErr w:type="gramEnd"/>
      <w:r w:rsidRPr="00586681">
        <w:rPr>
          <w:rFonts w:eastAsia="宋体"/>
          <w:sz w:val="24"/>
        </w:rPr>
        <w:t>_id</w:t>
      </w:r>
    </w:p>
    <w:p w14:paraId="7A619846"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Goto step 9</w:t>
      </w:r>
    </w:p>
    <w:p w14:paraId="0D1BB76F" w14:textId="54B9A450" w:rsidR="004D4168" w:rsidRPr="00586681" w:rsidRDefault="004D4168" w:rsidP="004D4168">
      <w:pPr>
        <w:spacing w:line="400" w:lineRule="exact"/>
        <w:rPr>
          <w:rFonts w:eastAsia="宋体"/>
          <w:sz w:val="24"/>
        </w:rPr>
      </w:pPr>
      <w:r w:rsidRPr="00586681">
        <w:rPr>
          <w:rFonts w:eastAsia="宋体"/>
          <w:sz w:val="24"/>
        </w:rPr>
        <w:t>Step 8.</w:t>
      </w:r>
      <w:r w:rsidRPr="00586681">
        <w:rPr>
          <w:rFonts w:eastAsia="宋体" w:hint="eastAsia"/>
          <w:sz w:val="24"/>
        </w:rPr>
        <w:t>处理</w:t>
      </w:r>
      <w:r w:rsidRPr="00586681">
        <w:rPr>
          <w:rFonts w:eastAsia="宋体"/>
          <w:sz w:val="24"/>
        </w:rPr>
        <w:t>A</w:t>
      </w:r>
      <w:r w:rsidRPr="00586681">
        <w:rPr>
          <w:rFonts w:eastAsia="宋体" w:hint="eastAsia"/>
          <w:sz w:val="24"/>
        </w:rPr>
        <w:t>中的“与”规则。在表</w:t>
      </w:r>
      <w:r w:rsidRPr="00586681">
        <w:rPr>
          <w:rFonts w:eastAsia="宋体"/>
          <w:sz w:val="24"/>
        </w:rPr>
        <w:t>cond_conclusion</w:t>
      </w:r>
      <w:r w:rsidRPr="00586681">
        <w:rPr>
          <w:rFonts w:eastAsia="宋体" w:hint="eastAsia"/>
          <w:sz w:val="24"/>
        </w:rPr>
        <w:t>（表</w:t>
      </w:r>
      <w:r w:rsidR="0000022A">
        <w:rPr>
          <w:rFonts w:eastAsia="宋体" w:hint="eastAsia"/>
          <w:sz w:val="24"/>
        </w:rPr>
        <w:t>F</w:t>
      </w:r>
      <w:r w:rsidR="00714E46">
        <w:rPr>
          <w:rFonts w:eastAsia="宋体"/>
          <w:sz w:val="24"/>
        </w:rPr>
        <w:t>3</w:t>
      </w:r>
      <w:r w:rsidR="00714E46">
        <w:rPr>
          <w:rFonts w:eastAsia="宋体" w:hint="eastAsia"/>
          <w:sz w:val="24"/>
        </w:rPr>
        <w:t>-</w:t>
      </w:r>
      <w:r w:rsidRPr="00586681">
        <w:rPr>
          <w:rFonts w:eastAsia="宋体"/>
          <w:sz w:val="24"/>
        </w:rPr>
        <w:t>3</w:t>
      </w:r>
      <w:r w:rsidRPr="00586681">
        <w:rPr>
          <w:rFonts w:eastAsia="宋体" w:hint="eastAsia"/>
          <w:sz w:val="24"/>
        </w:rPr>
        <w:t>）搜索出和</w:t>
      </w:r>
      <w:r w:rsidRPr="00586681">
        <w:rPr>
          <w:rFonts w:eastAsia="宋体"/>
          <w:sz w:val="24"/>
        </w:rPr>
        <w:t>A</w:t>
      </w:r>
      <w:r w:rsidRPr="00586681">
        <w:rPr>
          <w:rFonts w:eastAsia="宋体" w:hint="eastAsia"/>
          <w:sz w:val="24"/>
        </w:rPr>
        <w:t>集合中的第</w:t>
      </w:r>
      <w:r w:rsidRPr="00586681">
        <w:rPr>
          <w:rFonts w:eastAsia="宋体"/>
          <w:sz w:val="24"/>
        </w:rPr>
        <w:t>k</w:t>
      </w:r>
      <w:r w:rsidRPr="00586681">
        <w:rPr>
          <w:rFonts w:eastAsia="宋体" w:hint="eastAsia"/>
          <w:sz w:val="24"/>
        </w:rPr>
        <w:t>条规则的结论和</w:t>
      </w:r>
      <w:r w:rsidRPr="00586681">
        <w:rPr>
          <w:rFonts w:eastAsia="宋体"/>
          <w:sz w:val="24"/>
        </w:rPr>
        <w:t xml:space="preserve">id </w:t>
      </w:r>
      <w:r w:rsidRPr="00586681">
        <w:rPr>
          <w:rFonts w:eastAsia="宋体" w:hint="eastAsia"/>
          <w:sz w:val="24"/>
        </w:rPr>
        <w:t>相同的规则，记为规则集</w:t>
      </w:r>
      <w:r w:rsidRPr="00586681">
        <w:rPr>
          <w:rFonts w:eastAsia="宋体"/>
          <w:sz w:val="24"/>
        </w:rPr>
        <w:t>B</w:t>
      </w:r>
      <w:r w:rsidRPr="00586681">
        <w:rPr>
          <w:rFonts w:eastAsia="宋体" w:hint="eastAsia"/>
          <w:sz w:val="24"/>
        </w:rPr>
        <w:t>，</w:t>
      </w:r>
      <w:r w:rsidRPr="00586681">
        <w:rPr>
          <w:rFonts w:eastAsia="宋体"/>
          <w:sz w:val="24"/>
        </w:rPr>
        <w:t>B</w:t>
      </w:r>
      <w:r w:rsidRPr="00586681">
        <w:rPr>
          <w:rFonts w:eastAsia="宋体" w:hint="eastAsia"/>
          <w:sz w:val="24"/>
        </w:rPr>
        <w:t>中规则的个数用</w:t>
      </w:r>
      <w:r w:rsidRPr="00586681">
        <w:rPr>
          <w:rFonts w:eastAsia="宋体"/>
          <w:sz w:val="24"/>
        </w:rPr>
        <w:t>N</w:t>
      </w:r>
      <w:r w:rsidRPr="00586681">
        <w:rPr>
          <w:rFonts w:eastAsia="宋体" w:hint="eastAsia"/>
          <w:sz w:val="24"/>
        </w:rPr>
        <w:t>表示，第</w:t>
      </w:r>
      <w:r w:rsidRPr="00586681">
        <w:rPr>
          <w:rFonts w:eastAsia="宋体"/>
          <w:sz w:val="24"/>
        </w:rPr>
        <w:t>m</w:t>
      </w:r>
      <w:r w:rsidRPr="00586681">
        <w:rPr>
          <w:rFonts w:eastAsia="宋体" w:hint="eastAsia"/>
          <w:sz w:val="24"/>
        </w:rPr>
        <w:t>条规则用</w:t>
      </w:r>
      <w:r w:rsidRPr="00586681">
        <w:rPr>
          <w:rFonts w:eastAsia="宋体"/>
          <w:sz w:val="24"/>
        </w:rPr>
        <w:t>B(m)</w:t>
      </w:r>
      <w:r w:rsidRPr="00586681">
        <w:rPr>
          <w:rFonts w:eastAsia="宋体" w:hint="eastAsia"/>
          <w:sz w:val="24"/>
        </w:rPr>
        <w:t>表示。</w:t>
      </w:r>
      <w:r w:rsidRPr="00586681">
        <w:rPr>
          <w:rFonts w:eastAsia="宋体"/>
          <w:sz w:val="24"/>
        </w:rPr>
        <w:t>B = {(id, cond_id, conclusion_id, type) conclusion_id= A(k). conclusion_id &amp;&amp;id= A(k).id}</w:t>
      </w:r>
    </w:p>
    <w:p w14:paraId="7B58D67E" w14:textId="41AA226C" w:rsidR="004D4168" w:rsidRPr="00586681" w:rsidRDefault="004D4168" w:rsidP="004D4168">
      <w:pPr>
        <w:spacing w:line="400" w:lineRule="exact"/>
        <w:ind w:firstLineChars="200" w:firstLine="480"/>
        <w:rPr>
          <w:rFonts w:eastAsia="宋体"/>
          <w:sz w:val="24"/>
        </w:rPr>
      </w:pPr>
      <w:r w:rsidRPr="00586681">
        <w:rPr>
          <w:rFonts w:eastAsia="宋体" w:hint="eastAsia"/>
          <w:sz w:val="24"/>
        </w:rPr>
        <w:t>搜索规则集</w:t>
      </w:r>
      <w:r w:rsidRPr="00586681">
        <w:rPr>
          <w:rFonts w:eastAsia="宋体"/>
          <w:sz w:val="24"/>
        </w:rPr>
        <w:t>B</w:t>
      </w:r>
      <w:r w:rsidRPr="00586681">
        <w:rPr>
          <w:rFonts w:eastAsia="宋体" w:hint="eastAsia"/>
          <w:sz w:val="24"/>
        </w:rPr>
        <w:t>中所有规则的条件是否在事实表</w:t>
      </w:r>
      <w:r w:rsidRPr="00586681">
        <w:rPr>
          <w:rFonts w:eastAsia="宋体"/>
          <w:sz w:val="24"/>
        </w:rPr>
        <w:t>facts</w:t>
      </w:r>
      <w:r w:rsidRPr="00586681">
        <w:rPr>
          <w:rFonts w:eastAsia="宋体" w:hint="eastAsia"/>
          <w:sz w:val="24"/>
        </w:rPr>
        <w:t>（表</w:t>
      </w:r>
      <w:r w:rsidR="0000022A">
        <w:rPr>
          <w:rFonts w:eastAsia="宋体" w:hint="eastAsia"/>
          <w:sz w:val="24"/>
        </w:rPr>
        <w:t>F</w:t>
      </w:r>
      <w:r w:rsidRPr="00586681">
        <w:rPr>
          <w:rFonts w:eastAsia="宋体"/>
          <w:sz w:val="24"/>
        </w:rPr>
        <w:t>3-6</w:t>
      </w:r>
      <w:r w:rsidRPr="00586681">
        <w:rPr>
          <w:rFonts w:eastAsia="宋体" w:hint="eastAsia"/>
          <w:sz w:val="24"/>
        </w:rPr>
        <w:t>）中</w:t>
      </w:r>
    </w:p>
    <w:p w14:paraId="1A299052"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FOR(i=</w:t>
      </w:r>
      <w:proofErr w:type="gramStart"/>
      <w:r w:rsidRPr="00586681">
        <w:rPr>
          <w:rFonts w:eastAsia="宋体"/>
          <w:sz w:val="24"/>
        </w:rPr>
        <w:t>1,2,...</w:t>
      </w:r>
      <w:proofErr w:type="gramEnd"/>
      <w:r w:rsidRPr="00586681">
        <w:rPr>
          <w:rFonts w:eastAsia="宋体"/>
          <w:sz w:val="24"/>
        </w:rPr>
        <w:t>.N)</w:t>
      </w:r>
    </w:p>
    <w:p w14:paraId="479246AC" w14:textId="77777777" w:rsidR="004D4168" w:rsidRPr="00586681" w:rsidRDefault="004D4168" w:rsidP="004D4168">
      <w:pPr>
        <w:spacing w:line="400" w:lineRule="exact"/>
        <w:ind w:firstLineChars="400" w:firstLine="960"/>
        <w:rPr>
          <w:rFonts w:eastAsia="宋体"/>
          <w:sz w:val="24"/>
        </w:rPr>
      </w:pPr>
      <w:r w:rsidRPr="00586681">
        <w:rPr>
          <w:rFonts w:eastAsia="宋体"/>
          <w:sz w:val="24"/>
        </w:rPr>
        <w:t>Index = Search(B(m</w:t>
      </w:r>
      <w:proofErr w:type="gramStart"/>
      <w:r w:rsidRPr="00586681">
        <w:rPr>
          <w:rFonts w:eastAsia="宋体"/>
          <w:sz w:val="24"/>
        </w:rPr>
        <w:t>).cond</w:t>
      </w:r>
      <w:proofErr w:type="gramEnd"/>
      <w:r w:rsidRPr="00586681">
        <w:rPr>
          <w:rFonts w:eastAsia="宋体"/>
          <w:sz w:val="24"/>
        </w:rPr>
        <w:t>_id, Table facts)</w:t>
      </w:r>
    </w:p>
    <w:p w14:paraId="51AE06C1" w14:textId="77777777" w:rsidR="004D4168" w:rsidRPr="00586681" w:rsidRDefault="004D4168" w:rsidP="004D4168">
      <w:pPr>
        <w:spacing w:line="400" w:lineRule="exact"/>
        <w:ind w:firstLineChars="400" w:firstLine="960"/>
        <w:rPr>
          <w:rFonts w:eastAsia="宋体"/>
          <w:sz w:val="24"/>
        </w:rPr>
      </w:pPr>
      <w:proofErr w:type="gramStart"/>
      <w:r w:rsidRPr="00586681">
        <w:rPr>
          <w:rFonts w:eastAsia="宋体"/>
          <w:sz w:val="24"/>
        </w:rPr>
        <w:t>IF(</w:t>
      </w:r>
      <w:proofErr w:type="gramEnd"/>
      <w:r w:rsidRPr="00586681">
        <w:rPr>
          <w:rFonts w:eastAsia="宋体"/>
          <w:sz w:val="24"/>
        </w:rPr>
        <w:t>Index == NULL)</w:t>
      </w:r>
    </w:p>
    <w:p w14:paraId="1C4604E3" w14:textId="77777777" w:rsidR="004D4168" w:rsidRPr="00586681" w:rsidRDefault="004D4168" w:rsidP="004D4168">
      <w:pPr>
        <w:spacing w:line="400" w:lineRule="exact"/>
        <w:ind w:firstLineChars="600" w:firstLine="1440"/>
        <w:rPr>
          <w:rFonts w:eastAsia="宋体"/>
          <w:sz w:val="24"/>
        </w:rPr>
      </w:pPr>
      <w:r w:rsidRPr="00586681">
        <w:rPr>
          <w:rFonts w:eastAsia="宋体"/>
          <w:sz w:val="24"/>
        </w:rPr>
        <w:t>Break</w:t>
      </w:r>
    </w:p>
    <w:p w14:paraId="45364C16"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END IFEND FOR</w:t>
      </w:r>
    </w:p>
    <w:p w14:paraId="4F11B6BE" w14:textId="77777777" w:rsidR="004D4168" w:rsidRPr="00586681" w:rsidRDefault="004D4168" w:rsidP="004D4168">
      <w:pPr>
        <w:spacing w:line="400" w:lineRule="exact"/>
        <w:ind w:firstLineChars="200" w:firstLine="480"/>
        <w:rPr>
          <w:rFonts w:eastAsia="宋体"/>
          <w:sz w:val="24"/>
        </w:rPr>
      </w:pPr>
      <w:proofErr w:type="gramStart"/>
      <w:r w:rsidRPr="00586681">
        <w:rPr>
          <w:rFonts w:eastAsia="宋体"/>
          <w:sz w:val="24"/>
        </w:rPr>
        <w:t>IF(</w:t>
      </w:r>
      <w:proofErr w:type="gramEnd"/>
      <w:r w:rsidRPr="00586681">
        <w:rPr>
          <w:rFonts w:eastAsia="宋体"/>
          <w:sz w:val="24"/>
        </w:rPr>
        <w:t>Index == NULL)</w:t>
      </w:r>
    </w:p>
    <w:p w14:paraId="759C6D30" w14:textId="77777777" w:rsidR="004D4168" w:rsidRPr="00586681" w:rsidRDefault="004D4168" w:rsidP="004D4168">
      <w:pPr>
        <w:spacing w:line="400" w:lineRule="exact"/>
        <w:ind w:firstLineChars="400" w:firstLine="960"/>
        <w:rPr>
          <w:rFonts w:eastAsia="宋体"/>
          <w:sz w:val="24"/>
        </w:rPr>
      </w:pPr>
      <w:r w:rsidRPr="00586681">
        <w:rPr>
          <w:rFonts w:eastAsia="宋体"/>
          <w:sz w:val="24"/>
        </w:rPr>
        <w:t>Goto Step 10</w:t>
      </w:r>
    </w:p>
    <w:p w14:paraId="0D15C64C"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ELSE</w:t>
      </w:r>
    </w:p>
    <w:p w14:paraId="17650ED4" w14:textId="77777777" w:rsidR="004D4168" w:rsidRPr="00586681" w:rsidRDefault="004D4168" w:rsidP="004D4168">
      <w:pPr>
        <w:spacing w:line="400" w:lineRule="exact"/>
        <w:ind w:firstLineChars="400" w:firstLine="960"/>
        <w:rPr>
          <w:rFonts w:eastAsia="宋体"/>
          <w:sz w:val="24"/>
        </w:rPr>
      </w:pPr>
      <w:r w:rsidRPr="00586681">
        <w:rPr>
          <w:rFonts w:eastAsia="宋体"/>
          <w:sz w:val="24"/>
        </w:rPr>
        <w:lastRenderedPageBreak/>
        <w:t>Result[j++]= B(m). conclusion_id</w:t>
      </w:r>
    </w:p>
    <w:p w14:paraId="1AF69DDB" w14:textId="00D6210C" w:rsidR="004D4168" w:rsidRPr="00586681" w:rsidRDefault="004D4168" w:rsidP="004D4168">
      <w:pPr>
        <w:spacing w:line="400" w:lineRule="exact"/>
        <w:rPr>
          <w:rFonts w:eastAsia="宋体"/>
          <w:sz w:val="24"/>
        </w:rPr>
      </w:pPr>
      <w:r w:rsidRPr="00586681">
        <w:rPr>
          <w:rFonts w:eastAsia="宋体"/>
          <w:sz w:val="24"/>
        </w:rPr>
        <w:t>Step 9.</w:t>
      </w:r>
      <w:r w:rsidRPr="00586681">
        <w:rPr>
          <w:rFonts w:eastAsia="宋体" w:hint="eastAsia"/>
          <w:sz w:val="24"/>
        </w:rPr>
        <w:t>在表</w:t>
      </w:r>
      <w:r w:rsidRPr="00586681">
        <w:rPr>
          <w:rFonts w:eastAsia="宋体"/>
          <w:sz w:val="24"/>
        </w:rPr>
        <w:t>conclusions(</w:t>
      </w:r>
      <w:r w:rsidRPr="00586681">
        <w:rPr>
          <w:rFonts w:eastAsia="宋体" w:hint="eastAsia"/>
          <w:sz w:val="24"/>
        </w:rPr>
        <w:t>表</w:t>
      </w:r>
      <w:r w:rsidR="00714E46">
        <w:rPr>
          <w:rFonts w:eastAsia="宋体"/>
          <w:sz w:val="24"/>
        </w:rPr>
        <w:t>3</w:t>
      </w:r>
      <w:r w:rsidR="00714E46">
        <w:rPr>
          <w:rFonts w:eastAsia="宋体" w:hint="eastAsia"/>
          <w:sz w:val="24"/>
        </w:rPr>
        <w:t>-</w:t>
      </w:r>
      <w:r w:rsidR="00714E46">
        <w:rPr>
          <w:rFonts w:eastAsia="宋体"/>
          <w:sz w:val="24"/>
        </w:rPr>
        <w:t>5</w:t>
      </w:r>
      <w:r w:rsidRPr="00586681">
        <w:rPr>
          <w:rFonts w:eastAsia="宋体"/>
          <w:sz w:val="24"/>
        </w:rPr>
        <w:t>)</w:t>
      </w:r>
      <w:r w:rsidRPr="00586681">
        <w:rPr>
          <w:rFonts w:eastAsia="宋体" w:hint="eastAsia"/>
          <w:sz w:val="24"/>
        </w:rPr>
        <w:t>中搜索和</w:t>
      </w:r>
      <w:r w:rsidRPr="00586681">
        <w:rPr>
          <w:rFonts w:eastAsia="宋体"/>
          <w:sz w:val="24"/>
        </w:rPr>
        <w:t>Result[i]</w:t>
      </w:r>
      <w:r w:rsidRPr="00586681">
        <w:rPr>
          <w:rFonts w:eastAsia="宋体" w:hint="eastAsia"/>
          <w:sz w:val="24"/>
        </w:rPr>
        <w:t>对应的结论，作为输出</w:t>
      </w:r>
    </w:p>
    <w:p w14:paraId="02128EF0" w14:textId="77777777" w:rsidR="004D4168" w:rsidRPr="00586681" w:rsidRDefault="004D4168" w:rsidP="004D4168">
      <w:pPr>
        <w:spacing w:line="400" w:lineRule="exact"/>
        <w:ind w:firstLineChars="200" w:firstLine="480"/>
        <w:rPr>
          <w:rFonts w:eastAsia="宋体"/>
          <w:sz w:val="24"/>
        </w:rPr>
      </w:pPr>
      <w:r w:rsidRPr="00586681">
        <w:rPr>
          <w:rFonts w:eastAsia="宋体"/>
          <w:sz w:val="24"/>
        </w:rPr>
        <w:t>{conclusionlconclusion_id =Result[k], k—0, 1, ....</w:t>
      </w:r>
      <w:r w:rsidRPr="00586681">
        <w:rPr>
          <w:rFonts w:eastAsia="宋体" w:hint="eastAsia"/>
          <w:sz w:val="24"/>
        </w:rPr>
        <w:t>,</w:t>
      </w:r>
      <w:r w:rsidRPr="00586681">
        <w:rPr>
          <w:rFonts w:eastAsia="宋体"/>
          <w:sz w:val="24"/>
        </w:rPr>
        <w:t xml:space="preserve"> j}</w:t>
      </w:r>
    </w:p>
    <w:p w14:paraId="1D023F64" w14:textId="77777777" w:rsidR="004D4168" w:rsidRPr="00586681" w:rsidRDefault="004D4168" w:rsidP="004D4168">
      <w:pPr>
        <w:spacing w:line="400" w:lineRule="exact"/>
        <w:rPr>
          <w:rFonts w:eastAsia="宋体"/>
          <w:sz w:val="24"/>
        </w:rPr>
      </w:pPr>
      <w:r w:rsidRPr="00586681">
        <w:rPr>
          <w:rFonts w:eastAsia="宋体"/>
          <w:sz w:val="24"/>
        </w:rPr>
        <w:t>Step 10.</w:t>
      </w:r>
      <w:r w:rsidRPr="00586681">
        <w:rPr>
          <w:rFonts w:eastAsia="宋体" w:hint="eastAsia"/>
          <w:sz w:val="24"/>
        </w:rPr>
        <w:t>诊断失败。</w:t>
      </w:r>
    </w:p>
    <w:p w14:paraId="7A46ADA1" w14:textId="77777777" w:rsidR="004D4168" w:rsidRPr="00586681" w:rsidRDefault="004D4168" w:rsidP="004D4168">
      <w:pPr>
        <w:widowControl/>
        <w:spacing w:before="120" w:line="240" w:lineRule="auto"/>
        <w:jc w:val="center"/>
        <w:rPr>
          <w:rFonts w:eastAsiaTheme="minorEastAsia"/>
          <w:szCs w:val="30"/>
        </w:rPr>
      </w:pPr>
      <w:r w:rsidRPr="00586681">
        <w:rPr>
          <w:noProof/>
          <w:szCs w:val="30"/>
        </w:rPr>
        <w:drawing>
          <wp:inline distT="0" distB="0" distL="0" distR="0" wp14:anchorId="1E99ABB8" wp14:editId="085D6878">
            <wp:extent cx="2673350" cy="39287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495" t="1995" r="9071" b="2691"/>
                    <a:stretch/>
                  </pic:blipFill>
                  <pic:spPr bwMode="auto">
                    <a:xfrm>
                      <a:off x="0" y="0"/>
                      <a:ext cx="2681726" cy="3941085"/>
                    </a:xfrm>
                    <a:prstGeom prst="rect">
                      <a:avLst/>
                    </a:prstGeom>
                    <a:ln>
                      <a:noFill/>
                    </a:ln>
                    <a:extLst>
                      <a:ext uri="{53640926-AAD7-44D8-BBD7-CCE9431645EC}">
                        <a14:shadowObscured xmlns:a14="http://schemas.microsoft.com/office/drawing/2010/main"/>
                      </a:ext>
                    </a:extLst>
                  </pic:spPr>
                </pic:pic>
              </a:graphicData>
            </a:graphic>
          </wp:inline>
        </w:drawing>
      </w:r>
    </w:p>
    <w:p w14:paraId="047FE337" w14:textId="31BE75CB" w:rsidR="004D4168" w:rsidRPr="00586681" w:rsidRDefault="004D4168" w:rsidP="004D4168">
      <w:pPr>
        <w:spacing w:after="240" w:line="400" w:lineRule="exact"/>
        <w:jc w:val="center"/>
        <w:rPr>
          <w:rFonts w:eastAsia="宋体"/>
        </w:rPr>
      </w:pPr>
      <w:r w:rsidRPr="00586681">
        <w:rPr>
          <w:rFonts w:eastAsia="宋体" w:hint="eastAsia"/>
        </w:rPr>
        <w:t>图</w:t>
      </w:r>
      <w:r w:rsidR="00714E46">
        <w:rPr>
          <w:rFonts w:eastAsia="宋体" w:hint="eastAsia"/>
        </w:rPr>
        <w:t>F</w:t>
      </w:r>
      <w:r w:rsidRPr="00586681">
        <w:rPr>
          <w:rFonts w:eastAsia="宋体" w:hint="eastAsia"/>
        </w:rPr>
        <w:t>3</w:t>
      </w:r>
      <w:r w:rsidRPr="00586681">
        <w:rPr>
          <w:rFonts w:eastAsia="宋体"/>
        </w:rPr>
        <w:t xml:space="preserve">-3 </w:t>
      </w:r>
      <w:r w:rsidRPr="00586681">
        <w:rPr>
          <w:rFonts w:eastAsia="宋体" w:hint="eastAsia"/>
        </w:rPr>
        <w:t>基于产生式规则的正向推理流程图</w:t>
      </w:r>
    </w:p>
    <w:p w14:paraId="393C73D9" w14:textId="213C3B62" w:rsidR="004D4168" w:rsidRPr="003728B8" w:rsidRDefault="00161E99" w:rsidP="004D4168">
      <w:pPr>
        <w:pStyle w:val="ac"/>
      </w:pPr>
      <w:bookmarkStart w:id="92" w:name="_Toc83564918"/>
      <w:r>
        <w:t>F3</w:t>
      </w:r>
      <w:r w:rsidR="004D4168" w:rsidRPr="003728B8">
        <w:t xml:space="preserve">.2 </w:t>
      </w:r>
      <w:r w:rsidR="004D4168" w:rsidRPr="003728B8">
        <w:rPr>
          <w:rFonts w:hint="eastAsia"/>
        </w:rPr>
        <w:t>基于</w:t>
      </w:r>
      <w:r w:rsidR="004D4168" w:rsidRPr="003728B8">
        <w:rPr>
          <w:rFonts w:hint="eastAsia"/>
        </w:rPr>
        <w:t>AI</w:t>
      </w:r>
      <w:r w:rsidR="004D4168" w:rsidRPr="003728B8">
        <w:rPr>
          <w:rFonts w:hint="eastAsia"/>
        </w:rPr>
        <w:t>的故障诊断专家系统应用案例</w:t>
      </w:r>
      <w:bookmarkEnd w:id="92"/>
    </w:p>
    <w:p w14:paraId="5F350E84" w14:textId="77777777" w:rsidR="004D4168" w:rsidRDefault="004D4168" w:rsidP="004D4168">
      <w:pPr>
        <w:spacing w:line="400" w:lineRule="exact"/>
        <w:ind w:firstLineChars="200" w:firstLine="480"/>
        <w:rPr>
          <w:rFonts w:ascii="宋体" w:eastAsia="宋体" w:hAnsi="等线" w:cs="宋体"/>
          <w:sz w:val="24"/>
          <w:szCs w:val="24"/>
        </w:rPr>
      </w:pPr>
      <w:r w:rsidRPr="00586681">
        <w:rPr>
          <w:rFonts w:ascii="宋体" w:eastAsia="宋体" w:hAnsi="等线" w:cs="宋体" w:hint="eastAsia"/>
          <w:sz w:val="24"/>
          <w:szCs w:val="24"/>
        </w:rPr>
        <w:t>面向飞机电源系统故障诊断</w:t>
      </w:r>
      <w:r>
        <w:rPr>
          <w:rFonts w:ascii="宋体" w:eastAsia="宋体" w:hAnsi="等线" w:cs="宋体" w:hint="eastAsia"/>
          <w:sz w:val="24"/>
          <w:szCs w:val="24"/>
        </w:rPr>
        <w:t>方法虽然</w:t>
      </w:r>
      <w:r w:rsidRPr="00586681">
        <w:rPr>
          <w:rFonts w:ascii="宋体" w:eastAsia="宋体" w:hAnsi="等线" w:cs="宋体" w:hint="eastAsia"/>
          <w:sz w:val="24"/>
          <w:szCs w:val="24"/>
        </w:rPr>
        <w:t>多种多样，然而常用的基于数据驱动的故障诊断方法无法利用专家知识，同时其结果可解释性差，为实际使用带来了不便。深度学习算法作为当前工智能领域的研究热点，具备将专家知识等非结构化数据进行结构化存储，并用于故障诊断的能力，能够实现对非结构化先验知识的利用以及故障原因的解释。</w:t>
      </w:r>
    </w:p>
    <w:p w14:paraId="117AD11F" w14:textId="77777777" w:rsidR="004D4168" w:rsidRPr="00586681" w:rsidRDefault="004D4168" w:rsidP="004D4168">
      <w:pPr>
        <w:spacing w:line="400" w:lineRule="exact"/>
        <w:ind w:firstLineChars="200" w:firstLine="480"/>
        <w:rPr>
          <w:rFonts w:ascii="宋体" w:eastAsia="宋体" w:hAnsi="等线" w:cs="宋体"/>
          <w:sz w:val="24"/>
          <w:szCs w:val="24"/>
        </w:rPr>
      </w:pPr>
      <w:r w:rsidRPr="00586681">
        <w:rPr>
          <w:rFonts w:ascii="宋体" w:eastAsia="宋体" w:hAnsi="等线" w:cs="宋体" w:hint="eastAsia"/>
          <w:sz w:val="24"/>
          <w:szCs w:val="24"/>
        </w:rPr>
        <w:t>因此，本案例提出了一种面向飞机电源系统故障诊断的深度学习构建技术。首先，利用专家知识构建知识图谱的本体；然后，使用双向长短期记忆网络进行实体抽取；在此基础上，使用注意力机制双向长短期记忆网络进行关系抽取；最终利用抽取出的实体和关系构建面向飞机电源系统故障诊断的知识图谱。本案例以飞机电源系统故障排故手册为原始数据，对使用本文所提出的双向长短期记忆网络构</w:t>
      </w:r>
      <w:r w:rsidRPr="00586681">
        <w:rPr>
          <w:rFonts w:ascii="宋体" w:eastAsia="宋体" w:hAnsi="等线" w:cs="宋体" w:hint="eastAsia"/>
          <w:sz w:val="24"/>
          <w:szCs w:val="24"/>
        </w:rPr>
        <w:lastRenderedPageBreak/>
        <w:t>建实体抽取方法进行了案例验证。</w:t>
      </w:r>
    </w:p>
    <w:p w14:paraId="2FB54CB5"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本案例提出的故障诊断方法包括本体构建、基于双向长短期记忆网络的实体抽取、基于注意力机制双向长短期记忆网络的关系抽取和基于</w:t>
      </w:r>
      <w:r w:rsidRPr="00586681">
        <w:rPr>
          <w:rFonts w:eastAsia="宋体"/>
          <w:sz w:val="24"/>
        </w:rPr>
        <w:t>Neo4j</w:t>
      </w:r>
      <w:r w:rsidRPr="00586681">
        <w:rPr>
          <w:rFonts w:eastAsia="宋体" w:hint="eastAsia"/>
          <w:sz w:val="24"/>
        </w:rPr>
        <w:t>的知识图谱构建四个步骤，每一个步骤的具体内容如下：</w:t>
      </w:r>
    </w:p>
    <w:p w14:paraId="594C894E" w14:textId="77777777" w:rsidR="004D4168" w:rsidRPr="00586681" w:rsidRDefault="004D4168" w:rsidP="004D4168">
      <w:pPr>
        <w:widowControl/>
        <w:spacing w:before="120" w:line="240" w:lineRule="auto"/>
        <w:jc w:val="center"/>
        <w:rPr>
          <w:rFonts w:eastAsiaTheme="minorEastAsia"/>
          <w:szCs w:val="30"/>
        </w:rPr>
      </w:pPr>
      <w:r w:rsidRPr="00586681">
        <w:rPr>
          <w:noProof/>
          <w:szCs w:val="30"/>
        </w:rPr>
        <w:drawing>
          <wp:inline distT="0" distB="0" distL="0" distR="0" wp14:anchorId="027D8709" wp14:editId="24B203AB">
            <wp:extent cx="3435350" cy="2810814"/>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35350" cy="2810814"/>
                    </a:xfrm>
                    <a:prstGeom prst="rect">
                      <a:avLst/>
                    </a:prstGeom>
                  </pic:spPr>
                </pic:pic>
              </a:graphicData>
            </a:graphic>
          </wp:inline>
        </w:drawing>
      </w:r>
    </w:p>
    <w:p w14:paraId="683C4F19" w14:textId="5882A4FB" w:rsidR="004D4168" w:rsidRPr="00586681" w:rsidRDefault="004D4168" w:rsidP="004D4168">
      <w:pPr>
        <w:spacing w:after="240" w:line="400" w:lineRule="exact"/>
        <w:jc w:val="center"/>
        <w:rPr>
          <w:rFonts w:eastAsiaTheme="minorEastAsia"/>
        </w:rPr>
      </w:pPr>
      <w:r w:rsidRPr="00586681">
        <w:rPr>
          <w:rFonts w:eastAsiaTheme="minorEastAsia" w:hint="eastAsia"/>
        </w:rPr>
        <w:t>图</w:t>
      </w:r>
      <w:r w:rsidR="00714E46">
        <w:rPr>
          <w:rFonts w:eastAsiaTheme="minorEastAsia" w:hint="eastAsia"/>
        </w:rPr>
        <w:t>F</w:t>
      </w:r>
      <w:r w:rsidRPr="00586681">
        <w:rPr>
          <w:rFonts w:eastAsiaTheme="minorEastAsia" w:hint="eastAsia"/>
        </w:rPr>
        <w:t>3</w:t>
      </w:r>
      <w:r w:rsidRPr="00586681">
        <w:rPr>
          <w:rFonts w:eastAsiaTheme="minorEastAsia"/>
        </w:rPr>
        <w:t xml:space="preserve">-4 </w:t>
      </w:r>
      <w:r w:rsidRPr="00586681">
        <w:rPr>
          <w:rFonts w:eastAsia="宋体" w:hint="eastAsia"/>
        </w:rPr>
        <w:t>面向飞机电源系统故障诊断方法的构建流程图</w:t>
      </w:r>
    </w:p>
    <w:p w14:paraId="6CB36325" w14:textId="77777777" w:rsidR="004D4168" w:rsidRPr="00586681" w:rsidRDefault="004D4168" w:rsidP="004D4168">
      <w:pPr>
        <w:pStyle w:val="11"/>
        <w:ind w:firstLine="480"/>
      </w:pPr>
      <w:r w:rsidRPr="00586681">
        <w:rPr>
          <w:rFonts w:hint="eastAsia"/>
        </w:rPr>
        <w:t>首先，根据故障诊断语料情况和图谱需求构建本体，确定实体类型和关系类型。</w:t>
      </w:r>
    </w:p>
    <w:p w14:paraId="38EF8651" w14:textId="77777777" w:rsidR="004D4168" w:rsidRPr="00586681" w:rsidRDefault="004D4168" w:rsidP="004D4168">
      <w:pPr>
        <w:pStyle w:val="11"/>
        <w:ind w:firstLine="480"/>
      </w:pPr>
      <w:r w:rsidRPr="00586681">
        <w:rPr>
          <w:rFonts w:hint="eastAsia"/>
        </w:rPr>
        <w:t>构建本体后，将故障诊断手册中部分语料分为训练集和测试集，对训练集和测试集进行实体标注。使用训练集训练基于双向</w:t>
      </w:r>
      <w:r w:rsidRPr="00586681">
        <w:t>LSTM</w:t>
      </w:r>
      <w:r w:rsidRPr="00586681">
        <w:rPr>
          <w:rFonts w:hint="eastAsia"/>
        </w:rPr>
        <w:t>的实体抽取模型，并使用测试集测试实体抽取模型效果。使用训练好的实体抽取模型抽取故障诊断手册语料中的实体。</w:t>
      </w:r>
    </w:p>
    <w:p w14:paraId="58009F46" w14:textId="77777777" w:rsidR="004D4168" w:rsidRPr="00586681" w:rsidRDefault="004D4168" w:rsidP="004D4168">
      <w:pPr>
        <w:pStyle w:val="11"/>
        <w:ind w:firstLine="480"/>
      </w:pPr>
      <w:r w:rsidRPr="00586681">
        <w:rPr>
          <w:rFonts w:hint="eastAsia"/>
        </w:rPr>
        <w:t>对训练集和测试集进行关系标注。使用训练集训练基于注意力机制双向</w:t>
      </w:r>
      <w:r w:rsidRPr="00586681">
        <w:t>LSTM</w:t>
      </w:r>
      <w:r w:rsidRPr="00586681">
        <w:rPr>
          <w:rFonts w:hint="eastAsia"/>
        </w:rPr>
        <w:t>的关系抽取模型，并使用测试集测试关系抽取模型效果。结合实体抽取结果，使用训练好的关系抽取模型抽取故障诊断手册语料中的关系。</w:t>
      </w:r>
    </w:p>
    <w:p w14:paraId="2AEB3612" w14:textId="77777777" w:rsidR="004D4168" w:rsidRPr="00586681" w:rsidRDefault="004D4168" w:rsidP="004D4168">
      <w:pPr>
        <w:pStyle w:val="11"/>
        <w:ind w:firstLine="480"/>
      </w:pPr>
      <w:r w:rsidRPr="00586681">
        <w:rPr>
          <w:rFonts w:hint="eastAsia"/>
        </w:rPr>
        <w:t>完成实体抽取和关系抽取后，使用知识图谱构建工具</w:t>
      </w:r>
      <w:r w:rsidRPr="00586681">
        <w:t>Neo4j</w:t>
      </w:r>
      <w:r w:rsidRPr="00586681">
        <w:rPr>
          <w:rFonts w:hint="eastAsia"/>
        </w:rPr>
        <w:t>，利用抽取出的故障诊断知识构建出面向故障诊断的知识图谱。</w:t>
      </w:r>
    </w:p>
    <w:p w14:paraId="1C860AC3" w14:textId="77777777" w:rsidR="004D4168" w:rsidRPr="00586681" w:rsidRDefault="004D4168" w:rsidP="004D4168">
      <w:pPr>
        <w:spacing w:line="400" w:lineRule="exact"/>
        <w:ind w:firstLineChars="160" w:firstLine="384"/>
        <w:rPr>
          <w:rFonts w:eastAsia="宋体"/>
          <w:sz w:val="24"/>
        </w:rPr>
      </w:pPr>
      <w:r w:rsidRPr="00586681">
        <w:rPr>
          <w:rFonts w:eastAsia="宋体"/>
          <w:sz w:val="24"/>
        </w:rPr>
        <w:t>（</w:t>
      </w:r>
      <w:r w:rsidRPr="00586681">
        <w:rPr>
          <w:rFonts w:eastAsia="宋体" w:hint="eastAsia"/>
          <w:sz w:val="24"/>
        </w:rPr>
        <w:t>1</w:t>
      </w:r>
      <w:r w:rsidRPr="00586681">
        <w:rPr>
          <w:rFonts w:eastAsia="宋体"/>
          <w:sz w:val="24"/>
        </w:rPr>
        <w:t>）</w:t>
      </w:r>
      <w:r w:rsidRPr="00586681">
        <w:rPr>
          <w:rFonts w:eastAsia="宋体" w:hint="eastAsia"/>
          <w:sz w:val="24"/>
        </w:rPr>
        <w:t>数据介绍</w:t>
      </w:r>
    </w:p>
    <w:p w14:paraId="5D57937C"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本案例使用的数据来自飞机电源系统故障手册文档。该文档包含飞机电源系统可能发生的故障、故障表现、故障原因和解决措施。该文档部分内容如下图所示。</w:t>
      </w:r>
    </w:p>
    <w:p w14:paraId="03C1E22E" w14:textId="77777777" w:rsidR="004D4168" w:rsidRPr="00586681" w:rsidRDefault="004D4168" w:rsidP="004D4168">
      <w:pPr>
        <w:widowControl/>
        <w:spacing w:before="120" w:line="240" w:lineRule="auto"/>
        <w:jc w:val="center"/>
        <w:rPr>
          <w:rFonts w:eastAsia="宋体"/>
          <w:szCs w:val="30"/>
        </w:rPr>
      </w:pPr>
      <w:r w:rsidRPr="00586681">
        <w:rPr>
          <w:noProof/>
          <w:szCs w:val="30"/>
        </w:rPr>
        <w:lastRenderedPageBreak/>
        <w:drawing>
          <wp:inline distT="0" distB="0" distL="0" distR="0" wp14:anchorId="5C436EB8" wp14:editId="21FB7125">
            <wp:extent cx="3824204" cy="11049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35130" cy="1108057"/>
                    </a:xfrm>
                    <a:prstGeom prst="rect">
                      <a:avLst/>
                    </a:prstGeom>
                  </pic:spPr>
                </pic:pic>
              </a:graphicData>
            </a:graphic>
          </wp:inline>
        </w:drawing>
      </w:r>
    </w:p>
    <w:p w14:paraId="400EA1ED" w14:textId="27000CBF" w:rsidR="004D4168" w:rsidRPr="00586681" w:rsidRDefault="004D4168" w:rsidP="004D4168">
      <w:pPr>
        <w:spacing w:after="240" w:line="400" w:lineRule="exact"/>
        <w:jc w:val="center"/>
        <w:rPr>
          <w:rFonts w:eastAsia="宋体"/>
        </w:rPr>
      </w:pPr>
      <w:r w:rsidRPr="00586681">
        <w:rPr>
          <w:rFonts w:eastAsia="宋体" w:hint="eastAsia"/>
        </w:rPr>
        <w:t>图</w:t>
      </w:r>
      <w:r w:rsidR="00714E46">
        <w:rPr>
          <w:rFonts w:eastAsia="宋体" w:hint="eastAsia"/>
        </w:rPr>
        <w:t>F</w:t>
      </w:r>
      <w:r w:rsidRPr="00586681">
        <w:rPr>
          <w:rFonts w:eastAsia="宋体" w:hint="eastAsia"/>
        </w:rPr>
        <w:t>3</w:t>
      </w:r>
      <w:r w:rsidRPr="00586681">
        <w:rPr>
          <w:rFonts w:eastAsia="宋体"/>
        </w:rPr>
        <w:t xml:space="preserve">-5 </w:t>
      </w:r>
      <w:r w:rsidRPr="00586681">
        <w:rPr>
          <w:rFonts w:eastAsia="宋体" w:hint="eastAsia"/>
        </w:rPr>
        <w:t>飞机电源系统故障手册文档部分内容</w:t>
      </w:r>
    </w:p>
    <w:p w14:paraId="0C66E92D" w14:textId="77777777" w:rsidR="004D4168" w:rsidRPr="00586681" w:rsidRDefault="004D4168" w:rsidP="004D4168">
      <w:pPr>
        <w:pStyle w:val="11"/>
        <w:ind w:firstLine="480"/>
      </w:pPr>
      <w:r w:rsidRPr="00586681">
        <w:rPr>
          <w:rFonts w:hint="eastAsia"/>
        </w:rPr>
        <w:t>对飞机电源系统故障手册中的内容进行数据预处理。具体地，将“可能原因”“故障现象”“排除方法”之后的编号项中每一项与其对应的故障模式单独成句。经数据预处理后的飞机电源系统故障手册如下图所示。</w:t>
      </w:r>
    </w:p>
    <w:p w14:paraId="630C2249" w14:textId="77777777" w:rsidR="004D4168" w:rsidRPr="00586681" w:rsidRDefault="004D4168" w:rsidP="004D4168">
      <w:pPr>
        <w:widowControl/>
        <w:spacing w:before="120" w:line="240" w:lineRule="auto"/>
        <w:jc w:val="center"/>
        <w:rPr>
          <w:rFonts w:eastAsia="宋体"/>
          <w:szCs w:val="30"/>
        </w:rPr>
      </w:pPr>
      <w:r w:rsidRPr="00586681">
        <w:rPr>
          <w:noProof/>
          <w:szCs w:val="30"/>
        </w:rPr>
        <w:drawing>
          <wp:inline distT="0" distB="0" distL="0" distR="0" wp14:anchorId="46306C49" wp14:editId="4AB7102D">
            <wp:extent cx="2499973" cy="24574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537" t="779" b="905"/>
                    <a:stretch/>
                  </pic:blipFill>
                  <pic:spPr bwMode="auto">
                    <a:xfrm>
                      <a:off x="0" y="0"/>
                      <a:ext cx="2515603" cy="2472814"/>
                    </a:xfrm>
                    <a:prstGeom prst="rect">
                      <a:avLst/>
                    </a:prstGeom>
                    <a:ln>
                      <a:noFill/>
                    </a:ln>
                    <a:extLst>
                      <a:ext uri="{53640926-AAD7-44D8-BBD7-CCE9431645EC}">
                        <a14:shadowObscured xmlns:a14="http://schemas.microsoft.com/office/drawing/2010/main"/>
                      </a:ext>
                    </a:extLst>
                  </pic:spPr>
                </pic:pic>
              </a:graphicData>
            </a:graphic>
          </wp:inline>
        </w:drawing>
      </w:r>
    </w:p>
    <w:p w14:paraId="638C3A89" w14:textId="47F5D3E0" w:rsidR="004D4168" w:rsidRPr="00586681" w:rsidRDefault="004D4168" w:rsidP="004D4168">
      <w:pPr>
        <w:spacing w:after="240" w:line="400" w:lineRule="exact"/>
        <w:jc w:val="center"/>
        <w:rPr>
          <w:rFonts w:eastAsia="宋体"/>
        </w:rPr>
      </w:pPr>
      <w:r w:rsidRPr="00586681">
        <w:rPr>
          <w:rFonts w:eastAsia="宋体" w:hint="eastAsia"/>
        </w:rPr>
        <w:t>图</w:t>
      </w:r>
      <w:r w:rsidR="00714E46">
        <w:rPr>
          <w:rFonts w:eastAsia="宋体" w:hint="eastAsia"/>
        </w:rPr>
        <w:t>F</w:t>
      </w:r>
      <w:r w:rsidRPr="00586681">
        <w:rPr>
          <w:rFonts w:eastAsia="宋体" w:hint="eastAsia"/>
        </w:rPr>
        <w:t>3</w:t>
      </w:r>
      <w:r w:rsidRPr="00586681">
        <w:rPr>
          <w:rFonts w:eastAsia="宋体"/>
        </w:rPr>
        <w:t xml:space="preserve">-6 </w:t>
      </w:r>
      <w:r w:rsidRPr="00586681">
        <w:rPr>
          <w:rFonts w:eastAsia="宋体" w:hint="eastAsia"/>
        </w:rPr>
        <w:t>处理后飞机电源系统故障手册文档部分内容</w:t>
      </w:r>
    </w:p>
    <w:p w14:paraId="15AE88D1"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将该文档中部分语料划分为训练集和测试集，用于实体抽取和关系抽取模型的训练和测试。</w:t>
      </w:r>
    </w:p>
    <w:p w14:paraId="63C374BE" w14:textId="77777777" w:rsidR="004D4168" w:rsidRPr="00586681" w:rsidRDefault="004D4168" w:rsidP="004D4168">
      <w:pPr>
        <w:spacing w:line="400" w:lineRule="exact"/>
        <w:ind w:firstLineChars="160" w:firstLine="384"/>
        <w:rPr>
          <w:rFonts w:eastAsia="宋体"/>
          <w:sz w:val="24"/>
        </w:rPr>
      </w:pPr>
      <w:r w:rsidRPr="00586681">
        <w:rPr>
          <w:rFonts w:eastAsia="宋体"/>
          <w:sz w:val="24"/>
        </w:rPr>
        <w:t>（</w:t>
      </w:r>
      <w:r w:rsidRPr="00586681">
        <w:rPr>
          <w:rFonts w:eastAsia="宋体" w:hint="eastAsia"/>
          <w:sz w:val="24"/>
        </w:rPr>
        <w:t>2</w:t>
      </w:r>
      <w:r w:rsidRPr="00586681">
        <w:rPr>
          <w:rFonts w:eastAsia="宋体"/>
          <w:sz w:val="24"/>
        </w:rPr>
        <w:t>）</w:t>
      </w:r>
      <w:r w:rsidRPr="00586681">
        <w:rPr>
          <w:rFonts w:eastAsia="宋体" w:hint="eastAsia"/>
          <w:sz w:val="24"/>
        </w:rPr>
        <w:t>本体构建</w:t>
      </w:r>
    </w:p>
    <w:p w14:paraId="5C628D6A"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基于专家知识，本案例构建飞机电源系统故障诊断知识图谱的本体，共包含实体类型</w:t>
      </w:r>
      <w:r w:rsidRPr="00586681">
        <w:rPr>
          <w:rFonts w:ascii="TimesNewRomanPSMT" w:eastAsia="TimesNewRomanPSMT" w:cs="TimesNewRomanPSMT"/>
          <w:sz w:val="24"/>
        </w:rPr>
        <w:t>4</w:t>
      </w:r>
      <w:r w:rsidRPr="00586681">
        <w:rPr>
          <w:rFonts w:eastAsia="宋体" w:hint="eastAsia"/>
          <w:sz w:val="24"/>
        </w:rPr>
        <w:t>个，关系类型</w:t>
      </w:r>
      <w:r w:rsidRPr="00586681">
        <w:rPr>
          <w:rFonts w:ascii="TimesNewRomanPSMT" w:eastAsia="TimesNewRomanPSMT" w:cs="TimesNewRomanPSMT"/>
          <w:sz w:val="24"/>
        </w:rPr>
        <w:t>3</w:t>
      </w:r>
      <w:r w:rsidRPr="00586681">
        <w:rPr>
          <w:rFonts w:eastAsia="宋体" w:hint="eastAsia"/>
          <w:sz w:val="24"/>
        </w:rPr>
        <w:t>个。实体类型包含：故障模式、故障原因、故障现象和解决方法。关系类型及其头、尾实体见下表。</w:t>
      </w:r>
    </w:p>
    <w:p w14:paraId="4BD80708" w14:textId="3CCE2612" w:rsidR="004D4168" w:rsidRPr="00586681" w:rsidRDefault="004D4168" w:rsidP="004D4168">
      <w:pPr>
        <w:spacing w:before="240" w:after="60" w:line="400" w:lineRule="exact"/>
        <w:jc w:val="center"/>
        <w:rPr>
          <w:rFonts w:eastAsia="宋体"/>
        </w:rPr>
      </w:pPr>
      <w:r w:rsidRPr="00586681">
        <w:rPr>
          <w:rFonts w:eastAsia="宋体" w:hint="eastAsia"/>
        </w:rPr>
        <w:t>表</w:t>
      </w:r>
      <w:r w:rsidR="00714E46">
        <w:rPr>
          <w:rFonts w:eastAsia="宋体" w:hint="eastAsia"/>
        </w:rPr>
        <w:t>F</w:t>
      </w:r>
      <w:r w:rsidRPr="00586681">
        <w:rPr>
          <w:rFonts w:eastAsia="宋体"/>
        </w:rPr>
        <w:t xml:space="preserve">3-7 </w:t>
      </w:r>
      <w:r w:rsidRPr="00586681">
        <w:rPr>
          <w:rFonts w:eastAsia="宋体" w:hint="eastAsia"/>
        </w:rPr>
        <w:t>关系类型及其头尾实体</w:t>
      </w:r>
    </w:p>
    <w:tbl>
      <w:tblPr>
        <w:tblStyle w:val="141"/>
        <w:tblW w:w="0" w:type="auto"/>
        <w:tblLook w:val="04A0" w:firstRow="1" w:lastRow="0" w:firstColumn="1" w:lastColumn="0" w:noHBand="0" w:noVBand="1"/>
      </w:tblPr>
      <w:tblGrid>
        <w:gridCol w:w="2831"/>
        <w:gridCol w:w="2831"/>
        <w:gridCol w:w="2832"/>
      </w:tblGrid>
      <w:tr w:rsidR="004D4168" w:rsidRPr="00586681" w14:paraId="3B40F671" w14:textId="77777777" w:rsidTr="00F0069F">
        <w:tc>
          <w:tcPr>
            <w:tcW w:w="2831" w:type="dxa"/>
          </w:tcPr>
          <w:p w14:paraId="39928A7C"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关系类型</w:t>
            </w:r>
          </w:p>
        </w:tc>
        <w:tc>
          <w:tcPr>
            <w:tcW w:w="2831" w:type="dxa"/>
          </w:tcPr>
          <w:p w14:paraId="45D782F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头实体类型</w:t>
            </w:r>
          </w:p>
        </w:tc>
        <w:tc>
          <w:tcPr>
            <w:tcW w:w="2832" w:type="dxa"/>
          </w:tcPr>
          <w:p w14:paraId="77C77E30"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尾实体类型</w:t>
            </w:r>
          </w:p>
        </w:tc>
      </w:tr>
      <w:tr w:rsidR="004D4168" w:rsidRPr="00586681" w14:paraId="63C051E3" w14:textId="77777777" w:rsidTr="00F0069F">
        <w:tc>
          <w:tcPr>
            <w:tcW w:w="2831" w:type="dxa"/>
          </w:tcPr>
          <w:p w14:paraId="463B2265"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模式</w:t>
            </w:r>
            <w:r w:rsidRPr="00586681">
              <w:rPr>
                <w:rFonts w:eastAsia="宋体" w:hint="eastAsia"/>
              </w:rPr>
              <w:t>_</w:t>
            </w:r>
            <w:r w:rsidRPr="00586681">
              <w:rPr>
                <w:rFonts w:eastAsia="宋体" w:hint="eastAsia"/>
              </w:rPr>
              <w:t>原因</w:t>
            </w:r>
          </w:p>
        </w:tc>
        <w:tc>
          <w:tcPr>
            <w:tcW w:w="2831" w:type="dxa"/>
          </w:tcPr>
          <w:p w14:paraId="65A3524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故障模式</w:t>
            </w:r>
          </w:p>
        </w:tc>
        <w:tc>
          <w:tcPr>
            <w:tcW w:w="2832" w:type="dxa"/>
          </w:tcPr>
          <w:p w14:paraId="4597987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故障原因</w:t>
            </w:r>
          </w:p>
        </w:tc>
      </w:tr>
      <w:tr w:rsidR="004D4168" w:rsidRPr="00586681" w14:paraId="3C1E32B9" w14:textId="77777777" w:rsidTr="00F0069F">
        <w:tc>
          <w:tcPr>
            <w:tcW w:w="2831" w:type="dxa"/>
          </w:tcPr>
          <w:p w14:paraId="641250B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模式</w:t>
            </w:r>
            <w:r w:rsidRPr="00586681">
              <w:rPr>
                <w:rFonts w:eastAsia="宋体" w:hint="eastAsia"/>
              </w:rPr>
              <w:t>_</w:t>
            </w:r>
            <w:r w:rsidRPr="00586681">
              <w:rPr>
                <w:rFonts w:eastAsia="宋体" w:hint="eastAsia"/>
              </w:rPr>
              <w:t>现象</w:t>
            </w:r>
          </w:p>
        </w:tc>
        <w:tc>
          <w:tcPr>
            <w:tcW w:w="2831" w:type="dxa"/>
          </w:tcPr>
          <w:p w14:paraId="2DAEB7B3"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故障模式</w:t>
            </w:r>
          </w:p>
        </w:tc>
        <w:tc>
          <w:tcPr>
            <w:tcW w:w="2832" w:type="dxa"/>
          </w:tcPr>
          <w:p w14:paraId="22CA0B3F"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故障现象</w:t>
            </w:r>
          </w:p>
        </w:tc>
      </w:tr>
      <w:tr w:rsidR="004D4168" w:rsidRPr="00586681" w14:paraId="761BCF02" w14:textId="77777777" w:rsidTr="00F0069F">
        <w:tc>
          <w:tcPr>
            <w:tcW w:w="2831" w:type="dxa"/>
          </w:tcPr>
          <w:p w14:paraId="6D8CBDF1"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模式</w:t>
            </w:r>
            <w:r w:rsidRPr="00586681">
              <w:rPr>
                <w:rFonts w:eastAsia="宋体" w:hint="eastAsia"/>
              </w:rPr>
              <w:t>_</w:t>
            </w:r>
            <w:r w:rsidRPr="00586681">
              <w:rPr>
                <w:rFonts w:eastAsia="宋体" w:hint="eastAsia"/>
              </w:rPr>
              <w:t>方法</w:t>
            </w:r>
          </w:p>
        </w:tc>
        <w:tc>
          <w:tcPr>
            <w:tcW w:w="2831" w:type="dxa"/>
          </w:tcPr>
          <w:p w14:paraId="4B5FC57B"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故障模式</w:t>
            </w:r>
          </w:p>
        </w:tc>
        <w:tc>
          <w:tcPr>
            <w:tcW w:w="2832" w:type="dxa"/>
          </w:tcPr>
          <w:p w14:paraId="3427CE22" w14:textId="77777777" w:rsidR="004D4168" w:rsidRPr="00586681" w:rsidRDefault="004D4168" w:rsidP="00F0069F">
            <w:pPr>
              <w:tabs>
                <w:tab w:val="center" w:pos="4253"/>
                <w:tab w:val="right" w:pos="8504"/>
              </w:tabs>
              <w:spacing w:line="400" w:lineRule="exact"/>
              <w:textAlignment w:val="auto"/>
              <w:rPr>
                <w:rFonts w:eastAsia="宋体"/>
              </w:rPr>
            </w:pPr>
            <w:r w:rsidRPr="00586681">
              <w:rPr>
                <w:rFonts w:eastAsia="宋体" w:hint="eastAsia"/>
              </w:rPr>
              <w:t>故障方法</w:t>
            </w:r>
          </w:p>
        </w:tc>
      </w:tr>
    </w:tbl>
    <w:p w14:paraId="23E165B5" w14:textId="77777777" w:rsidR="004D4168" w:rsidRPr="00586681" w:rsidRDefault="004D4168" w:rsidP="004D4168">
      <w:pPr>
        <w:pStyle w:val="11"/>
        <w:ind w:firstLine="480"/>
      </w:pPr>
      <w:r w:rsidRPr="00586681">
        <w:rPr>
          <w:rFonts w:hint="eastAsia"/>
        </w:rPr>
        <w:lastRenderedPageBreak/>
        <w:t>构建完成的本体可视化结果如下图所示。</w:t>
      </w:r>
    </w:p>
    <w:p w14:paraId="19078C79" w14:textId="77777777" w:rsidR="004D4168" w:rsidRPr="00586681" w:rsidRDefault="004D4168" w:rsidP="004D4168">
      <w:pPr>
        <w:pStyle w:val="af6"/>
        <w:rPr>
          <w:rFonts w:eastAsia="宋体"/>
        </w:rPr>
      </w:pPr>
      <w:r w:rsidRPr="00586681">
        <w:rPr>
          <w:noProof/>
        </w:rPr>
        <w:drawing>
          <wp:inline distT="0" distB="0" distL="0" distR="0" wp14:anchorId="6BF45826" wp14:editId="17E6A6CA">
            <wp:extent cx="1641422" cy="21844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802" t="4558" r="4434" b="1583"/>
                    <a:stretch/>
                  </pic:blipFill>
                  <pic:spPr bwMode="auto">
                    <a:xfrm>
                      <a:off x="0" y="0"/>
                      <a:ext cx="1652709" cy="2199421"/>
                    </a:xfrm>
                    <a:prstGeom prst="rect">
                      <a:avLst/>
                    </a:prstGeom>
                    <a:ln>
                      <a:noFill/>
                    </a:ln>
                    <a:extLst>
                      <a:ext uri="{53640926-AAD7-44D8-BBD7-CCE9431645EC}">
                        <a14:shadowObscured xmlns:a14="http://schemas.microsoft.com/office/drawing/2010/main"/>
                      </a:ext>
                    </a:extLst>
                  </pic:spPr>
                </pic:pic>
              </a:graphicData>
            </a:graphic>
          </wp:inline>
        </w:drawing>
      </w:r>
    </w:p>
    <w:p w14:paraId="51A4CEE1" w14:textId="4B975761" w:rsidR="004D4168" w:rsidRPr="00586681" w:rsidRDefault="004D4168" w:rsidP="004D4168">
      <w:pPr>
        <w:pStyle w:val="af1"/>
      </w:pPr>
      <w:r w:rsidRPr="00586681">
        <w:rPr>
          <w:rFonts w:hint="eastAsia"/>
        </w:rPr>
        <w:t>图</w:t>
      </w:r>
      <w:r w:rsidR="00714E46">
        <w:rPr>
          <w:rFonts w:hint="eastAsia"/>
        </w:rPr>
        <w:t>F</w:t>
      </w:r>
      <w:r w:rsidRPr="00586681">
        <w:t xml:space="preserve">3-7 </w:t>
      </w:r>
      <w:r w:rsidRPr="00586681">
        <w:rPr>
          <w:rFonts w:hint="eastAsia"/>
        </w:rPr>
        <w:t>本体可视化结果</w:t>
      </w:r>
    </w:p>
    <w:p w14:paraId="3AA16E2C" w14:textId="77777777" w:rsidR="004D4168" w:rsidRPr="00586681" w:rsidRDefault="004D4168" w:rsidP="004D4168">
      <w:pPr>
        <w:spacing w:line="400" w:lineRule="exact"/>
        <w:ind w:firstLineChars="160" w:firstLine="384"/>
        <w:rPr>
          <w:rFonts w:eastAsia="宋体"/>
          <w:sz w:val="24"/>
        </w:rPr>
      </w:pPr>
      <w:r w:rsidRPr="00586681">
        <w:rPr>
          <w:rFonts w:eastAsia="宋体" w:hint="eastAsia"/>
          <w:sz w:val="24"/>
        </w:rPr>
        <w:t>（</w:t>
      </w:r>
      <w:r w:rsidRPr="00586681">
        <w:rPr>
          <w:rFonts w:eastAsia="宋体" w:hint="eastAsia"/>
          <w:sz w:val="24"/>
        </w:rPr>
        <w:t>3</w:t>
      </w:r>
      <w:r w:rsidRPr="00586681">
        <w:rPr>
          <w:rFonts w:eastAsia="宋体" w:hint="eastAsia"/>
          <w:sz w:val="24"/>
        </w:rPr>
        <w:t>）实体抽取结果</w:t>
      </w:r>
    </w:p>
    <w:p w14:paraId="5E0C5F0E"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飞机电源系统故障手册文档原始语料划分出的训练集共有</w:t>
      </w:r>
      <w:r w:rsidRPr="00586681">
        <w:rPr>
          <w:rFonts w:ascii="TimesNewRomanPSMT" w:eastAsia="TimesNewRomanPSMT" w:cs="TimesNewRomanPSMT"/>
          <w:sz w:val="24"/>
        </w:rPr>
        <w:t>137</w:t>
      </w:r>
      <w:r w:rsidRPr="00586681">
        <w:rPr>
          <w:rFonts w:eastAsia="宋体" w:hint="eastAsia"/>
          <w:sz w:val="24"/>
        </w:rPr>
        <w:t>句，</w:t>
      </w:r>
      <w:r w:rsidRPr="00586681">
        <w:rPr>
          <w:rFonts w:ascii="TimesNewRomanPSMT" w:eastAsia="TimesNewRomanPSMT" w:cs="TimesNewRomanPSMT"/>
          <w:sz w:val="24"/>
        </w:rPr>
        <w:t>4344</w:t>
      </w:r>
      <w:r w:rsidRPr="00586681">
        <w:rPr>
          <w:rFonts w:eastAsia="宋体" w:hint="eastAsia"/>
          <w:sz w:val="24"/>
        </w:rPr>
        <w:t>字；测试集共有</w:t>
      </w:r>
      <w:r w:rsidRPr="00586681">
        <w:rPr>
          <w:rFonts w:ascii="TimesNewRomanPSMT" w:eastAsia="TimesNewRomanPSMT" w:cs="TimesNewRomanPSMT"/>
          <w:sz w:val="24"/>
        </w:rPr>
        <w:t>31</w:t>
      </w:r>
      <w:r w:rsidRPr="00586681">
        <w:rPr>
          <w:rFonts w:eastAsia="宋体" w:hint="eastAsia"/>
          <w:sz w:val="24"/>
        </w:rPr>
        <w:t>句，</w:t>
      </w:r>
      <w:r w:rsidRPr="00586681">
        <w:rPr>
          <w:rFonts w:ascii="TimesNewRomanPSMT" w:eastAsia="TimesNewRomanPSMT" w:cs="TimesNewRomanPSMT"/>
          <w:sz w:val="24"/>
        </w:rPr>
        <w:t>910</w:t>
      </w:r>
      <w:r w:rsidRPr="00586681">
        <w:rPr>
          <w:rFonts w:eastAsia="宋体" w:hint="eastAsia"/>
          <w:sz w:val="24"/>
        </w:rPr>
        <w:t>字。根据构建的本体标注出训练集中的实体，共标注出实体</w:t>
      </w:r>
      <w:r w:rsidRPr="00586681">
        <w:rPr>
          <w:rFonts w:ascii="TimesNewRomanPSMT" w:eastAsia="TimesNewRomanPSMT" w:cs="TimesNewRomanPSMT"/>
          <w:sz w:val="24"/>
        </w:rPr>
        <w:t>267</w:t>
      </w:r>
      <w:r w:rsidRPr="00586681">
        <w:rPr>
          <w:rFonts w:eastAsia="宋体" w:hint="eastAsia"/>
          <w:sz w:val="24"/>
        </w:rPr>
        <w:t>个。实体标注结果如下图所示。</w:t>
      </w:r>
    </w:p>
    <w:p w14:paraId="1BA78A75" w14:textId="77777777" w:rsidR="004D4168" w:rsidRPr="00586681" w:rsidRDefault="004D4168" w:rsidP="004D4168">
      <w:pPr>
        <w:pStyle w:val="af6"/>
        <w:rPr>
          <w:rFonts w:eastAsia="宋体"/>
        </w:rPr>
      </w:pPr>
      <w:r w:rsidRPr="00586681">
        <w:rPr>
          <w:noProof/>
        </w:rPr>
        <w:drawing>
          <wp:inline distT="0" distB="0" distL="0" distR="0" wp14:anchorId="069945F7" wp14:editId="411DB925">
            <wp:extent cx="2660120" cy="2730500"/>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71436" cy="2742116"/>
                    </a:xfrm>
                    <a:prstGeom prst="rect">
                      <a:avLst/>
                    </a:prstGeom>
                  </pic:spPr>
                </pic:pic>
              </a:graphicData>
            </a:graphic>
          </wp:inline>
        </w:drawing>
      </w:r>
    </w:p>
    <w:p w14:paraId="05777357" w14:textId="08001216" w:rsidR="004D4168" w:rsidRPr="00586681" w:rsidRDefault="004D4168" w:rsidP="004D4168">
      <w:pPr>
        <w:pStyle w:val="af1"/>
      </w:pPr>
      <w:r w:rsidRPr="00586681">
        <w:t>图</w:t>
      </w:r>
      <w:r w:rsidR="00714E46">
        <w:rPr>
          <w:rFonts w:hint="eastAsia"/>
        </w:rPr>
        <w:t>F</w:t>
      </w:r>
      <w:r w:rsidRPr="00586681">
        <w:rPr>
          <w:rFonts w:hint="eastAsia"/>
        </w:rPr>
        <w:t>3</w:t>
      </w:r>
      <w:r w:rsidRPr="00586681">
        <w:t xml:space="preserve">-8 </w:t>
      </w:r>
      <w:r w:rsidRPr="00586681">
        <w:rPr>
          <w:rFonts w:hint="eastAsia"/>
        </w:rPr>
        <w:t>实体标注结果</w:t>
      </w:r>
    </w:p>
    <w:p w14:paraId="529072FF"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例如，在上图中的原始语料中的句子“交流发电机控制保护器故故障表现为调压输出为</w:t>
      </w:r>
      <w:r w:rsidRPr="00586681">
        <w:rPr>
          <w:rFonts w:eastAsia="宋体"/>
          <w:sz w:val="24"/>
        </w:rPr>
        <w:t>0”</w:t>
      </w:r>
      <w:r w:rsidRPr="00586681">
        <w:rPr>
          <w:rFonts w:eastAsia="宋体" w:hint="eastAsia"/>
          <w:sz w:val="24"/>
        </w:rPr>
        <w:t>中，标注出了故障模式实体“交流发电机控制保护器故障”和故障现象实体“调压输出为</w:t>
      </w:r>
      <w:r w:rsidRPr="00586681">
        <w:rPr>
          <w:rFonts w:eastAsia="宋体"/>
          <w:sz w:val="24"/>
        </w:rPr>
        <w:t>0”</w:t>
      </w:r>
      <w:r w:rsidRPr="00586681">
        <w:rPr>
          <w:rFonts w:eastAsia="宋体" w:hint="eastAsia"/>
          <w:sz w:val="24"/>
        </w:rPr>
        <w:t>。将训练集文本组织成</w:t>
      </w:r>
      <w:r w:rsidRPr="00586681">
        <w:rPr>
          <w:rFonts w:eastAsia="宋体"/>
          <w:sz w:val="24"/>
        </w:rPr>
        <w:t>BMEO</w:t>
      </w:r>
      <w:r w:rsidRPr="00586681">
        <w:rPr>
          <w:rFonts w:eastAsia="宋体" w:hint="eastAsia"/>
          <w:sz w:val="24"/>
        </w:rPr>
        <w:t>格式，处理后的训练集文本如下图所示。</w:t>
      </w:r>
    </w:p>
    <w:p w14:paraId="0A9888CA" w14:textId="77777777" w:rsidR="004D4168" w:rsidRPr="00586681" w:rsidRDefault="004D4168" w:rsidP="004D4168">
      <w:pPr>
        <w:pStyle w:val="af6"/>
        <w:rPr>
          <w:rFonts w:eastAsiaTheme="minorEastAsia"/>
        </w:rPr>
      </w:pPr>
      <w:r w:rsidRPr="00586681">
        <w:rPr>
          <w:noProof/>
        </w:rPr>
        <w:lastRenderedPageBreak/>
        <w:drawing>
          <wp:inline distT="0" distB="0" distL="0" distR="0" wp14:anchorId="2C54A4EC" wp14:editId="4647BB77">
            <wp:extent cx="542073" cy="177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2073" cy="1778000"/>
                    </a:xfrm>
                    <a:prstGeom prst="rect">
                      <a:avLst/>
                    </a:prstGeom>
                  </pic:spPr>
                </pic:pic>
              </a:graphicData>
            </a:graphic>
          </wp:inline>
        </w:drawing>
      </w:r>
    </w:p>
    <w:p w14:paraId="18C4734B" w14:textId="05C29469" w:rsidR="004D4168" w:rsidRPr="00586681" w:rsidRDefault="004D4168" w:rsidP="004D4168">
      <w:pPr>
        <w:pStyle w:val="af1"/>
      </w:pPr>
      <w:r w:rsidRPr="00586681">
        <w:rPr>
          <w:rFonts w:eastAsiaTheme="minorEastAsia" w:hint="eastAsia"/>
        </w:rPr>
        <w:t>图</w:t>
      </w:r>
      <w:r w:rsidR="00714E46">
        <w:rPr>
          <w:rFonts w:eastAsiaTheme="minorEastAsia" w:hint="eastAsia"/>
        </w:rPr>
        <w:t>F</w:t>
      </w:r>
      <w:r w:rsidRPr="00586681">
        <w:rPr>
          <w:rFonts w:eastAsiaTheme="minorEastAsia" w:hint="eastAsia"/>
        </w:rPr>
        <w:t>3</w:t>
      </w:r>
      <w:r w:rsidRPr="00586681">
        <w:rPr>
          <w:rFonts w:eastAsiaTheme="minorEastAsia"/>
        </w:rPr>
        <w:t xml:space="preserve">-9 </w:t>
      </w:r>
      <w:r w:rsidRPr="00586681">
        <w:rPr>
          <w:rFonts w:hint="eastAsia"/>
        </w:rPr>
        <w:t>处理后的实体抽取模型训练集文本</w:t>
      </w:r>
    </w:p>
    <w:p w14:paraId="4387C9C8"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例如，在上图中，“交流发电机控制保护器故障”的实体类型为故障模式，因此其第一个字符“交”对应标签为“</w:t>
      </w:r>
      <w:r w:rsidRPr="00586681">
        <w:rPr>
          <w:rFonts w:eastAsia="宋体"/>
          <w:sz w:val="24"/>
        </w:rPr>
        <w:t>B-</w:t>
      </w:r>
      <w:r w:rsidRPr="00586681">
        <w:rPr>
          <w:rFonts w:eastAsia="宋体" w:hint="eastAsia"/>
          <w:sz w:val="24"/>
        </w:rPr>
        <w:t>故障模式”，最后一个字符“障”对应标签为“</w:t>
      </w:r>
      <w:r w:rsidRPr="00586681">
        <w:rPr>
          <w:rFonts w:eastAsia="宋体"/>
          <w:sz w:val="24"/>
        </w:rPr>
        <w:t>E-</w:t>
      </w:r>
      <w:r w:rsidRPr="00586681">
        <w:rPr>
          <w:rFonts w:eastAsia="宋体" w:hint="eastAsia"/>
          <w:sz w:val="24"/>
        </w:rPr>
        <w:t>故障模式”。</w:t>
      </w:r>
    </w:p>
    <w:p w14:paraId="4B54C6B6"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使用处理后的训练集文本训练双向</w:t>
      </w:r>
      <w:r w:rsidRPr="00586681">
        <w:rPr>
          <w:rFonts w:eastAsia="宋体"/>
          <w:sz w:val="24"/>
        </w:rPr>
        <w:t>LSTM</w:t>
      </w:r>
      <w:r w:rsidRPr="00586681">
        <w:rPr>
          <w:rFonts w:eastAsia="宋体" w:hint="eastAsia"/>
          <w:sz w:val="24"/>
        </w:rPr>
        <w:t>实体抽取模型，设置参数批尺寸为</w:t>
      </w:r>
      <w:r w:rsidRPr="00586681">
        <w:rPr>
          <w:rFonts w:eastAsia="宋体"/>
          <w:sz w:val="24"/>
        </w:rPr>
        <w:t>32</w:t>
      </w:r>
      <w:r w:rsidRPr="00586681">
        <w:rPr>
          <w:rFonts w:eastAsia="宋体" w:hint="eastAsia"/>
          <w:sz w:val="24"/>
        </w:rPr>
        <w:t>，时期为</w:t>
      </w:r>
      <w:r w:rsidRPr="00586681">
        <w:rPr>
          <w:rFonts w:eastAsia="宋体"/>
          <w:sz w:val="24"/>
        </w:rPr>
        <w:t>100</w:t>
      </w:r>
      <w:r w:rsidRPr="00586681">
        <w:rPr>
          <w:rFonts w:eastAsia="宋体" w:hint="eastAsia"/>
          <w:sz w:val="24"/>
        </w:rPr>
        <w:t>。其中，所有训练样本在神经网络中进行一次正向传播和一次反向传播为一个时期。</w:t>
      </w:r>
    </w:p>
    <w:p w14:paraId="0E5811C8"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进而，将测试集文本送入训练好的模型抽取实体，并与人工标注的实体进行对比。实体抽取模型测试结果如下图所示。</w:t>
      </w:r>
    </w:p>
    <w:p w14:paraId="63AEDB14" w14:textId="77777777" w:rsidR="004D4168" w:rsidRPr="00586681" w:rsidRDefault="004D4168" w:rsidP="004D4168">
      <w:pPr>
        <w:widowControl/>
        <w:spacing w:before="120" w:line="240" w:lineRule="auto"/>
        <w:jc w:val="center"/>
        <w:rPr>
          <w:rFonts w:eastAsiaTheme="minorEastAsia"/>
          <w:szCs w:val="30"/>
        </w:rPr>
      </w:pPr>
      <w:r w:rsidRPr="00586681">
        <w:rPr>
          <w:noProof/>
          <w:szCs w:val="30"/>
        </w:rPr>
        <w:drawing>
          <wp:inline distT="0" distB="0" distL="0" distR="0" wp14:anchorId="48EF93E1" wp14:editId="2A08FBCD">
            <wp:extent cx="2375383" cy="24765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75383" cy="2476500"/>
                    </a:xfrm>
                    <a:prstGeom prst="rect">
                      <a:avLst/>
                    </a:prstGeom>
                  </pic:spPr>
                </pic:pic>
              </a:graphicData>
            </a:graphic>
          </wp:inline>
        </w:drawing>
      </w:r>
    </w:p>
    <w:p w14:paraId="46177BA9" w14:textId="14C43F63" w:rsidR="004D4168" w:rsidRPr="00586681" w:rsidRDefault="004D4168" w:rsidP="004D4168">
      <w:pPr>
        <w:spacing w:after="240" w:line="400" w:lineRule="exact"/>
        <w:jc w:val="center"/>
        <w:rPr>
          <w:rFonts w:eastAsia="宋体"/>
        </w:rPr>
      </w:pPr>
      <w:r w:rsidRPr="00586681">
        <w:rPr>
          <w:rFonts w:eastAsiaTheme="minorEastAsia" w:hint="eastAsia"/>
        </w:rPr>
        <w:t>图</w:t>
      </w:r>
      <w:r w:rsidR="00714E46">
        <w:rPr>
          <w:rFonts w:eastAsiaTheme="minorEastAsia" w:hint="eastAsia"/>
        </w:rPr>
        <w:t>F</w:t>
      </w:r>
      <w:r w:rsidRPr="00586681">
        <w:rPr>
          <w:rFonts w:eastAsiaTheme="minorEastAsia" w:hint="eastAsia"/>
        </w:rPr>
        <w:t>3</w:t>
      </w:r>
      <w:r w:rsidRPr="00586681">
        <w:rPr>
          <w:rFonts w:eastAsiaTheme="minorEastAsia"/>
        </w:rPr>
        <w:t xml:space="preserve">-10 </w:t>
      </w:r>
      <w:r w:rsidRPr="00586681">
        <w:rPr>
          <w:rFonts w:eastAsia="宋体" w:hint="eastAsia"/>
        </w:rPr>
        <w:t>实体抽取模型测试结果</w:t>
      </w:r>
    </w:p>
    <w:p w14:paraId="0DEFE3BB"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由上图可以看出，利用基于双向长短期记忆网络算法成功实现了对测试集文本语料的实体抽取，共</w:t>
      </w:r>
      <w:r w:rsidRPr="00586681">
        <w:rPr>
          <w:rFonts w:eastAsia="宋体"/>
          <w:sz w:val="24"/>
        </w:rPr>
        <w:t>910</w:t>
      </w:r>
      <w:r w:rsidRPr="00586681">
        <w:rPr>
          <w:rFonts w:eastAsia="宋体" w:hint="eastAsia"/>
          <w:sz w:val="24"/>
        </w:rPr>
        <w:t>条知识，准确率为</w:t>
      </w:r>
      <w:r w:rsidRPr="00586681">
        <w:rPr>
          <w:rFonts w:eastAsia="宋体"/>
          <w:sz w:val="24"/>
        </w:rPr>
        <w:t>99.63%</w:t>
      </w:r>
      <w:r w:rsidRPr="00586681">
        <w:rPr>
          <w:rFonts w:eastAsia="宋体" w:hint="eastAsia"/>
          <w:sz w:val="24"/>
        </w:rPr>
        <w:t>，召回率为</w:t>
      </w:r>
      <w:r w:rsidRPr="00586681">
        <w:rPr>
          <w:rFonts w:eastAsia="宋体"/>
          <w:sz w:val="24"/>
        </w:rPr>
        <w:t>71.58%</w:t>
      </w:r>
      <w:r w:rsidRPr="00586681">
        <w:rPr>
          <w:rFonts w:eastAsia="宋体" w:hint="eastAsia"/>
          <w:sz w:val="24"/>
        </w:rPr>
        <w:t>。</w:t>
      </w:r>
    </w:p>
    <w:p w14:paraId="47002E89"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完成测试后，使用实体抽取模型抽取原始文档中的实体，用于图谱构建。</w:t>
      </w:r>
    </w:p>
    <w:p w14:paraId="6D06210C" w14:textId="77777777" w:rsidR="004D4168" w:rsidRPr="00586681" w:rsidRDefault="004D4168" w:rsidP="004D4168">
      <w:pPr>
        <w:spacing w:line="400" w:lineRule="exact"/>
        <w:ind w:firstLineChars="160" w:firstLine="384"/>
        <w:rPr>
          <w:rFonts w:eastAsia="宋体"/>
          <w:sz w:val="24"/>
        </w:rPr>
      </w:pPr>
      <w:r w:rsidRPr="00586681">
        <w:rPr>
          <w:rFonts w:eastAsia="宋体" w:hint="eastAsia"/>
          <w:sz w:val="24"/>
        </w:rPr>
        <w:t>（</w:t>
      </w:r>
      <w:r w:rsidRPr="00586681">
        <w:rPr>
          <w:rFonts w:eastAsia="宋体" w:hint="eastAsia"/>
          <w:sz w:val="24"/>
        </w:rPr>
        <w:t>4</w:t>
      </w:r>
      <w:r w:rsidRPr="00586681">
        <w:rPr>
          <w:rFonts w:eastAsia="宋体" w:hint="eastAsia"/>
          <w:sz w:val="24"/>
        </w:rPr>
        <w:t>）关系抽取结果</w:t>
      </w:r>
    </w:p>
    <w:p w14:paraId="1F2EBD0D"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lastRenderedPageBreak/>
        <w:t>关系抽取训练集和测试集划分与实体抽取相同。根据构建的本体标注出训练集中的关系，关系标注结果如下图所示。</w:t>
      </w:r>
    </w:p>
    <w:p w14:paraId="5F176095" w14:textId="77777777" w:rsidR="004D4168" w:rsidRPr="00586681" w:rsidRDefault="004D4168" w:rsidP="004D4168">
      <w:pPr>
        <w:widowControl/>
        <w:spacing w:before="120" w:line="240" w:lineRule="auto"/>
        <w:jc w:val="center"/>
        <w:rPr>
          <w:rFonts w:eastAsiaTheme="minorEastAsia"/>
          <w:szCs w:val="30"/>
        </w:rPr>
      </w:pPr>
      <w:r w:rsidRPr="00586681">
        <w:rPr>
          <w:noProof/>
          <w:szCs w:val="30"/>
        </w:rPr>
        <w:drawing>
          <wp:inline distT="0" distB="0" distL="0" distR="0" wp14:anchorId="35B0B1E1" wp14:editId="56A4C660">
            <wp:extent cx="2889250" cy="12587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9250" cy="1258780"/>
                    </a:xfrm>
                    <a:prstGeom prst="rect">
                      <a:avLst/>
                    </a:prstGeom>
                  </pic:spPr>
                </pic:pic>
              </a:graphicData>
            </a:graphic>
          </wp:inline>
        </w:drawing>
      </w:r>
    </w:p>
    <w:p w14:paraId="1EE10B33" w14:textId="47C07821" w:rsidR="004D4168" w:rsidRPr="00586681" w:rsidRDefault="004D4168" w:rsidP="004D4168">
      <w:pPr>
        <w:spacing w:after="240" w:line="400" w:lineRule="exact"/>
        <w:jc w:val="center"/>
        <w:rPr>
          <w:rFonts w:ascii="宋体" w:eastAsia="宋体" w:hAnsi="等线" w:cs="宋体"/>
          <w:sz w:val="18"/>
          <w:szCs w:val="18"/>
        </w:rPr>
      </w:pPr>
      <w:r w:rsidRPr="00586681">
        <w:rPr>
          <w:rFonts w:eastAsia="宋体" w:hint="eastAsia"/>
        </w:rPr>
        <w:t>图</w:t>
      </w:r>
      <w:r w:rsidR="00714E46">
        <w:rPr>
          <w:rFonts w:eastAsia="宋体" w:hint="eastAsia"/>
        </w:rPr>
        <w:t>F</w:t>
      </w:r>
      <w:r w:rsidRPr="00586681">
        <w:rPr>
          <w:rFonts w:eastAsia="宋体" w:hint="eastAsia"/>
        </w:rPr>
        <w:t>3</w:t>
      </w:r>
      <w:r w:rsidRPr="00586681">
        <w:rPr>
          <w:rFonts w:eastAsia="宋体"/>
        </w:rPr>
        <w:t xml:space="preserve">-11 </w:t>
      </w:r>
      <w:r w:rsidRPr="00586681">
        <w:rPr>
          <w:rFonts w:ascii="宋体" w:eastAsia="宋体" w:hAnsi="等线" w:cs="宋体" w:hint="eastAsia"/>
          <w:sz w:val="18"/>
          <w:szCs w:val="18"/>
        </w:rPr>
        <w:t>关系标注结果</w:t>
      </w:r>
    </w:p>
    <w:p w14:paraId="3A77598D"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例如，在上图中的原始语料中的句子“交流发电机控制保护器故障可能原因为接口板故障”中，标注出了实体“交流发电机控制保护器故障”和实体“接口板故障”之间的关系“模式</w:t>
      </w:r>
      <w:r w:rsidRPr="00586681">
        <w:rPr>
          <w:rFonts w:ascii="TimesNewRomanPSMT" w:eastAsia="TimesNewRomanPSMT" w:cs="TimesNewRomanPSMT"/>
          <w:sz w:val="24"/>
        </w:rPr>
        <w:t>_</w:t>
      </w:r>
      <w:r w:rsidRPr="00586681">
        <w:rPr>
          <w:rFonts w:eastAsia="宋体" w:hint="eastAsia"/>
          <w:sz w:val="24"/>
        </w:rPr>
        <w:t>原因”。</w:t>
      </w:r>
    </w:p>
    <w:p w14:paraId="0FB34EA4"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将测试集文本组织成“头实体尾实体关系所在句子”的格式，处理后的训练集文本如下图所示。</w:t>
      </w:r>
    </w:p>
    <w:p w14:paraId="6CDCA9F0" w14:textId="77777777" w:rsidR="004D4168" w:rsidRPr="00586681" w:rsidRDefault="004D4168" w:rsidP="004D4168">
      <w:pPr>
        <w:widowControl/>
        <w:spacing w:before="120" w:line="240" w:lineRule="auto"/>
        <w:jc w:val="center"/>
        <w:rPr>
          <w:rFonts w:eastAsiaTheme="minorEastAsia"/>
          <w:szCs w:val="30"/>
        </w:rPr>
      </w:pPr>
      <w:r w:rsidRPr="00586681">
        <w:rPr>
          <w:noProof/>
          <w:szCs w:val="30"/>
        </w:rPr>
        <w:drawing>
          <wp:inline distT="0" distB="0" distL="0" distR="0" wp14:anchorId="0A5B2F37" wp14:editId="672EF864">
            <wp:extent cx="4445000" cy="738629"/>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362"/>
                    <a:stretch/>
                  </pic:blipFill>
                  <pic:spPr bwMode="auto">
                    <a:xfrm>
                      <a:off x="0" y="0"/>
                      <a:ext cx="4561623" cy="758008"/>
                    </a:xfrm>
                    <a:prstGeom prst="rect">
                      <a:avLst/>
                    </a:prstGeom>
                    <a:ln>
                      <a:noFill/>
                    </a:ln>
                    <a:extLst>
                      <a:ext uri="{53640926-AAD7-44D8-BBD7-CCE9431645EC}">
                        <a14:shadowObscured xmlns:a14="http://schemas.microsoft.com/office/drawing/2010/main"/>
                      </a:ext>
                    </a:extLst>
                  </pic:spPr>
                </pic:pic>
              </a:graphicData>
            </a:graphic>
          </wp:inline>
        </w:drawing>
      </w:r>
    </w:p>
    <w:p w14:paraId="68705D83" w14:textId="3DCD688C" w:rsidR="004D4168" w:rsidRPr="00586681" w:rsidRDefault="004D4168" w:rsidP="004D4168">
      <w:pPr>
        <w:spacing w:after="240" w:line="400" w:lineRule="exact"/>
        <w:jc w:val="center"/>
        <w:rPr>
          <w:rFonts w:eastAsia="宋体"/>
        </w:rPr>
      </w:pPr>
      <w:r w:rsidRPr="00586681">
        <w:rPr>
          <w:rFonts w:eastAsiaTheme="minorEastAsia" w:hint="eastAsia"/>
        </w:rPr>
        <w:t>图</w:t>
      </w:r>
      <w:r w:rsidR="00714E46">
        <w:rPr>
          <w:rFonts w:eastAsiaTheme="minorEastAsia" w:hint="eastAsia"/>
        </w:rPr>
        <w:t>F</w:t>
      </w:r>
      <w:r w:rsidRPr="00586681">
        <w:rPr>
          <w:rFonts w:eastAsiaTheme="minorEastAsia" w:hint="eastAsia"/>
        </w:rPr>
        <w:t>3</w:t>
      </w:r>
      <w:r w:rsidRPr="00586681">
        <w:rPr>
          <w:rFonts w:eastAsiaTheme="minorEastAsia"/>
        </w:rPr>
        <w:t xml:space="preserve">-12 </w:t>
      </w:r>
      <w:r w:rsidRPr="00586681">
        <w:rPr>
          <w:rFonts w:eastAsia="宋体" w:hint="eastAsia"/>
        </w:rPr>
        <w:t>处理后的关系抽取模型训练集文本</w:t>
      </w:r>
    </w:p>
    <w:p w14:paraId="39C05836"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例如，在上图中的句子“主交流电源系统故障表现为‘主交流’告警”中，实体“主交流电源系统故障”与实体“‘主交流’告警”之间的关系为“模式</w:t>
      </w:r>
      <w:r w:rsidRPr="00586681">
        <w:rPr>
          <w:rFonts w:eastAsia="宋体"/>
          <w:sz w:val="24"/>
        </w:rPr>
        <w:t>_</w:t>
      </w:r>
      <w:r w:rsidRPr="00586681">
        <w:rPr>
          <w:rFonts w:eastAsia="宋体" w:hint="eastAsia"/>
          <w:sz w:val="24"/>
        </w:rPr>
        <w:t>现象”，因此生成的语料尾“主交流电源系统故障主交流’告警模式</w:t>
      </w:r>
      <w:r w:rsidRPr="00586681">
        <w:rPr>
          <w:rFonts w:eastAsia="宋体"/>
          <w:sz w:val="24"/>
        </w:rPr>
        <w:t>_</w:t>
      </w:r>
      <w:r w:rsidRPr="00586681">
        <w:rPr>
          <w:rFonts w:eastAsia="宋体" w:hint="eastAsia"/>
          <w:sz w:val="24"/>
        </w:rPr>
        <w:t>现象主交流电源系统故障表现为‘主交流’告警”。</w:t>
      </w:r>
    </w:p>
    <w:p w14:paraId="2304DF7E"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使用处理后的训练集文本训练基于注意力机制的双向</w:t>
      </w:r>
      <w:r w:rsidRPr="00586681">
        <w:rPr>
          <w:rFonts w:eastAsia="宋体"/>
          <w:sz w:val="24"/>
        </w:rPr>
        <w:t>LSTM</w:t>
      </w:r>
      <w:r w:rsidRPr="00586681">
        <w:rPr>
          <w:rFonts w:eastAsia="宋体" w:hint="eastAsia"/>
          <w:sz w:val="24"/>
        </w:rPr>
        <w:t>关系抽取模型，设置参数嵌入层维度为</w:t>
      </w:r>
      <w:r w:rsidRPr="00586681">
        <w:rPr>
          <w:rFonts w:eastAsia="宋体"/>
          <w:sz w:val="24"/>
        </w:rPr>
        <w:t>100</w:t>
      </w:r>
      <w:r w:rsidRPr="00586681">
        <w:rPr>
          <w:rFonts w:eastAsia="宋体" w:hint="eastAsia"/>
          <w:sz w:val="24"/>
        </w:rPr>
        <w:t>，位置向量字典大小为</w:t>
      </w:r>
      <w:r w:rsidRPr="00586681">
        <w:rPr>
          <w:rFonts w:eastAsia="宋体"/>
          <w:sz w:val="24"/>
        </w:rPr>
        <w:t>82</w:t>
      </w:r>
      <w:r w:rsidRPr="00586681">
        <w:rPr>
          <w:rFonts w:eastAsia="宋体" w:hint="eastAsia"/>
          <w:sz w:val="24"/>
        </w:rPr>
        <w:t>，位置向量维度为</w:t>
      </w:r>
      <w:r w:rsidRPr="00586681">
        <w:rPr>
          <w:rFonts w:eastAsia="宋体"/>
          <w:sz w:val="24"/>
        </w:rPr>
        <w:t>25</w:t>
      </w:r>
      <w:r w:rsidRPr="00586681">
        <w:rPr>
          <w:rFonts w:eastAsia="宋体" w:hint="eastAsia"/>
          <w:sz w:val="24"/>
        </w:rPr>
        <w:t>，隐藏层维度为</w:t>
      </w:r>
      <w:r w:rsidRPr="00586681">
        <w:rPr>
          <w:rFonts w:eastAsia="宋体"/>
          <w:sz w:val="24"/>
        </w:rPr>
        <w:t>200</w:t>
      </w:r>
      <w:r w:rsidRPr="00586681">
        <w:rPr>
          <w:rFonts w:eastAsia="宋体" w:hint="eastAsia"/>
          <w:sz w:val="24"/>
        </w:rPr>
        <w:t>，批尺寸为</w:t>
      </w:r>
      <w:r w:rsidRPr="00586681">
        <w:rPr>
          <w:rFonts w:eastAsia="宋体"/>
          <w:sz w:val="24"/>
        </w:rPr>
        <w:t>1</w:t>
      </w:r>
      <w:r w:rsidRPr="00586681">
        <w:rPr>
          <w:rFonts w:eastAsia="宋体" w:hint="eastAsia"/>
          <w:sz w:val="24"/>
        </w:rPr>
        <w:t>，时期为</w:t>
      </w:r>
      <w:r w:rsidRPr="00586681">
        <w:rPr>
          <w:rFonts w:eastAsia="宋体"/>
          <w:sz w:val="24"/>
        </w:rPr>
        <w:t>200</w:t>
      </w:r>
      <w:r w:rsidRPr="00586681">
        <w:rPr>
          <w:rFonts w:eastAsia="宋体" w:hint="eastAsia"/>
          <w:sz w:val="24"/>
        </w:rPr>
        <w:t>，学习率为</w:t>
      </w:r>
      <w:r w:rsidRPr="00586681">
        <w:rPr>
          <w:rFonts w:eastAsia="宋体"/>
          <w:sz w:val="24"/>
        </w:rPr>
        <w:t>0.00005</w:t>
      </w:r>
      <w:r w:rsidRPr="00586681">
        <w:rPr>
          <w:rFonts w:eastAsia="宋体" w:hint="eastAsia"/>
          <w:sz w:val="24"/>
        </w:rPr>
        <w:t>。</w:t>
      </w:r>
    </w:p>
    <w:p w14:paraId="0CFEB061"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根据关系标注结果，将测试集文本组织成“头实体尾实体所在句子”的格式，将处理后的测试集文本送入训练好的模型抽取实体关系，并与人工标注的关系进行对比。关系抽取模型测试结果如下图所示。</w:t>
      </w:r>
    </w:p>
    <w:p w14:paraId="21C13748" w14:textId="77777777" w:rsidR="004D4168" w:rsidRPr="00586681" w:rsidRDefault="004D4168" w:rsidP="004D4168">
      <w:pPr>
        <w:widowControl/>
        <w:spacing w:before="120" w:line="240" w:lineRule="auto"/>
        <w:jc w:val="center"/>
        <w:rPr>
          <w:rFonts w:eastAsiaTheme="minorEastAsia"/>
          <w:szCs w:val="30"/>
        </w:rPr>
      </w:pPr>
      <w:r w:rsidRPr="00586681">
        <w:rPr>
          <w:noProof/>
          <w:szCs w:val="30"/>
        </w:rPr>
        <w:lastRenderedPageBreak/>
        <w:drawing>
          <wp:inline distT="0" distB="0" distL="0" distR="0" wp14:anchorId="0FFC0300" wp14:editId="520BD557">
            <wp:extent cx="2609850" cy="273997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176"/>
                    <a:stretch/>
                  </pic:blipFill>
                  <pic:spPr bwMode="auto">
                    <a:xfrm>
                      <a:off x="0" y="0"/>
                      <a:ext cx="2662947" cy="2795717"/>
                    </a:xfrm>
                    <a:prstGeom prst="rect">
                      <a:avLst/>
                    </a:prstGeom>
                    <a:ln>
                      <a:noFill/>
                    </a:ln>
                    <a:extLst>
                      <a:ext uri="{53640926-AAD7-44D8-BBD7-CCE9431645EC}">
                        <a14:shadowObscured xmlns:a14="http://schemas.microsoft.com/office/drawing/2010/main"/>
                      </a:ext>
                    </a:extLst>
                  </pic:spPr>
                </pic:pic>
              </a:graphicData>
            </a:graphic>
          </wp:inline>
        </w:drawing>
      </w:r>
    </w:p>
    <w:p w14:paraId="0C7287EC" w14:textId="0C30A58B" w:rsidR="004D4168" w:rsidRPr="00586681" w:rsidRDefault="004D4168" w:rsidP="004D4168">
      <w:pPr>
        <w:spacing w:after="240" w:line="400" w:lineRule="exact"/>
        <w:jc w:val="center"/>
        <w:rPr>
          <w:rFonts w:eastAsia="宋体"/>
        </w:rPr>
      </w:pPr>
      <w:r w:rsidRPr="00586681">
        <w:rPr>
          <w:rFonts w:eastAsiaTheme="minorEastAsia" w:hint="eastAsia"/>
        </w:rPr>
        <w:t>图</w:t>
      </w:r>
      <w:r w:rsidR="00714E46">
        <w:rPr>
          <w:rFonts w:eastAsiaTheme="minorEastAsia" w:hint="eastAsia"/>
        </w:rPr>
        <w:t>F</w:t>
      </w:r>
      <w:r w:rsidRPr="00586681">
        <w:rPr>
          <w:rFonts w:eastAsiaTheme="minorEastAsia" w:hint="eastAsia"/>
        </w:rPr>
        <w:t>3</w:t>
      </w:r>
      <w:r w:rsidRPr="00586681">
        <w:rPr>
          <w:rFonts w:eastAsiaTheme="minorEastAsia"/>
        </w:rPr>
        <w:t xml:space="preserve">-13 </w:t>
      </w:r>
      <w:r w:rsidRPr="00586681">
        <w:rPr>
          <w:rFonts w:eastAsia="宋体" w:hint="eastAsia"/>
        </w:rPr>
        <w:t>关系抽取模型测试结果</w:t>
      </w:r>
    </w:p>
    <w:p w14:paraId="20D51625"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由上图可以看出，利用基于注意力机制的双向长短期记忆网络算法成功实现了对测试集文本的关系抽取，共</w:t>
      </w:r>
      <w:r w:rsidRPr="00586681">
        <w:rPr>
          <w:rFonts w:ascii="TimesNewRomanPSMT" w:eastAsia="TimesNewRomanPSMT" w:cs="TimesNewRomanPSMT"/>
          <w:sz w:val="24"/>
        </w:rPr>
        <w:t>31</w:t>
      </w:r>
      <w:r w:rsidRPr="00586681">
        <w:rPr>
          <w:rFonts w:eastAsia="宋体" w:hint="eastAsia"/>
          <w:sz w:val="24"/>
        </w:rPr>
        <w:t>条知识，准确率为</w:t>
      </w:r>
      <w:r w:rsidRPr="00586681">
        <w:rPr>
          <w:rFonts w:ascii="TimesNewRomanPSMT" w:eastAsia="TimesNewRomanPSMT" w:cs="TimesNewRomanPSMT"/>
          <w:sz w:val="24"/>
        </w:rPr>
        <w:t>75.00%</w:t>
      </w:r>
      <w:r w:rsidRPr="00586681">
        <w:rPr>
          <w:rFonts w:eastAsia="宋体" w:hint="eastAsia"/>
          <w:sz w:val="24"/>
        </w:rPr>
        <w:t>，召回率为</w:t>
      </w:r>
      <w:r w:rsidRPr="00586681">
        <w:rPr>
          <w:rFonts w:ascii="TimesNewRomanPSMT" w:eastAsia="TimesNewRomanPSMT" w:cs="TimesNewRomanPSMT"/>
          <w:sz w:val="24"/>
        </w:rPr>
        <w:t>75.00%</w:t>
      </w:r>
      <w:r w:rsidRPr="00586681">
        <w:rPr>
          <w:rFonts w:eastAsia="宋体" w:hint="eastAsia"/>
          <w:sz w:val="24"/>
        </w:rPr>
        <w:t>。完成测试后，使用原始文本的实体抽取结果将原始文本组织成</w:t>
      </w:r>
      <w:r w:rsidRPr="00586681">
        <w:rPr>
          <w:rFonts w:ascii="TimesNewRomanPSMT" w:eastAsia="TimesNewRomanPSMT" w:cs="TimesNewRomanPSMT" w:hint="eastAsia"/>
          <w:sz w:val="24"/>
        </w:rPr>
        <w:t>“</w:t>
      </w:r>
      <w:r w:rsidRPr="00586681">
        <w:rPr>
          <w:rFonts w:eastAsia="宋体" w:hint="eastAsia"/>
          <w:sz w:val="24"/>
        </w:rPr>
        <w:t>头实体尾实体所在句子</w:t>
      </w:r>
      <w:r w:rsidRPr="00586681">
        <w:rPr>
          <w:rFonts w:ascii="TimesNewRomanPSMT" w:eastAsia="TimesNewRomanPSMT" w:cs="TimesNewRomanPSMT" w:hint="eastAsia"/>
          <w:sz w:val="24"/>
        </w:rPr>
        <w:t>”</w:t>
      </w:r>
      <w:r w:rsidRPr="00586681">
        <w:rPr>
          <w:rFonts w:eastAsia="宋体" w:hint="eastAsia"/>
          <w:sz w:val="24"/>
        </w:rPr>
        <w:t>的格式，并使用关系抽取模型抽取原始文档中的关系，用于图谱构建。</w:t>
      </w:r>
    </w:p>
    <w:p w14:paraId="29BF3FC4" w14:textId="77777777" w:rsidR="004D4168" w:rsidRPr="00586681" w:rsidRDefault="004D4168" w:rsidP="004D4168">
      <w:pPr>
        <w:spacing w:line="400" w:lineRule="exact"/>
        <w:ind w:firstLineChars="160" w:firstLine="384"/>
        <w:rPr>
          <w:rFonts w:eastAsia="宋体"/>
          <w:sz w:val="24"/>
        </w:rPr>
      </w:pPr>
      <w:r w:rsidRPr="00586681">
        <w:rPr>
          <w:rFonts w:eastAsia="宋体" w:hint="eastAsia"/>
          <w:sz w:val="24"/>
        </w:rPr>
        <w:t>（</w:t>
      </w:r>
      <w:r w:rsidRPr="00586681">
        <w:rPr>
          <w:rFonts w:eastAsia="宋体" w:hint="eastAsia"/>
          <w:sz w:val="24"/>
        </w:rPr>
        <w:t>5</w:t>
      </w:r>
      <w:r w:rsidRPr="00586681">
        <w:rPr>
          <w:rFonts w:eastAsia="宋体" w:hint="eastAsia"/>
          <w:sz w:val="24"/>
        </w:rPr>
        <w:t>）知识图谱构建结果</w:t>
      </w:r>
    </w:p>
    <w:p w14:paraId="28FE1021"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原始语料中每个实体作为一个节点，每个关系作为一条连接其头实体和尾实体的边。使用</w:t>
      </w:r>
      <w:r w:rsidRPr="00586681">
        <w:rPr>
          <w:rFonts w:ascii="TimesNewRomanPSMT" w:eastAsia="TimesNewRomanPSMT" w:cs="TimesNewRomanPSMT"/>
          <w:sz w:val="24"/>
        </w:rPr>
        <w:t>Neo4j</w:t>
      </w:r>
      <w:r w:rsidRPr="00586681">
        <w:rPr>
          <w:rFonts w:eastAsia="宋体" w:hint="eastAsia"/>
          <w:sz w:val="24"/>
        </w:rPr>
        <w:t>，将原始文本中人工标注和模型抽取的结果构建为飞机电源系统故障诊断知识图谱。所构建的知识图谱可视化结果如下图所示。</w:t>
      </w:r>
    </w:p>
    <w:p w14:paraId="35BD983B" w14:textId="77777777" w:rsidR="004D4168" w:rsidRPr="00586681" w:rsidRDefault="004D4168" w:rsidP="004D4168">
      <w:pPr>
        <w:widowControl/>
        <w:spacing w:before="120" w:line="240" w:lineRule="auto"/>
        <w:jc w:val="center"/>
        <w:rPr>
          <w:rFonts w:eastAsia="宋体"/>
          <w:szCs w:val="30"/>
        </w:rPr>
      </w:pPr>
      <w:r w:rsidRPr="00586681">
        <w:rPr>
          <w:noProof/>
          <w:szCs w:val="30"/>
        </w:rPr>
        <w:drawing>
          <wp:inline distT="0" distB="0" distL="0" distR="0" wp14:anchorId="2B04493E" wp14:editId="5E7A92CF">
            <wp:extent cx="5642739" cy="29527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95779" cy="2980505"/>
                    </a:xfrm>
                    <a:prstGeom prst="rect">
                      <a:avLst/>
                    </a:prstGeom>
                  </pic:spPr>
                </pic:pic>
              </a:graphicData>
            </a:graphic>
          </wp:inline>
        </w:drawing>
      </w:r>
    </w:p>
    <w:p w14:paraId="4585EBE5" w14:textId="414B8170" w:rsidR="004D4168" w:rsidRPr="00586681" w:rsidRDefault="004D4168" w:rsidP="004D4168">
      <w:pPr>
        <w:spacing w:after="240" w:line="400" w:lineRule="exact"/>
        <w:jc w:val="center"/>
        <w:rPr>
          <w:rFonts w:eastAsia="宋体"/>
        </w:rPr>
      </w:pPr>
      <w:r w:rsidRPr="00586681">
        <w:rPr>
          <w:rFonts w:eastAsia="宋体" w:hint="eastAsia"/>
        </w:rPr>
        <w:lastRenderedPageBreak/>
        <w:t>图</w:t>
      </w:r>
      <w:r w:rsidR="00714E46">
        <w:rPr>
          <w:rFonts w:eastAsia="宋体" w:hint="eastAsia"/>
        </w:rPr>
        <w:t>F</w:t>
      </w:r>
      <w:r w:rsidRPr="00586681">
        <w:rPr>
          <w:rFonts w:eastAsia="宋体" w:hint="eastAsia"/>
        </w:rPr>
        <w:t>3</w:t>
      </w:r>
      <w:r w:rsidRPr="00586681">
        <w:rPr>
          <w:rFonts w:eastAsia="宋体"/>
        </w:rPr>
        <w:t xml:space="preserve">-14 </w:t>
      </w:r>
      <w:r w:rsidRPr="00586681">
        <w:rPr>
          <w:rFonts w:eastAsia="宋体" w:hint="eastAsia"/>
        </w:rPr>
        <w:t>飞机电源系统故障诊断知识图谱可视化结果</w:t>
      </w:r>
    </w:p>
    <w:p w14:paraId="3DB78F93"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构建的知识图谱因实体数较多，为清晰展示图谱中的实体和关系，截取该图谱部分实体与关系如下图所示。</w:t>
      </w:r>
    </w:p>
    <w:p w14:paraId="460BDD02" w14:textId="77777777" w:rsidR="004D4168" w:rsidRPr="00586681" w:rsidRDefault="004D4168" w:rsidP="004D4168">
      <w:pPr>
        <w:widowControl/>
        <w:spacing w:before="120" w:line="240" w:lineRule="auto"/>
        <w:jc w:val="center"/>
        <w:rPr>
          <w:rFonts w:eastAsia="宋体"/>
          <w:szCs w:val="30"/>
        </w:rPr>
      </w:pPr>
      <w:r w:rsidRPr="00586681">
        <w:rPr>
          <w:noProof/>
          <w:szCs w:val="30"/>
        </w:rPr>
        <w:drawing>
          <wp:inline distT="0" distB="0" distL="0" distR="0" wp14:anchorId="1F5EED63" wp14:editId="17C5AECE">
            <wp:extent cx="2505175" cy="24574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6101" cy="2497596"/>
                    </a:xfrm>
                    <a:prstGeom prst="rect">
                      <a:avLst/>
                    </a:prstGeom>
                  </pic:spPr>
                </pic:pic>
              </a:graphicData>
            </a:graphic>
          </wp:inline>
        </w:drawing>
      </w:r>
    </w:p>
    <w:p w14:paraId="502A7110" w14:textId="08B18B85" w:rsidR="004D4168" w:rsidRPr="00586681" w:rsidRDefault="004D4168" w:rsidP="004D4168">
      <w:pPr>
        <w:spacing w:after="240" w:line="400" w:lineRule="exact"/>
        <w:jc w:val="center"/>
        <w:rPr>
          <w:rFonts w:eastAsia="宋体"/>
        </w:rPr>
      </w:pPr>
      <w:r w:rsidRPr="00586681">
        <w:rPr>
          <w:rFonts w:eastAsia="宋体" w:hint="eastAsia"/>
        </w:rPr>
        <w:t>图</w:t>
      </w:r>
      <w:r w:rsidR="00714E46">
        <w:rPr>
          <w:rFonts w:eastAsia="宋体" w:hint="eastAsia"/>
        </w:rPr>
        <w:t>F</w:t>
      </w:r>
      <w:r w:rsidRPr="00586681">
        <w:rPr>
          <w:rFonts w:eastAsia="宋体" w:hint="eastAsia"/>
        </w:rPr>
        <w:t>3</w:t>
      </w:r>
      <w:r w:rsidRPr="00586681">
        <w:rPr>
          <w:rFonts w:eastAsia="宋体"/>
        </w:rPr>
        <w:t xml:space="preserve">-15 </w:t>
      </w:r>
      <w:r w:rsidRPr="00586681">
        <w:rPr>
          <w:rFonts w:eastAsia="宋体" w:hint="eastAsia"/>
        </w:rPr>
        <w:t>部分飞机电源系统故障诊断知识图谱</w:t>
      </w:r>
    </w:p>
    <w:p w14:paraId="07405CC4" w14:textId="77777777" w:rsidR="004D4168" w:rsidRPr="00586681" w:rsidRDefault="004D4168" w:rsidP="004D4168">
      <w:pPr>
        <w:spacing w:line="400" w:lineRule="exact"/>
        <w:ind w:firstLineChars="200" w:firstLine="480"/>
        <w:rPr>
          <w:rFonts w:eastAsia="宋体"/>
          <w:sz w:val="24"/>
        </w:rPr>
      </w:pPr>
      <w:r w:rsidRPr="00586681">
        <w:rPr>
          <w:rFonts w:eastAsia="宋体" w:hint="eastAsia"/>
          <w:sz w:val="24"/>
        </w:rPr>
        <w:t>该图谱包含实体</w:t>
      </w:r>
      <w:r w:rsidRPr="00586681">
        <w:rPr>
          <w:rFonts w:ascii="TimesNewRomanPSMT" w:eastAsia="TimesNewRomanPSMT" w:cs="TimesNewRomanPSMT"/>
          <w:sz w:val="24"/>
        </w:rPr>
        <w:t>74</w:t>
      </w:r>
      <w:r w:rsidRPr="00586681">
        <w:rPr>
          <w:rFonts w:eastAsia="宋体" w:hint="eastAsia"/>
          <w:sz w:val="24"/>
        </w:rPr>
        <w:t>个，其中故障模式</w:t>
      </w:r>
      <w:r w:rsidRPr="00586681">
        <w:rPr>
          <w:rFonts w:ascii="TimesNewRomanPSMT" w:eastAsia="TimesNewRomanPSMT" w:cs="TimesNewRomanPSMT"/>
          <w:sz w:val="24"/>
        </w:rPr>
        <w:t>16</w:t>
      </w:r>
      <w:r w:rsidRPr="00586681">
        <w:rPr>
          <w:rFonts w:eastAsia="宋体" w:hint="eastAsia"/>
          <w:sz w:val="24"/>
        </w:rPr>
        <w:t>个，故障原因</w:t>
      </w:r>
      <w:r w:rsidRPr="00586681">
        <w:rPr>
          <w:rFonts w:ascii="TimesNewRomanPSMT" w:eastAsia="TimesNewRomanPSMT" w:cs="TimesNewRomanPSMT"/>
          <w:sz w:val="24"/>
        </w:rPr>
        <w:t>34</w:t>
      </w:r>
      <w:r w:rsidRPr="00586681">
        <w:rPr>
          <w:rFonts w:eastAsia="宋体" w:hint="eastAsia"/>
          <w:sz w:val="24"/>
        </w:rPr>
        <w:t>个，故障现象</w:t>
      </w:r>
      <w:r w:rsidRPr="00586681">
        <w:rPr>
          <w:rFonts w:ascii="TimesNewRomanPSMT" w:eastAsia="TimesNewRomanPSMT" w:cs="TimesNewRomanPSMT"/>
          <w:sz w:val="24"/>
        </w:rPr>
        <w:t>7</w:t>
      </w:r>
      <w:r w:rsidRPr="00586681">
        <w:rPr>
          <w:rFonts w:eastAsia="宋体" w:hint="eastAsia"/>
          <w:sz w:val="24"/>
        </w:rPr>
        <w:t>个，解决方法</w:t>
      </w:r>
      <w:r w:rsidRPr="00586681">
        <w:rPr>
          <w:rFonts w:ascii="TimesNewRomanPSMT" w:eastAsia="TimesNewRomanPSMT" w:cs="TimesNewRomanPSMT"/>
          <w:sz w:val="24"/>
        </w:rPr>
        <w:t>17</w:t>
      </w:r>
      <w:r w:rsidRPr="00586681">
        <w:rPr>
          <w:rFonts w:eastAsia="宋体" w:hint="eastAsia"/>
          <w:sz w:val="24"/>
        </w:rPr>
        <w:t>个。关系</w:t>
      </w:r>
      <w:r w:rsidRPr="00586681">
        <w:rPr>
          <w:rFonts w:ascii="TimesNewRomanPSMT" w:eastAsia="TimesNewRomanPSMT" w:cs="TimesNewRomanPSMT"/>
          <w:sz w:val="24"/>
        </w:rPr>
        <w:t>98</w:t>
      </w:r>
      <w:r w:rsidRPr="00586681">
        <w:rPr>
          <w:rFonts w:eastAsia="宋体" w:hint="eastAsia"/>
          <w:sz w:val="24"/>
        </w:rPr>
        <w:t>条，其中模式</w:t>
      </w:r>
      <w:r w:rsidRPr="00586681">
        <w:rPr>
          <w:rFonts w:ascii="TimesNewRomanPSMT" w:eastAsia="TimesNewRomanPSMT" w:cs="TimesNewRomanPSMT"/>
          <w:sz w:val="24"/>
        </w:rPr>
        <w:t>_</w:t>
      </w:r>
      <w:r w:rsidRPr="00586681">
        <w:rPr>
          <w:rFonts w:eastAsia="宋体" w:hint="eastAsia"/>
          <w:sz w:val="24"/>
        </w:rPr>
        <w:t>原因</w:t>
      </w:r>
      <w:r w:rsidRPr="00586681">
        <w:rPr>
          <w:rFonts w:ascii="TimesNewRomanPSMT" w:eastAsia="TimesNewRomanPSMT" w:cs="TimesNewRomanPSMT"/>
          <w:sz w:val="24"/>
        </w:rPr>
        <w:t>76</w:t>
      </w:r>
      <w:r w:rsidRPr="00586681">
        <w:rPr>
          <w:rFonts w:eastAsia="宋体" w:hint="eastAsia"/>
          <w:sz w:val="24"/>
        </w:rPr>
        <w:t>条，模式</w:t>
      </w:r>
      <w:r w:rsidRPr="00586681">
        <w:rPr>
          <w:rFonts w:ascii="TimesNewRomanPSMT" w:eastAsia="TimesNewRomanPSMT" w:cs="TimesNewRomanPSMT"/>
          <w:sz w:val="24"/>
        </w:rPr>
        <w:t>_</w:t>
      </w:r>
      <w:r w:rsidRPr="00586681">
        <w:rPr>
          <w:rFonts w:eastAsia="宋体" w:hint="eastAsia"/>
          <w:sz w:val="24"/>
        </w:rPr>
        <w:t>现象</w:t>
      </w:r>
      <w:r w:rsidRPr="00586681">
        <w:rPr>
          <w:rFonts w:ascii="TimesNewRomanPSMT" w:eastAsia="TimesNewRomanPSMT" w:cs="TimesNewRomanPSMT"/>
          <w:sz w:val="24"/>
        </w:rPr>
        <w:t>6</w:t>
      </w:r>
      <w:r w:rsidRPr="00586681">
        <w:rPr>
          <w:rFonts w:eastAsia="宋体" w:hint="eastAsia"/>
          <w:sz w:val="24"/>
        </w:rPr>
        <w:t>条，模式</w:t>
      </w:r>
      <w:r w:rsidRPr="00586681">
        <w:rPr>
          <w:rFonts w:ascii="TimesNewRomanPSMT" w:eastAsia="TimesNewRomanPSMT" w:cs="TimesNewRomanPSMT"/>
          <w:sz w:val="24"/>
        </w:rPr>
        <w:t>_</w:t>
      </w:r>
      <w:r w:rsidRPr="00586681">
        <w:rPr>
          <w:rFonts w:eastAsia="宋体" w:hint="eastAsia"/>
          <w:sz w:val="24"/>
        </w:rPr>
        <w:t>方法</w:t>
      </w:r>
      <w:r w:rsidRPr="00586681">
        <w:rPr>
          <w:rFonts w:ascii="TimesNewRomanPSMT" w:eastAsia="TimesNewRomanPSMT" w:cs="TimesNewRomanPSMT"/>
          <w:sz w:val="24"/>
        </w:rPr>
        <w:t>16</w:t>
      </w:r>
      <w:r w:rsidRPr="00586681">
        <w:rPr>
          <w:rFonts w:eastAsia="宋体" w:hint="eastAsia"/>
          <w:sz w:val="24"/>
        </w:rPr>
        <w:t>条。图谱详情如下图所示。</w:t>
      </w:r>
    </w:p>
    <w:p w14:paraId="4B337889" w14:textId="77777777" w:rsidR="004D4168" w:rsidRPr="00586681" w:rsidRDefault="004D4168" w:rsidP="004D4168">
      <w:pPr>
        <w:widowControl/>
        <w:spacing w:before="120" w:line="240" w:lineRule="auto"/>
        <w:jc w:val="center"/>
        <w:rPr>
          <w:rFonts w:eastAsia="宋体"/>
          <w:szCs w:val="30"/>
        </w:rPr>
      </w:pPr>
      <w:r w:rsidRPr="00586681">
        <w:rPr>
          <w:noProof/>
          <w:szCs w:val="30"/>
        </w:rPr>
        <w:drawing>
          <wp:inline distT="0" distB="0" distL="0" distR="0" wp14:anchorId="15CFE563" wp14:editId="639FC48E">
            <wp:extent cx="1718233" cy="25844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54506" cy="2639009"/>
                    </a:xfrm>
                    <a:prstGeom prst="rect">
                      <a:avLst/>
                    </a:prstGeom>
                  </pic:spPr>
                </pic:pic>
              </a:graphicData>
            </a:graphic>
          </wp:inline>
        </w:drawing>
      </w:r>
    </w:p>
    <w:p w14:paraId="10A3F57E" w14:textId="1E421B06" w:rsidR="004D4168" w:rsidRPr="00586681" w:rsidRDefault="004D4168" w:rsidP="004D4168">
      <w:pPr>
        <w:spacing w:after="240" w:line="400" w:lineRule="exact"/>
        <w:jc w:val="center"/>
        <w:rPr>
          <w:rFonts w:eastAsia="宋体"/>
        </w:rPr>
      </w:pPr>
      <w:r w:rsidRPr="00586681">
        <w:rPr>
          <w:rFonts w:eastAsia="宋体" w:hint="eastAsia"/>
        </w:rPr>
        <w:t>图</w:t>
      </w:r>
      <w:r w:rsidR="00714E46">
        <w:rPr>
          <w:rFonts w:eastAsia="宋体" w:hint="eastAsia"/>
        </w:rPr>
        <w:t>F</w:t>
      </w:r>
      <w:r w:rsidRPr="00586681">
        <w:rPr>
          <w:rFonts w:eastAsia="宋体" w:hint="eastAsia"/>
        </w:rPr>
        <w:t>3</w:t>
      </w:r>
      <w:r w:rsidRPr="00586681">
        <w:rPr>
          <w:rFonts w:eastAsia="宋体"/>
        </w:rPr>
        <w:t xml:space="preserve">-16 </w:t>
      </w:r>
      <w:r w:rsidRPr="00586681">
        <w:rPr>
          <w:rFonts w:eastAsia="宋体" w:hint="eastAsia"/>
        </w:rPr>
        <w:t>飞机电源系统故障诊断知识图谱详情</w:t>
      </w:r>
    </w:p>
    <w:p w14:paraId="7D1382AB" w14:textId="77777777" w:rsidR="004D4168" w:rsidRDefault="004D4168" w:rsidP="00161E99">
      <w:pPr>
        <w:spacing w:line="400" w:lineRule="exact"/>
        <w:ind w:firstLineChars="200" w:firstLine="480"/>
        <w:rPr>
          <w:rFonts w:eastAsia="宋体"/>
          <w:sz w:val="24"/>
        </w:rPr>
      </w:pPr>
      <w:r w:rsidRPr="00586681">
        <w:rPr>
          <w:rFonts w:eastAsia="宋体" w:hint="eastAsia"/>
          <w:sz w:val="24"/>
        </w:rPr>
        <w:t>经人工审核，该图谱已将原始文档中大部分知识抽取并存储，实现了飞机电源</w:t>
      </w:r>
      <w:r w:rsidRPr="00586681">
        <w:rPr>
          <w:rFonts w:eastAsia="宋体" w:hint="eastAsia"/>
          <w:sz w:val="24"/>
        </w:rPr>
        <w:lastRenderedPageBreak/>
        <w:t>系统故障诊断知识图谱的构建。</w:t>
      </w:r>
      <w:r>
        <w:rPr>
          <w:rFonts w:eastAsia="宋体" w:hint="eastAsia"/>
          <w:sz w:val="24"/>
        </w:rPr>
        <w:t>随后，便可根据</w:t>
      </w:r>
      <w:r w:rsidRPr="00586681">
        <w:rPr>
          <w:rFonts w:eastAsia="宋体" w:hint="eastAsia"/>
          <w:sz w:val="24"/>
        </w:rPr>
        <w:t>知识图谱</w:t>
      </w:r>
      <w:r>
        <w:rPr>
          <w:rFonts w:eastAsia="宋体" w:hint="eastAsia"/>
          <w:sz w:val="24"/>
        </w:rPr>
        <w:t>形成大量的故障诊断规则，进一步开发相应的</w:t>
      </w:r>
      <w:r w:rsidRPr="00586681">
        <w:rPr>
          <w:rFonts w:eastAsia="宋体" w:hint="eastAsia"/>
          <w:sz w:val="24"/>
        </w:rPr>
        <w:t>飞机电源系统故障诊断</w:t>
      </w:r>
      <w:r>
        <w:rPr>
          <w:rFonts w:eastAsia="宋体" w:hint="eastAsia"/>
          <w:sz w:val="24"/>
        </w:rPr>
        <w:t>专家系统。</w:t>
      </w:r>
    </w:p>
    <w:p w14:paraId="49D6BA62" w14:textId="77777777" w:rsidR="00161E99" w:rsidRDefault="00161E99" w:rsidP="00161E99">
      <w:pPr>
        <w:spacing w:line="400" w:lineRule="exact"/>
        <w:ind w:firstLineChars="200" w:firstLine="480"/>
        <w:rPr>
          <w:rFonts w:eastAsia="宋体"/>
          <w:sz w:val="24"/>
        </w:rPr>
      </w:pPr>
    </w:p>
    <w:sectPr w:rsidR="00161E99" w:rsidSect="004E23C2">
      <w:pgSz w:w="11906" w:h="16838" w:code="9"/>
      <w:pgMar w:top="1701" w:right="1701" w:bottom="1701" w:left="1701" w:header="1134" w:footer="1134"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Boyuan Zhang" w:date="2021-09-26T17:38:00Z" w:initials="BZ">
    <w:p w14:paraId="1BBC7436" w14:textId="7DE146C3" w:rsidR="000D6184" w:rsidRDefault="000D6184">
      <w:pPr>
        <w:pStyle w:val="afa"/>
      </w:pPr>
      <w:r>
        <w:rPr>
          <w:rStyle w:val="af9"/>
        </w:rPr>
        <w:annotationRef/>
      </w:r>
      <w:r>
        <w:rPr>
          <w:rFonts w:ascii="宋体" w:eastAsia="宋体" w:hAnsi="宋体" w:cs="宋体" w:hint="eastAsia"/>
        </w:rPr>
        <w:t>字体不对</w:t>
      </w:r>
    </w:p>
  </w:comment>
  <w:comment w:id="32" w:author="Boyuan Zhang" w:date="2021-09-26T17:40:00Z" w:initials="BZ">
    <w:p w14:paraId="1E3EA65F" w14:textId="2F17E6DA" w:rsidR="000D6184" w:rsidRDefault="000D6184">
      <w:pPr>
        <w:pStyle w:val="afa"/>
      </w:pPr>
      <w:r>
        <w:rPr>
          <w:rStyle w:val="af9"/>
        </w:rPr>
        <w:annotationRef/>
      </w:r>
      <w:r>
        <w:rPr>
          <w:rFonts w:ascii="宋体" w:eastAsia="宋体" w:hAnsi="宋体" w:cs="宋体" w:hint="eastAsia"/>
        </w:rPr>
        <w:t>把框对齐一下</w:t>
      </w:r>
    </w:p>
  </w:comment>
  <w:comment w:id="41" w:author="Boyuan Zhang" w:date="2021-09-26T17:44:00Z" w:initials="BZ">
    <w:p w14:paraId="1E7B5F0D" w14:textId="211C12B6" w:rsidR="000D6184" w:rsidRDefault="000D6184">
      <w:pPr>
        <w:pStyle w:val="afa"/>
      </w:pPr>
      <w:r>
        <w:rPr>
          <w:rStyle w:val="af9"/>
        </w:rPr>
        <w:annotationRef/>
      </w:r>
      <w:r>
        <w:rPr>
          <w:rFonts w:ascii="宋体" w:eastAsia="宋体" w:hAnsi="宋体" w:cs="宋体" w:hint="eastAsia"/>
        </w:rPr>
        <w:t>检查公式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BC7436" w15:done="0"/>
  <w15:commentEx w15:paraId="1E3EA65F" w15:done="0"/>
  <w15:commentEx w15:paraId="1E7B5F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BC7436" w16cid:durableId="24FB2E95"/>
  <w16cid:commentId w16cid:paraId="1E3EA65F" w16cid:durableId="24FB2F0A"/>
  <w16cid:commentId w16cid:paraId="1E7B5F0D" w16cid:durableId="24FB2F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5A8189" w14:textId="77777777" w:rsidR="00380E7A" w:rsidRDefault="00380E7A" w:rsidP="000F478D">
      <w:r>
        <w:separator/>
      </w:r>
    </w:p>
  </w:endnote>
  <w:endnote w:type="continuationSeparator" w:id="0">
    <w:p w14:paraId="37C2A3A7" w14:textId="77777777" w:rsidR="00380E7A" w:rsidRDefault="00380E7A" w:rsidP="000F47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default"/>
    <w:sig w:usb0="00000001" w:usb1="080E0000" w:usb2="00000010" w:usb3="00000000" w:csb0="00040001" w:csb1="00000000"/>
  </w:font>
  <w:font w:name="SymbolMT">
    <w:altName w:val="Cambria"/>
    <w:charset w:val="00"/>
    <w:family w:val="roman"/>
    <w:pitch w:val="default"/>
  </w:font>
  <w:font w:name="楷体_GB2312">
    <w:altName w:val="楷体"/>
    <w:charset w:val="86"/>
    <w:family w:val="modern"/>
    <w:pitch w:val="default"/>
    <w:sig w:usb0="00000001" w:usb1="080E0000" w:usb2="00000000" w:usb3="00000000" w:csb0="00040000"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1816277"/>
      <w:docPartObj>
        <w:docPartGallery w:val="Page Numbers (Bottom of Page)"/>
        <w:docPartUnique/>
      </w:docPartObj>
    </w:sdtPr>
    <w:sdtEndPr/>
    <w:sdtContent>
      <w:p w14:paraId="56267E0B" w14:textId="2A97D13D" w:rsidR="000D6184" w:rsidRDefault="000D6184">
        <w:pPr>
          <w:pStyle w:val="a6"/>
          <w:jc w:val="center"/>
        </w:pPr>
        <w:r>
          <w:fldChar w:fldCharType="begin"/>
        </w:r>
        <w:r>
          <w:instrText>PAGE   \* MERGEFORMAT</w:instrText>
        </w:r>
        <w:r>
          <w:fldChar w:fldCharType="separate"/>
        </w:r>
        <w:r>
          <w:rPr>
            <w:lang w:val="zh-CN"/>
          </w:rPr>
          <w:t>2</w:t>
        </w:r>
        <w:r>
          <w:fldChar w:fldCharType="end"/>
        </w:r>
      </w:p>
    </w:sdtContent>
  </w:sdt>
  <w:p w14:paraId="0DD328B2" w14:textId="77777777" w:rsidR="000D6184" w:rsidRDefault="000D618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62D2C" w14:textId="77777777" w:rsidR="00380E7A" w:rsidRDefault="00380E7A" w:rsidP="000F478D">
      <w:r>
        <w:separator/>
      </w:r>
    </w:p>
  </w:footnote>
  <w:footnote w:type="continuationSeparator" w:id="0">
    <w:p w14:paraId="0585805E" w14:textId="77777777" w:rsidR="00380E7A" w:rsidRDefault="00380E7A" w:rsidP="000F47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10D04"/>
    <w:multiLevelType w:val="hybridMultilevel"/>
    <w:tmpl w:val="15C6979A"/>
    <w:lvl w:ilvl="0" w:tplc="C318E98C">
      <w:start w:val="1"/>
      <w:numFmt w:val="lowerLetter"/>
      <w:lvlText w:val="%1)"/>
      <w:lvlJc w:val="left"/>
      <w:pPr>
        <w:ind w:left="813" w:hanging="420"/>
      </w:pPr>
      <w:rPr>
        <w:rFonts w:hint="eastAsia"/>
      </w:rPr>
    </w:lvl>
    <w:lvl w:ilvl="1" w:tplc="04090019" w:tentative="1">
      <w:start w:val="1"/>
      <w:numFmt w:val="lowerLetter"/>
      <w:lvlText w:val="%2)"/>
      <w:lvlJc w:val="left"/>
      <w:pPr>
        <w:ind w:left="1233" w:hanging="420"/>
      </w:pPr>
    </w:lvl>
    <w:lvl w:ilvl="2" w:tplc="0409001B" w:tentative="1">
      <w:start w:val="1"/>
      <w:numFmt w:val="lowerRoman"/>
      <w:lvlText w:val="%3."/>
      <w:lvlJc w:val="right"/>
      <w:pPr>
        <w:ind w:left="1653" w:hanging="420"/>
      </w:pPr>
    </w:lvl>
    <w:lvl w:ilvl="3" w:tplc="0409000F" w:tentative="1">
      <w:start w:val="1"/>
      <w:numFmt w:val="decimal"/>
      <w:lvlText w:val="%4."/>
      <w:lvlJc w:val="left"/>
      <w:pPr>
        <w:ind w:left="2073" w:hanging="420"/>
      </w:pPr>
    </w:lvl>
    <w:lvl w:ilvl="4" w:tplc="04090019" w:tentative="1">
      <w:start w:val="1"/>
      <w:numFmt w:val="lowerLetter"/>
      <w:lvlText w:val="%5)"/>
      <w:lvlJc w:val="left"/>
      <w:pPr>
        <w:ind w:left="2493" w:hanging="420"/>
      </w:pPr>
    </w:lvl>
    <w:lvl w:ilvl="5" w:tplc="0409001B" w:tentative="1">
      <w:start w:val="1"/>
      <w:numFmt w:val="lowerRoman"/>
      <w:lvlText w:val="%6."/>
      <w:lvlJc w:val="right"/>
      <w:pPr>
        <w:ind w:left="2913" w:hanging="420"/>
      </w:pPr>
    </w:lvl>
    <w:lvl w:ilvl="6" w:tplc="0409000F" w:tentative="1">
      <w:start w:val="1"/>
      <w:numFmt w:val="decimal"/>
      <w:lvlText w:val="%7."/>
      <w:lvlJc w:val="left"/>
      <w:pPr>
        <w:ind w:left="3333" w:hanging="420"/>
      </w:pPr>
    </w:lvl>
    <w:lvl w:ilvl="7" w:tplc="04090019" w:tentative="1">
      <w:start w:val="1"/>
      <w:numFmt w:val="lowerLetter"/>
      <w:lvlText w:val="%8)"/>
      <w:lvlJc w:val="left"/>
      <w:pPr>
        <w:ind w:left="3753" w:hanging="420"/>
      </w:pPr>
    </w:lvl>
    <w:lvl w:ilvl="8" w:tplc="0409001B" w:tentative="1">
      <w:start w:val="1"/>
      <w:numFmt w:val="lowerRoman"/>
      <w:lvlText w:val="%9."/>
      <w:lvlJc w:val="right"/>
      <w:pPr>
        <w:ind w:left="4173" w:hanging="420"/>
      </w:pPr>
    </w:lvl>
  </w:abstractNum>
  <w:abstractNum w:abstractNumId="1" w15:restartNumberingAfterBreak="0">
    <w:nsid w:val="04B53FA1"/>
    <w:multiLevelType w:val="hybridMultilevel"/>
    <w:tmpl w:val="F102880A"/>
    <w:lvl w:ilvl="0" w:tplc="AB78A8D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13576B"/>
    <w:multiLevelType w:val="hybridMultilevel"/>
    <w:tmpl w:val="C8F4ADBE"/>
    <w:lvl w:ilvl="0" w:tplc="A5F400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6D0340"/>
    <w:multiLevelType w:val="hybridMultilevel"/>
    <w:tmpl w:val="B83664CA"/>
    <w:lvl w:ilvl="0" w:tplc="2480CB74">
      <w:start w:val="1"/>
      <w:numFmt w:val="decimal"/>
      <w:pStyle w:val="a"/>
      <w:lvlText w:val="[%1]"/>
      <w:lvlJc w:val="left"/>
      <w:pPr>
        <w:ind w:left="420" w:hanging="420"/>
      </w:pPr>
      <w:rPr>
        <w:rFonts w:ascii="Times New Roman" w:hAnsi="Times New Roman" w:cs="Times New Roman" w:hint="default"/>
        <w:b w:val="0"/>
        <w:bCs w:val="0"/>
        <w:i w:val="0"/>
        <w:iCs w:val="0"/>
        <w:sz w:val="21"/>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2C71C7"/>
    <w:multiLevelType w:val="hybridMultilevel"/>
    <w:tmpl w:val="4E48A58E"/>
    <w:lvl w:ilvl="0" w:tplc="8FA423D6">
      <w:start w:val="1"/>
      <w:numFmt w:val="japaneseCounting"/>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12114C5A"/>
    <w:multiLevelType w:val="hybridMultilevel"/>
    <w:tmpl w:val="6D7E10A2"/>
    <w:lvl w:ilvl="0" w:tplc="8084B0A6">
      <w:start w:val="1"/>
      <w:numFmt w:val="japaneseCounting"/>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D9273E"/>
    <w:multiLevelType w:val="hybridMultilevel"/>
    <w:tmpl w:val="2B6661F8"/>
    <w:lvl w:ilvl="0" w:tplc="F36AAEEC">
      <w:start w:val="1"/>
      <w:numFmt w:val="decimal"/>
      <w:suff w:val="nothing"/>
      <w:lvlText w:val="假设（%1）："/>
      <w:lvlJc w:val="left"/>
      <w:pPr>
        <w:ind w:left="900" w:hanging="420"/>
      </w:pPr>
      <w:rPr>
        <w:rFonts w:hint="eastAsia"/>
        <w:b/>
        <w:i w:val="0"/>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55F19C2"/>
    <w:multiLevelType w:val="hybridMultilevel"/>
    <w:tmpl w:val="53D80D06"/>
    <w:lvl w:ilvl="0" w:tplc="83A84116">
      <w:start w:val="1"/>
      <w:numFmt w:val="decimal"/>
      <w:lvlText w:val="（%1）"/>
      <w:lvlJc w:val="left"/>
      <w:pPr>
        <w:ind w:left="1104" w:hanging="720"/>
      </w:pPr>
      <w:rPr>
        <w:rFonts w:hint="default"/>
      </w:rPr>
    </w:lvl>
    <w:lvl w:ilvl="1" w:tplc="04090019" w:tentative="1">
      <w:start w:val="1"/>
      <w:numFmt w:val="lowerLetter"/>
      <w:lvlText w:val="%2)"/>
      <w:lvlJc w:val="left"/>
      <w:pPr>
        <w:ind w:left="1224" w:hanging="420"/>
      </w:pPr>
    </w:lvl>
    <w:lvl w:ilvl="2" w:tplc="0409001B" w:tentative="1">
      <w:start w:val="1"/>
      <w:numFmt w:val="lowerRoman"/>
      <w:lvlText w:val="%3."/>
      <w:lvlJc w:val="right"/>
      <w:pPr>
        <w:ind w:left="1644" w:hanging="420"/>
      </w:pPr>
    </w:lvl>
    <w:lvl w:ilvl="3" w:tplc="0409000F" w:tentative="1">
      <w:start w:val="1"/>
      <w:numFmt w:val="decimal"/>
      <w:lvlText w:val="%4."/>
      <w:lvlJc w:val="left"/>
      <w:pPr>
        <w:ind w:left="2064" w:hanging="420"/>
      </w:pPr>
    </w:lvl>
    <w:lvl w:ilvl="4" w:tplc="04090019" w:tentative="1">
      <w:start w:val="1"/>
      <w:numFmt w:val="lowerLetter"/>
      <w:lvlText w:val="%5)"/>
      <w:lvlJc w:val="left"/>
      <w:pPr>
        <w:ind w:left="2484" w:hanging="420"/>
      </w:pPr>
    </w:lvl>
    <w:lvl w:ilvl="5" w:tplc="0409001B" w:tentative="1">
      <w:start w:val="1"/>
      <w:numFmt w:val="lowerRoman"/>
      <w:lvlText w:val="%6."/>
      <w:lvlJc w:val="right"/>
      <w:pPr>
        <w:ind w:left="2904" w:hanging="420"/>
      </w:pPr>
    </w:lvl>
    <w:lvl w:ilvl="6" w:tplc="0409000F" w:tentative="1">
      <w:start w:val="1"/>
      <w:numFmt w:val="decimal"/>
      <w:lvlText w:val="%7."/>
      <w:lvlJc w:val="left"/>
      <w:pPr>
        <w:ind w:left="3324" w:hanging="420"/>
      </w:pPr>
    </w:lvl>
    <w:lvl w:ilvl="7" w:tplc="04090019" w:tentative="1">
      <w:start w:val="1"/>
      <w:numFmt w:val="lowerLetter"/>
      <w:lvlText w:val="%8)"/>
      <w:lvlJc w:val="left"/>
      <w:pPr>
        <w:ind w:left="3744" w:hanging="420"/>
      </w:pPr>
    </w:lvl>
    <w:lvl w:ilvl="8" w:tplc="0409001B" w:tentative="1">
      <w:start w:val="1"/>
      <w:numFmt w:val="lowerRoman"/>
      <w:lvlText w:val="%9."/>
      <w:lvlJc w:val="right"/>
      <w:pPr>
        <w:ind w:left="4164" w:hanging="420"/>
      </w:pPr>
    </w:lvl>
  </w:abstractNum>
  <w:abstractNum w:abstractNumId="8" w15:restartNumberingAfterBreak="0">
    <w:nsid w:val="1B90175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60304C"/>
    <w:multiLevelType w:val="hybridMultilevel"/>
    <w:tmpl w:val="0BA4F2BA"/>
    <w:lvl w:ilvl="0" w:tplc="67D009DE">
      <w:start w:val="1"/>
      <w:numFmt w:val="decimal"/>
      <w:suff w:val="nothing"/>
      <w:lvlText w:val="（%1）"/>
      <w:lvlJc w:val="left"/>
      <w:pPr>
        <w:ind w:left="0" w:firstLine="400"/>
      </w:pPr>
      <w:rPr>
        <w:rFonts w:hint="default"/>
        <w:b/>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5D10875"/>
    <w:multiLevelType w:val="hybridMultilevel"/>
    <w:tmpl w:val="49DAB4B8"/>
    <w:lvl w:ilvl="0" w:tplc="C318E98C">
      <w:start w:val="1"/>
      <w:numFmt w:val="lowerLetter"/>
      <w:lvlText w:val="%1)"/>
      <w:lvlJc w:val="left"/>
      <w:pPr>
        <w:ind w:left="811" w:hanging="420"/>
      </w:pPr>
      <w:rPr>
        <w:rFonts w:hint="eastAsia"/>
      </w:rPr>
    </w:lvl>
    <w:lvl w:ilvl="1" w:tplc="04090019" w:tentative="1">
      <w:start w:val="1"/>
      <w:numFmt w:val="lowerLetter"/>
      <w:lvlText w:val="%2)"/>
      <w:lvlJc w:val="left"/>
      <w:pPr>
        <w:ind w:left="1231" w:hanging="420"/>
      </w:pPr>
    </w:lvl>
    <w:lvl w:ilvl="2" w:tplc="0409001B" w:tentative="1">
      <w:start w:val="1"/>
      <w:numFmt w:val="lowerRoman"/>
      <w:lvlText w:val="%3."/>
      <w:lvlJc w:val="right"/>
      <w:pPr>
        <w:ind w:left="1651" w:hanging="420"/>
      </w:pPr>
    </w:lvl>
    <w:lvl w:ilvl="3" w:tplc="0409000F" w:tentative="1">
      <w:start w:val="1"/>
      <w:numFmt w:val="decimal"/>
      <w:lvlText w:val="%4."/>
      <w:lvlJc w:val="left"/>
      <w:pPr>
        <w:ind w:left="2071" w:hanging="420"/>
      </w:pPr>
    </w:lvl>
    <w:lvl w:ilvl="4" w:tplc="04090019" w:tentative="1">
      <w:start w:val="1"/>
      <w:numFmt w:val="lowerLetter"/>
      <w:lvlText w:val="%5)"/>
      <w:lvlJc w:val="left"/>
      <w:pPr>
        <w:ind w:left="2491" w:hanging="420"/>
      </w:pPr>
    </w:lvl>
    <w:lvl w:ilvl="5" w:tplc="0409001B" w:tentative="1">
      <w:start w:val="1"/>
      <w:numFmt w:val="lowerRoman"/>
      <w:lvlText w:val="%6."/>
      <w:lvlJc w:val="right"/>
      <w:pPr>
        <w:ind w:left="2911" w:hanging="420"/>
      </w:pPr>
    </w:lvl>
    <w:lvl w:ilvl="6" w:tplc="0409000F" w:tentative="1">
      <w:start w:val="1"/>
      <w:numFmt w:val="decimal"/>
      <w:lvlText w:val="%7."/>
      <w:lvlJc w:val="left"/>
      <w:pPr>
        <w:ind w:left="3331" w:hanging="420"/>
      </w:pPr>
    </w:lvl>
    <w:lvl w:ilvl="7" w:tplc="04090019" w:tentative="1">
      <w:start w:val="1"/>
      <w:numFmt w:val="lowerLetter"/>
      <w:lvlText w:val="%8)"/>
      <w:lvlJc w:val="left"/>
      <w:pPr>
        <w:ind w:left="3751" w:hanging="420"/>
      </w:pPr>
    </w:lvl>
    <w:lvl w:ilvl="8" w:tplc="0409001B" w:tentative="1">
      <w:start w:val="1"/>
      <w:numFmt w:val="lowerRoman"/>
      <w:lvlText w:val="%9."/>
      <w:lvlJc w:val="right"/>
      <w:pPr>
        <w:ind w:left="4171" w:hanging="420"/>
      </w:pPr>
    </w:lvl>
  </w:abstractNum>
  <w:abstractNum w:abstractNumId="11" w15:restartNumberingAfterBreak="0">
    <w:nsid w:val="276E72D6"/>
    <w:multiLevelType w:val="hybridMultilevel"/>
    <w:tmpl w:val="11485BDA"/>
    <w:lvl w:ilvl="0" w:tplc="E528D124">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A2443E9"/>
    <w:multiLevelType w:val="hybridMultilevel"/>
    <w:tmpl w:val="F3221A22"/>
    <w:lvl w:ilvl="0" w:tplc="83A84116">
      <w:start w:val="1"/>
      <w:numFmt w:val="decimal"/>
      <w:lvlText w:val="（%1）"/>
      <w:lvlJc w:val="left"/>
      <w:pPr>
        <w:ind w:left="1104"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8B5132"/>
    <w:multiLevelType w:val="hybridMultilevel"/>
    <w:tmpl w:val="6C14BDB4"/>
    <w:lvl w:ilvl="0" w:tplc="C3CE6978">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EA74394"/>
    <w:multiLevelType w:val="hybridMultilevel"/>
    <w:tmpl w:val="C0286B6C"/>
    <w:lvl w:ilvl="0" w:tplc="C318E98C">
      <w:start w:val="1"/>
      <w:numFmt w:val="lowerLetter"/>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 w15:restartNumberingAfterBreak="0">
    <w:nsid w:val="4491290A"/>
    <w:multiLevelType w:val="hybridMultilevel"/>
    <w:tmpl w:val="FAA2A18A"/>
    <w:lvl w:ilvl="0" w:tplc="B202AD44">
      <w:start w:val="1"/>
      <w:numFmt w:val="decimal"/>
      <w:lvlText w:val="[%1]"/>
      <w:lvlJc w:val="left"/>
      <w:pPr>
        <w:tabs>
          <w:tab w:val="num" w:pos="567"/>
        </w:tabs>
        <w:ind w:left="567" w:hanging="567"/>
      </w:pPr>
      <w:rPr>
        <w:rFonts w:hint="eastAsia"/>
        <w:b w:val="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4BD5BA2"/>
    <w:multiLevelType w:val="hybridMultilevel"/>
    <w:tmpl w:val="42BA52C8"/>
    <w:lvl w:ilvl="0" w:tplc="F1144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F59411D"/>
    <w:multiLevelType w:val="hybridMultilevel"/>
    <w:tmpl w:val="7C80B2CA"/>
    <w:lvl w:ilvl="0" w:tplc="F51E2F26">
      <w:start w:val="1"/>
      <w:numFmt w:val="decimal"/>
      <w:lvlText w:val="[%1]"/>
      <w:lvlJc w:val="left"/>
      <w:pPr>
        <w:ind w:left="825" w:hanging="360"/>
      </w:pPr>
      <w:rPr>
        <w:rFonts w:hint="eastAsia"/>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8" w15:restartNumberingAfterBreak="0">
    <w:nsid w:val="52612C74"/>
    <w:multiLevelType w:val="hybridMultilevel"/>
    <w:tmpl w:val="0E9A8586"/>
    <w:lvl w:ilvl="0" w:tplc="F51E2F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53051BA"/>
    <w:multiLevelType w:val="hybridMultilevel"/>
    <w:tmpl w:val="AF3C02C2"/>
    <w:lvl w:ilvl="0" w:tplc="64A8E9D8">
      <w:start w:val="4"/>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B5D589E"/>
    <w:multiLevelType w:val="hybridMultilevel"/>
    <w:tmpl w:val="5F3E516A"/>
    <w:lvl w:ilvl="0" w:tplc="E65295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DDB5D44"/>
    <w:multiLevelType w:val="multilevel"/>
    <w:tmpl w:val="6EEA800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5D6FBC"/>
    <w:multiLevelType w:val="hybridMultilevel"/>
    <w:tmpl w:val="93104934"/>
    <w:lvl w:ilvl="0" w:tplc="83A8411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7697308"/>
    <w:multiLevelType w:val="hybridMultilevel"/>
    <w:tmpl w:val="C4A45F5C"/>
    <w:lvl w:ilvl="0" w:tplc="413AD10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93A6AEF"/>
    <w:multiLevelType w:val="singleLevel"/>
    <w:tmpl w:val="693A6AEF"/>
    <w:lvl w:ilvl="0">
      <w:start w:val="3"/>
      <w:numFmt w:val="decimal"/>
      <w:suff w:val="nothing"/>
      <w:lvlText w:val="（%1）"/>
      <w:lvlJc w:val="left"/>
      <w:pPr>
        <w:ind w:left="150"/>
      </w:pPr>
    </w:lvl>
  </w:abstractNum>
  <w:abstractNum w:abstractNumId="25" w15:restartNumberingAfterBreak="0">
    <w:nsid w:val="76142F9C"/>
    <w:multiLevelType w:val="hybridMultilevel"/>
    <w:tmpl w:val="D7ACA354"/>
    <w:lvl w:ilvl="0" w:tplc="C318E98C">
      <w:start w:val="1"/>
      <w:numFmt w:val="lowerLetter"/>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774D0E65"/>
    <w:multiLevelType w:val="hybridMultilevel"/>
    <w:tmpl w:val="79FE85BA"/>
    <w:lvl w:ilvl="0" w:tplc="DF2E8D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87D7505"/>
    <w:multiLevelType w:val="singleLevel"/>
    <w:tmpl w:val="787D7505"/>
    <w:lvl w:ilvl="0">
      <w:start w:val="1"/>
      <w:numFmt w:val="decimal"/>
      <w:suff w:val="nothing"/>
      <w:lvlText w:val="（%1）"/>
      <w:lvlJc w:val="left"/>
    </w:lvl>
  </w:abstractNum>
  <w:abstractNum w:abstractNumId="28" w15:restartNumberingAfterBreak="0">
    <w:nsid w:val="7D142A51"/>
    <w:multiLevelType w:val="hybridMultilevel"/>
    <w:tmpl w:val="6708FA02"/>
    <w:lvl w:ilvl="0" w:tplc="C318E98C">
      <w:start w:val="1"/>
      <w:numFmt w:val="low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9"/>
  </w:num>
  <w:num w:numId="3">
    <w:abstractNumId w:val="5"/>
  </w:num>
  <w:num w:numId="4">
    <w:abstractNumId w:val="3"/>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17"/>
  </w:num>
  <w:num w:numId="9">
    <w:abstractNumId w:val="18"/>
  </w:num>
  <w:num w:numId="10">
    <w:abstractNumId w:val="15"/>
  </w:num>
  <w:num w:numId="11">
    <w:abstractNumId w:val="23"/>
  </w:num>
  <w:num w:numId="12">
    <w:abstractNumId w:val="4"/>
  </w:num>
  <w:num w:numId="13">
    <w:abstractNumId w:val="24"/>
  </w:num>
  <w:num w:numId="14">
    <w:abstractNumId w:val="21"/>
  </w:num>
  <w:num w:numId="15">
    <w:abstractNumId w:val="13"/>
  </w:num>
  <w:num w:numId="16">
    <w:abstractNumId w:val="8"/>
  </w:num>
  <w:num w:numId="17">
    <w:abstractNumId w:val="10"/>
  </w:num>
  <w:num w:numId="18">
    <w:abstractNumId w:val="14"/>
  </w:num>
  <w:num w:numId="19">
    <w:abstractNumId w:val="25"/>
  </w:num>
  <w:num w:numId="20">
    <w:abstractNumId w:val="28"/>
  </w:num>
  <w:num w:numId="21">
    <w:abstractNumId w:val="0"/>
  </w:num>
  <w:num w:numId="22">
    <w:abstractNumId w:val="2"/>
  </w:num>
  <w:num w:numId="23">
    <w:abstractNumId w:val="1"/>
  </w:num>
  <w:num w:numId="24">
    <w:abstractNumId w:val="19"/>
  </w:num>
  <w:num w:numId="25">
    <w:abstractNumId w:val="27"/>
  </w:num>
  <w:num w:numId="26">
    <w:abstractNumId w:val="11"/>
  </w:num>
  <w:num w:numId="27">
    <w:abstractNumId w:val="20"/>
  </w:num>
  <w:num w:numId="28">
    <w:abstractNumId w:val="26"/>
  </w:num>
  <w:num w:numId="29">
    <w:abstractNumId w:val="7"/>
  </w:num>
  <w:num w:numId="30">
    <w:abstractNumId w:val="12"/>
  </w:num>
  <w:num w:numId="31">
    <w:abstractNumId w:val="22"/>
  </w:num>
  <w:num w:numId="3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oyuan Zhang">
    <w15:presenceInfo w15:providerId="Windows Live" w15:userId="1b4d9496a0af59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bordersDoNotSurroundHeader/>
  <w:bordersDoNotSurroundFooter/>
  <w:hideSpellingErrors/>
  <w:proofState w:grammar="clean"/>
  <w:stylePaneSortMethod w:val="0004"/>
  <w:defaultTabStop w:val="420"/>
  <w:drawingGridHorizontalSpacing w:val="100"/>
  <w:drawingGridVerticalSpacing w:val="156"/>
  <w:displayHorizontalDrawingGridEvery w:val="0"/>
  <w:displayVerticalDrawingGridEvery w:val="2"/>
  <w:characterSpacingControl w:val="compressPunctuation"/>
  <w:hdrShapeDefaults>
    <o:shapedefaults v:ext="edit" spidmax="2049">
      <o:colormru v:ext="edit" colors="#cf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70D"/>
    <w:rsid w:val="0000022A"/>
    <w:rsid w:val="0000073C"/>
    <w:rsid w:val="0000073F"/>
    <w:rsid w:val="00000AEE"/>
    <w:rsid w:val="00000BF5"/>
    <w:rsid w:val="00000CCE"/>
    <w:rsid w:val="00001031"/>
    <w:rsid w:val="000013A3"/>
    <w:rsid w:val="0000256E"/>
    <w:rsid w:val="000025C2"/>
    <w:rsid w:val="00002907"/>
    <w:rsid w:val="00002B89"/>
    <w:rsid w:val="00002DCE"/>
    <w:rsid w:val="00002FC9"/>
    <w:rsid w:val="00004AAF"/>
    <w:rsid w:val="00004E99"/>
    <w:rsid w:val="0000515D"/>
    <w:rsid w:val="00005ED3"/>
    <w:rsid w:val="00006705"/>
    <w:rsid w:val="00006DE2"/>
    <w:rsid w:val="00006EF6"/>
    <w:rsid w:val="0001058D"/>
    <w:rsid w:val="00010BF4"/>
    <w:rsid w:val="00010EF5"/>
    <w:rsid w:val="000116D9"/>
    <w:rsid w:val="00011CAF"/>
    <w:rsid w:val="00011EFA"/>
    <w:rsid w:val="00011F3A"/>
    <w:rsid w:val="00012C1D"/>
    <w:rsid w:val="00012C57"/>
    <w:rsid w:val="00012D2E"/>
    <w:rsid w:val="0001403F"/>
    <w:rsid w:val="000148F7"/>
    <w:rsid w:val="000149F8"/>
    <w:rsid w:val="00014FC9"/>
    <w:rsid w:val="000151DB"/>
    <w:rsid w:val="00015D35"/>
    <w:rsid w:val="000175EB"/>
    <w:rsid w:val="00017670"/>
    <w:rsid w:val="0001768A"/>
    <w:rsid w:val="00017BAA"/>
    <w:rsid w:val="00017CA6"/>
    <w:rsid w:val="00017E86"/>
    <w:rsid w:val="0002000F"/>
    <w:rsid w:val="00020626"/>
    <w:rsid w:val="0002080F"/>
    <w:rsid w:val="00020DCF"/>
    <w:rsid w:val="00021352"/>
    <w:rsid w:val="00021719"/>
    <w:rsid w:val="00021AB0"/>
    <w:rsid w:val="00021C39"/>
    <w:rsid w:val="0002241F"/>
    <w:rsid w:val="00023468"/>
    <w:rsid w:val="00023E93"/>
    <w:rsid w:val="000243AE"/>
    <w:rsid w:val="000249B3"/>
    <w:rsid w:val="00025631"/>
    <w:rsid w:val="00026F0B"/>
    <w:rsid w:val="000274FF"/>
    <w:rsid w:val="000300A8"/>
    <w:rsid w:val="000306B2"/>
    <w:rsid w:val="00031AB3"/>
    <w:rsid w:val="0003226B"/>
    <w:rsid w:val="000325B0"/>
    <w:rsid w:val="00032A23"/>
    <w:rsid w:val="000341BC"/>
    <w:rsid w:val="00034CAD"/>
    <w:rsid w:val="00034F3C"/>
    <w:rsid w:val="00036330"/>
    <w:rsid w:val="000377A9"/>
    <w:rsid w:val="00037900"/>
    <w:rsid w:val="00037B68"/>
    <w:rsid w:val="00037CF6"/>
    <w:rsid w:val="000404C0"/>
    <w:rsid w:val="0004067A"/>
    <w:rsid w:val="000413C7"/>
    <w:rsid w:val="000417C4"/>
    <w:rsid w:val="000417D1"/>
    <w:rsid w:val="00042856"/>
    <w:rsid w:val="00042CD7"/>
    <w:rsid w:val="00042D50"/>
    <w:rsid w:val="00042E51"/>
    <w:rsid w:val="00042ED0"/>
    <w:rsid w:val="00043EC4"/>
    <w:rsid w:val="00043FDE"/>
    <w:rsid w:val="00044068"/>
    <w:rsid w:val="000450E3"/>
    <w:rsid w:val="000456E8"/>
    <w:rsid w:val="00045838"/>
    <w:rsid w:val="0004590C"/>
    <w:rsid w:val="00045DD1"/>
    <w:rsid w:val="0004655D"/>
    <w:rsid w:val="00046C63"/>
    <w:rsid w:val="000476CF"/>
    <w:rsid w:val="0005019C"/>
    <w:rsid w:val="0005022A"/>
    <w:rsid w:val="00051711"/>
    <w:rsid w:val="00052159"/>
    <w:rsid w:val="00052354"/>
    <w:rsid w:val="0005243C"/>
    <w:rsid w:val="000526E8"/>
    <w:rsid w:val="00053675"/>
    <w:rsid w:val="00053735"/>
    <w:rsid w:val="000537CB"/>
    <w:rsid w:val="00053F99"/>
    <w:rsid w:val="00054E9A"/>
    <w:rsid w:val="0005527D"/>
    <w:rsid w:val="00055782"/>
    <w:rsid w:val="00056324"/>
    <w:rsid w:val="00057480"/>
    <w:rsid w:val="000575F8"/>
    <w:rsid w:val="00057959"/>
    <w:rsid w:val="00060760"/>
    <w:rsid w:val="00060905"/>
    <w:rsid w:val="00060D0B"/>
    <w:rsid w:val="000612EB"/>
    <w:rsid w:val="0006157D"/>
    <w:rsid w:val="00062810"/>
    <w:rsid w:val="00064160"/>
    <w:rsid w:val="00064384"/>
    <w:rsid w:val="00064A6E"/>
    <w:rsid w:val="000650D6"/>
    <w:rsid w:val="0006572D"/>
    <w:rsid w:val="00065B5C"/>
    <w:rsid w:val="00065C63"/>
    <w:rsid w:val="00065CFF"/>
    <w:rsid w:val="00067643"/>
    <w:rsid w:val="00070CFC"/>
    <w:rsid w:val="00071382"/>
    <w:rsid w:val="000717AF"/>
    <w:rsid w:val="00071802"/>
    <w:rsid w:val="00071A91"/>
    <w:rsid w:val="00073123"/>
    <w:rsid w:val="0007353A"/>
    <w:rsid w:val="00073972"/>
    <w:rsid w:val="0007447E"/>
    <w:rsid w:val="00074652"/>
    <w:rsid w:val="00074DDC"/>
    <w:rsid w:val="00075130"/>
    <w:rsid w:val="00075F1C"/>
    <w:rsid w:val="000766E7"/>
    <w:rsid w:val="00076A04"/>
    <w:rsid w:val="00076FD9"/>
    <w:rsid w:val="0007754A"/>
    <w:rsid w:val="0007769C"/>
    <w:rsid w:val="000778BE"/>
    <w:rsid w:val="00077C7E"/>
    <w:rsid w:val="0008005B"/>
    <w:rsid w:val="000802A7"/>
    <w:rsid w:val="00080462"/>
    <w:rsid w:val="00080BC4"/>
    <w:rsid w:val="000816C3"/>
    <w:rsid w:val="00081F77"/>
    <w:rsid w:val="0008297E"/>
    <w:rsid w:val="00082A45"/>
    <w:rsid w:val="000831BA"/>
    <w:rsid w:val="00083751"/>
    <w:rsid w:val="0008395F"/>
    <w:rsid w:val="00083DAD"/>
    <w:rsid w:val="00083FB0"/>
    <w:rsid w:val="0008459C"/>
    <w:rsid w:val="000847E8"/>
    <w:rsid w:val="00084E2A"/>
    <w:rsid w:val="000851A8"/>
    <w:rsid w:val="000856D7"/>
    <w:rsid w:val="0008628D"/>
    <w:rsid w:val="00086C95"/>
    <w:rsid w:val="00086E47"/>
    <w:rsid w:val="00087749"/>
    <w:rsid w:val="00087BFE"/>
    <w:rsid w:val="00087F65"/>
    <w:rsid w:val="00087F79"/>
    <w:rsid w:val="00090442"/>
    <w:rsid w:val="00090DD9"/>
    <w:rsid w:val="0009135D"/>
    <w:rsid w:val="000919FB"/>
    <w:rsid w:val="00091CA7"/>
    <w:rsid w:val="00091E0C"/>
    <w:rsid w:val="00092CC5"/>
    <w:rsid w:val="00092E54"/>
    <w:rsid w:val="000933AA"/>
    <w:rsid w:val="000939F2"/>
    <w:rsid w:val="00093AAC"/>
    <w:rsid w:val="00094222"/>
    <w:rsid w:val="00094ACC"/>
    <w:rsid w:val="00094DEB"/>
    <w:rsid w:val="000961D4"/>
    <w:rsid w:val="00096A62"/>
    <w:rsid w:val="000972BC"/>
    <w:rsid w:val="00097615"/>
    <w:rsid w:val="00097BF0"/>
    <w:rsid w:val="00097E64"/>
    <w:rsid w:val="000A0994"/>
    <w:rsid w:val="000A0B2A"/>
    <w:rsid w:val="000A1995"/>
    <w:rsid w:val="000A1D8C"/>
    <w:rsid w:val="000A414F"/>
    <w:rsid w:val="000A4D25"/>
    <w:rsid w:val="000A4F3D"/>
    <w:rsid w:val="000A5763"/>
    <w:rsid w:val="000A5BF3"/>
    <w:rsid w:val="000A5F43"/>
    <w:rsid w:val="000A695C"/>
    <w:rsid w:val="000A755D"/>
    <w:rsid w:val="000B00AB"/>
    <w:rsid w:val="000B0403"/>
    <w:rsid w:val="000B085C"/>
    <w:rsid w:val="000B20E0"/>
    <w:rsid w:val="000B21AE"/>
    <w:rsid w:val="000B252C"/>
    <w:rsid w:val="000B2DC8"/>
    <w:rsid w:val="000B325C"/>
    <w:rsid w:val="000B3BCD"/>
    <w:rsid w:val="000B3DA7"/>
    <w:rsid w:val="000B4280"/>
    <w:rsid w:val="000B42BD"/>
    <w:rsid w:val="000B42C5"/>
    <w:rsid w:val="000B4BD9"/>
    <w:rsid w:val="000B4FB0"/>
    <w:rsid w:val="000B6437"/>
    <w:rsid w:val="000B70D8"/>
    <w:rsid w:val="000B72DC"/>
    <w:rsid w:val="000B790D"/>
    <w:rsid w:val="000B7EB2"/>
    <w:rsid w:val="000C029E"/>
    <w:rsid w:val="000C02E3"/>
    <w:rsid w:val="000C0402"/>
    <w:rsid w:val="000C1089"/>
    <w:rsid w:val="000C136E"/>
    <w:rsid w:val="000C1766"/>
    <w:rsid w:val="000C17BA"/>
    <w:rsid w:val="000C1F60"/>
    <w:rsid w:val="000C226D"/>
    <w:rsid w:val="000C2368"/>
    <w:rsid w:val="000C27E7"/>
    <w:rsid w:val="000C2882"/>
    <w:rsid w:val="000C2EF0"/>
    <w:rsid w:val="000C3C8D"/>
    <w:rsid w:val="000C4B1A"/>
    <w:rsid w:val="000C4C0C"/>
    <w:rsid w:val="000C5178"/>
    <w:rsid w:val="000C569E"/>
    <w:rsid w:val="000C5E0E"/>
    <w:rsid w:val="000C61DB"/>
    <w:rsid w:val="000C65FA"/>
    <w:rsid w:val="000C7DBC"/>
    <w:rsid w:val="000D00F5"/>
    <w:rsid w:val="000D057A"/>
    <w:rsid w:val="000D089D"/>
    <w:rsid w:val="000D1166"/>
    <w:rsid w:val="000D155D"/>
    <w:rsid w:val="000D22D2"/>
    <w:rsid w:val="000D3051"/>
    <w:rsid w:val="000D3058"/>
    <w:rsid w:val="000D38B9"/>
    <w:rsid w:val="000D391C"/>
    <w:rsid w:val="000D3E43"/>
    <w:rsid w:val="000D4892"/>
    <w:rsid w:val="000D491C"/>
    <w:rsid w:val="000D4BE0"/>
    <w:rsid w:val="000D5185"/>
    <w:rsid w:val="000D572D"/>
    <w:rsid w:val="000D5F73"/>
    <w:rsid w:val="000D5FD5"/>
    <w:rsid w:val="000D60E2"/>
    <w:rsid w:val="000D6184"/>
    <w:rsid w:val="000D7116"/>
    <w:rsid w:val="000D7708"/>
    <w:rsid w:val="000E0BDA"/>
    <w:rsid w:val="000E1787"/>
    <w:rsid w:val="000E1A46"/>
    <w:rsid w:val="000E2E84"/>
    <w:rsid w:val="000E3C2A"/>
    <w:rsid w:val="000E45FC"/>
    <w:rsid w:val="000E47F0"/>
    <w:rsid w:val="000E5960"/>
    <w:rsid w:val="000E6249"/>
    <w:rsid w:val="000E651C"/>
    <w:rsid w:val="000E6A70"/>
    <w:rsid w:val="000E6C10"/>
    <w:rsid w:val="000F009B"/>
    <w:rsid w:val="000F02D1"/>
    <w:rsid w:val="000F074A"/>
    <w:rsid w:val="000F124D"/>
    <w:rsid w:val="000F12BF"/>
    <w:rsid w:val="000F1663"/>
    <w:rsid w:val="000F180C"/>
    <w:rsid w:val="000F20A4"/>
    <w:rsid w:val="000F2344"/>
    <w:rsid w:val="000F2DC0"/>
    <w:rsid w:val="000F2EED"/>
    <w:rsid w:val="000F3773"/>
    <w:rsid w:val="000F41E6"/>
    <w:rsid w:val="000F478D"/>
    <w:rsid w:val="000F4C92"/>
    <w:rsid w:val="000F4D5A"/>
    <w:rsid w:val="000F5445"/>
    <w:rsid w:val="000F5534"/>
    <w:rsid w:val="000F651B"/>
    <w:rsid w:val="000F65BF"/>
    <w:rsid w:val="000F695F"/>
    <w:rsid w:val="000F6B85"/>
    <w:rsid w:val="0010047B"/>
    <w:rsid w:val="00100575"/>
    <w:rsid w:val="00100789"/>
    <w:rsid w:val="00100F4E"/>
    <w:rsid w:val="001018E1"/>
    <w:rsid w:val="00101FBA"/>
    <w:rsid w:val="00102140"/>
    <w:rsid w:val="001026F3"/>
    <w:rsid w:val="00102BFA"/>
    <w:rsid w:val="00102F8F"/>
    <w:rsid w:val="0010352B"/>
    <w:rsid w:val="0010366A"/>
    <w:rsid w:val="00103854"/>
    <w:rsid w:val="00103D04"/>
    <w:rsid w:val="001042D2"/>
    <w:rsid w:val="00105D01"/>
    <w:rsid w:val="00105D57"/>
    <w:rsid w:val="001060D3"/>
    <w:rsid w:val="0010633A"/>
    <w:rsid w:val="00106B95"/>
    <w:rsid w:val="00106BBD"/>
    <w:rsid w:val="00107A74"/>
    <w:rsid w:val="00107BFE"/>
    <w:rsid w:val="00107C8A"/>
    <w:rsid w:val="001101BF"/>
    <w:rsid w:val="00110781"/>
    <w:rsid w:val="00111466"/>
    <w:rsid w:val="001114EB"/>
    <w:rsid w:val="0011150A"/>
    <w:rsid w:val="00111A2D"/>
    <w:rsid w:val="00112743"/>
    <w:rsid w:val="001128E8"/>
    <w:rsid w:val="00113C6B"/>
    <w:rsid w:val="001146D7"/>
    <w:rsid w:val="001146F5"/>
    <w:rsid w:val="001147C3"/>
    <w:rsid w:val="00114A15"/>
    <w:rsid w:val="00114C63"/>
    <w:rsid w:val="001150F0"/>
    <w:rsid w:val="0011534D"/>
    <w:rsid w:val="001153AA"/>
    <w:rsid w:val="001154BF"/>
    <w:rsid w:val="001154ED"/>
    <w:rsid w:val="00115751"/>
    <w:rsid w:val="00115D91"/>
    <w:rsid w:val="0011613B"/>
    <w:rsid w:val="00116A4F"/>
    <w:rsid w:val="00116B91"/>
    <w:rsid w:val="00117947"/>
    <w:rsid w:val="00117A40"/>
    <w:rsid w:val="001203A5"/>
    <w:rsid w:val="001204BB"/>
    <w:rsid w:val="00120D7A"/>
    <w:rsid w:val="001211CF"/>
    <w:rsid w:val="00121231"/>
    <w:rsid w:val="00121CDE"/>
    <w:rsid w:val="0012217C"/>
    <w:rsid w:val="001222FE"/>
    <w:rsid w:val="00122A77"/>
    <w:rsid w:val="00122D14"/>
    <w:rsid w:val="00123D7C"/>
    <w:rsid w:val="00124069"/>
    <w:rsid w:val="001242B0"/>
    <w:rsid w:val="0012483B"/>
    <w:rsid w:val="00126154"/>
    <w:rsid w:val="00126D64"/>
    <w:rsid w:val="0012723B"/>
    <w:rsid w:val="001272AB"/>
    <w:rsid w:val="001273A1"/>
    <w:rsid w:val="001279E8"/>
    <w:rsid w:val="00130477"/>
    <w:rsid w:val="00130EC2"/>
    <w:rsid w:val="0013110A"/>
    <w:rsid w:val="001316FC"/>
    <w:rsid w:val="00132AF5"/>
    <w:rsid w:val="00132C15"/>
    <w:rsid w:val="00133459"/>
    <w:rsid w:val="0013389B"/>
    <w:rsid w:val="00133C8F"/>
    <w:rsid w:val="001354CA"/>
    <w:rsid w:val="00136FC7"/>
    <w:rsid w:val="00137133"/>
    <w:rsid w:val="001373DD"/>
    <w:rsid w:val="00137508"/>
    <w:rsid w:val="001376D9"/>
    <w:rsid w:val="001378EE"/>
    <w:rsid w:val="00137BAE"/>
    <w:rsid w:val="001409FA"/>
    <w:rsid w:val="00140F30"/>
    <w:rsid w:val="00140FA6"/>
    <w:rsid w:val="00142121"/>
    <w:rsid w:val="00142E78"/>
    <w:rsid w:val="00143508"/>
    <w:rsid w:val="00143BE4"/>
    <w:rsid w:val="00143F06"/>
    <w:rsid w:val="00144221"/>
    <w:rsid w:val="001442A6"/>
    <w:rsid w:val="00145573"/>
    <w:rsid w:val="00145ED7"/>
    <w:rsid w:val="00146AAE"/>
    <w:rsid w:val="00147721"/>
    <w:rsid w:val="0015028D"/>
    <w:rsid w:val="001503A1"/>
    <w:rsid w:val="00150BB1"/>
    <w:rsid w:val="001517A5"/>
    <w:rsid w:val="00151AC4"/>
    <w:rsid w:val="00152016"/>
    <w:rsid w:val="00152D9C"/>
    <w:rsid w:val="00152F4C"/>
    <w:rsid w:val="00153019"/>
    <w:rsid w:val="0015348B"/>
    <w:rsid w:val="00154057"/>
    <w:rsid w:val="001542CA"/>
    <w:rsid w:val="00154A09"/>
    <w:rsid w:val="00154D93"/>
    <w:rsid w:val="00155E5F"/>
    <w:rsid w:val="001567F0"/>
    <w:rsid w:val="001568F3"/>
    <w:rsid w:val="00157174"/>
    <w:rsid w:val="001609A8"/>
    <w:rsid w:val="0016132C"/>
    <w:rsid w:val="00161BF0"/>
    <w:rsid w:val="00161E99"/>
    <w:rsid w:val="0016248D"/>
    <w:rsid w:val="00162675"/>
    <w:rsid w:val="00162B7D"/>
    <w:rsid w:val="00162FBC"/>
    <w:rsid w:val="001633FA"/>
    <w:rsid w:val="0016342E"/>
    <w:rsid w:val="0016352E"/>
    <w:rsid w:val="00163957"/>
    <w:rsid w:val="00163FD1"/>
    <w:rsid w:val="00165584"/>
    <w:rsid w:val="00166D2C"/>
    <w:rsid w:val="00167632"/>
    <w:rsid w:val="001676BF"/>
    <w:rsid w:val="001676F3"/>
    <w:rsid w:val="001677B5"/>
    <w:rsid w:val="00170AE5"/>
    <w:rsid w:val="00170D19"/>
    <w:rsid w:val="00170DFA"/>
    <w:rsid w:val="00170F39"/>
    <w:rsid w:val="001713A6"/>
    <w:rsid w:val="001718EA"/>
    <w:rsid w:val="00171992"/>
    <w:rsid w:val="001724BA"/>
    <w:rsid w:val="001727C4"/>
    <w:rsid w:val="00172F81"/>
    <w:rsid w:val="00173026"/>
    <w:rsid w:val="00173CD1"/>
    <w:rsid w:val="00173D2D"/>
    <w:rsid w:val="00174876"/>
    <w:rsid w:val="0017502C"/>
    <w:rsid w:val="00175800"/>
    <w:rsid w:val="0017591C"/>
    <w:rsid w:val="001766F9"/>
    <w:rsid w:val="0017685C"/>
    <w:rsid w:val="001770AD"/>
    <w:rsid w:val="0017711C"/>
    <w:rsid w:val="001778CE"/>
    <w:rsid w:val="00177A0E"/>
    <w:rsid w:val="00180371"/>
    <w:rsid w:val="001803B3"/>
    <w:rsid w:val="00180536"/>
    <w:rsid w:val="00181146"/>
    <w:rsid w:val="00181427"/>
    <w:rsid w:val="0018159D"/>
    <w:rsid w:val="00181C83"/>
    <w:rsid w:val="00181D12"/>
    <w:rsid w:val="0018252E"/>
    <w:rsid w:val="00182BBC"/>
    <w:rsid w:val="00182FE4"/>
    <w:rsid w:val="001834E1"/>
    <w:rsid w:val="00183944"/>
    <w:rsid w:val="00183EDB"/>
    <w:rsid w:val="00183F18"/>
    <w:rsid w:val="0018416D"/>
    <w:rsid w:val="0018455F"/>
    <w:rsid w:val="00184A6C"/>
    <w:rsid w:val="00184C5F"/>
    <w:rsid w:val="00184DC3"/>
    <w:rsid w:val="00184F74"/>
    <w:rsid w:val="00185126"/>
    <w:rsid w:val="00185854"/>
    <w:rsid w:val="00186A6F"/>
    <w:rsid w:val="00186B19"/>
    <w:rsid w:val="00186C09"/>
    <w:rsid w:val="00186CD3"/>
    <w:rsid w:val="001870AC"/>
    <w:rsid w:val="00187AAA"/>
    <w:rsid w:val="00190B61"/>
    <w:rsid w:val="00190FF6"/>
    <w:rsid w:val="00191770"/>
    <w:rsid w:val="00191D22"/>
    <w:rsid w:val="001926BB"/>
    <w:rsid w:val="001929FC"/>
    <w:rsid w:val="00192C93"/>
    <w:rsid w:val="00192F34"/>
    <w:rsid w:val="0019344F"/>
    <w:rsid w:val="0019346C"/>
    <w:rsid w:val="00193787"/>
    <w:rsid w:val="001937DB"/>
    <w:rsid w:val="001943B8"/>
    <w:rsid w:val="001951F8"/>
    <w:rsid w:val="00195301"/>
    <w:rsid w:val="00195A14"/>
    <w:rsid w:val="001965CD"/>
    <w:rsid w:val="0019701C"/>
    <w:rsid w:val="00197F16"/>
    <w:rsid w:val="00197F89"/>
    <w:rsid w:val="001A0D80"/>
    <w:rsid w:val="001A0DF3"/>
    <w:rsid w:val="001A0F95"/>
    <w:rsid w:val="001A2032"/>
    <w:rsid w:val="001A2574"/>
    <w:rsid w:val="001A2B97"/>
    <w:rsid w:val="001A2F16"/>
    <w:rsid w:val="001A2F1C"/>
    <w:rsid w:val="001A3370"/>
    <w:rsid w:val="001A408F"/>
    <w:rsid w:val="001A40AF"/>
    <w:rsid w:val="001A4562"/>
    <w:rsid w:val="001A5118"/>
    <w:rsid w:val="001A51A4"/>
    <w:rsid w:val="001A5227"/>
    <w:rsid w:val="001A52C3"/>
    <w:rsid w:val="001A5778"/>
    <w:rsid w:val="001A5960"/>
    <w:rsid w:val="001A5D2D"/>
    <w:rsid w:val="001A5E45"/>
    <w:rsid w:val="001A5E5B"/>
    <w:rsid w:val="001A6162"/>
    <w:rsid w:val="001A6457"/>
    <w:rsid w:val="001A6B4D"/>
    <w:rsid w:val="001A6D87"/>
    <w:rsid w:val="001A71D6"/>
    <w:rsid w:val="001A7398"/>
    <w:rsid w:val="001A779C"/>
    <w:rsid w:val="001A78F4"/>
    <w:rsid w:val="001A7CDF"/>
    <w:rsid w:val="001B0312"/>
    <w:rsid w:val="001B0621"/>
    <w:rsid w:val="001B0748"/>
    <w:rsid w:val="001B0A97"/>
    <w:rsid w:val="001B0C13"/>
    <w:rsid w:val="001B1451"/>
    <w:rsid w:val="001B1A6C"/>
    <w:rsid w:val="001B1CF6"/>
    <w:rsid w:val="001B1EDD"/>
    <w:rsid w:val="001B245F"/>
    <w:rsid w:val="001B2C15"/>
    <w:rsid w:val="001B2E24"/>
    <w:rsid w:val="001B2F5C"/>
    <w:rsid w:val="001B3734"/>
    <w:rsid w:val="001B4130"/>
    <w:rsid w:val="001B4952"/>
    <w:rsid w:val="001B4A1C"/>
    <w:rsid w:val="001B5691"/>
    <w:rsid w:val="001B6139"/>
    <w:rsid w:val="001B6C53"/>
    <w:rsid w:val="001B7124"/>
    <w:rsid w:val="001B756E"/>
    <w:rsid w:val="001C000E"/>
    <w:rsid w:val="001C0117"/>
    <w:rsid w:val="001C042B"/>
    <w:rsid w:val="001C08F7"/>
    <w:rsid w:val="001C133F"/>
    <w:rsid w:val="001C14C7"/>
    <w:rsid w:val="001C1515"/>
    <w:rsid w:val="001C1787"/>
    <w:rsid w:val="001C1F0F"/>
    <w:rsid w:val="001C2D87"/>
    <w:rsid w:val="001C2E72"/>
    <w:rsid w:val="001C336A"/>
    <w:rsid w:val="001C3873"/>
    <w:rsid w:val="001C45DD"/>
    <w:rsid w:val="001C476F"/>
    <w:rsid w:val="001C4DC4"/>
    <w:rsid w:val="001C5818"/>
    <w:rsid w:val="001C5931"/>
    <w:rsid w:val="001C596F"/>
    <w:rsid w:val="001C5BEB"/>
    <w:rsid w:val="001C5BF9"/>
    <w:rsid w:val="001C6E2C"/>
    <w:rsid w:val="001C72F3"/>
    <w:rsid w:val="001C77EE"/>
    <w:rsid w:val="001D0460"/>
    <w:rsid w:val="001D0670"/>
    <w:rsid w:val="001D0CFB"/>
    <w:rsid w:val="001D0F01"/>
    <w:rsid w:val="001D10C0"/>
    <w:rsid w:val="001D1BA2"/>
    <w:rsid w:val="001D40AD"/>
    <w:rsid w:val="001D434B"/>
    <w:rsid w:val="001D45A8"/>
    <w:rsid w:val="001D4DCC"/>
    <w:rsid w:val="001D4F37"/>
    <w:rsid w:val="001D5B2F"/>
    <w:rsid w:val="001D6BFB"/>
    <w:rsid w:val="001D6E3F"/>
    <w:rsid w:val="001D6E7D"/>
    <w:rsid w:val="001D71CF"/>
    <w:rsid w:val="001D71F1"/>
    <w:rsid w:val="001D737F"/>
    <w:rsid w:val="001D752A"/>
    <w:rsid w:val="001D77A9"/>
    <w:rsid w:val="001D7A58"/>
    <w:rsid w:val="001D7D97"/>
    <w:rsid w:val="001E1524"/>
    <w:rsid w:val="001E1A8A"/>
    <w:rsid w:val="001E21A4"/>
    <w:rsid w:val="001E25F2"/>
    <w:rsid w:val="001E29FA"/>
    <w:rsid w:val="001E2A0B"/>
    <w:rsid w:val="001E3126"/>
    <w:rsid w:val="001E33DD"/>
    <w:rsid w:val="001E3683"/>
    <w:rsid w:val="001E3954"/>
    <w:rsid w:val="001E3966"/>
    <w:rsid w:val="001E44F2"/>
    <w:rsid w:val="001E4B42"/>
    <w:rsid w:val="001E4DC8"/>
    <w:rsid w:val="001E50B1"/>
    <w:rsid w:val="001E5195"/>
    <w:rsid w:val="001E719B"/>
    <w:rsid w:val="001E7736"/>
    <w:rsid w:val="001E7B12"/>
    <w:rsid w:val="001E7BB2"/>
    <w:rsid w:val="001E7C43"/>
    <w:rsid w:val="001F02D9"/>
    <w:rsid w:val="001F0340"/>
    <w:rsid w:val="001F09B5"/>
    <w:rsid w:val="001F0B6A"/>
    <w:rsid w:val="001F0CC2"/>
    <w:rsid w:val="001F1D3A"/>
    <w:rsid w:val="001F1E73"/>
    <w:rsid w:val="001F3A12"/>
    <w:rsid w:val="001F4218"/>
    <w:rsid w:val="001F44B1"/>
    <w:rsid w:val="001F50A7"/>
    <w:rsid w:val="001F52A8"/>
    <w:rsid w:val="001F5B13"/>
    <w:rsid w:val="001F673D"/>
    <w:rsid w:val="001F7509"/>
    <w:rsid w:val="001F778E"/>
    <w:rsid w:val="00200CBE"/>
    <w:rsid w:val="00200EFE"/>
    <w:rsid w:val="00200FAC"/>
    <w:rsid w:val="00201164"/>
    <w:rsid w:val="002015B1"/>
    <w:rsid w:val="002029A4"/>
    <w:rsid w:val="00202FBE"/>
    <w:rsid w:val="002037F6"/>
    <w:rsid w:val="002038A5"/>
    <w:rsid w:val="00203A9E"/>
    <w:rsid w:val="00203AD7"/>
    <w:rsid w:val="0020517E"/>
    <w:rsid w:val="0020561F"/>
    <w:rsid w:val="00205E47"/>
    <w:rsid w:val="002061B8"/>
    <w:rsid w:val="00206E2C"/>
    <w:rsid w:val="00206F54"/>
    <w:rsid w:val="0020726D"/>
    <w:rsid w:val="00207BAA"/>
    <w:rsid w:val="00207C7F"/>
    <w:rsid w:val="002103BA"/>
    <w:rsid w:val="00210677"/>
    <w:rsid w:val="00211B9D"/>
    <w:rsid w:val="00211CAF"/>
    <w:rsid w:val="00211E5C"/>
    <w:rsid w:val="00211E91"/>
    <w:rsid w:val="00212040"/>
    <w:rsid w:val="0021237F"/>
    <w:rsid w:val="002124AB"/>
    <w:rsid w:val="00212995"/>
    <w:rsid w:val="002147C8"/>
    <w:rsid w:val="00214BEA"/>
    <w:rsid w:val="00215632"/>
    <w:rsid w:val="002158E4"/>
    <w:rsid w:val="00215906"/>
    <w:rsid w:val="00215E2F"/>
    <w:rsid w:val="00216211"/>
    <w:rsid w:val="00217010"/>
    <w:rsid w:val="002170B9"/>
    <w:rsid w:val="00217A72"/>
    <w:rsid w:val="0022068B"/>
    <w:rsid w:val="00220B44"/>
    <w:rsid w:val="00220D78"/>
    <w:rsid w:val="002213A6"/>
    <w:rsid w:val="0022148C"/>
    <w:rsid w:val="002221DE"/>
    <w:rsid w:val="00222289"/>
    <w:rsid w:val="002223C6"/>
    <w:rsid w:val="00222610"/>
    <w:rsid w:val="0022277A"/>
    <w:rsid w:val="00223498"/>
    <w:rsid w:val="0022352D"/>
    <w:rsid w:val="00224278"/>
    <w:rsid w:val="00224346"/>
    <w:rsid w:val="002247DE"/>
    <w:rsid w:val="00225445"/>
    <w:rsid w:val="0022569D"/>
    <w:rsid w:val="00226075"/>
    <w:rsid w:val="00226366"/>
    <w:rsid w:val="002268DC"/>
    <w:rsid w:val="00227004"/>
    <w:rsid w:val="0023059F"/>
    <w:rsid w:val="002305F7"/>
    <w:rsid w:val="00230977"/>
    <w:rsid w:val="00231B43"/>
    <w:rsid w:val="002327B4"/>
    <w:rsid w:val="0023289A"/>
    <w:rsid w:val="00233152"/>
    <w:rsid w:val="00233CA2"/>
    <w:rsid w:val="00233DA2"/>
    <w:rsid w:val="0023438A"/>
    <w:rsid w:val="0023461B"/>
    <w:rsid w:val="0023496B"/>
    <w:rsid w:val="00234BF1"/>
    <w:rsid w:val="00234D99"/>
    <w:rsid w:val="00234E5D"/>
    <w:rsid w:val="00234E82"/>
    <w:rsid w:val="00234FF6"/>
    <w:rsid w:val="0023562F"/>
    <w:rsid w:val="00235A30"/>
    <w:rsid w:val="002361FD"/>
    <w:rsid w:val="002363B8"/>
    <w:rsid w:val="00236705"/>
    <w:rsid w:val="00236984"/>
    <w:rsid w:val="00236D4B"/>
    <w:rsid w:val="00237026"/>
    <w:rsid w:val="00237157"/>
    <w:rsid w:val="00237422"/>
    <w:rsid w:val="002379B0"/>
    <w:rsid w:val="00237AF9"/>
    <w:rsid w:val="00240980"/>
    <w:rsid w:val="00240D9E"/>
    <w:rsid w:val="00241935"/>
    <w:rsid w:val="00242545"/>
    <w:rsid w:val="002425BF"/>
    <w:rsid w:val="002427B2"/>
    <w:rsid w:val="0024349B"/>
    <w:rsid w:val="00244320"/>
    <w:rsid w:val="002456F3"/>
    <w:rsid w:val="00246D04"/>
    <w:rsid w:val="002471EA"/>
    <w:rsid w:val="0024752B"/>
    <w:rsid w:val="00247853"/>
    <w:rsid w:val="00247E01"/>
    <w:rsid w:val="00250385"/>
    <w:rsid w:val="00250D71"/>
    <w:rsid w:val="0025119B"/>
    <w:rsid w:val="00251315"/>
    <w:rsid w:val="0025175C"/>
    <w:rsid w:val="002518E3"/>
    <w:rsid w:val="00251BF4"/>
    <w:rsid w:val="00252197"/>
    <w:rsid w:val="002523D7"/>
    <w:rsid w:val="002524E2"/>
    <w:rsid w:val="0025265A"/>
    <w:rsid w:val="00253996"/>
    <w:rsid w:val="00254050"/>
    <w:rsid w:val="00254405"/>
    <w:rsid w:val="002548E2"/>
    <w:rsid w:val="00254B25"/>
    <w:rsid w:val="00255BAC"/>
    <w:rsid w:val="0025612C"/>
    <w:rsid w:val="00257A52"/>
    <w:rsid w:val="00260662"/>
    <w:rsid w:val="0026068B"/>
    <w:rsid w:val="00262D4B"/>
    <w:rsid w:val="002631BA"/>
    <w:rsid w:val="00263617"/>
    <w:rsid w:val="00264645"/>
    <w:rsid w:val="00264710"/>
    <w:rsid w:val="00264A13"/>
    <w:rsid w:val="0026525B"/>
    <w:rsid w:val="002653A9"/>
    <w:rsid w:val="002654F7"/>
    <w:rsid w:val="002659B4"/>
    <w:rsid w:val="0026627A"/>
    <w:rsid w:val="00266636"/>
    <w:rsid w:val="002667E1"/>
    <w:rsid w:val="00266A00"/>
    <w:rsid w:val="00266C05"/>
    <w:rsid w:val="002676F1"/>
    <w:rsid w:val="00267844"/>
    <w:rsid w:val="00267A5F"/>
    <w:rsid w:val="00267B19"/>
    <w:rsid w:val="00267BAE"/>
    <w:rsid w:val="00267D79"/>
    <w:rsid w:val="00270783"/>
    <w:rsid w:val="00270CA1"/>
    <w:rsid w:val="00271059"/>
    <w:rsid w:val="00271476"/>
    <w:rsid w:val="002715E7"/>
    <w:rsid w:val="00271F6F"/>
    <w:rsid w:val="00272211"/>
    <w:rsid w:val="002725D9"/>
    <w:rsid w:val="00272C73"/>
    <w:rsid w:val="00272ED9"/>
    <w:rsid w:val="002736FF"/>
    <w:rsid w:val="00273DF5"/>
    <w:rsid w:val="00273E37"/>
    <w:rsid w:val="00274159"/>
    <w:rsid w:val="00274558"/>
    <w:rsid w:val="0027780E"/>
    <w:rsid w:val="00277A1A"/>
    <w:rsid w:val="00277AC1"/>
    <w:rsid w:val="0028116E"/>
    <w:rsid w:val="00281192"/>
    <w:rsid w:val="00281C89"/>
    <w:rsid w:val="00282EBB"/>
    <w:rsid w:val="00283265"/>
    <w:rsid w:val="00283330"/>
    <w:rsid w:val="00283B46"/>
    <w:rsid w:val="00283F4F"/>
    <w:rsid w:val="00284F30"/>
    <w:rsid w:val="00285032"/>
    <w:rsid w:val="00285F5C"/>
    <w:rsid w:val="00285F66"/>
    <w:rsid w:val="00287199"/>
    <w:rsid w:val="002873D5"/>
    <w:rsid w:val="002903F2"/>
    <w:rsid w:val="002904AF"/>
    <w:rsid w:val="00291093"/>
    <w:rsid w:val="002914FE"/>
    <w:rsid w:val="0029157E"/>
    <w:rsid w:val="00291813"/>
    <w:rsid w:val="00292021"/>
    <w:rsid w:val="00292D75"/>
    <w:rsid w:val="00293413"/>
    <w:rsid w:val="002937D3"/>
    <w:rsid w:val="00293BFF"/>
    <w:rsid w:val="0029508C"/>
    <w:rsid w:val="0029508D"/>
    <w:rsid w:val="0029556A"/>
    <w:rsid w:val="002955E4"/>
    <w:rsid w:val="0029660F"/>
    <w:rsid w:val="00296702"/>
    <w:rsid w:val="00297491"/>
    <w:rsid w:val="002A0A8B"/>
    <w:rsid w:val="002A0AE8"/>
    <w:rsid w:val="002A1E21"/>
    <w:rsid w:val="002A1F2F"/>
    <w:rsid w:val="002A214F"/>
    <w:rsid w:val="002A22DC"/>
    <w:rsid w:val="002A2727"/>
    <w:rsid w:val="002A2AE2"/>
    <w:rsid w:val="002A2AFF"/>
    <w:rsid w:val="002A3251"/>
    <w:rsid w:val="002A38AC"/>
    <w:rsid w:val="002A3947"/>
    <w:rsid w:val="002A569D"/>
    <w:rsid w:val="002A65EA"/>
    <w:rsid w:val="002A687E"/>
    <w:rsid w:val="002A6AB1"/>
    <w:rsid w:val="002A6B5C"/>
    <w:rsid w:val="002A73F1"/>
    <w:rsid w:val="002A75E0"/>
    <w:rsid w:val="002A7748"/>
    <w:rsid w:val="002A7BE8"/>
    <w:rsid w:val="002B0890"/>
    <w:rsid w:val="002B11F8"/>
    <w:rsid w:val="002B127C"/>
    <w:rsid w:val="002B1F7A"/>
    <w:rsid w:val="002B2260"/>
    <w:rsid w:val="002B270D"/>
    <w:rsid w:val="002B2FDC"/>
    <w:rsid w:val="002B3256"/>
    <w:rsid w:val="002B33BE"/>
    <w:rsid w:val="002B4623"/>
    <w:rsid w:val="002B4C24"/>
    <w:rsid w:val="002B4F1F"/>
    <w:rsid w:val="002B65DE"/>
    <w:rsid w:val="002B6738"/>
    <w:rsid w:val="002B6D91"/>
    <w:rsid w:val="002B70AA"/>
    <w:rsid w:val="002B738D"/>
    <w:rsid w:val="002C0367"/>
    <w:rsid w:val="002C10B0"/>
    <w:rsid w:val="002C2693"/>
    <w:rsid w:val="002C31BE"/>
    <w:rsid w:val="002C38BF"/>
    <w:rsid w:val="002C3973"/>
    <w:rsid w:val="002C3A37"/>
    <w:rsid w:val="002C3CC0"/>
    <w:rsid w:val="002C3DEB"/>
    <w:rsid w:val="002C40C1"/>
    <w:rsid w:val="002C4480"/>
    <w:rsid w:val="002C52DF"/>
    <w:rsid w:val="002C540D"/>
    <w:rsid w:val="002C62E1"/>
    <w:rsid w:val="002C66A3"/>
    <w:rsid w:val="002C6765"/>
    <w:rsid w:val="002C788E"/>
    <w:rsid w:val="002C7E9B"/>
    <w:rsid w:val="002D00BF"/>
    <w:rsid w:val="002D0A25"/>
    <w:rsid w:val="002D0CA9"/>
    <w:rsid w:val="002D0D5B"/>
    <w:rsid w:val="002D0F4C"/>
    <w:rsid w:val="002D1B01"/>
    <w:rsid w:val="002D1DB2"/>
    <w:rsid w:val="002D21B5"/>
    <w:rsid w:val="002D26AC"/>
    <w:rsid w:val="002D285D"/>
    <w:rsid w:val="002D2C40"/>
    <w:rsid w:val="002D2D74"/>
    <w:rsid w:val="002D3216"/>
    <w:rsid w:val="002D3269"/>
    <w:rsid w:val="002D3B39"/>
    <w:rsid w:val="002D3B88"/>
    <w:rsid w:val="002D4A30"/>
    <w:rsid w:val="002D4F06"/>
    <w:rsid w:val="002D50DB"/>
    <w:rsid w:val="002D55B7"/>
    <w:rsid w:val="002D5FDF"/>
    <w:rsid w:val="002D61FC"/>
    <w:rsid w:val="002D6BA9"/>
    <w:rsid w:val="002D74E7"/>
    <w:rsid w:val="002D74E9"/>
    <w:rsid w:val="002D769C"/>
    <w:rsid w:val="002D7FC2"/>
    <w:rsid w:val="002E0591"/>
    <w:rsid w:val="002E1293"/>
    <w:rsid w:val="002E1B60"/>
    <w:rsid w:val="002E1FD1"/>
    <w:rsid w:val="002E278A"/>
    <w:rsid w:val="002E27A0"/>
    <w:rsid w:val="002E2ADE"/>
    <w:rsid w:val="002E354F"/>
    <w:rsid w:val="002E39CE"/>
    <w:rsid w:val="002E484E"/>
    <w:rsid w:val="002E4B1C"/>
    <w:rsid w:val="002E4B2C"/>
    <w:rsid w:val="002E4CCB"/>
    <w:rsid w:val="002E4E15"/>
    <w:rsid w:val="002E5087"/>
    <w:rsid w:val="002E594F"/>
    <w:rsid w:val="002E5F58"/>
    <w:rsid w:val="002E5FE0"/>
    <w:rsid w:val="002E6083"/>
    <w:rsid w:val="002E608F"/>
    <w:rsid w:val="002E62FB"/>
    <w:rsid w:val="002E6CD5"/>
    <w:rsid w:val="002F04A7"/>
    <w:rsid w:val="002F06BC"/>
    <w:rsid w:val="002F096B"/>
    <w:rsid w:val="002F0E05"/>
    <w:rsid w:val="002F1082"/>
    <w:rsid w:val="002F141B"/>
    <w:rsid w:val="002F1904"/>
    <w:rsid w:val="002F1F04"/>
    <w:rsid w:val="002F2CCB"/>
    <w:rsid w:val="002F36ED"/>
    <w:rsid w:val="002F3E8F"/>
    <w:rsid w:val="002F4997"/>
    <w:rsid w:val="002F4EB5"/>
    <w:rsid w:val="002F5F1A"/>
    <w:rsid w:val="002F65B0"/>
    <w:rsid w:val="002F69A7"/>
    <w:rsid w:val="00300189"/>
    <w:rsid w:val="00300A57"/>
    <w:rsid w:val="00300CDF"/>
    <w:rsid w:val="00301EB4"/>
    <w:rsid w:val="003021E2"/>
    <w:rsid w:val="003023D1"/>
    <w:rsid w:val="00303A29"/>
    <w:rsid w:val="00303BC6"/>
    <w:rsid w:val="003046BE"/>
    <w:rsid w:val="0030533A"/>
    <w:rsid w:val="00306D91"/>
    <w:rsid w:val="00307E3D"/>
    <w:rsid w:val="00310269"/>
    <w:rsid w:val="0031069E"/>
    <w:rsid w:val="00310B84"/>
    <w:rsid w:val="00311880"/>
    <w:rsid w:val="00312367"/>
    <w:rsid w:val="00312435"/>
    <w:rsid w:val="00312810"/>
    <w:rsid w:val="00312B08"/>
    <w:rsid w:val="00312E1B"/>
    <w:rsid w:val="0031316A"/>
    <w:rsid w:val="0031351A"/>
    <w:rsid w:val="0031355E"/>
    <w:rsid w:val="00313AE1"/>
    <w:rsid w:val="00313F19"/>
    <w:rsid w:val="00314155"/>
    <w:rsid w:val="003143E9"/>
    <w:rsid w:val="0031488D"/>
    <w:rsid w:val="00314F03"/>
    <w:rsid w:val="00315706"/>
    <w:rsid w:val="00315799"/>
    <w:rsid w:val="00316118"/>
    <w:rsid w:val="00316167"/>
    <w:rsid w:val="0031668C"/>
    <w:rsid w:val="00316DC1"/>
    <w:rsid w:val="00317426"/>
    <w:rsid w:val="00317BED"/>
    <w:rsid w:val="00320025"/>
    <w:rsid w:val="0032122D"/>
    <w:rsid w:val="00321D5A"/>
    <w:rsid w:val="0032281B"/>
    <w:rsid w:val="00322CF1"/>
    <w:rsid w:val="00322EA4"/>
    <w:rsid w:val="003230D0"/>
    <w:rsid w:val="003232BC"/>
    <w:rsid w:val="00323832"/>
    <w:rsid w:val="00323D0F"/>
    <w:rsid w:val="00323DEA"/>
    <w:rsid w:val="00323FC7"/>
    <w:rsid w:val="00324622"/>
    <w:rsid w:val="00324734"/>
    <w:rsid w:val="00324A25"/>
    <w:rsid w:val="0032523C"/>
    <w:rsid w:val="00325359"/>
    <w:rsid w:val="00325DE6"/>
    <w:rsid w:val="00325FB5"/>
    <w:rsid w:val="003264A6"/>
    <w:rsid w:val="003268FC"/>
    <w:rsid w:val="00326F6B"/>
    <w:rsid w:val="0032782D"/>
    <w:rsid w:val="00327C5B"/>
    <w:rsid w:val="00327ED6"/>
    <w:rsid w:val="00331621"/>
    <w:rsid w:val="00331EB0"/>
    <w:rsid w:val="00332EA0"/>
    <w:rsid w:val="00333571"/>
    <w:rsid w:val="0033363D"/>
    <w:rsid w:val="00333BFE"/>
    <w:rsid w:val="00334525"/>
    <w:rsid w:val="003346D1"/>
    <w:rsid w:val="00335212"/>
    <w:rsid w:val="003354C4"/>
    <w:rsid w:val="003356FA"/>
    <w:rsid w:val="003359D0"/>
    <w:rsid w:val="00335D44"/>
    <w:rsid w:val="00336D6B"/>
    <w:rsid w:val="0034020D"/>
    <w:rsid w:val="00340DA7"/>
    <w:rsid w:val="00341422"/>
    <w:rsid w:val="0034226E"/>
    <w:rsid w:val="00342288"/>
    <w:rsid w:val="0034284A"/>
    <w:rsid w:val="00342F0D"/>
    <w:rsid w:val="003445B3"/>
    <w:rsid w:val="00344A9D"/>
    <w:rsid w:val="003451D3"/>
    <w:rsid w:val="003457AE"/>
    <w:rsid w:val="00345D0C"/>
    <w:rsid w:val="00346706"/>
    <w:rsid w:val="00346C0F"/>
    <w:rsid w:val="00346F96"/>
    <w:rsid w:val="00346FB7"/>
    <w:rsid w:val="0034734B"/>
    <w:rsid w:val="00347DD1"/>
    <w:rsid w:val="0035255F"/>
    <w:rsid w:val="00352F4F"/>
    <w:rsid w:val="00353155"/>
    <w:rsid w:val="00353253"/>
    <w:rsid w:val="003541BE"/>
    <w:rsid w:val="00354200"/>
    <w:rsid w:val="0035487A"/>
    <w:rsid w:val="00354BD9"/>
    <w:rsid w:val="00354F30"/>
    <w:rsid w:val="00355105"/>
    <w:rsid w:val="0035668C"/>
    <w:rsid w:val="00356C49"/>
    <w:rsid w:val="003572D2"/>
    <w:rsid w:val="003577F3"/>
    <w:rsid w:val="00357E98"/>
    <w:rsid w:val="003600FD"/>
    <w:rsid w:val="0036123C"/>
    <w:rsid w:val="003613A6"/>
    <w:rsid w:val="00361B90"/>
    <w:rsid w:val="003628FC"/>
    <w:rsid w:val="00363C75"/>
    <w:rsid w:val="00363D9F"/>
    <w:rsid w:val="00363E73"/>
    <w:rsid w:val="00364F05"/>
    <w:rsid w:val="00364F59"/>
    <w:rsid w:val="00365066"/>
    <w:rsid w:val="00365C93"/>
    <w:rsid w:val="003667CD"/>
    <w:rsid w:val="00366BA2"/>
    <w:rsid w:val="00366BA8"/>
    <w:rsid w:val="00367321"/>
    <w:rsid w:val="00367A09"/>
    <w:rsid w:val="00370659"/>
    <w:rsid w:val="003707F8"/>
    <w:rsid w:val="00370DF0"/>
    <w:rsid w:val="00371196"/>
    <w:rsid w:val="0037248B"/>
    <w:rsid w:val="0037267B"/>
    <w:rsid w:val="00372C50"/>
    <w:rsid w:val="0037314B"/>
    <w:rsid w:val="003737D4"/>
    <w:rsid w:val="00373C74"/>
    <w:rsid w:val="003747A7"/>
    <w:rsid w:val="003747D8"/>
    <w:rsid w:val="003748CB"/>
    <w:rsid w:val="00374CEA"/>
    <w:rsid w:val="00375A42"/>
    <w:rsid w:val="00376E27"/>
    <w:rsid w:val="00377BA7"/>
    <w:rsid w:val="00380A8B"/>
    <w:rsid w:val="00380C75"/>
    <w:rsid w:val="00380E7A"/>
    <w:rsid w:val="0038184B"/>
    <w:rsid w:val="0038193E"/>
    <w:rsid w:val="00381A26"/>
    <w:rsid w:val="003822D0"/>
    <w:rsid w:val="00382F5A"/>
    <w:rsid w:val="00383273"/>
    <w:rsid w:val="003836AB"/>
    <w:rsid w:val="003837CF"/>
    <w:rsid w:val="003838DA"/>
    <w:rsid w:val="00384345"/>
    <w:rsid w:val="00384C27"/>
    <w:rsid w:val="003851AD"/>
    <w:rsid w:val="00385214"/>
    <w:rsid w:val="003853DC"/>
    <w:rsid w:val="00385919"/>
    <w:rsid w:val="00385DCE"/>
    <w:rsid w:val="00385F1A"/>
    <w:rsid w:val="003861D4"/>
    <w:rsid w:val="00386893"/>
    <w:rsid w:val="00386A95"/>
    <w:rsid w:val="00386C44"/>
    <w:rsid w:val="003900BF"/>
    <w:rsid w:val="003900C8"/>
    <w:rsid w:val="00391B05"/>
    <w:rsid w:val="00391E8F"/>
    <w:rsid w:val="00392353"/>
    <w:rsid w:val="0039290C"/>
    <w:rsid w:val="003935A4"/>
    <w:rsid w:val="00393B32"/>
    <w:rsid w:val="00393B63"/>
    <w:rsid w:val="003947E7"/>
    <w:rsid w:val="003955ED"/>
    <w:rsid w:val="003965C7"/>
    <w:rsid w:val="00397B9C"/>
    <w:rsid w:val="00397BC7"/>
    <w:rsid w:val="003A06F4"/>
    <w:rsid w:val="003A095E"/>
    <w:rsid w:val="003A0D34"/>
    <w:rsid w:val="003A2011"/>
    <w:rsid w:val="003A274B"/>
    <w:rsid w:val="003A29AD"/>
    <w:rsid w:val="003A2B61"/>
    <w:rsid w:val="003A3246"/>
    <w:rsid w:val="003A3D5A"/>
    <w:rsid w:val="003A43DB"/>
    <w:rsid w:val="003A462A"/>
    <w:rsid w:val="003A46E2"/>
    <w:rsid w:val="003A53D2"/>
    <w:rsid w:val="003A55F6"/>
    <w:rsid w:val="003A67BA"/>
    <w:rsid w:val="003A6829"/>
    <w:rsid w:val="003A6A71"/>
    <w:rsid w:val="003A71A3"/>
    <w:rsid w:val="003A72AD"/>
    <w:rsid w:val="003A7C71"/>
    <w:rsid w:val="003B0079"/>
    <w:rsid w:val="003B0B53"/>
    <w:rsid w:val="003B0BE2"/>
    <w:rsid w:val="003B1303"/>
    <w:rsid w:val="003B1685"/>
    <w:rsid w:val="003B28F5"/>
    <w:rsid w:val="003B2AE9"/>
    <w:rsid w:val="003B3335"/>
    <w:rsid w:val="003B3750"/>
    <w:rsid w:val="003B3959"/>
    <w:rsid w:val="003B39EF"/>
    <w:rsid w:val="003B3B94"/>
    <w:rsid w:val="003B472D"/>
    <w:rsid w:val="003B47FD"/>
    <w:rsid w:val="003B5B24"/>
    <w:rsid w:val="003B5C6E"/>
    <w:rsid w:val="003B5EE0"/>
    <w:rsid w:val="003B67E0"/>
    <w:rsid w:val="003B6B67"/>
    <w:rsid w:val="003B7167"/>
    <w:rsid w:val="003C0BC8"/>
    <w:rsid w:val="003C0CF6"/>
    <w:rsid w:val="003C13E6"/>
    <w:rsid w:val="003C24A7"/>
    <w:rsid w:val="003C2784"/>
    <w:rsid w:val="003C286D"/>
    <w:rsid w:val="003C31FF"/>
    <w:rsid w:val="003C32B0"/>
    <w:rsid w:val="003C42C8"/>
    <w:rsid w:val="003C47FA"/>
    <w:rsid w:val="003C4AA6"/>
    <w:rsid w:val="003C4B98"/>
    <w:rsid w:val="003C50EA"/>
    <w:rsid w:val="003C5E10"/>
    <w:rsid w:val="003C5E84"/>
    <w:rsid w:val="003C7277"/>
    <w:rsid w:val="003C72FF"/>
    <w:rsid w:val="003C78E0"/>
    <w:rsid w:val="003D029F"/>
    <w:rsid w:val="003D0C4A"/>
    <w:rsid w:val="003D122A"/>
    <w:rsid w:val="003D237E"/>
    <w:rsid w:val="003D3638"/>
    <w:rsid w:val="003D4C00"/>
    <w:rsid w:val="003D560E"/>
    <w:rsid w:val="003D6030"/>
    <w:rsid w:val="003D617A"/>
    <w:rsid w:val="003D61AA"/>
    <w:rsid w:val="003D69AE"/>
    <w:rsid w:val="003D6A30"/>
    <w:rsid w:val="003D6B97"/>
    <w:rsid w:val="003D71AF"/>
    <w:rsid w:val="003D75FD"/>
    <w:rsid w:val="003D79BC"/>
    <w:rsid w:val="003E04B8"/>
    <w:rsid w:val="003E157F"/>
    <w:rsid w:val="003E201C"/>
    <w:rsid w:val="003E2602"/>
    <w:rsid w:val="003E27C3"/>
    <w:rsid w:val="003E3055"/>
    <w:rsid w:val="003E31E7"/>
    <w:rsid w:val="003E3A85"/>
    <w:rsid w:val="003E3E99"/>
    <w:rsid w:val="003E41BD"/>
    <w:rsid w:val="003E4F11"/>
    <w:rsid w:val="003E5AF8"/>
    <w:rsid w:val="003E5C32"/>
    <w:rsid w:val="003F04C4"/>
    <w:rsid w:val="003F0A9D"/>
    <w:rsid w:val="003F0BCF"/>
    <w:rsid w:val="003F1373"/>
    <w:rsid w:val="003F162B"/>
    <w:rsid w:val="003F1725"/>
    <w:rsid w:val="003F1AD4"/>
    <w:rsid w:val="003F2094"/>
    <w:rsid w:val="003F2647"/>
    <w:rsid w:val="003F288E"/>
    <w:rsid w:val="003F2D5A"/>
    <w:rsid w:val="003F37D0"/>
    <w:rsid w:val="003F47E9"/>
    <w:rsid w:val="003F4EF6"/>
    <w:rsid w:val="004000D8"/>
    <w:rsid w:val="00400594"/>
    <w:rsid w:val="00400770"/>
    <w:rsid w:val="00401599"/>
    <w:rsid w:val="0040179B"/>
    <w:rsid w:val="00402492"/>
    <w:rsid w:val="00402A43"/>
    <w:rsid w:val="00402D48"/>
    <w:rsid w:val="004032C0"/>
    <w:rsid w:val="00403BC3"/>
    <w:rsid w:val="00404A4C"/>
    <w:rsid w:val="00404FDF"/>
    <w:rsid w:val="0040501B"/>
    <w:rsid w:val="004053D4"/>
    <w:rsid w:val="00405483"/>
    <w:rsid w:val="00405786"/>
    <w:rsid w:val="004058D5"/>
    <w:rsid w:val="00405B72"/>
    <w:rsid w:val="00406DAE"/>
    <w:rsid w:val="004077E3"/>
    <w:rsid w:val="00407D3C"/>
    <w:rsid w:val="00410061"/>
    <w:rsid w:val="004100BC"/>
    <w:rsid w:val="00410E78"/>
    <w:rsid w:val="004111CF"/>
    <w:rsid w:val="00411717"/>
    <w:rsid w:val="00411868"/>
    <w:rsid w:val="00411D44"/>
    <w:rsid w:val="00413171"/>
    <w:rsid w:val="004132C2"/>
    <w:rsid w:val="00413310"/>
    <w:rsid w:val="004134DD"/>
    <w:rsid w:val="00413727"/>
    <w:rsid w:val="0041430D"/>
    <w:rsid w:val="004148FA"/>
    <w:rsid w:val="00414AD7"/>
    <w:rsid w:val="00415135"/>
    <w:rsid w:val="0041524C"/>
    <w:rsid w:val="004166EB"/>
    <w:rsid w:val="004167D4"/>
    <w:rsid w:val="00420425"/>
    <w:rsid w:val="0042236F"/>
    <w:rsid w:val="004226A0"/>
    <w:rsid w:val="00422954"/>
    <w:rsid w:val="00422EDC"/>
    <w:rsid w:val="00422F9E"/>
    <w:rsid w:val="0042354F"/>
    <w:rsid w:val="00423FC0"/>
    <w:rsid w:val="00424529"/>
    <w:rsid w:val="00424B57"/>
    <w:rsid w:val="00424CA7"/>
    <w:rsid w:val="00424E85"/>
    <w:rsid w:val="004304B5"/>
    <w:rsid w:val="004310ED"/>
    <w:rsid w:val="004311CA"/>
    <w:rsid w:val="0043172F"/>
    <w:rsid w:val="004322C8"/>
    <w:rsid w:val="004323AB"/>
    <w:rsid w:val="0043314E"/>
    <w:rsid w:val="00433323"/>
    <w:rsid w:val="004338A8"/>
    <w:rsid w:val="004339D9"/>
    <w:rsid w:val="004339EE"/>
    <w:rsid w:val="00434E5F"/>
    <w:rsid w:val="00435E92"/>
    <w:rsid w:val="00436C17"/>
    <w:rsid w:val="004378FE"/>
    <w:rsid w:val="004407BF"/>
    <w:rsid w:val="00440A73"/>
    <w:rsid w:val="00440B7C"/>
    <w:rsid w:val="00440EAB"/>
    <w:rsid w:val="00441489"/>
    <w:rsid w:val="004414E5"/>
    <w:rsid w:val="00441527"/>
    <w:rsid w:val="0044161B"/>
    <w:rsid w:val="00441D02"/>
    <w:rsid w:val="004421E9"/>
    <w:rsid w:val="004421EE"/>
    <w:rsid w:val="0044236F"/>
    <w:rsid w:val="00442476"/>
    <w:rsid w:val="004428E1"/>
    <w:rsid w:val="00442F3E"/>
    <w:rsid w:val="0044320D"/>
    <w:rsid w:val="00443340"/>
    <w:rsid w:val="00443838"/>
    <w:rsid w:val="0044442B"/>
    <w:rsid w:val="004452A1"/>
    <w:rsid w:val="004464D7"/>
    <w:rsid w:val="004474DC"/>
    <w:rsid w:val="0044752B"/>
    <w:rsid w:val="00447666"/>
    <w:rsid w:val="00447702"/>
    <w:rsid w:val="004505AC"/>
    <w:rsid w:val="0045082A"/>
    <w:rsid w:val="00450867"/>
    <w:rsid w:val="004511B9"/>
    <w:rsid w:val="00451B72"/>
    <w:rsid w:val="00452109"/>
    <w:rsid w:val="004523B5"/>
    <w:rsid w:val="00454B2C"/>
    <w:rsid w:val="0045518C"/>
    <w:rsid w:val="004559A2"/>
    <w:rsid w:val="00455A25"/>
    <w:rsid w:val="00455BF3"/>
    <w:rsid w:val="0045615D"/>
    <w:rsid w:val="00460305"/>
    <w:rsid w:val="00460929"/>
    <w:rsid w:val="004619F1"/>
    <w:rsid w:val="004620BA"/>
    <w:rsid w:val="00462FB4"/>
    <w:rsid w:val="00464B3A"/>
    <w:rsid w:val="004655A5"/>
    <w:rsid w:val="0046570A"/>
    <w:rsid w:val="00465B4F"/>
    <w:rsid w:val="004664E6"/>
    <w:rsid w:val="00466E17"/>
    <w:rsid w:val="0046766D"/>
    <w:rsid w:val="00467730"/>
    <w:rsid w:val="004677A9"/>
    <w:rsid w:val="0046798A"/>
    <w:rsid w:val="00467DB1"/>
    <w:rsid w:val="0047016D"/>
    <w:rsid w:val="004708F4"/>
    <w:rsid w:val="00470D68"/>
    <w:rsid w:val="00471190"/>
    <w:rsid w:val="00471405"/>
    <w:rsid w:val="00471BB4"/>
    <w:rsid w:val="004720FF"/>
    <w:rsid w:val="0047278E"/>
    <w:rsid w:val="004727E1"/>
    <w:rsid w:val="004728FA"/>
    <w:rsid w:val="00472A63"/>
    <w:rsid w:val="00472AAE"/>
    <w:rsid w:val="00472BDF"/>
    <w:rsid w:val="00473A27"/>
    <w:rsid w:val="004743E3"/>
    <w:rsid w:val="00474809"/>
    <w:rsid w:val="004749E4"/>
    <w:rsid w:val="00476337"/>
    <w:rsid w:val="00476E24"/>
    <w:rsid w:val="00477112"/>
    <w:rsid w:val="004778FC"/>
    <w:rsid w:val="004800A9"/>
    <w:rsid w:val="00480881"/>
    <w:rsid w:val="00481375"/>
    <w:rsid w:val="00481585"/>
    <w:rsid w:val="0048196F"/>
    <w:rsid w:val="004821A7"/>
    <w:rsid w:val="004828E5"/>
    <w:rsid w:val="00484074"/>
    <w:rsid w:val="0048462B"/>
    <w:rsid w:val="00484710"/>
    <w:rsid w:val="00485341"/>
    <w:rsid w:val="00485766"/>
    <w:rsid w:val="00485974"/>
    <w:rsid w:val="00486D58"/>
    <w:rsid w:val="00487013"/>
    <w:rsid w:val="0048719D"/>
    <w:rsid w:val="0048795E"/>
    <w:rsid w:val="004909C2"/>
    <w:rsid w:val="00490BAD"/>
    <w:rsid w:val="00491082"/>
    <w:rsid w:val="004911D8"/>
    <w:rsid w:val="00491DAB"/>
    <w:rsid w:val="004926BD"/>
    <w:rsid w:val="0049292A"/>
    <w:rsid w:val="004932E2"/>
    <w:rsid w:val="00493B7F"/>
    <w:rsid w:val="00493C53"/>
    <w:rsid w:val="00493FF2"/>
    <w:rsid w:val="00494158"/>
    <w:rsid w:val="004942CB"/>
    <w:rsid w:val="004966A1"/>
    <w:rsid w:val="00497633"/>
    <w:rsid w:val="0049783B"/>
    <w:rsid w:val="00497B5C"/>
    <w:rsid w:val="00497F25"/>
    <w:rsid w:val="004A172C"/>
    <w:rsid w:val="004A1D87"/>
    <w:rsid w:val="004A1DFB"/>
    <w:rsid w:val="004A2670"/>
    <w:rsid w:val="004A2A4E"/>
    <w:rsid w:val="004A334F"/>
    <w:rsid w:val="004A35D1"/>
    <w:rsid w:val="004A3C45"/>
    <w:rsid w:val="004A5049"/>
    <w:rsid w:val="004A513D"/>
    <w:rsid w:val="004A5226"/>
    <w:rsid w:val="004A58D1"/>
    <w:rsid w:val="004A60A0"/>
    <w:rsid w:val="004A6318"/>
    <w:rsid w:val="004A79F3"/>
    <w:rsid w:val="004A7B53"/>
    <w:rsid w:val="004A7D88"/>
    <w:rsid w:val="004B0595"/>
    <w:rsid w:val="004B2008"/>
    <w:rsid w:val="004B23F7"/>
    <w:rsid w:val="004B2AE9"/>
    <w:rsid w:val="004B34B0"/>
    <w:rsid w:val="004B35F2"/>
    <w:rsid w:val="004B360F"/>
    <w:rsid w:val="004B4170"/>
    <w:rsid w:val="004B4CCA"/>
    <w:rsid w:val="004B649B"/>
    <w:rsid w:val="004B67BF"/>
    <w:rsid w:val="004B6FE6"/>
    <w:rsid w:val="004B74F5"/>
    <w:rsid w:val="004B7779"/>
    <w:rsid w:val="004B7EEE"/>
    <w:rsid w:val="004C002D"/>
    <w:rsid w:val="004C03CE"/>
    <w:rsid w:val="004C0813"/>
    <w:rsid w:val="004C0E7E"/>
    <w:rsid w:val="004C1263"/>
    <w:rsid w:val="004C2859"/>
    <w:rsid w:val="004C2BC2"/>
    <w:rsid w:val="004C45C2"/>
    <w:rsid w:val="004C4820"/>
    <w:rsid w:val="004C4A06"/>
    <w:rsid w:val="004C4E73"/>
    <w:rsid w:val="004C50FA"/>
    <w:rsid w:val="004C5E0D"/>
    <w:rsid w:val="004C5F2A"/>
    <w:rsid w:val="004C68B0"/>
    <w:rsid w:val="004C6A81"/>
    <w:rsid w:val="004C6E69"/>
    <w:rsid w:val="004C6F19"/>
    <w:rsid w:val="004C7190"/>
    <w:rsid w:val="004C727D"/>
    <w:rsid w:val="004C7320"/>
    <w:rsid w:val="004C753A"/>
    <w:rsid w:val="004D025E"/>
    <w:rsid w:val="004D12EA"/>
    <w:rsid w:val="004D15B8"/>
    <w:rsid w:val="004D1778"/>
    <w:rsid w:val="004D2178"/>
    <w:rsid w:val="004D2429"/>
    <w:rsid w:val="004D2B46"/>
    <w:rsid w:val="004D2C76"/>
    <w:rsid w:val="004D2CCF"/>
    <w:rsid w:val="004D3101"/>
    <w:rsid w:val="004D3305"/>
    <w:rsid w:val="004D3A65"/>
    <w:rsid w:val="004D4168"/>
    <w:rsid w:val="004D45E4"/>
    <w:rsid w:val="004D4B26"/>
    <w:rsid w:val="004D5F77"/>
    <w:rsid w:val="004D61BD"/>
    <w:rsid w:val="004D6F53"/>
    <w:rsid w:val="004D790C"/>
    <w:rsid w:val="004D7C84"/>
    <w:rsid w:val="004D7D44"/>
    <w:rsid w:val="004D7DF5"/>
    <w:rsid w:val="004E0D75"/>
    <w:rsid w:val="004E221E"/>
    <w:rsid w:val="004E23C2"/>
    <w:rsid w:val="004E27CC"/>
    <w:rsid w:val="004E292F"/>
    <w:rsid w:val="004E29EC"/>
    <w:rsid w:val="004E49A0"/>
    <w:rsid w:val="004E49FB"/>
    <w:rsid w:val="004E4AC1"/>
    <w:rsid w:val="004E4D05"/>
    <w:rsid w:val="004E5B46"/>
    <w:rsid w:val="004E712A"/>
    <w:rsid w:val="004F01EA"/>
    <w:rsid w:val="004F04B3"/>
    <w:rsid w:val="004F0A62"/>
    <w:rsid w:val="004F0CC8"/>
    <w:rsid w:val="004F0E6B"/>
    <w:rsid w:val="004F1259"/>
    <w:rsid w:val="004F2381"/>
    <w:rsid w:val="004F2B59"/>
    <w:rsid w:val="004F2BEC"/>
    <w:rsid w:val="004F2C00"/>
    <w:rsid w:val="004F2DC1"/>
    <w:rsid w:val="004F2F17"/>
    <w:rsid w:val="004F3023"/>
    <w:rsid w:val="004F3462"/>
    <w:rsid w:val="004F391E"/>
    <w:rsid w:val="004F3C27"/>
    <w:rsid w:val="004F3DFA"/>
    <w:rsid w:val="004F42E9"/>
    <w:rsid w:val="004F4958"/>
    <w:rsid w:val="004F49F9"/>
    <w:rsid w:val="004F58B2"/>
    <w:rsid w:val="004F5928"/>
    <w:rsid w:val="004F5E28"/>
    <w:rsid w:val="004F6030"/>
    <w:rsid w:val="00500AA0"/>
    <w:rsid w:val="005020A0"/>
    <w:rsid w:val="005039D9"/>
    <w:rsid w:val="00504970"/>
    <w:rsid w:val="005049DC"/>
    <w:rsid w:val="00504AD3"/>
    <w:rsid w:val="005058DC"/>
    <w:rsid w:val="00505B9A"/>
    <w:rsid w:val="00505F2D"/>
    <w:rsid w:val="005060AB"/>
    <w:rsid w:val="005102E4"/>
    <w:rsid w:val="00510855"/>
    <w:rsid w:val="00510FD2"/>
    <w:rsid w:val="005112E3"/>
    <w:rsid w:val="00511601"/>
    <w:rsid w:val="005116C2"/>
    <w:rsid w:val="00511C54"/>
    <w:rsid w:val="00511DC1"/>
    <w:rsid w:val="00513172"/>
    <w:rsid w:val="00513203"/>
    <w:rsid w:val="005132FF"/>
    <w:rsid w:val="00513FC3"/>
    <w:rsid w:val="005142E9"/>
    <w:rsid w:val="0051433A"/>
    <w:rsid w:val="00514665"/>
    <w:rsid w:val="00514C02"/>
    <w:rsid w:val="0051504C"/>
    <w:rsid w:val="0051577A"/>
    <w:rsid w:val="00515C29"/>
    <w:rsid w:val="00515D48"/>
    <w:rsid w:val="005163FE"/>
    <w:rsid w:val="00516786"/>
    <w:rsid w:val="005171FC"/>
    <w:rsid w:val="0051765D"/>
    <w:rsid w:val="00517EAB"/>
    <w:rsid w:val="00520385"/>
    <w:rsid w:val="00521742"/>
    <w:rsid w:val="00521FAB"/>
    <w:rsid w:val="00521FBC"/>
    <w:rsid w:val="005220DD"/>
    <w:rsid w:val="00522221"/>
    <w:rsid w:val="005228CA"/>
    <w:rsid w:val="00522C42"/>
    <w:rsid w:val="00522D2E"/>
    <w:rsid w:val="00522DC0"/>
    <w:rsid w:val="00523078"/>
    <w:rsid w:val="00523188"/>
    <w:rsid w:val="00523F98"/>
    <w:rsid w:val="00523FBE"/>
    <w:rsid w:val="00525BCB"/>
    <w:rsid w:val="0052618B"/>
    <w:rsid w:val="005266D8"/>
    <w:rsid w:val="00526DB4"/>
    <w:rsid w:val="00526F78"/>
    <w:rsid w:val="005274CD"/>
    <w:rsid w:val="00527CFF"/>
    <w:rsid w:val="00530142"/>
    <w:rsid w:val="005304A7"/>
    <w:rsid w:val="00530BCB"/>
    <w:rsid w:val="0053104B"/>
    <w:rsid w:val="00531180"/>
    <w:rsid w:val="00531762"/>
    <w:rsid w:val="00531D81"/>
    <w:rsid w:val="00532EE8"/>
    <w:rsid w:val="005336FA"/>
    <w:rsid w:val="00533DAA"/>
    <w:rsid w:val="00534211"/>
    <w:rsid w:val="005347FC"/>
    <w:rsid w:val="00534E61"/>
    <w:rsid w:val="00534FBF"/>
    <w:rsid w:val="00535038"/>
    <w:rsid w:val="00535BC1"/>
    <w:rsid w:val="00535C3D"/>
    <w:rsid w:val="00535C7D"/>
    <w:rsid w:val="00536552"/>
    <w:rsid w:val="005367BB"/>
    <w:rsid w:val="00536E41"/>
    <w:rsid w:val="00537EE7"/>
    <w:rsid w:val="005400DE"/>
    <w:rsid w:val="0054078A"/>
    <w:rsid w:val="00540B1F"/>
    <w:rsid w:val="00540BE2"/>
    <w:rsid w:val="00540D44"/>
    <w:rsid w:val="00540ED0"/>
    <w:rsid w:val="005414BA"/>
    <w:rsid w:val="00542545"/>
    <w:rsid w:val="00542F0B"/>
    <w:rsid w:val="005432E2"/>
    <w:rsid w:val="005434AA"/>
    <w:rsid w:val="00543681"/>
    <w:rsid w:val="00543A32"/>
    <w:rsid w:val="0054418A"/>
    <w:rsid w:val="00544314"/>
    <w:rsid w:val="00544438"/>
    <w:rsid w:val="00544F30"/>
    <w:rsid w:val="00545739"/>
    <w:rsid w:val="00545AD4"/>
    <w:rsid w:val="00545B3C"/>
    <w:rsid w:val="00546A1D"/>
    <w:rsid w:val="00546E64"/>
    <w:rsid w:val="005472E6"/>
    <w:rsid w:val="0055115F"/>
    <w:rsid w:val="0055157E"/>
    <w:rsid w:val="005516EF"/>
    <w:rsid w:val="00551795"/>
    <w:rsid w:val="00551E50"/>
    <w:rsid w:val="00552C6D"/>
    <w:rsid w:val="00552D1A"/>
    <w:rsid w:val="00552EED"/>
    <w:rsid w:val="00553065"/>
    <w:rsid w:val="005531B7"/>
    <w:rsid w:val="005537FC"/>
    <w:rsid w:val="005554D3"/>
    <w:rsid w:val="00556F20"/>
    <w:rsid w:val="00557244"/>
    <w:rsid w:val="005573E1"/>
    <w:rsid w:val="005609DD"/>
    <w:rsid w:val="00560C59"/>
    <w:rsid w:val="005615E2"/>
    <w:rsid w:val="005618AF"/>
    <w:rsid w:val="00561912"/>
    <w:rsid w:val="00561BD7"/>
    <w:rsid w:val="00562804"/>
    <w:rsid w:val="00562A76"/>
    <w:rsid w:val="00562C08"/>
    <w:rsid w:val="00562FD6"/>
    <w:rsid w:val="00564BC7"/>
    <w:rsid w:val="00564DD5"/>
    <w:rsid w:val="00564E8D"/>
    <w:rsid w:val="005657C8"/>
    <w:rsid w:val="00565EC7"/>
    <w:rsid w:val="00566494"/>
    <w:rsid w:val="0056682F"/>
    <w:rsid w:val="00566AAA"/>
    <w:rsid w:val="00566F55"/>
    <w:rsid w:val="00567264"/>
    <w:rsid w:val="00567398"/>
    <w:rsid w:val="005677C8"/>
    <w:rsid w:val="00567E11"/>
    <w:rsid w:val="00567FB5"/>
    <w:rsid w:val="00570098"/>
    <w:rsid w:val="005700BD"/>
    <w:rsid w:val="00570105"/>
    <w:rsid w:val="00570691"/>
    <w:rsid w:val="00570A55"/>
    <w:rsid w:val="00570BB3"/>
    <w:rsid w:val="00570E8D"/>
    <w:rsid w:val="0057195F"/>
    <w:rsid w:val="0057209D"/>
    <w:rsid w:val="005720CC"/>
    <w:rsid w:val="0057216F"/>
    <w:rsid w:val="00572454"/>
    <w:rsid w:val="00572B8C"/>
    <w:rsid w:val="00572E22"/>
    <w:rsid w:val="00573DDF"/>
    <w:rsid w:val="00573DEF"/>
    <w:rsid w:val="00573FCF"/>
    <w:rsid w:val="005745BD"/>
    <w:rsid w:val="00574740"/>
    <w:rsid w:val="00574B27"/>
    <w:rsid w:val="0057598E"/>
    <w:rsid w:val="00575AAF"/>
    <w:rsid w:val="0057732D"/>
    <w:rsid w:val="00577647"/>
    <w:rsid w:val="00577828"/>
    <w:rsid w:val="005803FD"/>
    <w:rsid w:val="005816AC"/>
    <w:rsid w:val="005819F0"/>
    <w:rsid w:val="00582415"/>
    <w:rsid w:val="0058299F"/>
    <w:rsid w:val="00582EE2"/>
    <w:rsid w:val="005831B0"/>
    <w:rsid w:val="00583C94"/>
    <w:rsid w:val="00585E98"/>
    <w:rsid w:val="0058603A"/>
    <w:rsid w:val="00586681"/>
    <w:rsid w:val="0058676C"/>
    <w:rsid w:val="005868B9"/>
    <w:rsid w:val="00586EE6"/>
    <w:rsid w:val="0058790E"/>
    <w:rsid w:val="00590115"/>
    <w:rsid w:val="005904A7"/>
    <w:rsid w:val="00590D18"/>
    <w:rsid w:val="00591330"/>
    <w:rsid w:val="00591B30"/>
    <w:rsid w:val="0059211C"/>
    <w:rsid w:val="00592572"/>
    <w:rsid w:val="00593AD1"/>
    <w:rsid w:val="005944AC"/>
    <w:rsid w:val="00594DF2"/>
    <w:rsid w:val="005954D6"/>
    <w:rsid w:val="00595B8A"/>
    <w:rsid w:val="00595DA3"/>
    <w:rsid w:val="00597517"/>
    <w:rsid w:val="0059762C"/>
    <w:rsid w:val="00597957"/>
    <w:rsid w:val="005A0109"/>
    <w:rsid w:val="005A0EA6"/>
    <w:rsid w:val="005A476D"/>
    <w:rsid w:val="005A4A18"/>
    <w:rsid w:val="005A4B91"/>
    <w:rsid w:val="005A568D"/>
    <w:rsid w:val="005A5696"/>
    <w:rsid w:val="005A6328"/>
    <w:rsid w:val="005A765B"/>
    <w:rsid w:val="005B032E"/>
    <w:rsid w:val="005B0491"/>
    <w:rsid w:val="005B06B8"/>
    <w:rsid w:val="005B07B7"/>
    <w:rsid w:val="005B0C40"/>
    <w:rsid w:val="005B0DCB"/>
    <w:rsid w:val="005B23E2"/>
    <w:rsid w:val="005B286D"/>
    <w:rsid w:val="005B2978"/>
    <w:rsid w:val="005B3494"/>
    <w:rsid w:val="005B4E3F"/>
    <w:rsid w:val="005B5AA7"/>
    <w:rsid w:val="005B5C32"/>
    <w:rsid w:val="005B5C39"/>
    <w:rsid w:val="005B5CE7"/>
    <w:rsid w:val="005B673C"/>
    <w:rsid w:val="005B6E1C"/>
    <w:rsid w:val="005B767C"/>
    <w:rsid w:val="005B7B49"/>
    <w:rsid w:val="005C0392"/>
    <w:rsid w:val="005C0D48"/>
    <w:rsid w:val="005C0E46"/>
    <w:rsid w:val="005C21D9"/>
    <w:rsid w:val="005C2566"/>
    <w:rsid w:val="005C2A53"/>
    <w:rsid w:val="005C2BA5"/>
    <w:rsid w:val="005C3289"/>
    <w:rsid w:val="005C32B9"/>
    <w:rsid w:val="005C3CEC"/>
    <w:rsid w:val="005C409C"/>
    <w:rsid w:val="005C41F3"/>
    <w:rsid w:val="005C4C4B"/>
    <w:rsid w:val="005C51E2"/>
    <w:rsid w:val="005C5ECD"/>
    <w:rsid w:val="005C5FEF"/>
    <w:rsid w:val="005C664C"/>
    <w:rsid w:val="005C694B"/>
    <w:rsid w:val="005C6E05"/>
    <w:rsid w:val="005C72A2"/>
    <w:rsid w:val="005D0953"/>
    <w:rsid w:val="005D0BBF"/>
    <w:rsid w:val="005D0CAE"/>
    <w:rsid w:val="005D0F9E"/>
    <w:rsid w:val="005D150A"/>
    <w:rsid w:val="005D1EC3"/>
    <w:rsid w:val="005D1FE2"/>
    <w:rsid w:val="005D20CF"/>
    <w:rsid w:val="005D2532"/>
    <w:rsid w:val="005D3081"/>
    <w:rsid w:val="005D30B4"/>
    <w:rsid w:val="005D3A72"/>
    <w:rsid w:val="005D407D"/>
    <w:rsid w:val="005D4441"/>
    <w:rsid w:val="005D5237"/>
    <w:rsid w:val="005D53B5"/>
    <w:rsid w:val="005D56B6"/>
    <w:rsid w:val="005D5957"/>
    <w:rsid w:val="005D5A06"/>
    <w:rsid w:val="005D5A76"/>
    <w:rsid w:val="005D5D1B"/>
    <w:rsid w:val="005D620D"/>
    <w:rsid w:val="005D644A"/>
    <w:rsid w:val="005D6C8A"/>
    <w:rsid w:val="005D79B7"/>
    <w:rsid w:val="005E1BDC"/>
    <w:rsid w:val="005E1C91"/>
    <w:rsid w:val="005E1E51"/>
    <w:rsid w:val="005E28BB"/>
    <w:rsid w:val="005E3E92"/>
    <w:rsid w:val="005E4184"/>
    <w:rsid w:val="005E47F6"/>
    <w:rsid w:val="005E5426"/>
    <w:rsid w:val="005E608B"/>
    <w:rsid w:val="005E637E"/>
    <w:rsid w:val="005E6EA6"/>
    <w:rsid w:val="005E6F32"/>
    <w:rsid w:val="005E72E1"/>
    <w:rsid w:val="005F0166"/>
    <w:rsid w:val="005F0333"/>
    <w:rsid w:val="005F0F51"/>
    <w:rsid w:val="005F1131"/>
    <w:rsid w:val="005F16DE"/>
    <w:rsid w:val="005F1791"/>
    <w:rsid w:val="005F1907"/>
    <w:rsid w:val="005F26C3"/>
    <w:rsid w:val="005F29F1"/>
    <w:rsid w:val="005F2B29"/>
    <w:rsid w:val="005F2C8F"/>
    <w:rsid w:val="005F3070"/>
    <w:rsid w:val="005F31BD"/>
    <w:rsid w:val="005F42E5"/>
    <w:rsid w:val="005F4E9E"/>
    <w:rsid w:val="005F58AE"/>
    <w:rsid w:val="005F5A35"/>
    <w:rsid w:val="005F6B8C"/>
    <w:rsid w:val="005F6E5D"/>
    <w:rsid w:val="005F70FB"/>
    <w:rsid w:val="006003EB"/>
    <w:rsid w:val="006010D1"/>
    <w:rsid w:val="0060164D"/>
    <w:rsid w:val="00601957"/>
    <w:rsid w:val="00601BD2"/>
    <w:rsid w:val="00601E96"/>
    <w:rsid w:val="0060205E"/>
    <w:rsid w:val="0060267F"/>
    <w:rsid w:val="00602CB9"/>
    <w:rsid w:val="00602CE6"/>
    <w:rsid w:val="0060327C"/>
    <w:rsid w:val="00604268"/>
    <w:rsid w:val="006044D3"/>
    <w:rsid w:val="00604EDA"/>
    <w:rsid w:val="006050B8"/>
    <w:rsid w:val="00605919"/>
    <w:rsid w:val="006060AC"/>
    <w:rsid w:val="00606A80"/>
    <w:rsid w:val="00606DB0"/>
    <w:rsid w:val="00607BE5"/>
    <w:rsid w:val="00610125"/>
    <w:rsid w:val="0061038E"/>
    <w:rsid w:val="006106E5"/>
    <w:rsid w:val="00610E58"/>
    <w:rsid w:val="006115E2"/>
    <w:rsid w:val="00611AE0"/>
    <w:rsid w:val="00611D3D"/>
    <w:rsid w:val="00611D9C"/>
    <w:rsid w:val="00612101"/>
    <w:rsid w:val="006126F1"/>
    <w:rsid w:val="00613476"/>
    <w:rsid w:val="00613B6B"/>
    <w:rsid w:val="0061531D"/>
    <w:rsid w:val="00615C84"/>
    <w:rsid w:val="00615D31"/>
    <w:rsid w:val="006161A2"/>
    <w:rsid w:val="00616511"/>
    <w:rsid w:val="0061657E"/>
    <w:rsid w:val="0061677C"/>
    <w:rsid w:val="00616AA2"/>
    <w:rsid w:val="00616ADA"/>
    <w:rsid w:val="00616B1E"/>
    <w:rsid w:val="006175FD"/>
    <w:rsid w:val="00620692"/>
    <w:rsid w:val="00620AE8"/>
    <w:rsid w:val="00620AF0"/>
    <w:rsid w:val="006218CB"/>
    <w:rsid w:val="006218D4"/>
    <w:rsid w:val="006221CF"/>
    <w:rsid w:val="00622253"/>
    <w:rsid w:val="006231A1"/>
    <w:rsid w:val="0062358D"/>
    <w:rsid w:val="00623839"/>
    <w:rsid w:val="00623D6B"/>
    <w:rsid w:val="00623FE3"/>
    <w:rsid w:val="006246FF"/>
    <w:rsid w:val="00624774"/>
    <w:rsid w:val="00624DAB"/>
    <w:rsid w:val="00625138"/>
    <w:rsid w:val="00625D51"/>
    <w:rsid w:val="006262C7"/>
    <w:rsid w:val="0062668D"/>
    <w:rsid w:val="006267C9"/>
    <w:rsid w:val="00626AE0"/>
    <w:rsid w:val="00627088"/>
    <w:rsid w:val="006274BD"/>
    <w:rsid w:val="0062767C"/>
    <w:rsid w:val="00630F76"/>
    <w:rsid w:val="00631114"/>
    <w:rsid w:val="00631AA5"/>
    <w:rsid w:val="00631B1C"/>
    <w:rsid w:val="00631C44"/>
    <w:rsid w:val="00631C74"/>
    <w:rsid w:val="00631D50"/>
    <w:rsid w:val="00632FC0"/>
    <w:rsid w:val="006330E4"/>
    <w:rsid w:val="006330E9"/>
    <w:rsid w:val="006335A1"/>
    <w:rsid w:val="00633870"/>
    <w:rsid w:val="00634280"/>
    <w:rsid w:val="006344F7"/>
    <w:rsid w:val="00634680"/>
    <w:rsid w:val="00635502"/>
    <w:rsid w:val="006367DD"/>
    <w:rsid w:val="00636B8E"/>
    <w:rsid w:val="00637B91"/>
    <w:rsid w:val="0064114C"/>
    <w:rsid w:val="00641AFE"/>
    <w:rsid w:val="00641B4C"/>
    <w:rsid w:val="00641D68"/>
    <w:rsid w:val="00641F12"/>
    <w:rsid w:val="00642938"/>
    <w:rsid w:val="00642E55"/>
    <w:rsid w:val="0064351F"/>
    <w:rsid w:val="00643A55"/>
    <w:rsid w:val="00643E46"/>
    <w:rsid w:val="006449DE"/>
    <w:rsid w:val="00645006"/>
    <w:rsid w:val="006462D8"/>
    <w:rsid w:val="0064636B"/>
    <w:rsid w:val="006464E3"/>
    <w:rsid w:val="00647D0D"/>
    <w:rsid w:val="00650C30"/>
    <w:rsid w:val="00651667"/>
    <w:rsid w:val="00651CE7"/>
    <w:rsid w:val="00651D10"/>
    <w:rsid w:val="00652D55"/>
    <w:rsid w:val="00653399"/>
    <w:rsid w:val="0065365F"/>
    <w:rsid w:val="00655851"/>
    <w:rsid w:val="00656DA4"/>
    <w:rsid w:val="006572AD"/>
    <w:rsid w:val="006578EF"/>
    <w:rsid w:val="00657912"/>
    <w:rsid w:val="00657B21"/>
    <w:rsid w:val="00657C65"/>
    <w:rsid w:val="00660EC2"/>
    <w:rsid w:val="00660F77"/>
    <w:rsid w:val="00661784"/>
    <w:rsid w:val="00662CF4"/>
    <w:rsid w:val="00662D70"/>
    <w:rsid w:val="00663098"/>
    <w:rsid w:val="00663E02"/>
    <w:rsid w:val="00664162"/>
    <w:rsid w:val="00664F0A"/>
    <w:rsid w:val="00664F34"/>
    <w:rsid w:val="00665151"/>
    <w:rsid w:val="00665410"/>
    <w:rsid w:val="00665C18"/>
    <w:rsid w:val="00665F82"/>
    <w:rsid w:val="00667464"/>
    <w:rsid w:val="00667D0D"/>
    <w:rsid w:val="00667D39"/>
    <w:rsid w:val="00667DFA"/>
    <w:rsid w:val="00667FD5"/>
    <w:rsid w:val="00670230"/>
    <w:rsid w:val="0067146E"/>
    <w:rsid w:val="006716EA"/>
    <w:rsid w:val="00671952"/>
    <w:rsid w:val="00671DE1"/>
    <w:rsid w:val="00672496"/>
    <w:rsid w:val="00672569"/>
    <w:rsid w:val="0067268B"/>
    <w:rsid w:val="00673057"/>
    <w:rsid w:val="00673D7E"/>
    <w:rsid w:val="006756B2"/>
    <w:rsid w:val="006757C5"/>
    <w:rsid w:val="00675964"/>
    <w:rsid w:val="006761B3"/>
    <w:rsid w:val="00676285"/>
    <w:rsid w:val="00676B19"/>
    <w:rsid w:val="00677352"/>
    <w:rsid w:val="0067792A"/>
    <w:rsid w:val="00680039"/>
    <w:rsid w:val="006800F2"/>
    <w:rsid w:val="006800FE"/>
    <w:rsid w:val="0068024D"/>
    <w:rsid w:val="006806C2"/>
    <w:rsid w:val="006813CD"/>
    <w:rsid w:val="006813FB"/>
    <w:rsid w:val="00681C99"/>
    <w:rsid w:val="00681CF2"/>
    <w:rsid w:val="00681FC6"/>
    <w:rsid w:val="00682290"/>
    <w:rsid w:val="006822D6"/>
    <w:rsid w:val="006826BA"/>
    <w:rsid w:val="00682A97"/>
    <w:rsid w:val="00683175"/>
    <w:rsid w:val="00683BDD"/>
    <w:rsid w:val="006855A4"/>
    <w:rsid w:val="0068595A"/>
    <w:rsid w:val="00685A67"/>
    <w:rsid w:val="006863C4"/>
    <w:rsid w:val="006866CA"/>
    <w:rsid w:val="00686C37"/>
    <w:rsid w:val="006877C8"/>
    <w:rsid w:val="00687999"/>
    <w:rsid w:val="006879BB"/>
    <w:rsid w:val="00687FE5"/>
    <w:rsid w:val="006901FE"/>
    <w:rsid w:val="006909A8"/>
    <w:rsid w:val="00690FFE"/>
    <w:rsid w:val="00691C3D"/>
    <w:rsid w:val="00692BB8"/>
    <w:rsid w:val="00692D46"/>
    <w:rsid w:val="00694E1C"/>
    <w:rsid w:val="006950AB"/>
    <w:rsid w:val="00695388"/>
    <w:rsid w:val="006953B9"/>
    <w:rsid w:val="00695C88"/>
    <w:rsid w:val="00695CB3"/>
    <w:rsid w:val="00695DE0"/>
    <w:rsid w:val="006965BF"/>
    <w:rsid w:val="00696C87"/>
    <w:rsid w:val="0069752E"/>
    <w:rsid w:val="00697CE3"/>
    <w:rsid w:val="006A04E3"/>
    <w:rsid w:val="006A0F54"/>
    <w:rsid w:val="006A1458"/>
    <w:rsid w:val="006A16F2"/>
    <w:rsid w:val="006A22D0"/>
    <w:rsid w:val="006A2E00"/>
    <w:rsid w:val="006A2FE8"/>
    <w:rsid w:val="006A30B9"/>
    <w:rsid w:val="006A3A7C"/>
    <w:rsid w:val="006A4590"/>
    <w:rsid w:val="006A4619"/>
    <w:rsid w:val="006A5183"/>
    <w:rsid w:val="006A52E0"/>
    <w:rsid w:val="006A533B"/>
    <w:rsid w:val="006A5B84"/>
    <w:rsid w:val="006A6436"/>
    <w:rsid w:val="006A6CB6"/>
    <w:rsid w:val="006A6F65"/>
    <w:rsid w:val="006A6FD6"/>
    <w:rsid w:val="006A7085"/>
    <w:rsid w:val="006A79F7"/>
    <w:rsid w:val="006A7C67"/>
    <w:rsid w:val="006A7FD5"/>
    <w:rsid w:val="006B0264"/>
    <w:rsid w:val="006B0638"/>
    <w:rsid w:val="006B066F"/>
    <w:rsid w:val="006B13D6"/>
    <w:rsid w:val="006B1FE2"/>
    <w:rsid w:val="006B20AC"/>
    <w:rsid w:val="006B2146"/>
    <w:rsid w:val="006B252D"/>
    <w:rsid w:val="006B2839"/>
    <w:rsid w:val="006B4BA8"/>
    <w:rsid w:val="006B4F16"/>
    <w:rsid w:val="006B565B"/>
    <w:rsid w:val="006B6277"/>
    <w:rsid w:val="006B6E5A"/>
    <w:rsid w:val="006B7C30"/>
    <w:rsid w:val="006B7EC2"/>
    <w:rsid w:val="006C3A93"/>
    <w:rsid w:val="006C3D83"/>
    <w:rsid w:val="006C429C"/>
    <w:rsid w:val="006C50F5"/>
    <w:rsid w:val="006C5941"/>
    <w:rsid w:val="006C6354"/>
    <w:rsid w:val="006C6592"/>
    <w:rsid w:val="006C7274"/>
    <w:rsid w:val="006C75E7"/>
    <w:rsid w:val="006D02BF"/>
    <w:rsid w:val="006D0C40"/>
    <w:rsid w:val="006D2231"/>
    <w:rsid w:val="006D35CF"/>
    <w:rsid w:val="006D3CD4"/>
    <w:rsid w:val="006D3EBD"/>
    <w:rsid w:val="006D4531"/>
    <w:rsid w:val="006D45BE"/>
    <w:rsid w:val="006D4650"/>
    <w:rsid w:val="006D7182"/>
    <w:rsid w:val="006D71E2"/>
    <w:rsid w:val="006D71F6"/>
    <w:rsid w:val="006D7718"/>
    <w:rsid w:val="006D7B99"/>
    <w:rsid w:val="006D7BFE"/>
    <w:rsid w:val="006D7C50"/>
    <w:rsid w:val="006D7EFE"/>
    <w:rsid w:val="006E0CBD"/>
    <w:rsid w:val="006E14FC"/>
    <w:rsid w:val="006E1D5D"/>
    <w:rsid w:val="006E1FE5"/>
    <w:rsid w:val="006E2130"/>
    <w:rsid w:val="006E2D63"/>
    <w:rsid w:val="006E2E70"/>
    <w:rsid w:val="006E3C9D"/>
    <w:rsid w:val="006E45ED"/>
    <w:rsid w:val="006E52F6"/>
    <w:rsid w:val="006E5408"/>
    <w:rsid w:val="006E5527"/>
    <w:rsid w:val="006E5F55"/>
    <w:rsid w:val="006E6902"/>
    <w:rsid w:val="006E6996"/>
    <w:rsid w:val="006E6C98"/>
    <w:rsid w:val="006E6EFA"/>
    <w:rsid w:val="006E720D"/>
    <w:rsid w:val="006F0BBC"/>
    <w:rsid w:val="006F0C54"/>
    <w:rsid w:val="006F1BAA"/>
    <w:rsid w:val="006F2DA7"/>
    <w:rsid w:val="006F321D"/>
    <w:rsid w:val="006F3A1C"/>
    <w:rsid w:val="006F4208"/>
    <w:rsid w:val="006F4219"/>
    <w:rsid w:val="006F4B75"/>
    <w:rsid w:val="006F5EE9"/>
    <w:rsid w:val="006F6F4E"/>
    <w:rsid w:val="006F7039"/>
    <w:rsid w:val="007005D2"/>
    <w:rsid w:val="0070064C"/>
    <w:rsid w:val="00700720"/>
    <w:rsid w:val="00700BA9"/>
    <w:rsid w:val="00701433"/>
    <w:rsid w:val="00701739"/>
    <w:rsid w:val="00702735"/>
    <w:rsid w:val="00702FD3"/>
    <w:rsid w:val="00703499"/>
    <w:rsid w:val="00703B4C"/>
    <w:rsid w:val="00703ED2"/>
    <w:rsid w:val="00703F33"/>
    <w:rsid w:val="007044B0"/>
    <w:rsid w:val="00704819"/>
    <w:rsid w:val="00704DEB"/>
    <w:rsid w:val="007050C0"/>
    <w:rsid w:val="007056DB"/>
    <w:rsid w:val="007063D9"/>
    <w:rsid w:val="00706890"/>
    <w:rsid w:val="007068B8"/>
    <w:rsid w:val="007068C3"/>
    <w:rsid w:val="00706C3F"/>
    <w:rsid w:val="00707301"/>
    <w:rsid w:val="0070737F"/>
    <w:rsid w:val="0070760C"/>
    <w:rsid w:val="007077FE"/>
    <w:rsid w:val="00707815"/>
    <w:rsid w:val="00707CA6"/>
    <w:rsid w:val="00710D35"/>
    <w:rsid w:val="00711550"/>
    <w:rsid w:val="0071167D"/>
    <w:rsid w:val="00711743"/>
    <w:rsid w:val="0071183A"/>
    <w:rsid w:val="00711C9D"/>
    <w:rsid w:val="007120B0"/>
    <w:rsid w:val="0071226C"/>
    <w:rsid w:val="00712CEA"/>
    <w:rsid w:val="00713317"/>
    <w:rsid w:val="00713A56"/>
    <w:rsid w:val="00713AEE"/>
    <w:rsid w:val="007145DA"/>
    <w:rsid w:val="00714690"/>
    <w:rsid w:val="00714981"/>
    <w:rsid w:val="00714E46"/>
    <w:rsid w:val="00714F28"/>
    <w:rsid w:val="00715332"/>
    <w:rsid w:val="007156F9"/>
    <w:rsid w:val="00715BDE"/>
    <w:rsid w:val="007162C9"/>
    <w:rsid w:val="00716D79"/>
    <w:rsid w:val="00717B91"/>
    <w:rsid w:val="00717DEF"/>
    <w:rsid w:val="00720113"/>
    <w:rsid w:val="00720EAE"/>
    <w:rsid w:val="00720EBA"/>
    <w:rsid w:val="00720ED4"/>
    <w:rsid w:val="00721403"/>
    <w:rsid w:val="00722EA6"/>
    <w:rsid w:val="00722F92"/>
    <w:rsid w:val="00724D60"/>
    <w:rsid w:val="00725263"/>
    <w:rsid w:val="007253E9"/>
    <w:rsid w:val="0072543C"/>
    <w:rsid w:val="00725D7C"/>
    <w:rsid w:val="00726296"/>
    <w:rsid w:val="0072640F"/>
    <w:rsid w:val="007269A4"/>
    <w:rsid w:val="00726B96"/>
    <w:rsid w:val="007275DA"/>
    <w:rsid w:val="007309C4"/>
    <w:rsid w:val="00730EF2"/>
    <w:rsid w:val="00731C00"/>
    <w:rsid w:val="00731F17"/>
    <w:rsid w:val="00732D54"/>
    <w:rsid w:val="00733254"/>
    <w:rsid w:val="007333F7"/>
    <w:rsid w:val="0073368B"/>
    <w:rsid w:val="0073490F"/>
    <w:rsid w:val="00734996"/>
    <w:rsid w:val="00735381"/>
    <w:rsid w:val="0073667B"/>
    <w:rsid w:val="007370A9"/>
    <w:rsid w:val="007374B0"/>
    <w:rsid w:val="007376EC"/>
    <w:rsid w:val="007379FA"/>
    <w:rsid w:val="0074043B"/>
    <w:rsid w:val="00740556"/>
    <w:rsid w:val="00740BE7"/>
    <w:rsid w:val="00741186"/>
    <w:rsid w:val="007412F3"/>
    <w:rsid w:val="00741758"/>
    <w:rsid w:val="00742812"/>
    <w:rsid w:val="00742D6E"/>
    <w:rsid w:val="00742DEC"/>
    <w:rsid w:val="0074303E"/>
    <w:rsid w:val="0074342F"/>
    <w:rsid w:val="0074396B"/>
    <w:rsid w:val="00743A9A"/>
    <w:rsid w:val="00743D51"/>
    <w:rsid w:val="00744463"/>
    <w:rsid w:val="00744831"/>
    <w:rsid w:val="00745020"/>
    <w:rsid w:val="00745704"/>
    <w:rsid w:val="007462D9"/>
    <w:rsid w:val="0074678F"/>
    <w:rsid w:val="007502FE"/>
    <w:rsid w:val="0075097D"/>
    <w:rsid w:val="007509E3"/>
    <w:rsid w:val="00750A5E"/>
    <w:rsid w:val="00750BE9"/>
    <w:rsid w:val="0075164F"/>
    <w:rsid w:val="0075173C"/>
    <w:rsid w:val="00751B8E"/>
    <w:rsid w:val="00751C1F"/>
    <w:rsid w:val="007521B1"/>
    <w:rsid w:val="007528E8"/>
    <w:rsid w:val="00752B24"/>
    <w:rsid w:val="00752BFB"/>
    <w:rsid w:val="00752F40"/>
    <w:rsid w:val="00754922"/>
    <w:rsid w:val="00754FB9"/>
    <w:rsid w:val="007552D4"/>
    <w:rsid w:val="007553B3"/>
    <w:rsid w:val="00755FA3"/>
    <w:rsid w:val="007561D0"/>
    <w:rsid w:val="00756882"/>
    <w:rsid w:val="00756CEF"/>
    <w:rsid w:val="00756D75"/>
    <w:rsid w:val="007571CE"/>
    <w:rsid w:val="00757D17"/>
    <w:rsid w:val="00757DF2"/>
    <w:rsid w:val="007601AC"/>
    <w:rsid w:val="00760444"/>
    <w:rsid w:val="00760599"/>
    <w:rsid w:val="007608AD"/>
    <w:rsid w:val="00760EDF"/>
    <w:rsid w:val="0076130A"/>
    <w:rsid w:val="0076171D"/>
    <w:rsid w:val="00761AF5"/>
    <w:rsid w:val="00762336"/>
    <w:rsid w:val="00762901"/>
    <w:rsid w:val="00763818"/>
    <w:rsid w:val="007644B3"/>
    <w:rsid w:val="0076452F"/>
    <w:rsid w:val="007646DA"/>
    <w:rsid w:val="007648F0"/>
    <w:rsid w:val="00765216"/>
    <w:rsid w:val="00766071"/>
    <w:rsid w:val="007662B4"/>
    <w:rsid w:val="007667CA"/>
    <w:rsid w:val="00767ABC"/>
    <w:rsid w:val="00767D20"/>
    <w:rsid w:val="007705D2"/>
    <w:rsid w:val="00771D86"/>
    <w:rsid w:val="00771FF6"/>
    <w:rsid w:val="00772072"/>
    <w:rsid w:val="007725B0"/>
    <w:rsid w:val="007725DF"/>
    <w:rsid w:val="00772ACE"/>
    <w:rsid w:val="00772B78"/>
    <w:rsid w:val="00773D52"/>
    <w:rsid w:val="00774470"/>
    <w:rsid w:val="0077550E"/>
    <w:rsid w:val="00775BBA"/>
    <w:rsid w:val="00777C97"/>
    <w:rsid w:val="00777DBD"/>
    <w:rsid w:val="00777FA2"/>
    <w:rsid w:val="007806AF"/>
    <w:rsid w:val="00781EA5"/>
    <w:rsid w:val="007826F1"/>
    <w:rsid w:val="00782E00"/>
    <w:rsid w:val="007836E0"/>
    <w:rsid w:val="0078398B"/>
    <w:rsid w:val="00783D97"/>
    <w:rsid w:val="00783E9B"/>
    <w:rsid w:val="007843EE"/>
    <w:rsid w:val="0078497C"/>
    <w:rsid w:val="007856F0"/>
    <w:rsid w:val="00785BB1"/>
    <w:rsid w:val="00786199"/>
    <w:rsid w:val="00786A51"/>
    <w:rsid w:val="00786D72"/>
    <w:rsid w:val="00787169"/>
    <w:rsid w:val="00787AE5"/>
    <w:rsid w:val="00791396"/>
    <w:rsid w:val="00791F7C"/>
    <w:rsid w:val="00793116"/>
    <w:rsid w:val="0079380E"/>
    <w:rsid w:val="00793FA9"/>
    <w:rsid w:val="00794091"/>
    <w:rsid w:val="007944A2"/>
    <w:rsid w:val="00794A72"/>
    <w:rsid w:val="00794DF4"/>
    <w:rsid w:val="00795A86"/>
    <w:rsid w:val="00795DB4"/>
    <w:rsid w:val="0079666F"/>
    <w:rsid w:val="007969D6"/>
    <w:rsid w:val="00797304"/>
    <w:rsid w:val="007A106F"/>
    <w:rsid w:val="007A1A5E"/>
    <w:rsid w:val="007A1FCC"/>
    <w:rsid w:val="007A201E"/>
    <w:rsid w:val="007A264C"/>
    <w:rsid w:val="007A330E"/>
    <w:rsid w:val="007A35A4"/>
    <w:rsid w:val="007A37D0"/>
    <w:rsid w:val="007A43E9"/>
    <w:rsid w:val="007A441D"/>
    <w:rsid w:val="007A4EFA"/>
    <w:rsid w:val="007A521F"/>
    <w:rsid w:val="007A538B"/>
    <w:rsid w:val="007A543B"/>
    <w:rsid w:val="007A5E8C"/>
    <w:rsid w:val="007A61DC"/>
    <w:rsid w:val="007A6446"/>
    <w:rsid w:val="007A6588"/>
    <w:rsid w:val="007A70D5"/>
    <w:rsid w:val="007B11E3"/>
    <w:rsid w:val="007B1460"/>
    <w:rsid w:val="007B2D7C"/>
    <w:rsid w:val="007B3601"/>
    <w:rsid w:val="007B3B39"/>
    <w:rsid w:val="007B3CD5"/>
    <w:rsid w:val="007B3E83"/>
    <w:rsid w:val="007B3EB8"/>
    <w:rsid w:val="007B44EA"/>
    <w:rsid w:val="007B45F1"/>
    <w:rsid w:val="007B53C2"/>
    <w:rsid w:val="007B5478"/>
    <w:rsid w:val="007B5B3D"/>
    <w:rsid w:val="007B64CA"/>
    <w:rsid w:val="007B6CFF"/>
    <w:rsid w:val="007B6DBF"/>
    <w:rsid w:val="007B732E"/>
    <w:rsid w:val="007B7393"/>
    <w:rsid w:val="007C04AF"/>
    <w:rsid w:val="007C09F4"/>
    <w:rsid w:val="007C1A3D"/>
    <w:rsid w:val="007C2148"/>
    <w:rsid w:val="007C2591"/>
    <w:rsid w:val="007C2CA7"/>
    <w:rsid w:val="007C33C5"/>
    <w:rsid w:val="007C3510"/>
    <w:rsid w:val="007C38A4"/>
    <w:rsid w:val="007C455F"/>
    <w:rsid w:val="007C472C"/>
    <w:rsid w:val="007C4772"/>
    <w:rsid w:val="007C56B3"/>
    <w:rsid w:val="007C59BF"/>
    <w:rsid w:val="007C6010"/>
    <w:rsid w:val="007C67AC"/>
    <w:rsid w:val="007C73B3"/>
    <w:rsid w:val="007C7AED"/>
    <w:rsid w:val="007C7BC6"/>
    <w:rsid w:val="007C7D3C"/>
    <w:rsid w:val="007D0580"/>
    <w:rsid w:val="007D17F8"/>
    <w:rsid w:val="007D20C8"/>
    <w:rsid w:val="007D2625"/>
    <w:rsid w:val="007D34E0"/>
    <w:rsid w:val="007D3602"/>
    <w:rsid w:val="007D3AF2"/>
    <w:rsid w:val="007D3B1F"/>
    <w:rsid w:val="007D3DDE"/>
    <w:rsid w:val="007D42BD"/>
    <w:rsid w:val="007D555D"/>
    <w:rsid w:val="007D6442"/>
    <w:rsid w:val="007D6CFB"/>
    <w:rsid w:val="007D74EE"/>
    <w:rsid w:val="007D76C6"/>
    <w:rsid w:val="007D7D52"/>
    <w:rsid w:val="007D7E5B"/>
    <w:rsid w:val="007E0318"/>
    <w:rsid w:val="007E1013"/>
    <w:rsid w:val="007E1690"/>
    <w:rsid w:val="007E1C80"/>
    <w:rsid w:val="007E1D25"/>
    <w:rsid w:val="007E24EF"/>
    <w:rsid w:val="007E2AB8"/>
    <w:rsid w:val="007E2EEA"/>
    <w:rsid w:val="007E43FB"/>
    <w:rsid w:val="007E4CC5"/>
    <w:rsid w:val="007E5370"/>
    <w:rsid w:val="007E6002"/>
    <w:rsid w:val="007E638B"/>
    <w:rsid w:val="007E68D5"/>
    <w:rsid w:val="007E6FB7"/>
    <w:rsid w:val="007E70E2"/>
    <w:rsid w:val="007E74D2"/>
    <w:rsid w:val="007E7EFB"/>
    <w:rsid w:val="007F06F5"/>
    <w:rsid w:val="007F0974"/>
    <w:rsid w:val="007F0B61"/>
    <w:rsid w:val="007F0BC6"/>
    <w:rsid w:val="007F117E"/>
    <w:rsid w:val="007F20D7"/>
    <w:rsid w:val="007F21C8"/>
    <w:rsid w:val="007F227C"/>
    <w:rsid w:val="007F38EC"/>
    <w:rsid w:val="007F4A5C"/>
    <w:rsid w:val="007F69B0"/>
    <w:rsid w:val="007F6B84"/>
    <w:rsid w:val="007F778D"/>
    <w:rsid w:val="007F7DD6"/>
    <w:rsid w:val="0080032A"/>
    <w:rsid w:val="008009E8"/>
    <w:rsid w:val="00800F8E"/>
    <w:rsid w:val="0080110F"/>
    <w:rsid w:val="00801191"/>
    <w:rsid w:val="00801CCE"/>
    <w:rsid w:val="00801F58"/>
    <w:rsid w:val="0080358E"/>
    <w:rsid w:val="00804FA9"/>
    <w:rsid w:val="0080531C"/>
    <w:rsid w:val="008053C1"/>
    <w:rsid w:val="00805CCE"/>
    <w:rsid w:val="00805DCB"/>
    <w:rsid w:val="00806364"/>
    <w:rsid w:val="0080688C"/>
    <w:rsid w:val="00806961"/>
    <w:rsid w:val="008069B3"/>
    <w:rsid w:val="00806AD9"/>
    <w:rsid w:val="008070A6"/>
    <w:rsid w:val="00807501"/>
    <w:rsid w:val="00807862"/>
    <w:rsid w:val="00807B4A"/>
    <w:rsid w:val="00807EED"/>
    <w:rsid w:val="00810AC3"/>
    <w:rsid w:val="00810D0B"/>
    <w:rsid w:val="00810FC0"/>
    <w:rsid w:val="00811118"/>
    <w:rsid w:val="008119A8"/>
    <w:rsid w:val="00811C8C"/>
    <w:rsid w:val="008125BE"/>
    <w:rsid w:val="0081300F"/>
    <w:rsid w:val="008139CE"/>
    <w:rsid w:val="00813A94"/>
    <w:rsid w:val="008141D2"/>
    <w:rsid w:val="0081430E"/>
    <w:rsid w:val="00814FDB"/>
    <w:rsid w:val="00815052"/>
    <w:rsid w:val="00815163"/>
    <w:rsid w:val="00815923"/>
    <w:rsid w:val="00815DA4"/>
    <w:rsid w:val="008163BE"/>
    <w:rsid w:val="008164D9"/>
    <w:rsid w:val="008169DD"/>
    <w:rsid w:val="00816B4A"/>
    <w:rsid w:val="00816D92"/>
    <w:rsid w:val="00816E95"/>
    <w:rsid w:val="00816F92"/>
    <w:rsid w:val="0081765A"/>
    <w:rsid w:val="00817A1E"/>
    <w:rsid w:val="00817C47"/>
    <w:rsid w:val="00817E4C"/>
    <w:rsid w:val="00817EA2"/>
    <w:rsid w:val="00817ED3"/>
    <w:rsid w:val="00820480"/>
    <w:rsid w:val="00820A06"/>
    <w:rsid w:val="00820DBF"/>
    <w:rsid w:val="008213C5"/>
    <w:rsid w:val="00821697"/>
    <w:rsid w:val="00821932"/>
    <w:rsid w:val="0082282F"/>
    <w:rsid w:val="00822FCA"/>
    <w:rsid w:val="00823B96"/>
    <w:rsid w:val="00823CE8"/>
    <w:rsid w:val="0082418E"/>
    <w:rsid w:val="00824505"/>
    <w:rsid w:val="00824D58"/>
    <w:rsid w:val="0082624D"/>
    <w:rsid w:val="00826509"/>
    <w:rsid w:val="0082664C"/>
    <w:rsid w:val="0082686F"/>
    <w:rsid w:val="00827513"/>
    <w:rsid w:val="00827B9B"/>
    <w:rsid w:val="00827BF5"/>
    <w:rsid w:val="008300EE"/>
    <w:rsid w:val="008308F0"/>
    <w:rsid w:val="008317D7"/>
    <w:rsid w:val="00831870"/>
    <w:rsid w:val="0083191E"/>
    <w:rsid w:val="00831B5F"/>
    <w:rsid w:val="0083202B"/>
    <w:rsid w:val="00833C46"/>
    <w:rsid w:val="00834F6F"/>
    <w:rsid w:val="0083506D"/>
    <w:rsid w:val="008357F7"/>
    <w:rsid w:val="00836218"/>
    <w:rsid w:val="00836613"/>
    <w:rsid w:val="0083675A"/>
    <w:rsid w:val="00836FEB"/>
    <w:rsid w:val="008371FE"/>
    <w:rsid w:val="008377DE"/>
    <w:rsid w:val="008401DB"/>
    <w:rsid w:val="008402B7"/>
    <w:rsid w:val="008410A0"/>
    <w:rsid w:val="00841C54"/>
    <w:rsid w:val="008422B8"/>
    <w:rsid w:val="008440E1"/>
    <w:rsid w:val="0084456E"/>
    <w:rsid w:val="00844B29"/>
    <w:rsid w:val="00844F31"/>
    <w:rsid w:val="0084537D"/>
    <w:rsid w:val="0084541F"/>
    <w:rsid w:val="00845543"/>
    <w:rsid w:val="00845FB7"/>
    <w:rsid w:val="008474B6"/>
    <w:rsid w:val="0084755A"/>
    <w:rsid w:val="008501C2"/>
    <w:rsid w:val="00850902"/>
    <w:rsid w:val="00850B83"/>
    <w:rsid w:val="00851E14"/>
    <w:rsid w:val="00852E5F"/>
    <w:rsid w:val="008537A0"/>
    <w:rsid w:val="0085399A"/>
    <w:rsid w:val="0085484C"/>
    <w:rsid w:val="008549F6"/>
    <w:rsid w:val="00855A03"/>
    <w:rsid w:val="00857697"/>
    <w:rsid w:val="008578C6"/>
    <w:rsid w:val="00860090"/>
    <w:rsid w:val="00860D0B"/>
    <w:rsid w:val="00862408"/>
    <w:rsid w:val="008625B6"/>
    <w:rsid w:val="00863D5B"/>
    <w:rsid w:val="00865356"/>
    <w:rsid w:val="008660A9"/>
    <w:rsid w:val="00866114"/>
    <w:rsid w:val="0086650D"/>
    <w:rsid w:val="008668E1"/>
    <w:rsid w:val="008673C6"/>
    <w:rsid w:val="00867A41"/>
    <w:rsid w:val="00867DCE"/>
    <w:rsid w:val="00867F5B"/>
    <w:rsid w:val="00870047"/>
    <w:rsid w:val="00870976"/>
    <w:rsid w:val="0087179E"/>
    <w:rsid w:val="00872364"/>
    <w:rsid w:val="008727A9"/>
    <w:rsid w:val="00874469"/>
    <w:rsid w:val="00874491"/>
    <w:rsid w:val="00874647"/>
    <w:rsid w:val="008747C6"/>
    <w:rsid w:val="00874C9D"/>
    <w:rsid w:val="008752F6"/>
    <w:rsid w:val="00875907"/>
    <w:rsid w:val="00875ABD"/>
    <w:rsid w:val="0087650F"/>
    <w:rsid w:val="00876AE4"/>
    <w:rsid w:val="00877057"/>
    <w:rsid w:val="00877D0A"/>
    <w:rsid w:val="00877F21"/>
    <w:rsid w:val="00880A17"/>
    <w:rsid w:val="00880F65"/>
    <w:rsid w:val="00881038"/>
    <w:rsid w:val="00881BCC"/>
    <w:rsid w:val="008823A4"/>
    <w:rsid w:val="008824FA"/>
    <w:rsid w:val="00883CE3"/>
    <w:rsid w:val="00884343"/>
    <w:rsid w:val="00885583"/>
    <w:rsid w:val="00885A23"/>
    <w:rsid w:val="00885EC5"/>
    <w:rsid w:val="00886513"/>
    <w:rsid w:val="00886714"/>
    <w:rsid w:val="00886A60"/>
    <w:rsid w:val="008872FB"/>
    <w:rsid w:val="00887724"/>
    <w:rsid w:val="00887753"/>
    <w:rsid w:val="008928AD"/>
    <w:rsid w:val="008928D1"/>
    <w:rsid w:val="00893221"/>
    <w:rsid w:val="008932BD"/>
    <w:rsid w:val="00893920"/>
    <w:rsid w:val="00894BC1"/>
    <w:rsid w:val="00894F22"/>
    <w:rsid w:val="00894FED"/>
    <w:rsid w:val="0089535F"/>
    <w:rsid w:val="008956A9"/>
    <w:rsid w:val="0089581E"/>
    <w:rsid w:val="0089596F"/>
    <w:rsid w:val="00896F6E"/>
    <w:rsid w:val="008970C1"/>
    <w:rsid w:val="00897751"/>
    <w:rsid w:val="008A06FF"/>
    <w:rsid w:val="008A08D2"/>
    <w:rsid w:val="008A1182"/>
    <w:rsid w:val="008A17D2"/>
    <w:rsid w:val="008A1A2C"/>
    <w:rsid w:val="008A1BD2"/>
    <w:rsid w:val="008A1D22"/>
    <w:rsid w:val="008A24A9"/>
    <w:rsid w:val="008A2A1E"/>
    <w:rsid w:val="008A386E"/>
    <w:rsid w:val="008A3CF0"/>
    <w:rsid w:val="008A3E85"/>
    <w:rsid w:val="008A4141"/>
    <w:rsid w:val="008A43C4"/>
    <w:rsid w:val="008A498F"/>
    <w:rsid w:val="008A69D0"/>
    <w:rsid w:val="008A6D40"/>
    <w:rsid w:val="008A6F40"/>
    <w:rsid w:val="008A77B4"/>
    <w:rsid w:val="008A7FAA"/>
    <w:rsid w:val="008B0166"/>
    <w:rsid w:val="008B134A"/>
    <w:rsid w:val="008B149A"/>
    <w:rsid w:val="008B1BDF"/>
    <w:rsid w:val="008B28DB"/>
    <w:rsid w:val="008B3438"/>
    <w:rsid w:val="008B3522"/>
    <w:rsid w:val="008B38E0"/>
    <w:rsid w:val="008B3E1C"/>
    <w:rsid w:val="008B4133"/>
    <w:rsid w:val="008B4320"/>
    <w:rsid w:val="008B51F1"/>
    <w:rsid w:val="008B6096"/>
    <w:rsid w:val="008B61C3"/>
    <w:rsid w:val="008B6B13"/>
    <w:rsid w:val="008B740A"/>
    <w:rsid w:val="008B7673"/>
    <w:rsid w:val="008C0448"/>
    <w:rsid w:val="008C1279"/>
    <w:rsid w:val="008C1DD2"/>
    <w:rsid w:val="008C295E"/>
    <w:rsid w:val="008C2CBB"/>
    <w:rsid w:val="008C2E69"/>
    <w:rsid w:val="008C31C4"/>
    <w:rsid w:val="008C3447"/>
    <w:rsid w:val="008C3E2F"/>
    <w:rsid w:val="008C3F4C"/>
    <w:rsid w:val="008C4194"/>
    <w:rsid w:val="008C4915"/>
    <w:rsid w:val="008C4C3B"/>
    <w:rsid w:val="008C4D06"/>
    <w:rsid w:val="008C4D8A"/>
    <w:rsid w:val="008C4DDC"/>
    <w:rsid w:val="008C5275"/>
    <w:rsid w:val="008C55EC"/>
    <w:rsid w:val="008C57BE"/>
    <w:rsid w:val="008C6485"/>
    <w:rsid w:val="008C6BFF"/>
    <w:rsid w:val="008C74B1"/>
    <w:rsid w:val="008C7D31"/>
    <w:rsid w:val="008D0224"/>
    <w:rsid w:val="008D089B"/>
    <w:rsid w:val="008D1769"/>
    <w:rsid w:val="008D2AA3"/>
    <w:rsid w:val="008D2B19"/>
    <w:rsid w:val="008D314A"/>
    <w:rsid w:val="008D3986"/>
    <w:rsid w:val="008D4025"/>
    <w:rsid w:val="008D43B5"/>
    <w:rsid w:val="008D4A6F"/>
    <w:rsid w:val="008D4AFF"/>
    <w:rsid w:val="008D4BC4"/>
    <w:rsid w:val="008D4EA3"/>
    <w:rsid w:val="008D5100"/>
    <w:rsid w:val="008D655F"/>
    <w:rsid w:val="008D708D"/>
    <w:rsid w:val="008D70B6"/>
    <w:rsid w:val="008D77CA"/>
    <w:rsid w:val="008D7D5E"/>
    <w:rsid w:val="008E01C4"/>
    <w:rsid w:val="008E03DA"/>
    <w:rsid w:val="008E05E4"/>
    <w:rsid w:val="008E0856"/>
    <w:rsid w:val="008E1391"/>
    <w:rsid w:val="008E1640"/>
    <w:rsid w:val="008E179C"/>
    <w:rsid w:val="008E1CDD"/>
    <w:rsid w:val="008E2835"/>
    <w:rsid w:val="008E2B6F"/>
    <w:rsid w:val="008E2D84"/>
    <w:rsid w:val="008E33BB"/>
    <w:rsid w:val="008E3A5B"/>
    <w:rsid w:val="008E3B1C"/>
    <w:rsid w:val="008E4BA5"/>
    <w:rsid w:val="008E4E1C"/>
    <w:rsid w:val="008E4EE1"/>
    <w:rsid w:val="008E5141"/>
    <w:rsid w:val="008E5698"/>
    <w:rsid w:val="008E56DE"/>
    <w:rsid w:val="008E5924"/>
    <w:rsid w:val="008E65EC"/>
    <w:rsid w:val="008E684F"/>
    <w:rsid w:val="008E7348"/>
    <w:rsid w:val="008E7542"/>
    <w:rsid w:val="008E7BC4"/>
    <w:rsid w:val="008E7C5B"/>
    <w:rsid w:val="008F0B2D"/>
    <w:rsid w:val="008F1D55"/>
    <w:rsid w:val="008F3B45"/>
    <w:rsid w:val="008F3CA2"/>
    <w:rsid w:val="008F3D82"/>
    <w:rsid w:val="008F5612"/>
    <w:rsid w:val="008F5BEC"/>
    <w:rsid w:val="008F67DA"/>
    <w:rsid w:val="008F67ED"/>
    <w:rsid w:val="008F6F28"/>
    <w:rsid w:val="008F7135"/>
    <w:rsid w:val="008F7F2C"/>
    <w:rsid w:val="009004CA"/>
    <w:rsid w:val="0090106B"/>
    <w:rsid w:val="009010E5"/>
    <w:rsid w:val="0090201E"/>
    <w:rsid w:val="009027DA"/>
    <w:rsid w:val="00902BE6"/>
    <w:rsid w:val="00903190"/>
    <w:rsid w:val="009035BB"/>
    <w:rsid w:val="0090447E"/>
    <w:rsid w:val="009044F1"/>
    <w:rsid w:val="00905196"/>
    <w:rsid w:val="009051E6"/>
    <w:rsid w:val="0090541A"/>
    <w:rsid w:val="009055AA"/>
    <w:rsid w:val="00905AEA"/>
    <w:rsid w:val="009061AD"/>
    <w:rsid w:val="00907D6D"/>
    <w:rsid w:val="0091005B"/>
    <w:rsid w:val="00910296"/>
    <w:rsid w:val="0091127C"/>
    <w:rsid w:val="00911DB9"/>
    <w:rsid w:val="00911E13"/>
    <w:rsid w:val="00911E2E"/>
    <w:rsid w:val="00913594"/>
    <w:rsid w:val="00913623"/>
    <w:rsid w:val="00913AFD"/>
    <w:rsid w:val="00913BBB"/>
    <w:rsid w:val="00913ECD"/>
    <w:rsid w:val="0091456B"/>
    <w:rsid w:val="009149E4"/>
    <w:rsid w:val="0091597C"/>
    <w:rsid w:val="009160BC"/>
    <w:rsid w:val="009169C5"/>
    <w:rsid w:val="00916BBD"/>
    <w:rsid w:val="0091736E"/>
    <w:rsid w:val="00917BB6"/>
    <w:rsid w:val="009201CA"/>
    <w:rsid w:val="00920827"/>
    <w:rsid w:val="00920F2E"/>
    <w:rsid w:val="00921E2A"/>
    <w:rsid w:val="009224AE"/>
    <w:rsid w:val="009224D2"/>
    <w:rsid w:val="009224E6"/>
    <w:rsid w:val="00922A1A"/>
    <w:rsid w:val="00922ADF"/>
    <w:rsid w:val="009237A9"/>
    <w:rsid w:val="0092387D"/>
    <w:rsid w:val="009241D3"/>
    <w:rsid w:val="00924338"/>
    <w:rsid w:val="00924B55"/>
    <w:rsid w:val="00924E9D"/>
    <w:rsid w:val="009256A4"/>
    <w:rsid w:val="0092600D"/>
    <w:rsid w:val="009264EB"/>
    <w:rsid w:val="0092680D"/>
    <w:rsid w:val="00926FD5"/>
    <w:rsid w:val="0092705A"/>
    <w:rsid w:val="00927C74"/>
    <w:rsid w:val="009304C5"/>
    <w:rsid w:val="00930C33"/>
    <w:rsid w:val="00931069"/>
    <w:rsid w:val="00932FCF"/>
    <w:rsid w:val="00933CFD"/>
    <w:rsid w:val="00933DDA"/>
    <w:rsid w:val="0093416F"/>
    <w:rsid w:val="009342C7"/>
    <w:rsid w:val="00934A91"/>
    <w:rsid w:val="00935446"/>
    <w:rsid w:val="009357DE"/>
    <w:rsid w:val="00935855"/>
    <w:rsid w:val="00935D6D"/>
    <w:rsid w:val="00936145"/>
    <w:rsid w:val="009361FB"/>
    <w:rsid w:val="00936533"/>
    <w:rsid w:val="00936914"/>
    <w:rsid w:val="00936AE1"/>
    <w:rsid w:val="00936B73"/>
    <w:rsid w:val="00936B97"/>
    <w:rsid w:val="00937155"/>
    <w:rsid w:val="00940C68"/>
    <w:rsid w:val="00940CBC"/>
    <w:rsid w:val="00940E90"/>
    <w:rsid w:val="00941432"/>
    <w:rsid w:val="00942A07"/>
    <w:rsid w:val="00942DD6"/>
    <w:rsid w:val="009431CF"/>
    <w:rsid w:val="00943204"/>
    <w:rsid w:val="009435D4"/>
    <w:rsid w:val="00943645"/>
    <w:rsid w:val="009436C8"/>
    <w:rsid w:val="009449D7"/>
    <w:rsid w:val="00945147"/>
    <w:rsid w:val="00946092"/>
    <w:rsid w:val="009461E9"/>
    <w:rsid w:val="00946E14"/>
    <w:rsid w:val="00946ECB"/>
    <w:rsid w:val="009511B5"/>
    <w:rsid w:val="0095133E"/>
    <w:rsid w:val="00951469"/>
    <w:rsid w:val="00951C0F"/>
    <w:rsid w:val="009522A8"/>
    <w:rsid w:val="0095245A"/>
    <w:rsid w:val="00952484"/>
    <w:rsid w:val="009528EA"/>
    <w:rsid w:val="00952911"/>
    <w:rsid w:val="00952BB0"/>
    <w:rsid w:val="009531BE"/>
    <w:rsid w:val="00953601"/>
    <w:rsid w:val="00953728"/>
    <w:rsid w:val="00953B01"/>
    <w:rsid w:val="00954218"/>
    <w:rsid w:val="009547AC"/>
    <w:rsid w:val="00954AF7"/>
    <w:rsid w:val="00955126"/>
    <w:rsid w:val="00955629"/>
    <w:rsid w:val="00956A03"/>
    <w:rsid w:val="00956AA6"/>
    <w:rsid w:val="00956BED"/>
    <w:rsid w:val="00957446"/>
    <w:rsid w:val="00957817"/>
    <w:rsid w:val="00957EFD"/>
    <w:rsid w:val="00960C6A"/>
    <w:rsid w:val="00961EFA"/>
    <w:rsid w:val="009622A6"/>
    <w:rsid w:val="00963E53"/>
    <w:rsid w:val="00963F08"/>
    <w:rsid w:val="00964084"/>
    <w:rsid w:val="0096491D"/>
    <w:rsid w:val="00964DBD"/>
    <w:rsid w:val="0096503A"/>
    <w:rsid w:val="00965346"/>
    <w:rsid w:val="00965430"/>
    <w:rsid w:val="0096609A"/>
    <w:rsid w:val="0096612C"/>
    <w:rsid w:val="009661B6"/>
    <w:rsid w:val="00966360"/>
    <w:rsid w:val="00966609"/>
    <w:rsid w:val="00966E85"/>
    <w:rsid w:val="00966EF5"/>
    <w:rsid w:val="00966F75"/>
    <w:rsid w:val="00967054"/>
    <w:rsid w:val="009703CB"/>
    <w:rsid w:val="009717E4"/>
    <w:rsid w:val="00971D8D"/>
    <w:rsid w:val="00971DA3"/>
    <w:rsid w:val="00972B85"/>
    <w:rsid w:val="00972FBB"/>
    <w:rsid w:val="009734C7"/>
    <w:rsid w:val="00973C8A"/>
    <w:rsid w:val="0097455A"/>
    <w:rsid w:val="00974DB1"/>
    <w:rsid w:val="00974E39"/>
    <w:rsid w:val="00975513"/>
    <w:rsid w:val="00976094"/>
    <w:rsid w:val="009766E6"/>
    <w:rsid w:val="00980AC4"/>
    <w:rsid w:val="00981712"/>
    <w:rsid w:val="00981DCB"/>
    <w:rsid w:val="00982409"/>
    <w:rsid w:val="00982425"/>
    <w:rsid w:val="00982B07"/>
    <w:rsid w:val="00983174"/>
    <w:rsid w:val="009831FE"/>
    <w:rsid w:val="009839D9"/>
    <w:rsid w:val="009851D6"/>
    <w:rsid w:val="00985539"/>
    <w:rsid w:val="00985BA0"/>
    <w:rsid w:val="00986735"/>
    <w:rsid w:val="0098746A"/>
    <w:rsid w:val="00987B50"/>
    <w:rsid w:val="009902DF"/>
    <w:rsid w:val="00990DAA"/>
    <w:rsid w:val="00990F7A"/>
    <w:rsid w:val="00992F24"/>
    <w:rsid w:val="009933AB"/>
    <w:rsid w:val="00993B38"/>
    <w:rsid w:val="009948C7"/>
    <w:rsid w:val="00994ABF"/>
    <w:rsid w:val="00995DE7"/>
    <w:rsid w:val="00996009"/>
    <w:rsid w:val="009969C0"/>
    <w:rsid w:val="0099704F"/>
    <w:rsid w:val="00997114"/>
    <w:rsid w:val="009A053B"/>
    <w:rsid w:val="009A0EA6"/>
    <w:rsid w:val="009A1AFC"/>
    <w:rsid w:val="009A235A"/>
    <w:rsid w:val="009A30AA"/>
    <w:rsid w:val="009A4E78"/>
    <w:rsid w:val="009A5100"/>
    <w:rsid w:val="009A530A"/>
    <w:rsid w:val="009A57DC"/>
    <w:rsid w:val="009A5A82"/>
    <w:rsid w:val="009A6CF0"/>
    <w:rsid w:val="009A76B8"/>
    <w:rsid w:val="009A78FE"/>
    <w:rsid w:val="009A7C95"/>
    <w:rsid w:val="009B047A"/>
    <w:rsid w:val="009B04B9"/>
    <w:rsid w:val="009B1739"/>
    <w:rsid w:val="009B2031"/>
    <w:rsid w:val="009B2184"/>
    <w:rsid w:val="009B2536"/>
    <w:rsid w:val="009B2C8A"/>
    <w:rsid w:val="009B3C73"/>
    <w:rsid w:val="009B43FF"/>
    <w:rsid w:val="009B4531"/>
    <w:rsid w:val="009B45F4"/>
    <w:rsid w:val="009B4E6E"/>
    <w:rsid w:val="009B51F3"/>
    <w:rsid w:val="009B5DFA"/>
    <w:rsid w:val="009B640D"/>
    <w:rsid w:val="009B67C9"/>
    <w:rsid w:val="009B6C9B"/>
    <w:rsid w:val="009B6E63"/>
    <w:rsid w:val="009B6F13"/>
    <w:rsid w:val="009B712A"/>
    <w:rsid w:val="009B7D99"/>
    <w:rsid w:val="009B7DBF"/>
    <w:rsid w:val="009C0269"/>
    <w:rsid w:val="009C0349"/>
    <w:rsid w:val="009C0814"/>
    <w:rsid w:val="009C1743"/>
    <w:rsid w:val="009C1B3A"/>
    <w:rsid w:val="009C1C29"/>
    <w:rsid w:val="009C2275"/>
    <w:rsid w:val="009C2282"/>
    <w:rsid w:val="009C35FC"/>
    <w:rsid w:val="009C3AA9"/>
    <w:rsid w:val="009C49D5"/>
    <w:rsid w:val="009C56AD"/>
    <w:rsid w:val="009C59C5"/>
    <w:rsid w:val="009C60B3"/>
    <w:rsid w:val="009C6807"/>
    <w:rsid w:val="009C6D5C"/>
    <w:rsid w:val="009C6D8B"/>
    <w:rsid w:val="009C78AA"/>
    <w:rsid w:val="009C7A00"/>
    <w:rsid w:val="009C7F44"/>
    <w:rsid w:val="009C7F6A"/>
    <w:rsid w:val="009C7FE6"/>
    <w:rsid w:val="009D0812"/>
    <w:rsid w:val="009D0934"/>
    <w:rsid w:val="009D0B3B"/>
    <w:rsid w:val="009D0CB8"/>
    <w:rsid w:val="009D12A9"/>
    <w:rsid w:val="009D12AB"/>
    <w:rsid w:val="009D1321"/>
    <w:rsid w:val="009D1381"/>
    <w:rsid w:val="009D1653"/>
    <w:rsid w:val="009D1D68"/>
    <w:rsid w:val="009D2033"/>
    <w:rsid w:val="009D2267"/>
    <w:rsid w:val="009D2495"/>
    <w:rsid w:val="009D2FCE"/>
    <w:rsid w:val="009D4166"/>
    <w:rsid w:val="009D4418"/>
    <w:rsid w:val="009D45F2"/>
    <w:rsid w:val="009D4F07"/>
    <w:rsid w:val="009D5300"/>
    <w:rsid w:val="009D5BCC"/>
    <w:rsid w:val="009D65A4"/>
    <w:rsid w:val="009D6D16"/>
    <w:rsid w:val="009D7813"/>
    <w:rsid w:val="009D7822"/>
    <w:rsid w:val="009D7995"/>
    <w:rsid w:val="009E00FF"/>
    <w:rsid w:val="009E015B"/>
    <w:rsid w:val="009E093E"/>
    <w:rsid w:val="009E0D07"/>
    <w:rsid w:val="009E0D80"/>
    <w:rsid w:val="009E1030"/>
    <w:rsid w:val="009E15CA"/>
    <w:rsid w:val="009E1B40"/>
    <w:rsid w:val="009E1D53"/>
    <w:rsid w:val="009E2809"/>
    <w:rsid w:val="009E477D"/>
    <w:rsid w:val="009E620B"/>
    <w:rsid w:val="009E6714"/>
    <w:rsid w:val="009E6790"/>
    <w:rsid w:val="009E6FFC"/>
    <w:rsid w:val="009E74C6"/>
    <w:rsid w:val="009E7F9F"/>
    <w:rsid w:val="009F000C"/>
    <w:rsid w:val="009F0BA9"/>
    <w:rsid w:val="009F17FE"/>
    <w:rsid w:val="009F1EC6"/>
    <w:rsid w:val="009F29C0"/>
    <w:rsid w:val="009F2DD5"/>
    <w:rsid w:val="009F354B"/>
    <w:rsid w:val="009F3564"/>
    <w:rsid w:val="009F3BF7"/>
    <w:rsid w:val="009F3E02"/>
    <w:rsid w:val="009F403B"/>
    <w:rsid w:val="009F417D"/>
    <w:rsid w:val="009F46B9"/>
    <w:rsid w:val="009F5D13"/>
    <w:rsid w:val="009F62CE"/>
    <w:rsid w:val="009F63D8"/>
    <w:rsid w:val="009F79FB"/>
    <w:rsid w:val="00A0024D"/>
    <w:rsid w:val="00A00595"/>
    <w:rsid w:val="00A0095C"/>
    <w:rsid w:val="00A00BA6"/>
    <w:rsid w:val="00A01954"/>
    <w:rsid w:val="00A0195F"/>
    <w:rsid w:val="00A026A1"/>
    <w:rsid w:val="00A02EB7"/>
    <w:rsid w:val="00A042CD"/>
    <w:rsid w:val="00A0496E"/>
    <w:rsid w:val="00A07B96"/>
    <w:rsid w:val="00A1019C"/>
    <w:rsid w:val="00A10882"/>
    <w:rsid w:val="00A115B3"/>
    <w:rsid w:val="00A11A0A"/>
    <w:rsid w:val="00A11ABF"/>
    <w:rsid w:val="00A11D7F"/>
    <w:rsid w:val="00A12088"/>
    <w:rsid w:val="00A1220B"/>
    <w:rsid w:val="00A138E9"/>
    <w:rsid w:val="00A13A79"/>
    <w:rsid w:val="00A141EB"/>
    <w:rsid w:val="00A14685"/>
    <w:rsid w:val="00A14731"/>
    <w:rsid w:val="00A14945"/>
    <w:rsid w:val="00A152F9"/>
    <w:rsid w:val="00A155B3"/>
    <w:rsid w:val="00A15E11"/>
    <w:rsid w:val="00A16878"/>
    <w:rsid w:val="00A16C2F"/>
    <w:rsid w:val="00A16D3C"/>
    <w:rsid w:val="00A17EAB"/>
    <w:rsid w:val="00A20021"/>
    <w:rsid w:val="00A201EA"/>
    <w:rsid w:val="00A201F2"/>
    <w:rsid w:val="00A20EF1"/>
    <w:rsid w:val="00A211B1"/>
    <w:rsid w:val="00A21A43"/>
    <w:rsid w:val="00A229DA"/>
    <w:rsid w:val="00A22E90"/>
    <w:rsid w:val="00A22FB0"/>
    <w:rsid w:val="00A234E4"/>
    <w:rsid w:val="00A235DA"/>
    <w:rsid w:val="00A23951"/>
    <w:rsid w:val="00A241BF"/>
    <w:rsid w:val="00A2597B"/>
    <w:rsid w:val="00A25C67"/>
    <w:rsid w:val="00A267C9"/>
    <w:rsid w:val="00A269BA"/>
    <w:rsid w:val="00A26BD9"/>
    <w:rsid w:val="00A270D6"/>
    <w:rsid w:val="00A31B6D"/>
    <w:rsid w:val="00A322A3"/>
    <w:rsid w:val="00A32748"/>
    <w:rsid w:val="00A32942"/>
    <w:rsid w:val="00A33609"/>
    <w:rsid w:val="00A3385A"/>
    <w:rsid w:val="00A33B53"/>
    <w:rsid w:val="00A3485F"/>
    <w:rsid w:val="00A34FFD"/>
    <w:rsid w:val="00A36451"/>
    <w:rsid w:val="00A36AAB"/>
    <w:rsid w:val="00A36E5C"/>
    <w:rsid w:val="00A36F7D"/>
    <w:rsid w:val="00A373C1"/>
    <w:rsid w:val="00A37488"/>
    <w:rsid w:val="00A37751"/>
    <w:rsid w:val="00A401C5"/>
    <w:rsid w:val="00A4107B"/>
    <w:rsid w:val="00A41212"/>
    <w:rsid w:val="00A413D9"/>
    <w:rsid w:val="00A4169C"/>
    <w:rsid w:val="00A41938"/>
    <w:rsid w:val="00A41A97"/>
    <w:rsid w:val="00A42736"/>
    <w:rsid w:val="00A42945"/>
    <w:rsid w:val="00A429B9"/>
    <w:rsid w:val="00A42B52"/>
    <w:rsid w:val="00A43218"/>
    <w:rsid w:val="00A447BE"/>
    <w:rsid w:val="00A46DCB"/>
    <w:rsid w:val="00A470E2"/>
    <w:rsid w:val="00A47B2D"/>
    <w:rsid w:val="00A47FCF"/>
    <w:rsid w:val="00A5032D"/>
    <w:rsid w:val="00A50502"/>
    <w:rsid w:val="00A513B0"/>
    <w:rsid w:val="00A51EBA"/>
    <w:rsid w:val="00A52559"/>
    <w:rsid w:val="00A52619"/>
    <w:rsid w:val="00A52907"/>
    <w:rsid w:val="00A52F64"/>
    <w:rsid w:val="00A53142"/>
    <w:rsid w:val="00A53E5D"/>
    <w:rsid w:val="00A54599"/>
    <w:rsid w:val="00A54996"/>
    <w:rsid w:val="00A54E4A"/>
    <w:rsid w:val="00A55196"/>
    <w:rsid w:val="00A551F2"/>
    <w:rsid w:val="00A554DC"/>
    <w:rsid w:val="00A563F4"/>
    <w:rsid w:val="00A5648B"/>
    <w:rsid w:val="00A56630"/>
    <w:rsid w:val="00A56D02"/>
    <w:rsid w:val="00A56D20"/>
    <w:rsid w:val="00A57B67"/>
    <w:rsid w:val="00A57C32"/>
    <w:rsid w:val="00A607FB"/>
    <w:rsid w:val="00A614DF"/>
    <w:rsid w:val="00A6199B"/>
    <w:rsid w:val="00A61DE1"/>
    <w:rsid w:val="00A62158"/>
    <w:rsid w:val="00A62DF3"/>
    <w:rsid w:val="00A634BE"/>
    <w:rsid w:val="00A6373F"/>
    <w:rsid w:val="00A63C4D"/>
    <w:rsid w:val="00A64671"/>
    <w:rsid w:val="00A647F9"/>
    <w:rsid w:val="00A64D66"/>
    <w:rsid w:val="00A64E4B"/>
    <w:rsid w:val="00A65016"/>
    <w:rsid w:val="00A6517A"/>
    <w:rsid w:val="00A65F8C"/>
    <w:rsid w:val="00A67089"/>
    <w:rsid w:val="00A67593"/>
    <w:rsid w:val="00A67967"/>
    <w:rsid w:val="00A67A2E"/>
    <w:rsid w:val="00A67B56"/>
    <w:rsid w:val="00A67F07"/>
    <w:rsid w:val="00A70935"/>
    <w:rsid w:val="00A714F9"/>
    <w:rsid w:val="00A71C2E"/>
    <w:rsid w:val="00A71EB2"/>
    <w:rsid w:val="00A72478"/>
    <w:rsid w:val="00A725D9"/>
    <w:rsid w:val="00A72762"/>
    <w:rsid w:val="00A72924"/>
    <w:rsid w:val="00A72D93"/>
    <w:rsid w:val="00A7344F"/>
    <w:rsid w:val="00A73D3E"/>
    <w:rsid w:val="00A73DCE"/>
    <w:rsid w:val="00A73DD1"/>
    <w:rsid w:val="00A7413F"/>
    <w:rsid w:val="00A74571"/>
    <w:rsid w:val="00A7479C"/>
    <w:rsid w:val="00A74DD9"/>
    <w:rsid w:val="00A74E48"/>
    <w:rsid w:val="00A75360"/>
    <w:rsid w:val="00A75A7F"/>
    <w:rsid w:val="00A7688A"/>
    <w:rsid w:val="00A76CBE"/>
    <w:rsid w:val="00A80C6A"/>
    <w:rsid w:val="00A81A38"/>
    <w:rsid w:val="00A81CBC"/>
    <w:rsid w:val="00A81E3D"/>
    <w:rsid w:val="00A830C7"/>
    <w:rsid w:val="00A83173"/>
    <w:rsid w:val="00A83449"/>
    <w:rsid w:val="00A8382A"/>
    <w:rsid w:val="00A852A2"/>
    <w:rsid w:val="00A85672"/>
    <w:rsid w:val="00A859A8"/>
    <w:rsid w:val="00A85C1A"/>
    <w:rsid w:val="00A85FD3"/>
    <w:rsid w:val="00A86709"/>
    <w:rsid w:val="00A86D2F"/>
    <w:rsid w:val="00A87083"/>
    <w:rsid w:val="00A87095"/>
    <w:rsid w:val="00A87AA6"/>
    <w:rsid w:val="00A87AC1"/>
    <w:rsid w:val="00A9034B"/>
    <w:rsid w:val="00A906F6"/>
    <w:rsid w:val="00A90A06"/>
    <w:rsid w:val="00A9171C"/>
    <w:rsid w:val="00A91CF3"/>
    <w:rsid w:val="00A920C9"/>
    <w:rsid w:val="00A922C9"/>
    <w:rsid w:val="00A928F8"/>
    <w:rsid w:val="00A92A1E"/>
    <w:rsid w:val="00A92CF3"/>
    <w:rsid w:val="00A93039"/>
    <w:rsid w:val="00A935C9"/>
    <w:rsid w:val="00A939E1"/>
    <w:rsid w:val="00A946CC"/>
    <w:rsid w:val="00A94B9E"/>
    <w:rsid w:val="00A95506"/>
    <w:rsid w:val="00A95A58"/>
    <w:rsid w:val="00A95AC6"/>
    <w:rsid w:val="00A96485"/>
    <w:rsid w:val="00A9684A"/>
    <w:rsid w:val="00A96FC3"/>
    <w:rsid w:val="00A9718A"/>
    <w:rsid w:val="00A97303"/>
    <w:rsid w:val="00A97357"/>
    <w:rsid w:val="00A973E0"/>
    <w:rsid w:val="00A975DA"/>
    <w:rsid w:val="00A97680"/>
    <w:rsid w:val="00A9787D"/>
    <w:rsid w:val="00AA09E4"/>
    <w:rsid w:val="00AA1022"/>
    <w:rsid w:val="00AA1165"/>
    <w:rsid w:val="00AA1395"/>
    <w:rsid w:val="00AA167D"/>
    <w:rsid w:val="00AA1AFE"/>
    <w:rsid w:val="00AA2866"/>
    <w:rsid w:val="00AA2D9D"/>
    <w:rsid w:val="00AA3109"/>
    <w:rsid w:val="00AA360C"/>
    <w:rsid w:val="00AA3D9A"/>
    <w:rsid w:val="00AA5E3E"/>
    <w:rsid w:val="00AA6CF3"/>
    <w:rsid w:val="00AA73A2"/>
    <w:rsid w:val="00AA7BC4"/>
    <w:rsid w:val="00AA7E37"/>
    <w:rsid w:val="00AB019C"/>
    <w:rsid w:val="00AB0CE1"/>
    <w:rsid w:val="00AB0D9A"/>
    <w:rsid w:val="00AB0EE8"/>
    <w:rsid w:val="00AB2955"/>
    <w:rsid w:val="00AB2F9C"/>
    <w:rsid w:val="00AB2FAC"/>
    <w:rsid w:val="00AB3123"/>
    <w:rsid w:val="00AB3957"/>
    <w:rsid w:val="00AB3BF6"/>
    <w:rsid w:val="00AB44C1"/>
    <w:rsid w:val="00AB4625"/>
    <w:rsid w:val="00AB5145"/>
    <w:rsid w:val="00AB5D6C"/>
    <w:rsid w:val="00AB63B6"/>
    <w:rsid w:val="00AB71BC"/>
    <w:rsid w:val="00AB7ADB"/>
    <w:rsid w:val="00AB7BA6"/>
    <w:rsid w:val="00AC1D1F"/>
    <w:rsid w:val="00AC2B85"/>
    <w:rsid w:val="00AC3607"/>
    <w:rsid w:val="00AC3E87"/>
    <w:rsid w:val="00AC4126"/>
    <w:rsid w:val="00AC481A"/>
    <w:rsid w:val="00AC498C"/>
    <w:rsid w:val="00AC4A58"/>
    <w:rsid w:val="00AC4D5C"/>
    <w:rsid w:val="00AC5009"/>
    <w:rsid w:val="00AC5874"/>
    <w:rsid w:val="00AC64E9"/>
    <w:rsid w:val="00AC662E"/>
    <w:rsid w:val="00AC7086"/>
    <w:rsid w:val="00AC73DD"/>
    <w:rsid w:val="00AC7798"/>
    <w:rsid w:val="00AC79F6"/>
    <w:rsid w:val="00AC7BE1"/>
    <w:rsid w:val="00AD018F"/>
    <w:rsid w:val="00AD1CA7"/>
    <w:rsid w:val="00AD21E2"/>
    <w:rsid w:val="00AD272E"/>
    <w:rsid w:val="00AD2E73"/>
    <w:rsid w:val="00AD32BC"/>
    <w:rsid w:val="00AD3E7E"/>
    <w:rsid w:val="00AD410D"/>
    <w:rsid w:val="00AD41DC"/>
    <w:rsid w:val="00AD48A2"/>
    <w:rsid w:val="00AD54EA"/>
    <w:rsid w:val="00AD5502"/>
    <w:rsid w:val="00AD5D51"/>
    <w:rsid w:val="00AD79C0"/>
    <w:rsid w:val="00AE04A1"/>
    <w:rsid w:val="00AE05C9"/>
    <w:rsid w:val="00AE0975"/>
    <w:rsid w:val="00AE155A"/>
    <w:rsid w:val="00AE19B0"/>
    <w:rsid w:val="00AE1A2B"/>
    <w:rsid w:val="00AE1BEF"/>
    <w:rsid w:val="00AE1E71"/>
    <w:rsid w:val="00AE358D"/>
    <w:rsid w:val="00AE3742"/>
    <w:rsid w:val="00AE3E15"/>
    <w:rsid w:val="00AE478A"/>
    <w:rsid w:val="00AE4CB1"/>
    <w:rsid w:val="00AE4D4A"/>
    <w:rsid w:val="00AE5175"/>
    <w:rsid w:val="00AE53DC"/>
    <w:rsid w:val="00AE580D"/>
    <w:rsid w:val="00AE58B6"/>
    <w:rsid w:val="00AE5AF1"/>
    <w:rsid w:val="00AE64D0"/>
    <w:rsid w:val="00AE70F8"/>
    <w:rsid w:val="00AE7640"/>
    <w:rsid w:val="00AE76BC"/>
    <w:rsid w:val="00AE79A3"/>
    <w:rsid w:val="00AE7BA5"/>
    <w:rsid w:val="00AE7F9D"/>
    <w:rsid w:val="00AF083C"/>
    <w:rsid w:val="00AF1156"/>
    <w:rsid w:val="00AF17C3"/>
    <w:rsid w:val="00AF1E71"/>
    <w:rsid w:val="00AF1EB6"/>
    <w:rsid w:val="00AF31BB"/>
    <w:rsid w:val="00AF3A0B"/>
    <w:rsid w:val="00AF40EF"/>
    <w:rsid w:val="00AF4BB5"/>
    <w:rsid w:val="00AF4C90"/>
    <w:rsid w:val="00AF4FBD"/>
    <w:rsid w:val="00AF593B"/>
    <w:rsid w:val="00AF6836"/>
    <w:rsid w:val="00AF7078"/>
    <w:rsid w:val="00AF708B"/>
    <w:rsid w:val="00AF76FC"/>
    <w:rsid w:val="00AF7894"/>
    <w:rsid w:val="00AF7B54"/>
    <w:rsid w:val="00B00908"/>
    <w:rsid w:val="00B01094"/>
    <w:rsid w:val="00B01157"/>
    <w:rsid w:val="00B0242B"/>
    <w:rsid w:val="00B028A7"/>
    <w:rsid w:val="00B02A19"/>
    <w:rsid w:val="00B03C91"/>
    <w:rsid w:val="00B0416B"/>
    <w:rsid w:val="00B06016"/>
    <w:rsid w:val="00B0662D"/>
    <w:rsid w:val="00B07402"/>
    <w:rsid w:val="00B07882"/>
    <w:rsid w:val="00B07A20"/>
    <w:rsid w:val="00B1024D"/>
    <w:rsid w:val="00B10511"/>
    <w:rsid w:val="00B1092B"/>
    <w:rsid w:val="00B112C6"/>
    <w:rsid w:val="00B12006"/>
    <w:rsid w:val="00B122CD"/>
    <w:rsid w:val="00B12B29"/>
    <w:rsid w:val="00B1379F"/>
    <w:rsid w:val="00B13C57"/>
    <w:rsid w:val="00B14326"/>
    <w:rsid w:val="00B14604"/>
    <w:rsid w:val="00B15118"/>
    <w:rsid w:val="00B15320"/>
    <w:rsid w:val="00B15A2B"/>
    <w:rsid w:val="00B15D1F"/>
    <w:rsid w:val="00B15EF2"/>
    <w:rsid w:val="00B165E1"/>
    <w:rsid w:val="00B17603"/>
    <w:rsid w:val="00B17ADA"/>
    <w:rsid w:val="00B17BD5"/>
    <w:rsid w:val="00B17FDD"/>
    <w:rsid w:val="00B203DD"/>
    <w:rsid w:val="00B2066E"/>
    <w:rsid w:val="00B20D24"/>
    <w:rsid w:val="00B21613"/>
    <w:rsid w:val="00B216B5"/>
    <w:rsid w:val="00B21D78"/>
    <w:rsid w:val="00B2243D"/>
    <w:rsid w:val="00B230EE"/>
    <w:rsid w:val="00B23498"/>
    <w:rsid w:val="00B23F8C"/>
    <w:rsid w:val="00B24FCD"/>
    <w:rsid w:val="00B25119"/>
    <w:rsid w:val="00B25BD1"/>
    <w:rsid w:val="00B260BE"/>
    <w:rsid w:val="00B26125"/>
    <w:rsid w:val="00B2664D"/>
    <w:rsid w:val="00B269F5"/>
    <w:rsid w:val="00B26D46"/>
    <w:rsid w:val="00B27319"/>
    <w:rsid w:val="00B276D7"/>
    <w:rsid w:val="00B279EA"/>
    <w:rsid w:val="00B27D80"/>
    <w:rsid w:val="00B30258"/>
    <w:rsid w:val="00B307DE"/>
    <w:rsid w:val="00B30C9F"/>
    <w:rsid w:val="00B310AE"/>
    <w:rsid w:val="00B314B6"/>
    <w:rsid w:val="00B319F6"/>
    <w:rsid w:val="00B32629"/>
    <w:rsid w:val="00B329E1"/>
    <w:rsid w:val="00B33EC8"/>
    <w:rsid w:val="00B34562"/>
    <w:rsid w:val="00B3470B"/>
    <w:rsid w:val="00B34BE8"/>
    <w:rsid w:val="00B355E3"/>
    <w:rsid w:val="00B35840"/>
    <w:rsid w:val="00B35C0D"/>
    <w:rsid w:val="00B37889"/>
    <w:rsid w:val="00B40748"/>
    <w:rsid w:val="00B4079E"/>
    <w:rsid w:val="00B411F4"/>
    <w:rsid w:val="00B41CAB"/>
    <w:rsid w:val="00B4227C"/>
    <w:rsid w:val="00B425AA"/>
    <w:rsid w:val="00B42784"/>
    <w:rsid w:val="00B42FD4"/>
    <w:rsid w:val="00B43533"/>
    <w:rsid w:val="00B43946"/>
    <w:rsid w:val="00B43E2F"/>
    <w:rsid w:val="00B44056"/>
    <w:rsid w:val="00B44D81"/>
    <w:rsid w:val="00B46324"/>
    <w:rsid w:val="00B46ECF"/>
    <w:rsid w:val="00B47496"/>
    <w:rsid w:val="00B4768E"/>
    <w:rsid w:val="00B4781C"/>
    <w:rsid w:val="00B47820"/>
    <w:rsid w:val="00B47FA8"/>
    <w:rsid w:val="00B507D8"/>
    <w:rsid w:val="00B5109D"/>
    <w:rsid w:val="00B511FB"/>
    <w:rsid w:val="00B513E3"/>
    <w:rsid w:val="00B5228F"/>
    <w:rsid w:val="00B5256D"/>
    <w:rsid w:val="00B52A5B"/>
    <w:rsid w:val="00B52D50"/>
    <w:rsid w:val="00B5365A"/>
    <w:rsid w:val="00B53D72"/>
    <w:rsid w:val="00B543C2"/>
    <w:rsid w:val="00B54695"/>
    <w:rsid w:val="00B549F2"/>
    <w:rsid w:val="00B5546A"/>
    <w:rsid w:val="00B55692"/>
    <w:rsid w:val="00B55D79"/>
    <w:rsid w:val="00B55EEB"/>
    <w:rsid w:val="00B55F0D"/>
    <w:rsid w:val="00B55FAA"/>
    <w:rsid w:val="00B56897"/>
    <w:rsid w:val="00B5731C"/>
    <w:rsid w:val="00B57607"/>
    <w:rsid w:val="00B57F90"/>
    <w:rsid w:val="00B6008E"/>
    <w:rsid w:val="00B60F95"/>
    <w:rsid w:val="00B61641"/>
    <w:rsid w:val="00B61A2F"/>
    <w:rsid w:val="00B6248A"/>
    <w:rsid w:val="00B62696"/>
    <w:rsid w:val="00B62B70"/>
    <w:rsid w:val="00B631C8"/>
    <w:rsid w:val="00B63598"/>
    <w:rsid w:val="00B641D4"/>
    <w:rsid w:val="00B642BF"/>
    <w:rsid w:val="00B64475"/>
    <w:rsid w:val="00B64758"/>
    <w:rsid w:val="00B649C3"/>
    <w:rsid w:val="00B65039"/>
    <w:rsid w:val="00B6524C"/>
    <w:rsid w:val="00B656F5"/>
    <w:rsid w:val="00B65813"/>
    <w:rsid w:val="00B65CAA"/>
    <w:rsid w:val="00B66B56"/>
    <w:rsid w:val="00B67760"/>
    <w:rsid w:val="00B67AB0"/>
    <w:rsid w:val="00B67C4D"/>
    <w:rsid w:val="00B67DD5"/>
    <w:rsid w:val="00B7045A"/>
    <w:rsid w:val="00B709AC"/>
    <w:rsid w:val="00B70C5B"/>
    <w:rsid w:val="00B713AD"/>
    <w:rsid w:val="00B71DED"/>
    <w:rsid w:val="00B72204"/>
    <w:rsid w:val="00B72972"/>
    <w:rsid w:val="00B72A7B"/>
    <w:rsid w:val="00B72B44"/>
    <w:rsid w:val="00B7396C"/>
    <w:rsid w:val="00B73D30"/>
    <w:rsid w:val="00B741F3"/>
    <w:rsid w:val="00B74BB1"/>
    <w:rsid w:val="00B75DF9"/>
    <w:rsid w:val="00B76C08"/>
    <w:rsid w:val="00B76E7C"/>
    <w:rsid w:val="00B774A8"/>
    <w:rsid w:val="00B774F7"/>
    <w:rsid w:val="00B8057E"/>
    <w:rsid w:val="00B8060D"/>
    <w:rsid w:val="00B806F8"/>
    <w:rsid w:val="00B807BD"/>
    <w:rsid w:val="00B80E01"/>
    <w:rsid w:val="00B81999"/>
    <w:rsid w:val="00B81EDE"/>
    <w:rsid w:val="00B8268E"/>
    <w:rsid w:val="00B82A63"/>
    <w:rsid w:val="00B83421"/>
    <w:rsid w:val="00B836E2"/>
    <w:rsid w:val="00B846E2"/>
    <w:rsid w:val="00B857E9"/>
    <w:rsid w:val="00B85F07"/>
    <w:rsid w:val="00B860E1"/>
    <w:rsid w:val="00B861CD"/>
    <w:rsid w:val="00B86881"/>
    <w:rsid w:val="00B86975"/>
    <w:rsid w:val="00B86A05"/>
    <w:rsid w:val="00B8763D"/>
    <w:rsid w:val="00B876DA"/>
    <w:rsid w:val="00B87C0F"/>
    <w:rsid w:val="00B87C2D"/>
    <w:rsid w:val="00B900E6"/>
    <w:rsid w:val="00B91270"/>
    <w:rsid w:val="00B91CA6"/>
    <w:rsid w:val="00B927EE"/>
    <w:rsid w:val="00B92F97"/>
    <w:rsid w:val="00B933C7"/>
    <w:rsid w:val="00B93EDB"/>
    <w:rsid w:val="00B956F1"/>
    <w:rsid w:val="00B96380"/>
    <w:rsid w:val="00B96C39"/>
    <w:rsid w:val="00B97660"/>
    <w:rsid w:val="00BA057F"/>
    <w:rsid w:val="00BA06FC"/>
    <w:rsid w:val="00BA1A7D"/>
    <w:rsid w:val="00BA2778"/>
    <w:rsid w:val="00BA285D"/>
    <w:rsid w:val="00BA2879"/>
    <w:rsid w:val="00BA310B"/>
    <w:rsid w:val="00BA35F7"/>
    <w:rsid w:val="00BA3B0C"/>
    <w:rsid w:val="00BA4C28"/>
    <w:rsid w:val="00BA6355"/>
    <w:rsid w:val="00BA7111"/>
    <w:rsid w:val="00BA76A5"/>
    <w:rsid w:val="00BA7BD1"/>
    <w:rsid w:val="00BB02E6"/>
    <w:rsid w:val="00BB09E4"/>
    <w:rsid w:val="00BB0CE3"/>
    <w:rsid w:val="00BB128A"/>
    <w:rsid w:val="00BB130C"/>
    <w:rsid w:val="00BB14CE"/>
    <w:rsid w:val="00BB1AE8"/>
    <w:rsid w:val="00BB279A"/>
    <w:rsid w:val="00BB2948"/>
    <w:rsid w:val="00BB2B60"/>
    <w:rsid w:val="00BB3401"/>
    <w:rsid w:val="00BB3779"/>
    <w:rsid w:val="00BB39D8"/>
    <w:rsid w:val="00BB40E7"/>
    <w:rsid w:val="00BB435C"/>
    <w:rsid w:val="00BB44EE"/>
    <w:rsid w:val="00BB4F5B"/>
    <w:rsid w:val="00BB5967"/>
    <w:rsid w:val="00BB648D"/>
    <w:rsid w:val="00BB6CDD"/>
    <w:rsid w:val="00BB742F"/>
    <w:rsid w:val="00BB7704"/>
    <w:rsid w:val="00BB7733"/>
    <w:rsid w:val="00BC00D4"/>
    <w:rsid w:val="00BC0179"/>
    <w:rsid w:val="00BC0B50"/>
    <w:rsid w:val="00BC106D"/>
    <w:rsid w:val="00BC136A"/>
    <w:rsid w:val="00BC140D"/>
    <w:rsid w:val="00BC29ED"/>
    <w:rsid w:val="00BC2AB0"/>
    <w:rsid w:val="00BC2C55"/>
    <w:rsid w:val="00BC396E"/>
    <w:rsid w:val="00BC41A5"/>
    <w:rsid w:val="00BC4A2C"/>
    <w:rsid w:val="00BC5451"/>
    <w:rsid w:val="00BC5F12"/>
    <w:rsid w:val="00BC6428"/>
    <w:rsid w:val="00BC6482"/>
    <w:rsid w:val="00BC6B1D"/>
    <w:rsid w:val="00BC7556"/>
    <w:rsid w:val="00BC7953"/>
    <w:rsid w:val="00BC7962"/>
    <w:rsid w:val="00BC7F89"/>
    <w:rsid w:val="00BD0213"/>
    <w:rsid w:val="00BD06C3"/>
    <w:rsid w:val="00BD0F80"/>
    <w:rsid w:val="00BD1827"/>
    <w:rsid w:val="00BD1A26"/>
    <w:rsid w:val="00BD1D7D"/>
    <w:rsid w:val="00BD2125"/>
    <w:rsid w:val="00BD24E3"/>
    <w:rsid w:val="00BD2ABF"/>
    <w:rsid w:val="00BD2AF8"/>
    <w:rsid w:val="00BD3C5C"/>
    <w:rsid w:val="00BD3F5E"/>
    <w:rsid w:val="00BD5951"/>
    <w:rsid w:val="00BD69E6"/>
    <w:rsid w:val="00BD6BFE"/>
    <w:rsid w:val="00BE0173"/>
    <w:rsid w:val="00BE03D5"/>
    <w:rsid w:val="00BE0772"/>
    <w:rsid w:val="00BE1170"/>
    <w:rsid w:val="00BE1C2B"/>
    <w:rsid w:val="00BE1E63"/>
    <w:rsid w:val="00BE2050"/>
    <w:rsid w:val="00BE2AD5"/>
    <w:rsid w:val="00BE2FC6"/>
    <w:rsid w:val="00BE307D"/>
    <w:rsid w:val="00BE33BE"/>
    <w:rsid w:val="00BE33E9"/>
    <w:rsid w:val="00BE3541"/>
    <w:rsid w:val="00BE3757"/>
    <w:rsid w:val="00BE3D4C"/>
    <w:rsid w:val="00BE3E11"/>
    <w:rsid w:val="00BE5248"/>
    <w:rsid w:val="00BE5BB1"/>
    <w:rsid w:val="00BE5EC8"/>
    <w:rsid w:val="00BE61EC"/>
    <w:rsid w:val="00BE6406"/>
    <w:rsid w:val="00BE67C4"/>
    <w:rsid w:val="00BE7404"/>
    <w:rsid w:val="00BE75D6"/>
    <w:rsid w:val="00BE76BA"/>
    <w:rsid w:val="00BF0245"/>
    <w:rsid w:val="00BF081A"/>
    <w:rsid w:val="00BF1AC9"/>
    <w:rsid w:val="00BF1F2E"/>
    <w:rsid w:val="00BF1F84"/>
    <w:rsid w:val="00BF26C7"/>
    <w:rsid w:val="00BF275E"/>
    <w:rsid w:val="00BF3478"/>
    <w:rsid w:val="00BF352A"/>
    <w:rsid w:val="00BF4484"/>
    <w:rsid w:val="00BF4A90"/>
    <w:rsid w:val="00BF4CD3"/>
    <w:rsid w:val="00BF5796"/>
    <w:rsid w:val="00BF5B08"/>
    <w:rsid w:val="00BF5B12"/>
    <w:rsid w:val="00BF5DD7"/>
    <w:rsid w:val="00BF60BE"/>
    <w:rsid w:val="00BF686F"/>
    <w:rsid w:val="00BF69A2"/>
    <w:rsid w:val="00BF6E0F"/>
    <w:rsid w:val="00BF6FBB"/>
    <w:rsid w:val="00BF76C5"/>
    <w:rsid w:val="00BF7829"/>
    <w:rsid w:val="00BF7E9C"/>
    <w:rsid w:val="00C008CD"/>
    <w:rsid w:val="00C009CF"/>
    <w:rsid w:val="00C015ED"/>
    <w:rsid w:val="00C01B85"/>
    <w:rsid w:val="00C01C6F"/>
    <w:rsid w:val="00C02439"/>
    <w:rsid w:val="00C02AEB"/>
    <w:rsid w:val="00C02ED9"/>
    <w:rsid w:val="00C0324D"/>
    <w:rsid w:val="00C03A2D"/>
    <w:rsid w:val="00C047F9"/>
    <w:rsid w:val="00C056CE"/>
    <w:rsid w:val="00C06316"/>
    <w:rsid w:val="00C06351"/>
    <w:rsid w:val="00C06A55"/>
    <w:rsid w:val="00C06D71"/>
    <w:rsid w:val="00C07EB1"/>
    <w:rsid w:val="00C07FB0"/>
    <w:rsid w:val="00C07FE6"/>
    <w:rsid w:val="00C1018C"/>
    <w:rsid w:val="00C1052E"/>
    <w:rsid w:val="00C10D89"/>
    <w:rsid w:val="00C11438"/>
    <w:rsid w:val="00C11651"/>
    <w:rsid w:val="00C12127"/>
    <w:rsid w:val="00C1273B"/>
    <w:rsid w:val="00C129A5"/>
    <w:rsid w:val="00C1367C"/>
    <w:rsid w:val="00C13684"/>
    <w:rsid w:val="00C145CA"/>
    <w:rsid w:val="00C14956"/>
    <w:rsid w:val="00C14FCB"/>
    <w:rsid w:val="00C152A7"/>
    <w:rsid w:val="00C15ABC"/>
    <w:rsid w:val="00C16196"/>
    <w:rsid w:val="00C1653D"/>
    <w:rsid w:val="00C16664"/>
    <w:rsid w:val="00C16811"/>
    <w:rsid w:val="00C16AFB"/>
    <w:rsid w:val="00C1767E"/>
    <w:rsid w:val="00C17BEA"/>
    <w:rsid w:val="00C2084B"/>
    <w:rsid w:val="00C20E4A"/>
    <w:rsid w:val="00C222A2"/>
    <w:rsid w:val="00C23093"/>
    <w:rsid w:val="00C234D8"/>
    <w:rsid w:val="00C23640"/>
    <w:rsid w:val="00C2371A"/>
    <w:rsid w:val="00C240F6"/>
    <w:rsid w:val="00C24878"/>
    <w:rsid w:val="00C24A4D"/>
    <w:rsid w:val="00C24BF3"/>
    <w:rsid w:val="00C24F1C"/>
    <w:rsid w:val="00C25321"/>
    <w:rsid w:val="00C2586D"/>
    <w:rsid w:val="00C25B7E"/>
    <w:rsid w:val="00C2691F"/>
    <w:rsid w:val="00C26B50"/>
    <w:rsid w:val="00C30B6F"/>
    <w:rsid w:val="00C315BE"/>
    <w:rsid w:val="00C316EB"/>
    <w:rsid w:val="00C31788"/>
    <w:rsid w:val="00C32428"/>
    <w:rsid w:val="00C32873"/>
    <w:rsid w:val="00C331E0"/>
    <w:rsid w:val="00C33A86"/>
    <w:rsid w:val="00C33C7F"/>
    <w:rsid w:val="00C3435A"/>
    <w:rsid w:val="00C343D1"/>
    <w:rsid w:val="00C3458A"/>
    <w:rsid w:val="00C35907"/>
    <w:rsid w:val="00C363BE"/>
    <w:rsid w:val="00C36A13"/>
    <w:rsid w:val="00C36A81"/>
    <w:rsid w:val="00C36D60"/>
    <w:rsid w:val="00C36E35"/>
    <w:rsid w:val="00C37B59"/>
    <w:rsid w:val="00C404EA"/>
    <w:rsid w:val="00C40FBE"/>
    <w:rsid w:val="00C41931"/>
    <w:rsid w:val="00C4239C"/>
    <w:rsid w:val="00C42A7A"/>
    <w:rsid w:val="00C438F0"/>
    <w:rsid w:val="00C43B4C"/>
    <w:rsid w:val="00C444D5"/>
    <w:rsid w:val="00C446CC"/>
    <w:rsid w:val="00C45BA0"/>
    <w:rsid w:val="00C45D52"/>
    <w:rsid w:val="00C45ED4"/>
    <w:rsid w:val="00C46106"/>
    <w:rsid w:val="00C46BA7"/>
    <w:rsid w:val="00C46E09"/>
    <w:rsid w:val="00C47295"/>
    <w:rsid w:val="00C47934"/>
    <w:rsid w:val="00C50B59"/>
    <w:rsid w:val="00C52084"/>
    <w:rsid w:val="00C526FE"/>
    <w:rsid w:val="00C5322B"/>
    <w:rsid w:val="00C53724"/>
    <w:rsid w:val="00C53B13"/>
    <w:rsid w:val="00C53E80"/>
    <w:rsid w:val="00C54463"/>
    <w:rsid w:val="00C545D9"/>
    <w:rsid w:val="00C54DC7"/>
    <w:rsid w:val="00C55226"/>
    <w:rsid w:val="00C5551B"/>
    <w:rsid w:val="00C5583E"/>
    <w:rsid w:val="00C55AB1"/>
    <w:rsid w:val="00C55B2B"/>
    <w:rsid w:val="00C55D02"/>
    <w:rsid w:val="00C55E03"/>
    <w:rsid w:val="00C560BD"/>
    <w:rsid w:val="00C56263"/>
    <w:rsid w:val="00C570A2"/>
    <w:rsid w:val="00C601D2"/>
    <w:rsid w:val="00C603BA"/>
    <w:rsid w:val="00C603EC"/>
    <w:rsid w:val="00C6116D"/>
    <w:rsid w:val="00C61937"/>
    <w:rsid w:val="00C62CA9"/>
    <w:rsid w:val="00C63D23"/>
    <w:rsid w:val="00C641D1"/>
    <w:rsid w:val="00C656C5"/>
    <w:rsid w:val="00C65DFB"/>
    <w:rsid w:val="00C665C9"/>
    <w:rsid w:val="00C66C9F"/>
    <w:rsid w:val="00C66DC5"/>
    <w:rsid w:val="00C67D13"/>
    <w:rsid w:val="00C7015D"/>
    <w:rsid w:val="00C71660"/>
    <w:rsid w:val="00C71CCC"/>
    <w:rsid w:val="00C7229F"/>
    <w:rsid w:val="00C72772"/>
    <w:rsid w:val="00C72813"/>
    <w:rsid w:val="00C73F0B"/>
    <w:rsid w:val="00C749CA"/>
    <w:rsid w:val="00C75883"/>
    <w:rsid w:val="00C76038"/>
    <w:rsid w:val="00C763DD"/>
    <w:rsid w:val="00C76AB1"/>
    <w:rsid w:val="00C77568"/>
    <w:rsid w:val="00C77DB2"/>
    <w:rsid w:val="00C77F6C"/>
    <w:rsid w:val="00C77F71"/>
    <w:rsid w:val="00C8057C"/>
    <w:rsid w:val="00C806C2"/>
    <w:rsid w:val="00C80B5D"/>
    <w:rsid w:val="00C812BB"/>
    <w:rsid w:val="00C82300"/>
    <w:rsid w:val="00C82364"/>
    <w:rsid w:val="00C82734"/>
    <w:rsid w:val="00C82868"/>
    <w:rsid w:val="00C829D4"/>
    <w:rsid w:val="00C82AF0"/>
    <w:rsid w:val="00C82B64"/>
    <w:rsid w:val="00C82D4E"/>
    <w:rsid w:val="00C82ED3"/>
    <w:rsid w:val="00C83DDB"/>
    <w:rsid w:val="00C83E4C"/>
    <w:rsid w:val="00C84AB5"/>
    <w:rsid w:val="00C861A3"/>
    <w:rsid w:val="00C8633A"/>
    <w:rsid w:val="00C8643F"/>
    <w:rsid w:val="00C86F8A"/>
    <w:rsid w:val="00C90039"/>
    <w:rsid w:val="00C900F2"/>
    <w:rsid w:val="00C90C3C"/>
    <w:rsid w:val="00C91088"/>
    <w:rsid w:val="00C918CC"/>
    <w:rsid w:val="00C9211D"/>
    <w:rsid w:val="00C925C8"/>
    <w:rsid w:val="00C92862"/>
    <w:rsid w:val="00C92D2B"/>
    <w:rsid w:val="00C92E38"/>
    <w:rsid w:val="00C930CA"/>
    <w:rsid w:val="00C93671"/>
    <w:rsid w:val="00C93D88"/>
    <w:rsid w:val="00C94080"/>
    <w:rsid w:val="00C948D7"/>
    <w:rsid w:val="00C94B5B"/>
    <w:rsid w:val="00C9542D"/>
    <w:rsid w:val="00C9543B"/>
    <w:rsid w:val="00C9581A"/>
    <w:rsid w:val="00C95C06"/>
    <w:rsid w:val="00C96460"/>
    <w:rsid w:val="00C965F7"/>
    <w:rsid w:val="00C966B4"/>
    <w:rsid w:val="00C968D3"/>
    <w:rsid w:val="00C972BE"/>
    <w:rsid w:val="00C97B15"/>
    <w:rsid w:val="00C97DFF"/>
    <w:rsid w:val="00CA07E9"/>
    <w:rsid w:val="00CA0BCC"/>
    <w:rsid w:val="00CA190D"/>
    <w:rsid w:val="00CA1AE5"/>
    <w:rsid w:val="00CA1DF4"/>
    <w:rsid w:val="00CA20D1"/>
    <w:rsid w:val="00CA21C9"/>
    <w:rsid w:val="00CA2920"/>
    <w:rsid w:val="00CA2D4A"/>
    <w:rsid w:val="00CA316C"/>
    <w:rsid w:val="00CA36C2"/>
    <w:rsid w:val="00CA3862"/>
    <w:rsid w:val="00CA3ABA"/>
    <w:rsid w:val="00CA3C8A"/>
    <w:rsid w:val="00CA45F4"/>
    <w:rsid w:val="00CA4AF3"/>
    <w:rsid w:val="00CA4D44"/>
    <w:rsid w:val="00CA5CE7"/>
    <w:rsid w:val="00CA5E97"/>
    <w:rsid w:val="00CA60CD"/>
    <w:rsid w:val="00CA6D23"/>
    <w:rsid w:val="00CA6DC1"/>
    <w:rsid w:val="00CA716C"/>
    <w:rsid w:val="00CA786C"/>
    <w:rsid w:val="00CB0406"/>
    <w:rsid w:val="00CB116D"/>
    <w:rsid w:val="00CB153D"/>
    <w:rsid w:val="00CB18AB"/>
    <w:rsid w:val="00CB1AC7"/>
    <w:rsid w:val="00CB217B"/>
    <w:rsid w:val="00CB21B8"/>
    <w:rsid w:val="00CB23E7"/>
    <w:rsid w:val="00CB2796"/>
    <w:rsid w:val="00CB28D4"/>
    <w:rsid w:val="00CB2B9A"/>
    <w:rsid w:val="00CB2C3B"/>
    <w:rsid w:val="00CB3048"/>
    <w:rsid w:val="00CB3975"/>
    <w:rsid w:val="00CB3DDA"/>
    <w:rsid w:val="00CB418C"/>
    <w:rsid w:val="00CB4215"/>
    <w:rsid w:val="00CB4411"/>
    <w:rsid w:val="00CB44A5"/>
    <w:rsid w:val="00CB50BA"/>
    <w:rsid w:val="00CB5B5E"/>
    <w:rsid w:val="00CB64C9"/>
    <w:rsid w:val="00CB6667"/>
    <w:rsid w:val="00CB6BC4"/>
    <w:rsid w:val="00CB7986"/>
    <w:rsid w:val="00CB7C31"/>
    <w:rsid w:val="00CB7C7C"/>
    <w:rsid w:val="00CC005E"/>
    <w:rsid w:val="00CC11D4"/>
    <w:rsid w:val="00CC11E9"/>
    <w:rsid w:val="00CC1661"/>
    <w:rsid w:val="00CC1DA4"/>
    <w:rsid w:val="00CC224E"/>
    <w:rsid w:val="00CC307D"/>
    <w:rsid w:val="00CC3CBB"/>
    <w:rsid w:val="00CC40AC"/>
    <w:rsid w:val="00CC55EE"/>
    <w:rsid w:val="00CC5E0E"/>
    <w:rsid w:val="00CC656B"/>
    <w:rsid w:val="00CC6667"/>
    <w:rsid w:val="00CC67C0"/>
    <w:rsid w:val="00CC6DB0"/>
    <w:rsid w:val="00CC6E36"/>
    <w:rsid w:val="00CC7136"/>
    <w:rsid w:val="00CC73F3"/>
    <w:rsid w:val="00CC74C0"/>
    <w:rsid w:val="00CD0FA7"/>
    <w:rsid w:val="00CD101D"/>
    <w:rsid w:val="00CD24E3"/>
    <w:rsid w:val="00CD29EE"/>
    <w:rsid w:val="00CD2D62"/>
    <w:rsid w:val="00CD31D5"/>
    <w:rsid w:val="00CD3493"/>
    <w:rsid w:val="00CD46BF"/>
    <w:rsid w:val="00CD4B0A"/>
    <w:rsid w:val="00CD4C76"/>
    <w:rsid w:val="00CD533D"/>
    <w:rsid w:val="00CD5366"/>
    <w:rsid w:val="00CD5619"/>
    <w:rsid w:val="00CD57A9"/>
    <w:rsid w:val="00CD5B8E"/>
    <w:rsid w:val="00CD5CD4"/>
    <w:rsid w:val="00CD5F2E"/>
    <w:rsid w:val="00CD6DFD"/>
    <w:rsid w:val="00CD6EE9"/>
    <w:rsid w:val="00CD7B84"/>
    <w:rsid w:val="00CD7C01"/>
    <w:rsid w:val="00CE12CE"/>
    <w:rsid w:val="00CE1466"/>
    <w:rsid w:val="00CE1577"/>
    <w:rsid w:val="00CE1F0C"/>
    <w:rsid w:val="00CE3264"/>
    <w:rsid w:val="00CE3409"/>
    <w:rsid w:val="00CE34F0"/>
    <w:rsid w:val="00CE382F"/>
    <w:rsid w:val="00CE3E1C"/>
    <w:rsid w:val="00CE48CF"/>
    <w:rsid w:val="00CE5765"/>
    <w:rsid w:val="00CE5B38"/>
    <w:rsid w:val="00CE6F45"/>
    <w:rsid w:val="00CE6F57"/>
    <w:rsid w:val="00CE7709"/>
    <w:rsid w:val="00CE77C9"/>
    <w:rsid w:val="00CE780A"/>
    <w:rsid w:val="00CE7891"/>
    <w:rsid w:val="00CE7E67"/>
    <w:rsid w:val="00CF0947"/>
    <w:rsid w:val="00CF117B"/>
    <w:rsid w:val="00CF17B7"/>
    <w:rsid w:val="00CF3627"/>
    <w:rsid w:val="00CF369A"/>
    <w:rsid w:val="00CF3B71"/>
    <w:rsid w:val="00CF4341"/>
    <w:rsid w:val="00CF4695"/>
    <w:rsid w:val="00CF5008"/>
    <w:rsid w:val="00CF6887"/>
    <w:rsid w:val="00CF6B46"/>
    <w:rsid w:val="00CF6D86"/>
    <w:rsid w:val="00CF6F53"/>
    <w:rsid w:val="00CF72DC"/>
    <w:rsid w:val="00CF7396"/>
    <w:rsid w:val="00CF74AB"/>
    <w:rsid w:val="00CF7BBC"/>
    <w:rsid w:val="00D0141F"/>
    <w:rsid w:val="00D01458"/>
    <w:rsid w:val="00D025A3"/>
    <w:rsid w:val="00D0503A"/>
    <w:rsid w:val="00D05182"/>
    <w:rsid w:val="00D053CB"/>
    <w:rsid w:val="00D05556"/>
    <w:rsid w:val="00D055B5"/>
    <w:rsid w:val="00D05975"/>
    <w:rsid w:val="00D05EC6"/>
    <w:rsid w:val="00D06276"/>
    <w:rsid w:val="00D0690C"/>
    <w:rsid w:val="00D06DAB"/>
    <w:rsid w:val="00D06EAC"/>
    <w:rsid w:val="00D07345"/>
    <w:rsid w:val="00D1089E"/>
    <w:rsid w:val="00D108AD"/>
    <w:rsid w:val="00D10A4F"/>
    <w:rsid w:val="00D117E1"/>
    <w:rsid w:val="00D1208F"/>
    <w:rsid w:val="00D120C9"/>
    <w:rsid w:val="00D12631"/>
    <w:rsid w:val="00D12B20"/>
    <w:rsid w:val="00D13BBE"/>
    <w:rsid w:val="00D15487"/>
    <w:rsid w:val="00D1609E"/>
    <w:rsid w:val="00D164E3"/>
    <w:rsid w:val="00D16685"/>
    <w:rsid w:val="00D167C3"/>
    <w:rsid w:val="00D16F7A"/>
    <w:rsid w:val="00D17103"/>
    <w:rsid w:val="00D171C3"/>
    <w:rsid w:val="00D20294"/>
    <w:rsid w:val="00D209B8"/>
    <w:rsid w:val="00D2138C"/>
    <w:rsid w:val="00D2162C"/>
    <w:rsid w:val="00D2180D"/>
    <w:rsid w:val="00D21B57"/>
    <w:rsid w:val="00D21DD4"/>
    <w:rsid w:val="00D22913"/>
    <w:rsid w:val="00D22BD5"/>
    <w:rsid w:val="00D23998"/>
    <w:rsid w:val="00D248C4"/>
    <w:rsid w:val="00D24EF8"/>
    <w:rsid w:val="00D25519"/>
    <w:rsid w:val="00D25C06"/>
    <w:rsid w:val="00D25DD8"/>
    <w:rsid w:val="00D26623"/>
    <w:rsid w:val="00D266AA"/>
    <w:rsid w:val="00D27527"/>
    <w:rsid w:val="00D276F9"/>
    <w:rsid w:val="00D27912"/>
    <w:rsid w:val="00D279A0"/>
    <w:rsid w:val="00D27D1B"/>
    <w:rsid w:val="00D3017F"/>
    <w:rsid w:val="00D30973"/>
    <w:rsid w:val="00D31150"/>
    <w:rsid w:val="00D31196"/>
    <w:rsid w:val="00D311DD"/>
    <w:rsid w:val="00D31B73"/>
    <w:rsid w:val="00D31FD7"/>
    <w:rsid w:val="00D339F3"/>
    <w:rsid w:val="00D33BBE"/>
    <w:rsid w:val="00D343C6"/>
    <w:rsid w:val="00D34612"/>
    <w:rsid w:val="00D34969"/>
    <w:rsid w:val="00D349DB"/>
    <w:rsid w:val="00D34B8B"/>
    <w:rsid w:val="00D36095"/>
    <w:rsid w:val="00D3629B"/>
    <w:rsid w:val="00D40481"/>
    <w:rsid w:val="00D40C63"/>
    <w:rsid w:val="00D411CF"/>
    <w:rsid w:val="00D41C3F"/>
    <w:rsid w:val="00D427F4"/>
    <w:rsid w:val="00D432AD"/>
    <w:rsid w:val="00D43595"/>
    <w:rsid w:val="00D439A4"/>
    <w:rsid w:val="00D448EA"/>
    <w:rsid w:val="00D451DC"/>
    <w:rsid w:val="00D46E97"/>
    <w:rsid w:val="00D47364"/>
    <w:rsid w:val="00D475F0"/>
    <w:rsid w:val="00D477C1"/>
    <w:rsid w:val="00D4788B"/>
    <w:rsid w:val="00D47DC6"/>
    <w:rsid w:val="00D47E87"/>
    <w:rsid w:val="00D47F36"/>
    <w:rsid w:val="00D47FE7"/>
    <w:rsid w:val="00D516A9"/>
    <w:rsid w:val="00D51985"/>
    <w:rsid w:val="00D51E53"/>
    <w:rsid w:val="00D51FFC"/>
    <w:rsid w:val="00D5254F"/>
    <w:rsid w:val="00D5281B"/>
    <w:rsid w:val="00D54B3E"/>
    <w:rsid w:val="00D54BFF"/>
    <w:rsid w:val="00D5513E"/>
    <w:rsid w:val="00D551A3"/>
    <w:rsid w:val="00D5523C"/>
    <w:rsid w:val="00D552F8"/>
    <w:rsid w:val="00D55A58"/>
    <w:rsid w:val="00D55BE6"/>
    <w:rsid w:val="00D568E3"/>
    <w:rsid w:val="00D56CF7"/>
    <w:rsid w:val="00D57390"/>
    <w:rsid w:val="00D57507"/>
    <w:rsid w:val="00D60019"/>
    <w:rsid w:val="00D601C8"/>
    <w:rsid w:val="00D60A29"/>
    <w:rsid w:val="00D60A2E"/>
    <w:rsid w:val="00D60CBC"/>
    <w:rsid w:val="00D60D13"/>
    <w:rsid w:val="00D612F6"/>
    <w:rsid w:val="00D61480"/>
    <w:rsid w:val="00D617F8"/>
    <w:rsid w:val="00D61FFB"/>
    <w:rsid w:val="00D62797"/>
    <w:rsid w:val="00D64ABB"/>
    <w:rsid w:val="00D64C56"/>
    <w:rsid w:val="00D64D77"/>
    <w:rsid w:val="00D64D7D"/>
    <w:rsid w:val="00D64E99"/>
    <w:rsid w:val="00D65184"/>
    <w:rsid w:val="00D651D1"/>
    <w:rsid w:val="00D65789"/>
    <w:rsid w:val="00D66167"/>
    <w:rsid w:val="00D66AA9"/>
    <w:rsid w:val="00D66FC8"/>
    <w:rsid w:val="00D67470"/>
    <w:rsid w:val="00D71AA9"/>
    <w:rsid w:val="00D71DA2"/>
    <w:rsid w:val="00D72199"/>
    <w:rsid w:val="00D72302"/>
    <w:rsid w:val="00D72973"/>
    <w:rsid w:val="00D72EE0"/>
    <w:rsid w:val="00D731E2"/>
    <w:rsid w:val="00D73DA6"/>
    <w:rsid w:val="00D74267"/>
    <w:rsid w:val="00D74558"/>
    <w:rsid w:val="00D74607"/>
    <w:rsid w:val="00D7474D"/>
    <w:rsid w:val="00D74A10"/>
    <w:rsid w:val="00D74D9E"/>
    <w:rsid w:val="00D74DE9"/>
    <w:rsid w:val="00D74EBA"/>
    <w:rsid w:val="00D75D5F"/>
    <w:rsid w:val="00D75DC2"/>
    <w:rsid w:val="00D76E05"/>
    <w:rsid w:val="00D77EC2"/>
    <w:rsid w:val="00D77F89"/>
    <w:rsid w:val="00D77FDB"/>
    <w:rsid w:val="00D80441"/>
    <w:rsid w:val="00D804DC"/>
    <w:rsid w:val="00D8092D"/>
    <w:rsid w:val="00D80D70"/>
    <w:rsid w:val="00D80E44"/>
    <w:rsid w:val="00D80EE8"/>
    <w:rsid w:val="00D817B6"/>
    <w:rsid w:val="00D82084"/>
    <w:rsid w:val="00D836DE"/>
    <w:rsid w:val="00D84290"/>
    <w:rsid w:val="00D8433D"/>
    <w:rsid w:val="00D84496"/>
    <w:rsid w:val="00D84DA5"/>
    <w:rsid w:val="00D84E2A"/>
    <w:rsid w:val="00D8555C"/>
    <w:rsid w:val="00D85ABF"/>
    <w:rsid w:val="00D85CFD"/>
    <w:rsid w:val="00D85D17"/>
    <w:rsid w:val="00D85F39"/>
    <w:rsid w:val="00D85F4A"/>
    <w:rsid w:val="00D872E4"/>
    <w:rsid w:val="00D87642"/>
    <w:rsid w:val="00D90649"/>
    <w:rsid w:val="00D90C4D"/>
    <w:rsid w:val="00D91A4A"/>
    <w:rsid w:val="00D91C40"/>
    <w:rsid w:val="00D93376"/>
    <w:rsid w:val="00D934E4"/>
    <w:rsid w:val="00D936C7"/>
    <w:rsid w:val="00D9384C"/>
    <w:rsid w:val="00D93B3A"/>
    <w:rsid w:val="00D949F1"/>
    <w:rsid w:val="00D94A37"/>
    <w:rsid w:val="00D94D21"/>
    <w:rsid w:val="00D95175"/>
    <w:rsid w:val="00D95E08"/>
    <w:rsid w:val="00D960AB"/>
    <w:rsid w:val="00D96451"/>
    <w:rsid w:val="00D96B14"/>
    <w:rsid w:val="00D96C84"/>
    <w:rsid w:val="00D97223"/>
    <w:rsid w:val="00D97B88"/>
    <w:rsid w:val="00DA01D8"/>
    <w:rsid w:val="00DA0542"/>
    <w:rsid w:val="00DA0AFF"/>
    <w:rsid w:val="00DA0C24"/>
    <w:rsid w:val="00DA0C5D"/>
    <w:rsid w:val="00DA0E82"/>
    <w:rsid w:val="00DA12A9"/>
    <w:rsid w:val="00DA1937"/>
    <w:rsid w:val="00DA1A08"/>
    <w:rsid w:val="00DA1D0D"/>
    <w:rsid w:val="00DA3112"/>
    <w:rsid w:val="00DA37AB"/>
    <w:rsid w:val="00DA46C2"/>
    <w:rsid w:val="00DA490B"/>
    <w:rsid w:val="00DA4EB1"/>
    <w:rsid w:val="00DA5988"/>
    <w:rsid w:val="00DA6D6B"/>
    <w:rsid w:val="00DA7679"/>
    <w:rsid w:val="00DA77BB"/>
    <w:rsid w:val="00DB0527"/>
    <w:rsid w:val="00DB08A3"/>
    <w:rsid w:val="00DB19F7"/>
    <w:rsid w:val="00DB2470"/>
    <w:rsid w:val="00DB24CA"/>
    <w:rsid w:val="00DB2E05"/>
    <w:rsid w:val="00DB358D"/>
    <w:rsid w:val="00DB3C66"/>
    <w:rsid w:val="00DB3E1A"/>
    <w:rsid w:val="00DB462D"/>
    <w:rsid w:val="00DB4965"/>
    <w:rsid w:val="00DB4BB2"/>
    <w:rsid w:val="00DB4D89"/>
    <w:rsid w:val="00DB5008"/>
    <w:rsid w:val="00DB5284"/>
    <w:rsid w:val="00DB5339"/>
    <w:rsid w:val="00DB6F7C"/>
    <w:rsid w:val="00DB7871"/>
    <w:rsid w:val="00DC0162"/>
    <w:rsid w:val="00DC0365"/>
    <w:rsid w:val="00DC05B6"/>
    <w:rsid w:val="00DC067F"/>
    <w:rsid w:val="00DC08FA"/>
    <w:rsid w:val="00DC1E31"/>
    <w:rsid w:val="00DC2410"/>
    <w:rsid w:val="00DC2BCB"/>
    <w:rsid w:val="00DC374A"/>
    <w:rsid w:val="00DC3A73"/>
    <w:rsid w:val="00DC43A1"/>
    <w:rsid w:val="00DC4727"/>
    <w:rsid w:val="00DC4F50"/>
    <w:rsid w:val="00DC59E8"/>
    <w:rsid w:val="00DC76E9"/>
    <w:rsid w:val="00DC76F4"/>
    <w:rsid w:val="00DC791D"/>
    <w:rsid w:val="00DD00E1"/>
    <w:rsid w:val="00DD0C28"/>
    <w:rsid w:val="00DD1148"/>
    <w:rsid w:val="00DD146E"/>
    <w:rsid w:val="00DD162F"/>
    <w:rsid w:val="00DD1645"/>
    <w:rsid w:val="00DD1EB7"/>
    <w:rsid w:val="00DD2556"/>
    <w:rsid w:val="00DD2655"/>
    <w:rsid w:val="00DD30D8"/>
    <w:rsid w:val="00DD323B"/>
    <w:rsid w:val="00DD3525"/>
    <w:rsid w:val="00DD39FA"/>
    <w:rsid w:val="00DD3B4D"/>
    <w:rsid w:val="00DD3BE1"/>
    <w:rsid w:val="00DD46B6"/>
    <w:rsid w:val="00DD47C9"/>
    <w:rsid w:val="00DD4AA3"/>
    <w:rsid w:val="00DD4C03"/>
    <w:rsid w:val="00DD547D"/>
    <w:rsid w:val="00DD561F"/>
    <w:rsid w:val="00DD5B62"/>
    <w:rsid w:val="00DD638F"/>
    <w:rsid w:val="00DD65B5"/>
    <w:rsid w:val="00DD6735"/>
    <w:rsid w:val="00DD6E1A"/>
    <w:rsid w:val="00DD6F81"/>
    <w:rsid w:val="00DD6FFA"/>
    <w:rsid w:val="00DD7413"/>
    <w:rsid w:val="00DD7F51"/>
    <w:rsid w:val="00DE0A18"/>
    <w:rsid w:val="00DE0D25"/>
    <w:rsid w:val="00DE10D9"/>
    <w:rsid w:val="00DE1766"/>
    <w:rsid w:val="00DE1AA4"/>
    <w:rsid w:val="00DE21CA"/>
    <w:rsid w:val="00DE2B0E"/>
    <w:rsid w:val="00DE2EA0"/>
    <w:rsid w:val="00DE350A"/>
    <w:rsid w:val="00DE4D88"/>
    <w:rsid w:val="00DE4F7B"/>
    <w:rsid w:val="00DE500C"/>
    <w:rsid w:val="00DE547A"/>
    <w:rsid w:val="00DE5956"/>
    <w:rsid w:val="00DE61E2"/>
    <w:rsid w:val="00DE6798"/>
    <w:rsid w:val="00DE6C2B"/>
    <w:rsid w:val="00DE7244"/>
    <w:rsid w:val="00DE77DF"/>
    <w:rsid w:val="00DE7CB2"/>
    <w:rsid w:val="00DF070C"/>
    <w:rsid w:val="00DF187A"/>
    <w:rsid w:val="00DF1A49"/>
    <w:rsid w:val="00DF28FA"/>
    <w:rsid w:val="00DF2CFE"/>
    <w:rsid w:val="00DF3156"/>
    <w:rsid w:val="00DF3367"/>
    <w:rsid w:val="00DF3760"/>
    <w:rsid w:val="00DF3D29"/>
    <w:rsid w:val="00DF4ABF"/>
    <w:rsid w:val="00DF5015"/>
    <w:rsid w:val="00DF52AA"/>
    <w:rsid w:val="00DF5B29"/>
    <w:rsid w:val="00DF5E47"/>
    <w:rsid w:val="00DF63A2"/>
    <w:rsid w:val="00DF6455"/>
    <w:rsid w:val="00DF713F"/>
    <w:rsid w:val="00DF75D8"/>
    <w:rsid w:val="00DF7985"/>
    <w:rsid w:val="00E005DB"/>
    <w:rsid w:val="00E00878"/>
    <w:rsid w:val="00E00B50"/>
    <w:rsid w:val="00E00E1F"/>
    <w:rsid w:val="00E010B1"/>
    <w:rsid w:val="00E0118A"/>
    <w:rsid w:val="00E0143F"/>
    <w:rsid w:val="00E01539"/>
    <w:rsid w:val="00E01BFE"/>
    <w:rsid w:val="00E02308"/>
    <w:rsid w:val="00E02326"/>
    <w:rsid w:val="00E0259B"/>
    <w:rsid w:val="00E02FF0"/>
    <w:rsid w:val="00E03AF9"/>
    <w:rsid w:val="00E03E7A"/>
    <w:rsid w:val="00E0526D"/>
    <w:rsid w:val="00E0540B"/>
    <w:rsid w:val="00E06B58"/>
    <w:rsid w:val="00E1080B"/>
    <w:rsid w:val="00E1125D"/>
    <w:rsid w:val="00E123CF"/>
    <w:rsid w:val="00E12AA5"/>
    <w:rsid w:val="00E12E5E"/>
    <w:rsid w:val="00E1319C"/>
    <w:rsid w:val="00E1400C"/>
    <w:rsid w:val="00E14536"/>
    <w:rsid w:val="00E156A7"/>
    <w:rsid w:val="00E163F9"/>
    <w:rsid w:val="00E16453"/>
    <w:rsid w:val="00E164A1"/>
    <w:rsid w:val="00E168EC"/>
    <w:rsid w:val="00E16B75"/>
    <w:rsid w:val="00E16CCC"/>
    <w:rsid w:val="00E16D25"/>
    <w:rsid w:val="00E17043"/>
    <w:rsid w:val="00E200AE"/>
    <w:rsid w:val="00E20434"/>
    <w:rsid w:val="00E2076F"/>
    <w:rsid w:val="00E21049"/>
    <w:rsid w:val="00E212FC"/>
    <w:rsid w:val="00E21B24"/>
    <w:rsid w:val="00E21CAD"/>
    <w:rsid w:val="00E22A60"/>
    <w:rsid w:val="00E22C12"/>
    <w:rsid w:val="00E22C57"/>
    <w:rsid w:val="00E23005"/>
    <w:rsid w:val="00E2426B"/>
    <w:rsid w:val="00E24661"/>
    <w:rsid w:val="00E24BBF"/>
    <w:rsid w:val="00E25029"/>
    <w:rsid w:val="00E255DF"/>
    <w:rsid w:val="00E257F2"/>
    <w:rsid w:val="00E25EA6"/>
    <w:rsid w:val="00E2632B"/>
    <w:rsid w:val="00E26565"/>
    <w:rsid w:val="00E26A72"/>
    <w:rsid w:val="00E26C55"/>
    <w:rsid w:val="00E26F36"/>
    <w:rsid w:val="00E27059"/>
    <w:rsid w:val="00E2783F"/>
    <w:rsid w:val="00E30057"/>
    <w:rsid w:val="00E305A0"/>
    <w:rsid w:val="00E30D23"/>
    <w:rsid w:val="00E31097"/>
    <w:rsid w:val="00E32773"/>
    <w:rsid w:val="00E32A6B"/>
    <w:rsid w:val="00E32D33"/>
    <w:rsid w:val="00E3392A"/>
    <w:rsid w:val="00E33D2E"/>
    <w:rsid w:val="00E34158"/>
    <w:rsid w:val="00E341FF"/>
    <w:rsid w:val="00E342D0"/>
    <w:rsid w:val="00E344EE"/>
    <w:rsid w:val="00E3456E"/>
    <w:rsid w:val="00E34853"/>
    <w:rsid w:val="00E34F42"/>
    <w:rsid w:val="00E35079"/>
    <w:rsid w:val="00E354E8"/>
    <w:rsid w:val="00E35A38"/>
    <w:rsid w:val="00E36025"/>
    <w:rsid w:val="00E36964"/>
    <w:rsid w:val="00E373D9"/>
    <w:rsid w:val="00E37580"/>
    <w:rsid w:val="00E3798A"/>
    <w:rsid w:val="00E401B6"/>
    <w:rsid w:val="00E40384"/>
    <w:rsid w:val="00E405E5"/>
    <w:rsid w:val="00E409E2"/>
    <w:rsid w:val="00E4178C"/>
    <w:rsid w:val="00E41BA0"/>
    <w:rsid w:val="00E422A5"/>
    <w:rsid w:val="00E42651"/>
    <w:rsid w:val="00E43483"/>
    <w:rsid w:val="00E44057"/>
    <w:rsid w:val="00E44BFE"/>
    <w:rsid w:val="00E45874"/>
    <w:rsid w:val="00E46629"/>
    <w:rsid w:val="00E47A21"/>
    <w:rsid w:val="00E501D2"/>
    <w:rsid w:val="00E50B66"/>
    <w:rsid w:val="00E50C3E"/>
    <w:rsid w:val="00E50D3F"/>
    <w:rsid w:val="00E50FD7"/>
    <w:rsid w:val="00E51D1E"/>
    <w:rsid w:val="00E522D6"/>
    <w:rsid w:val="00E52331"/>
    <w:rsid w:val="00E53189"/>
    <w:rsid w:val="00E540E1"/>
    <w:rsid w:val="00E54ED6"/>
    <w:rsid w:val="00E5543F"/>
    <w:rsid w:val="00E55A14"/>
    <w:rsid w:val="00E5722F"/>
    <w:rsid w:val="00E573DB"/>
    <w:rsid w:val="00E57B26"/>
    <w:rsid w:val="00E60089"/>
    <w:rsid w:val="00E60ACF"/>
    <w:rsid w:val="00E60D12"/>
    <w:rsid w:val="00E60FFB"/>
    <w:rsid w:val="00E610C9"/>
    <w:rsid w:val="00E6143E"/>
    <w:rsid w:val="00E6249B"/>
    <w:rsid w:val="00E62BFF"/>
    <w:rsid w:val="00E62D2F"/>
    <w:rsid w:val="00E631B0"/>
    <w:rsid w:val="00E63691"/>
    <w:rsid w:val="00E63890"/>
    <w:rsid w:val="00E64008"/>
    <w:rsid w:val="00E64BAE"/>
    <w:rsid w:val="00E64DA6"/>
    <w:rsid w:val="00E64F7E"/>
    <w:rsid w:val="00E657C9"/>
    <w:rsid w:val="00E65AE3"/>
    <w:rsid w:val="00E661B4"/>
    <w:rsid w:val="00E662C7"/>
    <w:rsid w:val="00E668A6"/>
    <w:rsid w:val="00E703F5"/>
    <w:rsid w:val="00E70B87"/>
    <w:rsid w:val="00E71006"/>
    <w:rsid w:val="00E712E2"/>
    <w:rsid w:val="00E715B1"/>
    <w:rsid w:val="00E71C8C"/>
    <w:rsid w:val="00E72400"/>
    <w:rsid w:val="00E72C15"/>
    <w:rsid w:val="00E73351"/>
    <w:rsid w:val="00E7353D"/>
    <w:rsid w:val="00E74B6A"/>
    <w:rsid w:val="00E74B71"/>
    <w:rsid w:val="00E74F8D"/>
    <w:rsid w:val="00E751D8"/>
    <w:rsid w:val="00E75395"/>
    <w:rsid w:val="00E75964"/>
    <w:rsid w:val="00E75974"/>
    <w:rsid w:val="00E75BCF"/>
    <w:rsid w:val="00E7622E"/>
    <w:rsid w:val="00E771EC"/>
    <w:rsid w:val="00E77B39"/>
    <w:rsid w:val="00E77BA0"/>
    <w:rsid w:val="00E80F9D"/>
    <w:rsid w:val="00E8113C"/>
    <w:rsid w:val="00E81645"/>
    <w:rsid w:val="00E82109"/>
    <w:rsid w:val="00E82DC4"/>
    <w:rsid w:val="00E82ED3"/>
    <w:rsid w:val="00E84174"/>
    <w:rsid w:val="00E8475E"/>
    <w:rsid w:val="00E84DE2"/>
    <w:rsid w:val="00E8540F"/>
    <w:rsid w:val="00E85698"/>
    <w:rsid w:val="00E8588E"/>
    <w:rsid w:val="00E85AE0"/>
    <w:rsid w:val="00E85D66"/>
    <w:rsid w:val="00E8696F"/>
    <w:rsid w:val="00E86ADF"/>
    <w:rsid w:val="00E86B9C"/>
    <w:rsid w:val="00E86BAC"/>
    <w:rsid w:val="00E86D74"/>
    <w:rsid w:val="00E874A0"/>
    <w:rsid w:val="00E87956"/>
    <w:rsid w:val="00E87B5F"/>
    <w:rsid w:val="00E87E28"/>
    <w:rsid w:val="00E9007F"/>
    <w:rsid w:val="00E9104C"/>
    <w:rsid w:val="00E9161F"/>
    <w:rsid w:val="00E91784"/>
    <w:rsid w:val="00E9187A"/>
    <w:rsid w:val="00E91F59"/>
    <w:rsid w:val="00E91FB6"/>
    <w:rsid w:val="00E93064"/>
    <w:rsid w:val="00E93533"/>
    <w:rsid w:val="00E938E4"/>
    <w:rsid w:val="00E946D7"/>
    <w:rsid w:val="00E9600F"/>
    <w:rsid w:val="00E9619C"/>
    <w:rsid w:val="00E96366"/>
    <w:rsid w:val="00E96D33"/>
    <w:rsid w:val="00E970DE"/>
    <w:rsid w:val="00E970F7"/>
    <w:rsid w:val="00E9726B"/>
    <w:rsid w:val="00E97816"/>
    <w:rsid w:val="00E9784B"/>
    <w:rsid w:val="00EA02D2"/>
    <w:rsid w:val="00EA0F2E"/>
    <w:rsid w:val="00EA0FBA"/>
    <w:rsid w:val="00EA1497"/>
    <w:rsid w:val="00EA1793"/>
    <w:rsid w:val="00EA1FB3"/>
    <w:rsid w:val="00EA2417"/>
    <w:rsid w:val="00EA2D8F"/>
    <w:rsid w:val="00EA3B8A"/>
    <w:rsid w:val="00EA3E4B"/>
    <w:rsid w:val="00EA4B40"/>
    <w:rsid w:val="00EA5698"/>
    <w:rsid w:val="00EA58FC"/>
    <w:rsid w:val="00EA5B89"/>
    <w:rsid w:val="00EA5D3D"/>
    <w:rsid w:val="00EA60D1"/>
    <w:rsid w:val="00EA669F"/>
    <w:rsid w:val="00EA6B95"/>
    <w:rsid w:val="00EA757E"/>
    <w:rsid w:val="00EA75A8"/>
    <w:rsid w:val="00EA7A6D"/>
    <w:rsid w:val="00EB09CF"/>
    <w:rsid w:val="00EB1042"/>
    <w:rsid w:val="00EB15A3"/>
    <w:rsid w:val="00EB1FB6"/>
    <w:rsid w:val="00EB2153"/>
    <w:rsid w:val="00EB228F"/>
    <w:rsid w:val="00EB3242"/>
    <w:rsid w:val="00EB431D"/>
    <w:rsid w:val="00EB4F7C"/>
    <w:rsid w:val="00EB5038"/>
    <w:rsid w:val="00EB55E2"/>
    <w:rsid w:val="00EB59D4"/>
    <w:rsid w:val="00EB6518"/>
    <w:rsid w:val="00EB6521"/>
    <w:rsid w:val="00EB655A"/>
    <w:rsid w:val="00EB66F8"/>
    <w:rsid w:val="00EB71D5"/>
    <w:rsid w:val="00EB743D"/>
    <w:rsid w:val="00EB74ED"/>
    <w:rsid w:val="00EB750B"/>
    <w:rsid w:val="00EC0B46"/>
    <w:rsid w:val="00EC0CAB"/>
    <w:rsid w:val="00EC0D06"/>
    <w:rsid w:val="00EC1B68"/>
    <w:rsid w:val="00EC1B7A"/>
    <w:rsid w:val="00EC1F6A"/>
    <w:rsid w:val="00EC21EF"/>
    <w:rsid w:val="00EC2478"/>
    <w:rsid w:val="00EC2DAA"/>
    <w:rsid w:val="00EC3A70"/>
    <w:rsid w:val="00EC3DA2"/>
    <w:rsid w:val="00EC3DB7"/>
    <w:rsid w:val="00EC42CB"/>
    <w:rsid w:val="00EC4D45"/>
    <w:rsid w:val="00EC5E5F"/>
    <w:rsid w:val="00EC60FD"/>
    <w:rsid w:val="00EC7C27"/>
    <w:rsid w:val="00ED008A"/>
    <w:rsid w:val="00ED0702"/>
    <w:rsid w:val="00ED1101"/>
    <w:rsid w:val="00ED15F9"/>
    <w:rsid w:val="00ED3BB4"/>
    <w:rsid w:val="00ED4048"/>
    <w:rsid w:val="00ED4242"/>
    <w:rsid w:val="00ED4A21"/>
    <w:rsid w:val="00ED4C60"/>
    <w:rsid w:val="00ED4E8F"/>
    <w:rsid w:val="00ED52D7"/>
    <w:rsid w:val="00ED53B5"/>
    <w:rsid w:val="00ED5712"/>
    <w:rsid w:val="00ED5C2D"/>
    <w:rsid w:val="00ED6AFC"/>
    <w:rsid w:val="00ED6DF9"/>
    <w:rsid w:val="00ED707F"/>
    <w:rsid w:val="00EE0349"/>
    <w:rsid w:val="00EE0A8E"/>
    <w:rsid w:val="00EE1574"/>
    <w:rsid w:val="00EE2B05"/>
    <w:rsid w:val="00EE2C35"/>
    <w:rsid w:val="00EE2C4D"/>
    <w:rsid w:val="00EE331A"/>
    <w:rsid w:val="00EE3842"/>
    <w:rsid w:val="00EE4C30"/>
    <w:rsid w:val="00EE4C91"/>
    <w:rsid w:val="00EE5F13"/>
    <w:rsid w:val="00EE6131"/>
    <w:rsid w:val="00EE67D4"/>
    <w:rsid w:val="00EE697A"/>
    <w:rsid w:val="00EE7484"/>
    <w:rsid w:val="00EF022A"/>
    <w:rsid w:val="00EF0536"/>
    <w:rsid w:val="00EF056D"/>
    <w:rsid w:val="00EF0918"/>
    <w:rsid w:val="00EF09D2"/>
    <w:rsid w:val="00EF0C9B"/>
    <w:rsid w:val="00EF0E6E"/>
    <w:rsid w:val="00EF0F86"/>
    <w:rsid w:val="00EF12E5"/>
    <w:rsid w:val="00EF2398"/>
    <w:rsid w:val="00EF51DC"/>
    <w:rsid w:val="00EF5C40"/>
    <w:rsid w:val="00EF601D"/>
    <w:rsid w:val="00EF760E"/>
    <w:rsid w:val="00EF7A72"/>
    <w:rsid w:val="00F0069F"/>
    <w:rsid w:val="00F00BA1"/>
    <w:rsid w:val="00F00C73"/>
    <w:rsid w:val="00F0100B"/>
    <w:rsid w:val="00F01057"/>
    <w:rsid w:val="00F01EBC"/>
    <w:rsid w:val="00F020BC"/>
    <w:rsid w:val="00F02DB0"/>
    <w:rsid w:val="00F0311F"/>
    <w:rsid w:val="00F03651"/>
    <w:rsid w:val="00F03BF1"/>
    <w:rsid w:val="00F0452A"/>
    <w:rsid w:val="00F04E89"/>
    <w:rsid w:val="00F054F9"/>
    <w:rsid w:val="00F05BF1"/>
    <w:rsid w:val="00F06353"/>
    <w:rsid w:val="00F0666B"/>
    <w:rsid w:val="00F06850"/>
    <w:rsid w:val="00F06D26"/>
    <w:rsid w:val="00F07313"/>
    <w:rsid w:val="00F07E2D"/>
    <w:rsid w:val="00F07EED"/>
    <w:rsid w:val="00F1019F"/>
    <w:rsid w:val="00F1077F"/>
    <w:rsid w:val="00F1114D"/>
    <w:rsid w:val="00F12004"/>
    <w:rsid w:val="00F12182"/>
    <w:rsid w:val="00F123C5"/>
    <w:rsid w:val="00F12C64"/>
    <w:rsid w:val="00F131ED"/>
    <w:rsid w:val="00F13A72"/>
    <w:rsid w:val="00F142D4"/>
    <w:rsid w:val="00F1455B"/>
    <w:rsid w:val="00F148D7"/>
    <w:rsid w:val="00F1496B"/>
    <w:rsid w:val="00F14A7B"/>
    <w:rsid w:val="00F14C30"/>
    <w:rsid w:val="00F15692"/>
    <w:rsid w:val="00F1594D"/>
    <w:rsid w:val="00F159F9"/>
    <w:rsid w:val="00F15A19"/>
    <w:rsid w:val="00F171D7"/>
    <w:rsid w:val="00F179FA"/>
    <w:rsid w:val="00F17DDB"/>
    <w:rsid w:val="00F206B4"/>
    <w:rsid w:val="00F21055"/>
    <w:rsid w:val="00F21354"/>
    <w:rsid w:val="00F21369"/>
    <w:rsid w:val="00F21605"/>
    <w:rsid w:val="00F21B62"/>
    <w:rsid w:val="00F21DB8"/>
    <w:rsid w:val="00F21E0A"/>
    <w:rsid w:val="00F22522"/>
    <w:rsid w:val="00F228AD"/>
    <w:rsid w:val="00F22DDA"/>
    <w:rsid w:val="00F2314F"/>
    <w:rsid w:val="00F2322C"/>
    <w:rsid w:val="00F24C18"/>
    <w:rsid w:val="00F25613"/>
    <w:rsid w:val="00F25AED"/>
    <w:rsid w:val="00F26231"/>
    <w:rsid w:val="00F262FE"/>
    <w:rsid w:val="00F264CF"/>
    <w:rsid w:val="00F26CC7"/>
    <w:rsid w:val="00F26EF3"/>
    <w:rsid w:val="00F27C0D"/>
    <w:rsid w:val="00F31C44"/>
    <w:rsid w:val="00F3239E"/>
    <w:rsid w:val="00F32FE5"/>
    <w:rsid w:val="00F332B3"/>
    <w:rsid w:val="00F3513F"/>
    <w:rsid w:val="00F351AB"/>
    <w:rsid w:val="00F3656D"/>
    <w:rsid w:val="00F376B6"/>
    <w:rsid w:val="00F3771B"/>
    <w:rsid w:val="00F3793C"/>
    <w:rsid w:val="00F400B6"/>
    <w:rsid w:val="00F40600"/>
    <w:rsid w:val="00F4196F"/>
    <w:rsid w:val="00F41DEF"/>
    <w:rsid w:val="00F429CE"/>
    <w:rsid w:val="00F429DA"/>
    <w:rsid w:val="00F42FC9"/>
    <w:rsid w:val="00F44108"/>
    <w:rsid w:val="00F44E8A"/>
    <w:rsid w:val="00F45624"/>
    <w:rsid w:val="00F459CA"/>
    <w:rsid w:val="00F45DF8"/>
    <w:rsid w:val="00F461D5"/>
    <w:rsid w:val="00F46626"/>
    <w:rsid w:val="00F478AF"/>
    <w:rsid w:val="00F478E8"/>
    <w:rsid w:val="00F47C95"/>
    <w:rsid w:val="00F47FE2"/>
    <w:rsid w:val="00F50F0C"/>
    <w:rsid w:val="00F50F4D"/>
    <w:rsid w:val="00F529F8"/>
    <w:rsid w:val="00F535F4"/>
    <w:rsid w:val="00F53F4C"/>
    <w:rsid w:val="00F54207"/>
    <w:rsid w:val="00F54C82"/>
    <w:rsid w:val="00F55013"/>
    <w:rsid w:val="00F555EC"/>
    <w:rsid w:val="00F55985"/>
    <w:rsid w:val="00F559C2"/>
    <w:rsid w:val="00F55C04"/>
    <w:rsid w:val="00F5666A"/>
    <w:rsid w:val="00F5679D"/>
    <w:rsid w:val="00F57051"/>
    <w:rsid w:val="00F575D7"/>
    <w:rsid w:val="00F57BAF"/>
    <w:rsid w:val="00F57DBC"/>
    <w:rsid w:val="00F600F1"/>
    <w:rsid w:val="00F60864"/>
    <w:rsid w:val="00F60AB6"/>
    <w:rsid w:val="00F617A0"/>
    <w:rsid w:val="00F61D73"/>
    <w:rsid w:val="00F6302F"/>
    <w:rsid w:val="00F63800"/>
    <w:rsid w:val="00F63A4A"/>
    <w:rsid w:val="00F641C3"/>
    <w:rsid w:val="00F64C34"/>
    <w:rsid w:val="00F6572A"/>
    <w:rsid w:val="00F65811"/>
    <w:rsid w:val="00F65DAE"/>
    <w:rsid w:val="00F66221"/>
    <w:rsid w:val="00F666A9"/>
    <w:rsid w:val="00F672B5"/>
    <w:rsid w:val="00F673D6"/>
    <w:rsid w:val="00F67A2A"/>
    <w:rsid w:val="00F67B45"/>
    <w:rsid w:val="00F7010A"/>
    <w:rsid w:val="00F7021A"/>
    <w:rsid w:val="00F7040F"/>
    <w:rsid w:val="00F70912"/>
    <w:rsid w:val="00F70C5E"/>
    <w:rsid w:val="00F71053"/>
    <w:rsid w:val="00F7158D"/>
    <w:rsid w:val="00F7183B"/>
    <w:rsid w:val="00F71F62"/>
    <w:rsid w:val="00F71FAB"/>
    <w:rsid w:val="00F72666"/>
    <w:rsid w:val="00F72707"/>
    <w:rsid w:val="00F72E9D"/>
    <w:rsid w:val="00F72EA5"/>
    <w:rsid w:val="00F730DD"/>
    <w:rsid w:val="00F73425"/>
    <w:rsid w:val="00F734A1"/>
    <w:rsid w:val="00F75480"/>
    <w:rsid w:val="00F75856"/>
    <w:rsid w:val="00F75923"/>
    <w:rsid w:val="00F75BCE"/>
    <w:rsid w:val="00F75BDD"/>
    <w:rsid w:val="00F76637"/>
    <w:rsid w:val="00F76D7E"/>
    <w:rsid w:val="00F77102"/>
    <w:rsid w:val="00F77A5A"/>
    <w:rsid w:val="00F800EA"/>
    <w:rsid w:val="00F806FF"/>
    <w:rsid w:val="00F80AE7"/>
    <w:rsid w:val="00F80CFA"/>
    <w:rsid w:val="00F80D64"/>
    <w:rsid w:val="00F81452"/>
    <w:rsid w:val="00F8176C"/>
    <w:rsid w:val="00F82449"/>
    <w:rsid w:val="00F833F6"/>
    <w:rsid w:val="00F83821"/>
    <w:rsid w:val="00F83A2C"/>
    <w:rsid w:val="00F83AA0"/>
    <w:rsid w:val="00F84757"/>
    <w:rsid w:val="00F848A3"/>
    <w:rsid w:val="00F84B22"/>
    <w:rsid w:val="00F84CA9"/>
    <w:rsid w:val="00F85338"/>
    <w:rsid w:val="00F8560C"/>
    <w:rsid w:val="00F85D79"/>
    <w:rsid w:val="00F85F46"/>
    <w:rsid w:val="00F85FF4"/>
    <w:rsid w:val="00F86415"/>
    <w:rsid w:val="00F868BE"/>
    <w:rsid w:val="00F872CA"/>
    <w:rsid w:val="00F87A6B"/>
    <w:rsid w:val="00F90CF7"/>
    <w:rsid w:val="00F910B3"/>
    <w:rsid w:val="00F92095"/>
    <w:rsid w:val="00F9290D"/>
    <w:rsid w:val="00F92974"/>
    <w:rsid w:val="00F93476"/>
    <w:rsid w:val="00F938FD"/>
    <w:rsid w:val="00F93BE7"/>
    <w:rsid w:val="00F946DB"/>
    <w:rsid w:val="00F94ED4"/>
    <w:rsid w:val="00F9532C"/>
    <w:rsid w:val="00F9611B"/>
    <w:rsid w:val="00F969B2"/>
    <w:rsid w:val="00F96D6B"/>
    <w:rsid w:val="00F97B1B"/>
    <w:rsid w:val="00F97B59"/>
    <w:rsid w:val="00FA01A2"/>
    <w:rsid w:val="00FA0F1C"/>
    <w:rsid w:val="00FA19B1"/>
    <w:rsid w:val="00FA27D5"/>
    <w:rsid w:val="00FA36C1"/>
    <w:rsid w:val="00FA394D"/>
    <w:rsid w:val="00FA3DC2"/>
    <w:rsid w:val="00FA4097"/>
    <w:rsid w:val="00FA4A3E"/>
    <w:rsid w:val="00FA4FFC"/>
    <w:rsid w:val="00FA500D"/>
    <w:rsid w:val="00FA5D4F"/>
    <w:rsid w:val="00FA60A1"/>
    <w:rsid w:val="00FA6BA0"/>
    <w:rsid w:val="00FA6D26"/>
    <w:rsid w:val="00FB00CA"/>
    <w:rsid w:val="00FB0311"/>
    <w:rsid w:val="00FB0912"/>
    <w:rsid w:val="00FB0E66"/>
    <w:rsid w:val="00FB1024"/>
    <w:rsid w:val="00FB19DC"/>
    <w:rsid w:val="00FB1F0E"/>
    <w:rsid w:val="00FB2047"/>
    <w:rsid w:val="00FB25F0"/>
    <w:rsid w:val="00FB2967"/>
    <w:rsid w:val="00FB302A"/>
    <w:rsid w:val="00FB3761"/>
    <w:rsid w:val="00FB37E7"/>
    <w:rsid w:val="00FB3C10"/>
    <w:rsid w:val="00FB3DD3"/>
    <w:rsid w:val="00FB3FFF"/>
    <w:rsid w:val="00FB43E7"/>
    <w:rsid w:val="00FB61CE"/>
    <w:rsid w:val="00FB63DA"/>
    <w:rsid w:val="00FB681E"/>
    <w:rsid w:val="00FB6D22"/>
    <w:rsid w:val="00FB758C"/>
    <w:rsid w:val="00FB77C5"/>
    <w:rsid w:val="00FB7AFD"/>
    <w:rsid w:val="00FC03CD"/>
    <w:rsid w:val="00FC07BC"/>
    <w:rsid w:val="00FC0847"/>
    <w:rsid w:val="00FC0A49"/>
    <w:rsid w:val="00FC0ECA"/>
    <w:rsid w:val="00FC11B6"/>
    <w:rsid w:val="00FC137C"/>
    <w:rsid w:val="00FC1472"/>
    <w:rsid w:val="00FC2C1D"/>
    <w:rsid w:val="00FC303E"/>
    <w:rsid w:val="00FC31B7"/>
    <w:rsid w:val="00FC3394"/>
    <w:rsid w:val="00FC3475"/>
    <w:rsid w:val="00FC4839"/>
    <w:rsid w:val="00FC4F04"/>
    <w:rsid w:val="00FC5BE6"/>
    <w:rsid w:val="00FC5FD7"/>
    <w:rsid w:val="00FC62DC"/>
    <w:rsid w:val="00FC6B91"/>
    <w:rsid w:val="00FC6BD7"/>
    <w:rsid w:val="00FC6EC6"/>
    <w:rsid w:val="00FC7159"/>
    <w:rsid w:val="00FC7C00"/>
    <w:rsid w:val="00FC7CE5"/>
    <w:rsid w:val="00FD1100"/>
    <w:rsid w:val="00FD14B0"/>
    <w:rsid w:val="00FD1A06"/>
    <w:rsid w:val="00FD1D80"/>
    <w:rsid w:val="00FD2AC2"/>
    <w:rsid w:val="00FD2B51"/>
    <w:rsid w:val="00FD2BEB"/>
    <w:rsid w:val="00FD2EDD"/>
    <w:rsid w:val="00FD3556"/>
    <w:rsid w:val="00FD3D57"/>
    <w:rsid w:val="00FD4864"/>
    <w:rsid w:val="00FD48F6"/>
    <w:rsid w:val="00FD4D61"/>
    <w:rsid w:val="00FD530D"/>
    <w:rsid w:val="00FD61D3"/>
    <w:rsid w:val="00FD717D"/>
    <w:rsid w:val="00FE0939"/>
    <w:rsid w:val="00FE1A31"/>
    <w:rsid w:val="00FE1D47"/>
    <w:rsid w:val="00FE1EC4"/>
    <w:rsid w:val="00FE212A"/>
    <w:rsid w:val="00FE277C"/>
    <w:rsid w:val="00FE2BDB"/>
    <w:rsid w:val="00FE3525"/>
    <w:rsid w:val="00FE38CF"/>
    <w:rsid w:val="00FE4FD4"/>
    <w:rsid w:val="00FE52E4"/>
    <w:rsid w:val="00FE61B5"/>
    <w:rsid w:val="00FE6DAD"/>
    <w:rsid w:val="00FE706D"/>
    <w:rsid w:val="00FE766B"/>
    <w:rsid w:val="00FF06F9"/>
    <w:rsid w:val="00FF0A79"/>
    <w:rsid w:val="00FF0DA2"/>
    <w:rsid w:val="00FF1ABB"/>
    <w:rsid w:val="00FF1B82"/>
    <w:rsid w:val="00FF1E29"/>
    <w:rsid w:val="00FF3214"/>
    <w:rsid w:val="00FF34C6"/>
    <w:rsid w:val="00FF3C3B"/>
    <w:rsid w:val="00FF407E"/>
    <w:rsid w:val="00FF47E7"/>
    <w:rsid w:val="00FF4BBD"/>
    <w:rsid w:val="00FF4DA8"/>
    <w:rsid w:val="00FF5218"/>
    <w:rsid w:val="00FF5468"/>
    <w:rsid w:val="00FF5846"/>
    <w:rsid w:val="00FF651E"/>
    <w:rsid w:val="00FF66D7"/>
    <w:rsid w:val="00FF6891"/>
    <w:rsid w:val="00FF72C1"/>
    <w:rsid w:val="00FF74BD"/>
    <w:rsid w:val="00FF7BB6"/>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fc"/>
    </o:shapedefaults>
    <o:shapelayout v:ext="edit">
      <o:idmap v:ext="edit" data="1"/>
    </o:shapelayout>
  </w:shapeDefaults>
  <w:decimalSymbol w:val="."/>
  <w:listSeparator w:val=","/>
  <w14:docId w14:val="5EE4E3CD"/>
  <w15:chartTrackingRefBased/>
  <w15:docId w15:val="{719CB455-93DF-4549-9704-82817DCE1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rsid w:val="00146AAE"/>
    <w:pPr>
      <w:widowControl w:val="0"/>
      <w:adjustRightInd w:val="0"/>
      <w:spacing w:line="360" w:lineRule="atLeast"/>
      <w:jc w:val="both"/>
      <w:textAlignment w:val="baseline"/>
    </w:pPr>
    <w:rPr>
      <w:rFonts w:ascii="Times New Roman" w:eastAsia="Times New Roman" w:hAnsi="Times New Roman"/>
    </w:rPr>
  </w:style>
  <w:style w:type="paragraph" w:styleId="1">
    <w:name w:val="heading 1"/>
    <w:basedOn w:val="a0"/>
    <w:next w:val="a0"/>
    <w:link w:val="10"/>
    <w:uiPriority w:val="9"/>
    <w:rsid w:val="008F5BEC"/>
    <w:pPr>
      <w:spacing w:before="240" w:after="120" w:line="400" w:lineRule="exact"/>
      <w:outlineLvl w:val="0"/>
    </w:pPr>
    <w:rPr>
      <w:rFonts w:eastAsia="黑体"/>
      <w:kern w:val="44"/>
      <w:sz w:val="28"/>
      <w:szCs w:val="44"/>
    </w:rPr>
  </w:style>
  <w:style w:type="paragraph" w:styleId="2">
    <w:name w:val="heading 2"/>
    <w:basedOn w:val="a0"/>
    <w:next w:val="a0"/>
    <w:link w:val="20"/>
    <w:uiPriority w:val="9"/>
    <w:unhideWhenUsed/>
    <w:rsid w:val="00874C9D"/>
    <w:pPr>
      <w:keepNext/>
      <w:keepLines/>
      <w:spacing w:before="240" w:after="120" w:line="400" w:lineRule="exact"/>
      <w:outlineLvl w:val="1"/>
    </w:pPr>
    <w:rPr>
      <w:rFonts w:eastAsia="黑体"/>
      <w:bCs/>
      <w:sz w:val="24"/>
      <w:szCs w:val="32"/>
    </w:rPr>
  </w:style>
  <w:style w:type="paragraph" w:styleId="3">
    <w:name w:val="heading 3"/>
    <w:basedOn w:val="a0"/>
    <w:next w:val="a0"/>
    <w:link w:val="30"/>
    <w:uiPriority w:val="9"/>
    <w:unhideWhenUsed/>
    <w:rsid w:val="003E41BD"/>
    <w:pPr>
      <w:keepNext/>
      <w:keepLines/>
      <w:adjustRightInd/>
      <w:spacing w:beforeLines="50" w:before="156" w:afterLines="50" w:after="156" w:line="420" w:lineRule="auto"/>
      <w:ind w:left="720" w:hanging="720"/>
      <w:textAlignment w:val="auto"/>
      <w:outlineLvl w:val="2"/>
    </w:pPr>
    <w:rPr>
      <w:rFonts w:eastAsia="黑体" w:cstheme="minorBidi"/>
      <w:b/>
      <w:bCs/>
      <w:kern w:val="2"/>
      <w:sz w:val="28"/>
      <w:szCs w:val="32"/>
    </w:rPr>
  </w:style>
  <w:style w:type="paragraph" w:styleId="4">
    <w:name w:val="heading 4"/>
    <w:basedOn w:val="a0"/>
    <w:next w:val="a0"/>
    <w:link w:val="40"/>
    <w:uiPriority w:val="9"/>
    <w:unhideWhenUsed/>
    <w:rsid w:val="003E41BD"/>
    <w:pPr>
      <w:keepNext/>
      <w:keepLines/>
      <w:adjustRightInd/>
      <w:spacing w:before="120" w:after="120" w:line="377" w:lineRule="auto"/>
      <w:textAlignment w:val="auto"/>
      <w:outlineLvl w:val="3"/>
    </w:pPr>
    <w:rPr>
      <w:rFonts w:asciiTheme="majorHAnsi" w:eastAsia="黑体" w:hAnsiTheme="majorHAnsi" w:cstheme="majorBidi"/>
      <w:bCs/>
      <w:kern w:val="2"/>
      <w:sz w:val="24"/>
      <w:szCs w:val="28"/>
    </w:rPr>
  </w:style>
  <w:style w:type="paragraph" w:styleId="5">
    <w:name w:val="heading 5"/>
    <w:basedOn w:val="a0"/>
    <w:next w:val="a0"/>
    <w:link w:val="50"/>
    <w:uiPriority w:val="9"/>
    <w:semiHidden/>
    <w:unhideWhenUsed/>
    <w:rsid w:val="003E41BD"/>
    <w:pPr>
      <w:keepNext/>
      <w:keepLines/>
      <w:adjustRightInd/>
      <w:spacing w:before="280" w:after="290" w:line="376" w:lineRule="auto"/>
      <w:ind w:left="1008" w:hanging="1008"/>
      <w:textAlignment w:val="auto"/>
      <w:outlineLvl w:val="4"/>
    </w:pPr>
    <w:rPr>
      <w:rFonts w:eastAsia="宋体" w:cstheme="minorBidi"/>
      <w:b/>
      <w:bCs/>
      <w:kern w:val="2"/>
      <w:sz w:val="28"/>
      <w:szCs w:val="28"/>
    </w:rPr>
  </w:style>
  <w:style w:type="paragraph" w:styleId="6">
    <w:name w:val="heading 6"/>
    <w:basedOn w:val="a0"/>
    <w:next w:val="a0"/>
    <w:link w:val="60"/>
    <w:uiPriority w:val="9"/>
    <w:semiHidden/>
    <w:unhideWhenUsed/>
    <w:qFormat/>
    <w:rsid w:val="003E41BD"/>
    <w:pPr>
      <w:keepNext/>
      <w:keepLines/>
      <w:adjustRightInd/>
      <w:spacing w:before="240" w:after="64" w:line="320" w:lineRule="auto"/>
      <w:ind w:left="1152" w:hanging="1152"/>
      <w:textAlignment w:val="auto"/>
      <w:outlineLvl w:val="5"/>
    </w:pPr>
    <w:rPr>
      <w:rFonts w:asciiTheme="majorHAnsi" w:eastAsiaTheme="majorEastAsia" w:hAnsiTheme="majorHAnsi" w:cstheme="majorBidi"/>
      <w:b/>
      <w:bCs/>
      <w:kern w:val="2"/>
      <w:sz w:val="24"/>
      <w:szCs w:val="24"/>
    </w:rPr>
  </w:style>
  <w:style w:type="paragraph" w:styleId="7">
    <w:name w:val="heading 7"/>
    <w:basedOn w:val="a0"/>
    <w:next w:val="a0"/>
    <w:link w:val="70"/>
    <w:uiPriority w:val="9"/>
    <w:semiHidden/>
    <w:unhideWhenUsed/>
    <w:qFormat/>
    <w:rsid w:val="003E41BD"/>
    <w:pPr>
      <w:keepNext/>
      <w:keepLines/>
      <w:adjustRightInd/>
      <w:spacing w:before="240" w:after="64" w:line="320" w:lineRule="auto"/>
      <w:ind w:left="1296" w:hanging="1296"/>
      <w:textAlignment w:val="auto"/>
      <w:outlineLvl w:val="6"/>
    </w:pPr>
    <w:rPr>
      <w:rFonts w:eastAsia="宋体" w:cstheme="minorBidi"/>
      <w:b/>
      <w:bCs/>
      <w:kern w:val="2"/>
      <w:sz w:val="24"/>
      <w:szCs w:val="24"/>
    </w:rPr>
  </w:style>
  <w:style w:type="paragraph" w:styleId="8">
    <w:name w:val="heading 8"/>
    <w:basedOn w:val="a0"/>
    <w:next w:val="a0"/>
    <w:link w:val="80"/>
    <w:uiPriority w:val="9"/>
    <w:semiHidden/>
    <w:unhideWhenUsed/>
    <w:qFormat/>
    <w:rsid w:val="003E41BD"/>
    <w:pPr>
      <w:keepNext/>
      <w:keepLines/>
      <w:adjustRightInd/>
      <w:spacing w:before="240" w:after="64" w:line="320" w:lineRule="auto"/>
      <w:ind w:left="1440" w:hanging="1440"/>
      <w:textAlignment w:val="auto"/>
      <w:outlineLvl w:val="7"/>
    </w:pPr>
    <w:rPr>
      <w:rFonts w:asciiTheme="majorHAnsi" w:eastAsiaTheme="majorEastAsia" w:hAnsiTheme="majorHAnsi" w:cstheme="majorBidi"/>
      <w:kern w:val="2"/>
      <w:sz w:val="24"/>
      <w:szCs w:val="24"/>
    </w:rPr>
  </w:style>
  <w:style w:type="paragraph" w:styleId="9">
    <w:name w:val="heading 9"/>
    <w:basedOn w:val="a0"/>
    <w:next w:val="a0"/>
    <w:link w:val="90"/>
    <w:uiPriority w:val="9"/>
    <w:semiHidden/>
    <w:unhideWhenUsed/>
    <w:qFormat/>
    <w:rsid w:val="003E41BD"/>
    <w:pPr>
      <w:keepNext/>
      <w:keepLines/>
      <w:adjustRightInd/>
      <w:spacing w:before="240" w:after="64" w:line="320" w:lineRule="auto"/>
      <w:ind w:left="1584" w:hanging="1584"/>
      <w:textAlignment w:val="auto"/>
      <w:outlineLvl w:val="8"/>
    </w:pPr>
    <w:rPr>
      <w:rFonts w:asciiTheme="majorHAnsi" w:eastAsiaTheme="majorEastAsia" w:hAnsiTheme="majorHAnsi" w:cstheme="majorBidi"/>
      <w:kern w:val="2"/>
      <w:sz w:val="24"/>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qFormat/>
    <w:rsid w:val="00570BB3"/>
    <w:pPr>
      <w:pBdr>
        <w:bottom w:val="single" w:sz="6" w:space="1" w:color="auto"/>
      </w:pBdr>
      <w:tabs>
        <w:tab w:val="center" w:pos="4153"/>
        <w:tab w:val="right" w:pos="8306"/>
      </w:tabs>
      <w:snapToGrid w:val="0"/>
      <w:spacing w:line="400" w:lineRule="exact"/>
      <w:jc w:val="center"/>
    </w:pPr>
    <w:rPr>
      <w:rFonts w:eastAsia="宋体"/>
      <w:sz w:val="21"/>
      <w:szCs w:val="18"/>
    </w:rPr>
  </w:style>
  <w:style w:type="character" w:customStyle="1" w:styleId="a5">
    <w:name w:val="页眉 字符"/>
    <w:link w:val="a4"/>
    <w:uiPriority w:val="99"/>
    <w:rsid w:val="00570BB3"/>
    <w:rPr>
      <w:rFonts w:ascii="Times New Roman" w:eastAsia="宋体" w:hAnsi="Times New Roman"/>
      <w:sz w:val="21"/>
      <w:szCs w:val="18"/>
    </w:rPr>
  </w:style>
  <w:style w:type="paragraph" w:styleId="a6">
    <w:name w:val="footer"/>
    <w:basedOn w:val="a0"/>
    <w:link w:val="a7"/>
    <w:uiPriority w:val="99"/>
    <w:unhideWhenUsed/>
    <w:qFormat/>
    <w:rsid w:val="000F478D"/>
    <w:pPr>
      <w:tabs>
        <w:tab w:val="center" w:pos="4153"/>
        <w:tab w:val="right" w:pos="8306"/>
      </w:tabs>
      <w:snapToGrid w:val="0"/>
      <w:jc w:val="left"/>
    </w:pPr>
    <w:rPr>
      <w:sz w:val="18"/>
      <w:szCs w:val="18"/>
    </w:rPr>
  </w:style>
  <w:style w:type="character" w:customStyle="1" w:styleId="a7">
    <w:name w:val="页脚 字符"/>
    <w:link w:val="a6"/>
    <w:uiPriority w:val="99"/>
    <w:rsid w:val="000F478D"/>
    <w:rPr>
      <w:sz w:val="18"/>
      <w:szCs w:val="18"/>
    </w:rPr>
  </w:style>
  <w:style w:type="character" w:customStyle="1" w:styleId="10">
    <w:name w:val="标题 1 字符"/>
    <w:link w:val="1"/>
    <w:uiPriority w:val="9"/>
    <w:rsid w:val="008F5BEC"/>
    <w:rPr>
      <w:rFonts w:ascii="Times New Roman" w:eastAsia="黑体" w:hAnsi="Times New Roman" w:cs="Times New Roman"/>
      <w:kern w:val="44"/>
      <w:sz w:val="28"/>
      <w:szCs w:val="44"/>
    </w:rPr>
  </w:style>
  <w:style w:type="character" w:customStyle="1" w:styleId="20">
    <w:name w:val="标题 2 字符"/>
    <w:link w:val="2"/>
    <w:uiPriority w:val="9"/>
    <w:rsid w:val="00874C9D"/>
    <w:rPr>
      <w:rFonts w:ascii="Times New Roman" w:eastAsia="黑体" w:hAnsi="Times New Roman" w:cs="Times New Roman"/>
      <w:bCs/>
      <w:sz w:val="24"/>
      <w:szCs w:val="32"/>
    </w:rPr>
  </w:style>
  <w:style w:type="paragraph" w:styleId="a8">
    <w:name w:val="Title"/>
    <w:aliases w:val="章节标题"/>
    <w:basedOn w:val="1"/>
    <w:next w:val="a0"/>
    <w:link w:val="a9"/>
    <w:qFormat/>
    <w:rsid w:val="00874C9D"/>
    <w:pPr>
      <w:spacing w:before="480" w:after="360"/>
      <w:jc w:val="center"/>
    </w:pPr>
    <w:rPr>
      <w:sz w:val="30"/>
    </w:rPr>
  </w:style>
  <w:style w:type="character" w:customStyle="1" w:styleId="a9">
    <w:name w:val="标题 字符"/>
    <w:aliases w:val="章节标题 字符"/>
    <w:link w:val="a8"/>
    <w:rsid w:val="00874C9D"/>
    <w:rPr>
      <w:rFonts w:ascii="Times New Roman" w:eastAsia="黑体" w:hAnsi="Times New Roman" w:cs="Times New Roman"/>
      <w:kern w:val="44"/>
      <w:sz w:val="30"/>
      <w:szCs w:val="44"/>
    </w:rPr>
  </w:style>
  <w:style w:type="paragraph" w:styleId="aa">
    <w:name w:val="Subtitle"/>
    <w:aliases w:val="一级节标题"/>
    <w:basedOn w:val="2"/>
    <w:next w:val="a0"/>
    <w:link w:val="ab"/>
    <w:uiPriority w:val="11"/>
    <w:qFormat/>
    <w:rsid w:val="00874C9D"/>
    <w:pPr>
      <w:spacing w:before="360"/>
    </w:pPr>
    <w:rPr>
      <w:sz w:val="28"/>
    </w:rPr>
  </w:style>
  <w:style w:type="character" w:customStyle="1" w:styleId="ab">
    <w:name w:val="副标题 字符"/>
    <w:aliases w:val="一级节标题 字符"/>
    <w:link w:val="aa"/>
    <w:uiPriority w:val="11"/>
    <w:rsid w:val="00874C9D"/>
    <w:rPr>
      <w:rFonts w:ascii="Times New Roman" w:eastAsia="黑体" w:hAnsi="Times New Roman" w:cs="Times New Roman"/>
      <w:bCs/>
      <w:sz w:val="28"/>
      <w:szCs w:val="32"/>
    </w:rPr>
  </w:style>
  <w:style w:type="paragraph" w:customStyle="1" w:styleId="ac">
    <w:name w:val="二级节标题"/>
    <w:basedOn w:val="1"/>
    <w:next w:val="a0"/>
    <w:link w:val="ad"/>
    <w:qFormat/>
    <w:rsid w:val="00E0526D"/>
    <w:pPr>
      <w:outlineLvl w:val="2"/>
    </w:pPr>
  </w:style>
  <w:style w:type="character" w:styleId="ae">
    <w:name w:val="Intense Reference"/>
    <w:uiPriority w:val="32"/>
    <w:rsid w:val="00E0526D"/>
    <w:rPr>
      <w:b/>
      <w:bCs/>
      <w:smallCaps/>
      <w:color w:val="4472C4"/>
      <w:spacing w:val="5"/>
    </w:rPr>
  </w:style>
  <w:style w:type="character" w:customStyle="1" w:styleId="ad">
    <w:name w:val="二级节标题 字符"/>
    <w:link w:val="ac"/>
    <w:rsid w:val="00E0526D"/>
    <w:rPr>
      <w:rFonts w:ascii="Times New Roman" w:eastAsia="黑体" w:hAnsi="Times New Roman" w:cs="Times New Roman"/>
      <w:kern w:val="44"/>
      <w:sz w:val="28"/>
      <w:szCs w:val="44"/>
    </w:rPr>
  </w:style>
  <w:style w:type="paragraph" w:customStyle="1" w:styleId="af">
    <w:name w:val="三级节标题"/>
    <w:basedOn w:val="a0"/>
    <w:next w:val="a0"/>
    <w:link w:val="af0"/>
    <w:qFormat/>
    <w:rsid w:val="00D10A4F"/>
    <w:pPr>
      <w:spacing w:before="240" w:after="120" w:line="400" w:lineRule="atLeast"/>
      <w:outlineLvl w:val="3"/>
    </w:pPr>
    <w:rPr>
      <w:rFonts w:eastAsia="黑体"/>
      <w:sz w:val="24"/>
    </w:rPr>
  </w:style>
  <w:style w:type="paragraph" w:customStyle="1" w:styleId="11">
    <w:name w:val="正文1"/>
    <w:basedOn w:val="a0"/>
    <w:link w:val="12"/>
    <w:qFormat/>
    <w:rsid w:val="00FE2BDB"/>
    <w:pPr>
      <w:spacing w:line="400" w:lineRule="exact"/>
      <w:ind w:firstLineChars="200" w:firstLine="200"/>
    </w:pPr>
    <w:rPr>
      <w:rFonts w:eastAsia="宋体"/>
      <w:sz w:val="24"/>
    </w:rPr>
  </w:style>
  <w:style w:type="character" w:customStyle="1" w:styleId="af0">
    <w:name w:val="三级节标题 字符"/>
    <w:link w:val="af"/>
    <w:rsid w:val="00D10A4F"/>
    <w:rPr>
      <w:rFonts w:ascii="Times New Roman" w:eastAsia="黑体" w:hAnsi="Times New Roman"/>
      <w:sz w:val="24"/>
    </w:rPr>
  </w:style>
  <w:style w:type="paragraph" w:customStyle="1" w:styleId="21">
    <w:name w:val="正文2"/>
    <w:basedOn w:val="11"/>
    <w:qFormat/>
    <w:rsid w:val="00FE2BDB"/>
    <w:pPr>
      <w:ind w:firstLineChars="0" w:firstLine="0"/>
    </w:pPr>
  </w:style>
  <w:style w:type="paragraph" w:customStyle="1" w:styleId="af1">
    <w:name w:val="图题"/>
    <w:basedOn w:val="11"/>
    <w:next w:val="a0"/>
    <w:qFormat/>
    <w:rsid w:val="00F45DF8"/>
    <w:pPr>
      <w:spacing w:after="240"/>
      <w:ind w:firstLineChars="0" w:firstLine="0"/>
      <w:jc w:val="center"/>
    </w:pPr>
    <w:rPr>
      <w:sz w:val="20"/>
    </w:rPr>
  </w:style>
  <w:style w:type="paragraph" w:customStyle="1" w:styleId="af2">
    <w:name w:val="表题"/>
    <w:basedOn w:val="af1"/>
    <w:next w:val="a0"/>
    <w:qFormat/>
    <w:rsid w:val="0080531C"/>
    <w:pPr>
      <w:spacing w:before="240" w:after="60"/>
    </w:pPr>
  </w:style>
  <w:style w:type="paragraph" w:customStyle="1" w:styleId="af3">
    <w:name w:val="公式"/>
    <w:basedOn w:val="af2"/>
    <w:link w:val="Char"/>
    <w:qFormat/>
    <w:rsid w:val="000D1166"/>
    <w:pPr>
      <w:tabs>
        <w:tab w:val="center" w:pos="4253"/>
        <w:tab w:val="right" w:pos="8504"/>
      </w:tabs>
      <w:spacing w:before="120" w:line="240" w:lineRule="auto"/>
      <w:jc w:val="both"/>
      <w:textAlignment w:val="center"/>
    </w:pPr>
    <w:rPr>
      <w:sz w:val="24"/>
    </w:rPr>
  </w:style>
  <w:style w:type="paragraph" w:customStyle="1" w:styleId="af4">
    <w:name w:val="表格"/>
    <w:basedOn w:val="af3"/>
    <w:qFormat/>
    <w:rsid w:val="00821932"/>
    <w:pPr>
      <w:spacing w:before="0" w:after="0" w:line="400" w:lineRule="exact"/>
      <w:textAlignment w:val="auto"/>
    </w:pPr>
    <w:rPr>
      <w:sz w:val="20"/>
    </w:rPr>
  </w:style>
  <w:style w:type="paragraph" w:styleId="af5">
    <w:name w:val="List Paragraph"/>
    <w:basedOn w:val="a0"/>
    <w:uiPriority w:val="34"/>
    <w:qFormat/>
    <w:rsid w:val="00C603BA"/>
    <w:pPr>
      <w:widowControl/>
      <w:ind w:firstLineChars="200" w:firstLine="420"/>
    </w:pPr>
    <w:rPr>
      <w:rFonts w:ascii="Calibri" w:eastAsia="宋体" w:hAnsi="Calibri"/>
      <w:szCs w:val="22"/>
    </w:rPr>
  </w:style>
  <w:style w:type="character" w:customStyle="1" w:styleId="Char0">
    <w:name w:val="图 Char"/>
    <w:link w:val="af6"/>
    <w:qFormat/>
    <w:locked/>
    <w:rsid w:val="00144221"/>
    <w:rPr>
      <w:rFonts w:ascii="Times New Roman" w:eastAsia="Times New Roman" w:hAnsi="Times New Roman"/>
      <w:szCs w:val="30"/>
    </w:rPr>
  </w:style>
  <w:style w:type="paragraph" w:customStyle="1" w:styleId="af6">
    <w:name w:val="图"/>
    <w:basedOn w:val="a0"/>
    <w:link w:val="Char0"/>
    <w:qFormat/>
    <w:rsid w:val="00144221"/>
    <w:pPr>
      <w:widowControl/>
      <w:spacing w:before="120" w:line="240" w:lineRule="auto"/>
      <w:jc w:val="center"/>
    </w:pPr>
    <w:rPr>
      <w:szCs w:val="30"/>
    </w:rPr>
  </w:style>
  <w:style w:type="character" w:customStyle="1" w:styleId="Char">
    <w:name w:val="公式 Char"/>
    <w:link w:val="af3"/>
    <w:rsid w:val="000D1166"/>
    <w:rPr>
      <w:rFonts w:ascii="Times New Roman" w:eastAsia="宋体" w:hAnsi="Times New Roman"/>
      <w:sz w:val="24"/>
    </w:rPr>
  </w:style>
  <w:style w:type="paragraph" w:styleId="af7">
    <w:name w:val="caption"/>
    <w:basedOn w:val="a0"/>
    <w:next w:val="a0"/>
    <w:qFormat/>
    <w:rsid w:val="00C603BA"/>
    <w:pPr>
      <w:widowControl/>
      <w:spacing w:line="400" w:lineRule="exact"/>
      <w:ind w:firstLineChars="200" w:firstLine="200"/>
      <w:jc w:val="center"/>
    </w:pPr>
    <w:rPr>
      <w:rFonts w:eastAsia="宋体" w:cs="Arial"/>
    </w:rPr>
  </w:style>
  <w:style w:type="character" w:customStyle="1" w:styleId="fontstyle01">
    <w:name w:val="fontstyle01"/>
    <w:rsid w:val="00422954"/>
    <w:rPr>
      <w:rFonts w:ascii="宋体" w:eastAsia="宋体" w:hAnsi="宋体" w:hint="eastAsia"/>
      <w:b w:val="0"/>
      <w:bCs w:val="0"/>
      <w:i w:val="0"/>
      <w:iCs w:val="0"/>
      <w:color w:val="000000"/>
      <w:sz w:val="24"/>
      <w:szCs w:val="24"/>
    </w:rPr>
  </w:style>
  <w:style w:type="character" w:customStyle="1" w:styleId="fontstyle11">
    <w:name w:val="fontstyle11"/>
    <w:rsid w:val="00182BBC"/>
    <w:rPr>
      <w:rFonts w:ascii="TimesNewRomanPSMT" w:eastAsia="TimesNewRomanPSMT" w:hAnsi="TimesNewRomanPSMT" w:hint="eastAsia"/>
      <w:b w:val="0"/>
      <w:bCs w:val="0"/>
      <w:i w:val="0"/>
      <w:iCs w:val="0"/>
      <w:color w:val="000000"/>
      <w:sz w:val="24"/>
      <w:szCs w:val="24"/>
    </w:rPr>
  </w:style>
  <w:style w:type="table" w:styleId="af8">
    <w:name w:val="Table Grid"/>
    <w:basedOn w:val="a2"/>
    <w:uiPriority w:val="59"/>
    <w:qFormat/>
    <w:rsid w:val="00B17ADA"/>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rsid w:val="00B72204"/>
    <w:rPr>
      <w:rFonts w:ascii="TimesNewRomanPSMT" w:eastAsia="TimesNewRomanPSMT" w:hAnsi="TimesNewRomanPSMT" w:hint="eastAsia"/>
      <w:b w:val="0"/>
      <w:bCs w:val="0"/>
      <w:i w:val="0"/>
      <w:iCs w:val="0"/>
      <w:color w:val="000000"/>
      <w:sz w:val="22"/>
      <w:szCs w:val="22"/>
    </w:rPr>
  </w:style>
  <w:style w:type="character" w:styleId="af9">
    <w:name w:val="annotation reference"/>
    <w:uiPriority w:val="99"/>
    <w:semiHidden/>
    <w:unhideWhenUsed/>
    <w:qFormat/>
    <w:rsid w:val="002D74E9"/>
    <w:rPr>
      <w:sz w:val="21"/>
      <w:szCs w:val="21"/>
    </w:rPr>
  </w:style>
  <w:style w:type="paragraph" w:styleId="afa">
    <w:name w:val="annotation text"/>
    <w:basedOn w:val="a0"/>
    <w:link w:val="afb"/>
    <w:uiPriority w:val="99"/>
    <w:semiHidden/>
    <w:unhideWhenUsed/>
    <w:qFormat/>
    <w:rsid w:val="002D74E9"/>
    <w:pPr>
      <w:jc w:val="left"/>
    </w:pPr>
  </w:style>
  <w:style w:type="character" w:customStyle="1" w:styleId="afb">
    <w:name w:val="批注文字 字符"/>
    <w:basedOn w:val="a1"/>
    <w:link w:val="afa"/>
    <w:uiPriority w:val="99"/>
    <w:semiHidden/>
    <w:qFormat/>
    <w:rsid w:val="002D74E9"/>
  </w:style>
  <w:style w:type="paragraph" w:styleId="afc">
    <w:name w:val="annotation subject"/>
    <w:basedOn w:val="afa"/>
    <w:next w:val="afa"/>
    <w:link w:val="afd"/>
    <w:uiPriority w:val="99"/>
    <w:semiHidden/>
    <w:unhideWhenUsed/>
    <w:rsid w:val="002D74E9"/>
    <w:rPr>
      <w:b/>
      <w:bCs/>
    </w:rPr>
  </w:style>
  <w:style w:type="character" w:customStyle="1" w:styleId="afd">
    <w:name w:val="批注主题 字符"/>
    <w:link w:val="afc"/>
    <w:uiPriority w:val="99"/>
    <w:semiHidden/>
    <w:rsid w:val="002D74E9"/>
    <w:rPr>
      <w:b/>
      <w:bCs/>
    </w:rPr>
  </w:style>
  <w:style w:type="paragraph" w:styleId="afe">
    <w:name w:val="Balloon Text"/>
    <w:basedOn w:val="a0"/>
    <w:link w:val="aff"/>
    <w:uiPriority w:val="99"/>
    <w:semiHidden/>
    <w:unhideWhenUsed/>
    <w:rsid w:val="002D74E9"/>
    <w:rPr>
      <w:sz w:val="18"/>
      <w:szCs w:val="18"/>
    </w:rPr>
  </w:style>
  <w:style w:type="character" w:customStyle="1" w:styleId="aff">
    <w:name w:val="批注框文本 字符"/>
    <w:link w:val="afe"/>
    <w:uiPriority w:val="99"/>
    <w:semiHidden/>
    <w:rsid w:val="002D74E9"/>
    <w:rPr>
      <w:sz w:val="18"/>
      <w:szCs w:val="18"/>
    </w:rPr>
  </w:style>
  <w:style w:type="paragraph" w:customStyle="1" w:styleId="31">
    <w:name w:val="正文3"/>
    <w:basedOn w:val="11"/>
    <w:link w:val="32"/>
    <w:qFormat/>
    <w:rsid w:val="00DB358D"/>
    <w:pPr>
      <w:ind w:firstLineChars="160" w:firstLine="160"/>
    </w:pPr>
  </w:style>
  <w:style w:type="character" w:customStyle="1" w:styleId="12">
    <w:name w:val="正文1 字符"/>
    <w:link w:val="11"/>
    <w:qFormat/>
    <w:rsid w:val="00DA77BB"/>
    <w:rPr>
      <w:rFonts w:ascii="Times New Roman" w:eastAsia="宋体" w:hAnsi="Times New Roman"/>
      <w:sz w:val="24"/>
    </w:rPr>
  </w:style>
  <w:style w:type="character" w:customStyle="1" w:styleId="32">
    <w:name w:val="正文3 字符"/>
    <w:link w:val="31"/>
    <w:qFormat/>
    <w:rsid w:val="00DB358D"/>
    <w:rPr>
      <w:rFonts w:ascii="Times New Roman" w:eastAsia="宋体" w:hAnsi="Times New Roman"/>
      <w:sz w:val="24"/>
    </w:rPr>
  </w:style>
  <w:style w:type="character" w:customStyle="1" w:styleId="fontstyle31">
    <w:name w:val="fontstyle31"/>
    <w:rsid w:val="00F96D6B"/>
    <w:rPr>
      <w:rFonts w:ascii="SymbolMT" w:hAnsi="SymbolMT" w:hint="default"/>
      <w:b w:val="0"/>
      <w:bCs w:val="0"/>
      <w:i w:val="0"/>
      <w:iCs w:val="0"/>
      <w:color w:val="000000"/>
      <w:sz w:val="34"/>
      <w:szCs w:val="34"/>
    </w:rPr>
  </w:style>
  <w:style w:type="paragraph" w:customStyle="1" w:styleId="22">
    <w:name w:val="公式2"/>
    <w:basedOn w:val="af3"/>
    <w:link w:val="23"/>
    <w:qFormat/>
    <w:rsid w:val="00D40C63"/>
    <w:pPr>
      <w:jc w:val="center"/>
    </w:pPr>
  </w:style>
  <w:style w:type="character" w:customStyle="1" w:styleId="fontstyle41">
    <w:name w:val="fontstyle41"/>
    <w:rsid w:val="00FF1E29"/>
    <w:rPr>
      <w:rFonts w:ascii="SymbolMT" w:hAnsi="SymbolMT" w:hint="default"/>
      <w:b w:val="0"/>
      <w:bCs w:val="0"/>
      <w:i w:val="0"/>
      <w:iCs w:val="0"/>
      <w:color w:val="000000"/>
      <w:sz w:val="26"/>
      <w:szCs w:val="26"/>
    </w:rPr>
  </w:style>
  <w:style w:type="character" w:customStyle="1" w:styleId="23">
    <w:name w:val="公式2 字符"/>
    <w:link w:val="22"/>
    <w:rsid w:val="00D40C63"/>
    <w:rPr>
      <w:rFonts w:ascii="Times New Roman" w:eastAsia="宋体" w:hAnsi="Times New Roman"/>
      <w:sz w:val="24"/>
    </w:rPr>
  </w:style>
  <w:style w:type="paragraph" w:customStyle="1" w:styleId="a">
    <w:name w:val="参考文献"/>
    <w:basedOn w:val="a0"/>
    <w:qFormat/>
    <w:rsid w:val="002C40C1"/>
    <w:pPr>
      <w:widowControl/>
      <w:numPr>
        <w:numId w:val="4"/>
      </w:numPr>
      <w:spacing w:line="400" w:lineRule="exact"/>
    </w:pPr>
    <w:rPr>
      <w:rFonts w:eastAsia="宋体"/>
    </w:rPr>
  </w:style>
  <w:style w:type="paragraph" w:customStyle="1" w:styleId="aff0">
    <w:name w:val="无编号_章标题"/>
    <w:basedOn w:val="a0"/>
    <w:next w:val="a0"/>
    <w:rsid w:val="00762901"/>
    <w:pPr>
      <w:spacing w:before="480" w:after="360"/>
      <w:jc w:val="center"/>
      <w:outlineLvl w:val="0"/>
    </w:pPr>
    <w:rPr>
      <w:rFonts w:eastAsia="黑体"/>
      <w:sz w:val="30"/>
    </w:rPr>
  </w:style>
  <w:style w:type="paragraph" w:styleId="TOC">
    <w:name w:val="TOC Heading"/>
    <w:basedOn w:val="1"/>
    <w:next w:val="a0"/>
    <w:uiPriority w:val="39"/>
    <w:unhideWhenUsed/>
    <w:qFormat/>
    <w:rsid w:val="00284F30"/>
    <w:pPr>
      <w:keepNext/>
      <w:keepLines/>
      <w:widowControl/>
      <w:spacing w:after="0" w:line="259" w:lineRule="auto"/>
      <w:jc w:val="left"/>
      <w:outlineLvl w:val="9"/>
    </w:pPr>
    <w:rPr>
      <w:rFonts w:ascii="等线 Light" w:eastAsia="等线 Light" w:hAnsi="等线 Light"/>
      <w:color w:val="2F5496"/>
      <w:kern w:val="0"/>
      <w:sz w:val="32"/>
      <w:szCs w:val="32"/>
    </w:rPr>
  </w:style>
  <w:style w:type="paragraph" w:styleId="TOC1">
    <w:name w:val="toc 1"/>
    <w:basedOn w:val="a0"/>
    <w:next w:val="a0"/>
    <w:autoRedefine/>
    <w:uiPriority w:val="39"/>
    <w:unhideWhenUsed/>
    <w:rsid w:val="00284F30"/>
  </w:style>
  <w:style w:type="paragraph" w:styleId="TOC2">
    <w:name w:val="toc 2"/>
    <w:basedOn w:val="a0"/>
    <w:next w:val="a0"/>
    <w:autoRedefine/>
    <w:uiPriority w:val="39"/>
    <w:unhideWhenUsed/>
    <w:rsid w:val="007E6002"/>
    <w:pPr>
      <w:tabs>
        <w:tab w:val="right" w:leader="dot" w:pos="8494"/>
      </w:tabs>
      <w:spacing w:line="400" w:lineRule="exact"/>
      <w:ind w:firstLineChars="200" w:firstLine="480"/>
    </w:pPr>
  </w:style>
  <w:style w:type="paragraph" w:styleId="TOC3">
    <w:name w:val="toc 3"/>
    <w:basedOn w:val="a0"/>
    <w:next w:val="a0"/>
    <w:autoRedefine/>
    <w:uiPriority w:val="39"/>
    <w:unhideWhenUsed/>
    <w:rsid w:val="007E6002"/>
    <w:pPr>
      <w:tabs>
        <w:tab w:val="right" w:leader="dot" w:pos="8494"/>
      </w:tabs>
      <w:spacing w:line="400" w:lineRule="exact"/>
      <w:ind w:firstLineChars="390" w:firstLine="936"/>
    </w:pPr>
  </w:style>
  <w:style w:type="character" w:styleId="aff1">
    <w:name w:val="Hyperlink"/>
    <w:uiPriority w:val="99"/>
    <w:unhideWhenUsed/>
    <w:rsid w:val="00284F30"/>
    <w:rPr>
      <w:color w:val="0563C1"/>
      <w:u w:val="single"/>
    </w:rPr>
  </w:style>
  <w:style w:type="character" w:styleId="aff2">
    <w:name w:val="page number"/>
    <w:uiPriority w:val="99"/>
    <w:semiHidden/>
    <w:unhideWhenUsed/>
    <w:rsid w:val="00493C53"/>
  </w:style>
  <w:style w:type="table" w:styleId="6-3">
    <w:name w:val="List Table 6 Colorful Accent 3"/>
    <w:basedOn w:val="a2"/>
    <w:uiPriority w:val="51"/>
    <w:rsid w:val="0046766D"/>
    <w:rPr>
      <w:color w:val="7B7B7B"/>
    </w:rPr>
    <w:tblPr>
      <w:tblStyleRowBandSize w:val="1"/>
      <w:tblStyleColBandSize w:val="1"/>
      <w:tblBorders>
        <w:top w:val="single" w:sz="4" w:space="0" w:color="A5A5A5"/>
        <w:bottom w:val="single" w:sz="4" w:space="0" w:color="A5A5A5"/>
      </w:tblBorders>
    </w:tblPr>
    <w:tblStylePr w:type="firstRow">
      <w:rPr>
        <w:b/>
        <w:bCs/>
      </w:rPr>
      <w:tblPr/>
      <w:tcPr>
        <w:tcBorders>
          <w:bottom w:val="single" w:sz="4" w:space="0" w:color="A5A5A5"/>
        </w:tcBorders>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33">
    <w:name w:val="公式3"/>
    <w:basedOn w:val="af3"/>
    <w:link w:val="3Char"/>
    <w:qFormat/>
    <w:rsid w:val="00FA500D"/>
    <w:pPr>
      <w:tabs>
        <w:tab w:val="clear" w:pos="4253"/>
        <w:tab w:val="clear" w:pos="8504"/>
        <w:tab w:val="left" w:pos="0"/>
        <w:tab w:val="left" w:pos="1600"/>
      </w:tabs>
      <w:spacing w:before="0" w:line="400" w:lineRule="exact"/>
    </w:pPr>
  </w:style>
  <w:style w:type="character" w:customStyle="1" w:styleId="3Char">
    <w:name w:val="公式3 Char"/>
    <w:basedOn w:val="Char"/>
    <w:link w:val="33"/>
    <w:rsid w:val="00FA500D"/>
    <w:rPr>
      <w:rFonts w:ascii="Times New Roman" w:eastAsia="宋体" w:hAnsi="Times New Roman"/>
      <w:sz w:val="24"/>
    </w:rPr>
  </w:style>
  <w:style w:type="character" w:customStyle="1" w:styleId="mord">
    <w:name w:val="mord"/>
    <w:basedOn w:val="a1"/>
    <w:rsid w:val="001211CF"/>
  </w:style>
  <w:style w:type="character" w:customStyle="1" w:styleId="mspace">
    <w:name w:val="mspace"/>
    <w:basedOn w:val="a1"/>
    <w:rsid w:val="001211CF"/>
  </w:style>
  <w:style w:type="character" w:customStyle="1" w:styleId="mopen">
    <w:name w:val="mopen"/>
    <w:basedOn w:val="a1"/>
    <w:rsid w:val="001211CF"/>
  </w:style>
  <w:style w:type="character" w:customStyle="1" w:styleId="vlist-s">
    <w:name w:val="vlist-s"/>
    <w:basedOn w:val="a1"/>
    <w:rsid w:val="001211CF"/>
  </w:style>
  <w:style w:type="character" w:customStyle="1" w:styleId="mclose">
    <w:name w:val="mclose"/>
    <w:basedOn w:val="a1"/>
    <w:rsid w:val="001211CF"/>
  </w:style>
  <w:style w:type="character" w:customStyle="1" w:styleId="mop">
    <w:name w:val="mop"/>
    <w:basedOn w:val="a1"/>
    <w:rsid w:val="001211CF"/>
  </w:style>
  <w:style w:type="character" w:customStyle="1" w:styleId="mrel">
    <w:name w:val="mrel"/>
    <w:basedOn w:val="a1"/>
    <w:rsid w:val="001211CF"/>
  </w:style>
  <w:style w:type="character" w:customStyle="1" w:styleId="mpunct">
    <w:name w:val="mpunct"/>
    <w:basedOn w:val="a1"/>
    <w:rsid w:val="001211CF"/>
  </w:style>
  <w:style w:type="paragraph" w:styleId="aff3">
    <w:name w:val="Body Text Indent"/>
    <w:basedOn w:val="a0"/>
    <w:link w:val="aff4"/>
    <w:uiPriority w:val="99"/>
    <w:semiHidden/>
    <w:unhideWhenUsed/>
    <w:rsid w:val="00054E9A"/>
    <w:pPr>
      <w:spacing w:after="120"/>
      <w:ind w:leftChars="200" w:left="420"/>
    </w:pPr>
  </w:style>
  <w:style w:type="character" w:customStyle="1" w:styleId="aff4">
    <w:name w:val="正文文本缩进 字符"/>
    <w:basedOn w:val="a1"/>
    <w:link w:val="aff3"/>
    <w:uiPriority w:val="99"/>
    <w:semiHidden/>
    <w:rsid w:val="00054E9A"/>
    <w:rPr>
      <w:rFonts w:ascii="Times New Roman" w:eastAsia="Times New Roman" w:hAnsi="Times New Roman"/>
    </w:rPr>
  </w:style>
  <w:style w:type="paragraph" w:styleId="24">
    <w:name w:val="Body Text First Indent 2"/>
    <w:basedOn w:val="aff3"/>
    <w:link w:val="25"/>
    <w:uiPriority w:val="99"/>
    <w:qFormat/>
    <w:rsid w:val="00054E9A"/>
    <w:pPr>
      <w:autoSpaceDE w:val="0"/>
      <w:autoSpaceDN w:val="0"/>
      <w:spacing w:line="300" w:lineRule="auto"/>
      <w:ind w:leftChars="0" w:left="0"/>
      <w:textAlignment w:val="auto"/>
    </w:pPr>
    <w:rPr>
      <w:rFonts w:ascii="楷体_GB2312" w:eastAsia="宋体" w:hAnsi="楷体_GB2312" w:cstheme="minorBidi"/>
      <w:kern w:val="2"/>
      <w:sz w:val="24"/>
      <w:szCs w:val="24"/>
      <w:lang w:val="zh-CN"/>
    </w:rPr>
  </w:style>
  <w:style w:type="character" w:customStyle="1" w:styleId="25">
    <w:name w:val="正文文本首行缩进 2 字符"/>
    <w:basedOn w:val="aff4"/>
    <w:link w:val="24"/>
    <w:uiPriority w:val="99"/>
    <w:rsid w:val="00054E9A"/>
    <w:rPr>
      <w:rFonts w:ascii="楷体_GB2312" w:eastAsia="宋体" w:hAnsi="楷体_GB2312" w:cstheme="minorBidi"/>
      <w:kern w:val="2"/>
      <w:sz w:val="24"/>
      <w:szCs w:val="24"/>
      <w:lang w:val="zh-CN"/>
    </w:rPr>
  </w:style>
  <w:style w:type="paragraph" w:customStyle="1" w:styleId="aff5">
    <w:name w:val="正文_段落"/>
    <w:basedOn w:val="a0"/>
    <w:rsid w:val="002425BF"/>
    <w:pPr>
      <w:adjustRightInd/>
      <w:spacing w:line="400" w:lineRule="exact"/>
      <w:ind w:firstLineChars="200" w:firstLine="200"/>
      <w:textAlignment w:val="auto"/>
    </w:pPr>
    <w:rPr>
      <w:rFonts w:eastAsia="宋体"/>
      <w:kern w:val="2"/>
      <w:sz w:val="24"/>
      <w:szCs w:val="24"/>
    </w:rPr>
  </w:style>
  <w:style w:type="paragraph" w:customStyle="1" w:styleId="aff6">
    <w:name w:val="正文_括号"/>
    <w:basedOn w:val="aff5"/>
    <w:rsid w:val="002425BF"/>
    <w:pPr>
      <w:ind w:firstLineChars="163" w:firstLine="163"/>
    </w:pPr>
  </w:style>
  <w:style w:type="character" w:customStyle="1" w:styleId="30">
    <w:name w:val="标题 3 字符"/>
    <w:basedOn w:val="a1"/>
    <w:link w:val="3"/>
    <w:uiPriority w:val="9"/>
    <w:rsid w:val="003E41BD"/>
    <w:rPr>
      <w:rFonts w:ascii="Times New Roman" w:eastAsia="黑体" w:hAnsi="Times New Roman" w:cstheme="minorBidi"/>
      <w:b/>
      <w:bCs/>
      <w:kern w:val="2"/>
      <w:sz w:val="28"/>
      <w:szCs w:val="32"/>
    </w:rPr>
  </w:style>
  <w:style w:type="character" w:customStyle="1" w:styleId="40">
    <w:name w:val="标题 4 字符"/>
    <w:basedOn w:val="a1"/>
    <w:link w:val="4"/>
    <w:uiPriority w:val="9"/>
    <w:rsid w:val="003E41BD"/>
    <w:rPr>
      <w:rFonts w:asciiTheme="majorHAnsi" w:eastAsia="黑体" w:hAnsiTheme="majorHAnsi" w:cstheme="majorBidi"/>
      <w:bCs/>
      <w:kern w:val="2"/>
      <w:sz w:val="24"/>
      <w:szCs w:val="28"/>
    </w:rPr>
  </w:style>
  <w:style w:type="character" w:customStyle="1" w:styleId="50">
    <w:name w:val="标题 5 字符"/>
    <w:basedOn w:val="a1"/>
    <w:link w:val="5"/>
    <w:uiPriority w:val="9"/>
    <w:semiHidden/>
    <w:rsid w:val="003E41BD"/>
    <w:rPr>
      <w:rFonts w:ascii="Times New Roman" w:eastAsia="宋体" w:hAnsi="Times New Roman" w:cstheme="minorBidi"/>
      <w:b/>
      <w:bCs/>
      <w:kern w:val="2"/>
      <w:sz w:val="28"/>
      <w:szCs w:val="28"/>
    </w:rPr>
  </w:style>
  <w:style w:type="character" w:customStyle="1" w:styleId="60">
    <w:name w:val="标题 6 字符"/>
    <w:basedOn w:val="a1"/>
    <w:link w:val="6"/>
    <w:uiPriority w:val="9"/>
    <w:semiHidden/>
    <w:rsid w:val="003E41BD"/>
    <w:rPr>
      <w:rFonts w:asciiTheme="majorHAnsi" w:eastAsiaTheme="majorEastAsia" w:hAnsiTheme="majorHAnsi" w:cstheme="majorBidi"/>
      <w:b/>
      <w:bCs/>
      <w:kern w:val="2"/>
      <w:sz w:val="24"/>
      <w:szCs w:val="24"/>
    </w:rPr>
  </w:style>
  <w:style w:type="character" w:customStyle="1" w:styleId="70">
    <w:name w:val="标题 7 字符"/>
    <w:basedOn w:val="a1"/>
    <w:link w:val="7"/>
    <w:uiPriority w:val="9"/>
    <w:semiHidden/>
    <w:rsid w:val="003E41BD"/>
    <w:rPr>
      <w:rFonts w:ascii="Times New Roman" w:eastAsia="宋体" w:hAnsi="Times New Roman" w:cstheme="minorBidi"/>
      <w:b/>
      <w:bCs/>
      <w:kern w:val="2"/>
      <w:sz w:val="24"/>
      <w:szCs w:val="24"/>
    </w:rPr>
  </w:style>
  <w:style w:type="character" w:customStyle="1" w:styleId="80">
    <w:name w:val="标题 8 字符"/>
    <w:basedOn w:val="a1"/>
    <w:link w:val="8"/>
    <w:uiPriority w:val="9"/>
    <w:semiHidden/>
    <w:rsid w:val="003E41BD"/>
    <w:rPr>
      <w:rFonts w:asciiTheme="majorHAnsi" w:eastAsiaTheme="majorEastAsia" w:hAnsiTheme="majorHAnsi" w:cstheme="majorBidi"/>
      <w:kern w:val="2"/>
      <w:sz w:val="24"/>
      <w:szCs w:val="24"/>
    </w:rPr>
  </w:style>
  <w:style w:type="character" w:customStyle="1" w:styleId="90">
    <w:name w:val="标题 9 字符"/>
    <w:basedOn w:val="a1"/>
    <w:link w:val="9"/>
    <w:uiPriority w:val="9"/>
    <w:semiHidden/>
    <w:rsid w:val="003E41BD"/>
    <w:rPr>
      <w:rFonts w:asciiTheme="majorHAnsi" w:eastAsiaTheme="majorEastAsia" w:hAnsiTheme="majorHAnsi" w:cstheme="majorBidi"/>
      <w:kern w:val="2"/>
      <w:sz w:val="24"/>
      <w:szCs w:val="21"/>
    </w:rPr>
  </w:style>
  <w:style w:type="paragraph" w:customStyle="1" w:styleId="AMDisplayEquation">
    <w:name w:val="AMDisplayEquation"/>
    <w:basedOn w:val="a0"/>
    <w:next w:val="a0"/>
    <w:link w:val="AMDisplayEquation0"/>
    <w:rsid w:val="003E41BD"/>
    <w:pPr>
      <w:tabs>
        <w:tab w:val="center" w:pos="4160"/>
        <w:tab w:val="right" w:pos="8300"/>
      </w:tabs>
      <w:adjustRightInd/>
      <w:spacing w:line="240" w:lineRule="auto"/>
      <w:ind w:firstLineChars="200" w:firstLine="420"/>
      <w:textAlignment w:val="auto"/>
    </w:pPr>
    <w:rPr>
      <w:rFonts w:eastAsia="宋体" w:cstheme="minorBidi"/>
      <w:kern w:val="2"/>
      <w:sz w:val="24"/>
      <w:szCs w:val="22"/>
    </w:rPr>
  </w:style>
  <w:style w:type="character" w:customStyle="1" w:styleId="AMDisplayEquation0">
    <w:name w:val="AMDisplayEquation 字符"/>
    <w:basedOn w:val="a1"/>
    <w:link w:val="AMDisplayEquation"/>
    <w:rsid w:val="003E41BD"/>
    <w:rPr>
      <w:rFonts w:ascii="Times New Roman" w:eastAsia="宋体" w:hAnsi="Times New Roman" w:cstheme="minorBidi"/>
      <w:kern w:val="2"/>
      <w:sz w:val="24"/>
      <w:szCs w:val="22"/>
    </w:rPr>
  </w:style>
  <w:style w:type="character" w:styleId="aff7">
    <w:name w:val="Subtle Emphasis"/>
    <w:basedOn w:val="a1"/>
    <w:uiPriority w:val="19"/>
    <w:qFormat/>
    <w:rsid w:val="003E41BD"/>
    <w:rPr>
      <w:i/>
      <w:iCs/>
      <w:color w:val="404040" w:themeColor="text1" w:themeTint="BF"/>
    </w:rPr>
  </w:style>
  <w:style w:type="character" w:styleId="aff8">
    <w:name w:val="FollowedHyperlink"/>
    <w:basedOn w:val="a1"/>
    <w:uiPriority w:val="99"/>
    <w:semiHidden/>
    <w:unhideWhenUsed/>
    <w:rsid w:val="003E41BD"/>
    <w:rPr>
      <w:color w:val="954F72" w:themeColor="followedHyperlink"/>
      <w:u w:val="single"/>
    </w:rPr>
  </w:style>
  <w:style w:type="paragraph" w:customStyle="1" w:styleId="aff9">
    <w:name w:val="正文_连续"/>
    <w:basedOn w:val="aff5"/>
    <w:rsid w:val="003E41BD"/>
    <w:pPr>
      <w:ind w:firstLineChars="0" w:firstLine="0"/>
    </w:pPr>
  </w:style>
  <w:style w:type="paragraph" w:customStyle="1" w:styleId="affa">
    <w:name w:val="一级标题"/>
    <w:basedOn w:val="aff9"/>
    <w:qFormat/>
    <w:rsid w:val="003E41BD"/>
    <w:pPr>
      <w:spacing w:before="360" w:after="120" w:line="240" w:lineRule="auto"/>
      <w:outlineLvl w:val="0"/>
    </w:pPr>
    <w:rPr>
      <w:rFonts w:eastAsia="黑体"/>
    </w:rPr>
  </w:style>
  <w:style w:type="paragraph" w:customStyle="1" w:styleId="affb">
    <w:name w:val="二级标题"/>
    <w:basedOn w:val="affa"/>
    <w:rsid w:val="003E41BD"/>
    <w:pPr>
      <w:spacing w:before="240"/>
      <w:outlineLvl w:val="1"/>
    </w:pPr>
  </w:style>
  <w:style w:type="paragraph" w:customStyle="1" w:styleId="affc">
    <w:name w:val="三级标题"/>
    <w:basedOn w:val="affa"/>
    <w:rsid w:val="003E41BD"/>
    <w:pPr>
      <w:spacing w:before="240"/>
      <w:outlineLvl w:val="9"/>
    </w:pPr>
  </w:style>
  <w:style w:type="paragraph" w:customStyle="1" w:styleId="affd">
    <w:name w:val="公式&amp;图片"/>
    <w:basedOn w:val="aff5"/>
    <w:qFormat/>
    <w:rsid w:val="003E41BD"/>
    <w:pPr>
      <w:spacing w:line="240" w:lineRule="auto"/>
      <w:ind w:firstLineChars="0" w:firstLine="0"/>
      <w:jc w:val="center"/>
    </w:pPr>
  </w:style>
  <w:style w:type="paragraph" w:styleId="affe">
    <w:name w:val="Revision"/>
    <w:hidden/>
    <w:uiPriority w:val="99"/>
    <w:semiHidden/>
    <w:rsid w:val="003E41BD"/>
    <w:rPr>
      <w:rFonts w:ascii="Times New Roman" w:eastAsiaTheme="minorEastAsia" w:hAnsi="Times New Roman" w:cstheme="minorBidi"/>
      <w:kern w:val="2"/>
      <w:sz w:val="21"/>
      <w:szCs w:val="22"/>
    </w:rPr>
  </w:style>
  <w:style w:type="numbering" w:customStyle="1" w:styleId="13">
    <w:name w:val="无列表1"/>
    <w:next w:val="a3"/>
    <w:uiPriority w:val="99"/>
    <w:semiHidden/>
    <w:unhideWhenUsed/>
    <w:rsid w:val="003E41BD"/>
  </w:style>
  <w:style w:type="paragraph" w:customStyle="1" w:styleId="14">
    <w:name w:val="标题1"/>
    <w:basedOn w:val="a0"/>
    <w:next w:val="a0"/>
    <w:uiPriority w:val="10"/>
    <w:rsid w:val="003E41BD"/>
    <w:pPr>
      <w:adjustRightInd/>
      <w:spacing w:before="240" w:after="60" w:line="360" w:lineRule="auto"/>
      <w:jc w:val="center"/>
      <w:textAlignment w:val="auto"/>
      <w:outlineLvl w:val="0"/>
    </w:pPr>
    <w:rPr>
      <w:rFonts w:ascii="等线 Light" w:eastAsia="等线 Light" w:hAnsi="等线 Light"/>
      <w:b/>
      <w:bCs/>
      <w:kern w:val="2"/>
      <w:sz w:val="32"/>
      <w:szCs w:val="32"/>
    </w:rPr>
  </w:style>
  <w:style w:type="character" w:customStyle="1" w:styleId="ql-author-65492">
    <w:name w:val="ql-author-65492"/>
    <w:basedOn w:val="a1"/>
    <w:rsid w:val="003E41BD"/>
  </w:style>
  <w:style w:type="paragraph" w:styleId="afff">
    <w:name w:val="Normal (Web)"/>
    <w:basedOn w:val="a0"/>
    <w:uiPriority w:val="99"/>
    <w:unhideWhenUsed/>
    <w:rsid w:val="003E41BD"/>
    <w:pPr>
      <w:adjustRightInd/>
      <w:spacing w:line="360" w:lineRule="auto"/>
      <w:textAlignment w:val="auto"/>
    </w:pPr>
    <w:rPr>
      <w:rFonts w:eastAsia="宋体"/>
      <w:kern w:val="2"/>
      <w:sz w:val="24"/>
      <w:szCs w:val="24"/>
    </w:rPr>
  </w:style>
  <w:style w:type="table" w:customStyle="1" w:styleId="15">
    <w:name w:val="网格型1"/>
    <w:basedOn w:val="a2"/>
    <w:next w:val="af8"/>
    <w:uiPriority w:val="59"/>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41">
    <w:name w:val="TOC 41"/>
    <w:basedOn w:val="a0"/>
    <w:next w:val="a0"/>
    <w:autoRedefine/>
    <w:uiPriority w:val="39"/>
    <w:unhideWhenUsed/>
    <w:rsid w:val="003E41BD"/>
    <w:pPr>
      <w:adjustRightInd/>
      <w:spacing w:line="360" w:lineRule="auto"/>
      <w:ind w:leftChars="600" w:left="1260"/>
      <w:textAlignment w:val="auto"/>
    </w:pPr>
    <w:rPr>
      <w:rFonts w:eastAsia="宋体" w:cstheme="minorBidi"/>
      <w:kern w:val="2"/>
      <w:sz w:val="24"/>
      <w:szCs w:val="22"/>
    </w:rPr>
  </w:style>
  <w:style w:type="character" w:customStyle="1" w:styleId="16">
    <w:name w:val="标题 字符1"/>
    <w:basedOn w:val="a1"/>
    <w:uiPriority w:val="10"/>
    <w:rsid w:val="003E41BD"/>
    <w:rPr>
      <w:rFonts w:asciiTheme="majorHAnsi" w:eastAsiaTheme="majorEastAsia" w:hAnsiTheme="majorHAnsi" w:cstheme="majorBidi"/>
      <w:b/>
      <w:bCs/>
      <w:sz w:val="32"/>
      <w:szCs w:val="32"/>
    </w:rPr>
  </w:style>
  <w:style w:type="table" w:customStyle="1" w:styleId="26">
    <w:name w:val="网格型2"/>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2"/>
    <w:next w:val="af8"/>
    <w:uiPriority w:val="5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
    <w:name w:val="无列表2"/>
    <w:next w:val="a3"/>
    <w:uiPriority w:val="99"/>
    <w:semiHidden/>
    <w:unhideWhenUsed/>
    <w:rsid w:val="003E41BD"/>
  </w:style>
  <w:style w:type="paragraph" w:customStyle="1" w:styleId="210">
    <w:name w:val="标题 21"/>
    <w:basedOn w:val="a0"/>
    <w:next w:val="a0"/>
    <w:uiPriority w:val="9"/>
    <w:unhideWhenUsed/>
    <w:rsid w:val="003E41BD"/>
    <w:pPr>
      <w:keepNext/>
      <w:keepLines/>
      <w:adjustRightInd/>
      <w:spacing w:before="120" w:after="120" w:line="420" w:lineRule="auto"/>
      <w:textAlignment w:val="auto"/>
      <w:outlineLvl w:val="1"/>
    </w:pPr>
    <w:rPr>
      <w:rFonts w:ascii="Cambria" w:eastAsia="黑体" w:hAnsi="Cambria"/>
      <w:b/>
      <w:bCs/>
      <w:kern w:val="2"/>
      <w:sz w:val="36"/>
      <w:szCs w:val="32"/>
    </w:rPr>
  </w:style>
  <w:style w:type="paragraph" w:customStyle="1" w:styleId="410">
    <w:name w:val="标题 41"/>
    <w:basedOn w:val="a0"/>
    <w:next w:val="a0"/>
    <w:uiPriority w:val="9"/>
    <w:unhideWhenUsed/>
    <w:rsid w:val="003E41BD"/>
    <w:pPr>
      <w:keepNext/>
      <w:keepLines/>
      <w:adjustRightInd/>
      <w:spacing w:before="120" w:after="120" w:line="377" w:lineRule="auto"/>
      <w:textAlignment w:val="auto"/>
      <w:outlineLvl w:val="3"/>
    </w:pPr>
    <w:rPr>
      <w:rFonts w:ascii="Cambria" w:eastAsia="黑体" w:hAnsi="Cambria"/>
      <w:bCs/>
      <w:kern w:val="2"/>
      <w:sz w:val="24"/>
      <w:szCs w:val="28"/>
    </w:rPr>
  </w:style>
  <w:style w:type="paragraph" w:customStyle="1" w:styleId="61">
    <w:name w:val="标题 61"/>
    <w:basedOn w:val="a0"/>
    <w:next w:val="a0"/>
    <w:uiPriority w:val="9"/>
    <w:semiHidden/>
    <w:unhideWhenUsed/>
    <w:qFormat/>
    <w:rsid w:val="003E41BD"/>
    <w:pPr>
      <w:keepNext/>
      <w:keepLines/>
      <w:adjustRightInd/>
      <w:spacing w:before="240" w:after="64" w:line="320" w:lineRule="auto"/>
      <w:ind w:left="1152" w:hanging="1152"/>
      <w:textAlignment w:val="auto"/>
      <w:outlineLvl w:val="5"/>
    </w:pPr>
    <w:rPr>
      <w:rFonts w:ascii="Cambria" w:eastAsia="宋体" w:hAnsi="Cambria"/>
      <w:b/>
      <w:bCs/>
      <w:kern w:val="2"/>
      <w:sz w:val="24"/>
      <w:szCs w:val="24"/>
    </w:rPr>
  </w:style>
  <w:style w:type="paragraph" w:customStyle="1" w:styleId="81">
    <w:name w:val="标题 81"/>
    <w:basedOn w:val="a0"/>
    <w:next w:val="a0"/>
    <w:uiPriority w:val="9"/>
    <w:semiHidden/>
    <w:unhideWhenUsed/>
    <w:qFormat/>
    <w:rsid w:val="003E41BD"/>
    <w:pPr>
      <w:keepNext/>
      <w:keepLines/>
      <w:adjustRightInd/>
      <w:spacing w:before="240" w:after="64" w:line="320" w:lineRule="auto"/>
      <w:ind w:left="1440" w:hanging="1440"/>
      <w:textAlignment w:val="auto"/>
      <w:outlineLvl w:val="7"/>
    </w:pPr>
    <w:rPr>
      <w:rFonts w:ascii="Cambria" w:eastAsia="宋体" w:hAnsi="Cambria"/>
      <w:kern w:val="2"/>
      <w:sz w:val="24"/>
      <w:szCs w:val="24"/>
    </w:rPr>
  </w:style>
  <w:style w:type="paragraph" w:customStyle="1" w:styleId="91">
    <w:name w:val="标题 91"/>
    <w:basedOn w:val="a0"/>
    <w:next w:val="a0"/>
    <w:uiPriority w:val="9"/>
    <w:semiHidden/>
    <w:unhideWhenUsed/>
    <w:qFormat/>
    <w:rsid w:val="003E41BD"/>
    <w:pPr>
      <w:keepNext/>
      <w:keepLines/>
      <w:adjustRightInd/>
      <w:spacing w:before="240" w:after="64" w:line="320" w:lineRule="auto"/>
      <w:ind w:left="1584" w:hanging="1584"/>
      <w:textAlignment w:val="auto"/>
      <w:outlineLvl w:val="8"/>
    </w:pPr>
    <w:rPr>
      <w:rFonts w:ascii="Cambria" w:eastAsia="宋体" w:hAnsi="Cambria"/>
      <w:kern w:val="2"/>
      <w:sz w:val="24"/>
      <w:szCs w:val="21"/>
    </w:rPr>
  </w:style>
  <w:style w:type="numbering" w:customStyle="1" w:styleId="110">
    <w:name w:val="无列表11"/>
    <w:next w:val="a3"/>
    <w:uiPriority w:val="99"/>
    <w:semiHidden/>
    <w:unhideWhenUsed/>
    <w:rsid w:val="003E41BD"/>
  </w:style>
  <w:style w:type="table" w:customStyle="1" w:styleId="51">
    <w:name w:val="网格型5"/>
    <w:basedOn w:val="a2"/>
    <w:next w:val="af8"/>
    <w:uiPriority w:val="59"/>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7">
    <w:name w:val="不明显强调1"/>
    <w:basedOn w:val="a1"/>
    <w:uiPriority w:val="19"/>
    <w:qFormat/>
    <w:rsid w:val="003E41BD"/>
    <w:rPr>
      <w:i/>
      <w:iCs/>
      <w:color w:val="404040"/>
    </w:rPr>
  </w:style>
  <w:style w:type="paragraph" w:customStyle="1" w:styleId="TOC10">
    <w:name w:val="TOC 标题1"/>
    <w:basedOn w:val="1"/>
    <w:next w:val="a0"/>
    <w:uiPriority w:val="39"/>
    <w:unhideWhenUsed/>
    <w:qFormat/>
    <w:rsid w:val="003E41BD"/>
    <w:pPr>
      <w:keepNext/>
      <w:keepLines/>
      <w:widowControl/>
      <w:adjustRightInd/>
      <w:spacing w:line="240" w:lineRule="auto"/>
      <w:jc w:val="center"/>
      <w:textAlignment w:val="auto"/>
    </w:pPr>
    <w:rPr>
      <w:rFonts w:ascii="Cambria" w:hAnsi="Cambria"/>
      <w:kern w:val="0"/>
      <w:sz w:val="32"/>
      <w:szCs w:val="32"/>
    </w:rPr>
  </w:style>
  <w:style w:type="paragraph" w:customStyle="1" w:styleId="TOC11">
    <w:name w:val="TOC 11"/>
    <w:basedOn w:val="a0"/>
    <w:next w:val="a0"/>
    <w:autoRedefine/>
    <w:uiPriority w:val="39"/>
    <w:unhideWhenUsed/>
    <w:rsid w:val="003E41BD"/>
    <w:pPr>
      <w:widowControl/>
      <w:tabs>
        <w:tab w:val="right" w:leader="dot" w:pos="8494"/>
      </w:tabs>
      <w:adjustRightInd/>
      <w:spacing w:after="100" w:line="259" w:lineRule="auto"/>
      <w:jc w:val="left"/>
      <w:textAlignment w:val="auto"/>
    </w:pPr>
    <w:rPr>
      <w:rFonts w:eastAsia="宋体"/>
      <w:noProof/>
      <w:sz w:val="24"/>
      <w:szCs w:val="22"/>
    </w:rPr>
  </w:style>
  <w:style w:type="paragraph" w:customStyle="1" w:styleId="TOC31">
    <w:name w:val="TOC 31"/>
    <w:basedOn w:val="a0"/>
    <w:next w:val="a0"/>
    <w:autoRedefine/>
    <w:uiPriority w:val="39"/>
    <w:unhideWhenUsed/>
    <w:rsid w:val="003E41BD"/>
    <w:pPr>
      <w:widowControl/>
      <w:adjustRightInd/>
      <w:spacing w:after="100" w:line="259" w:lineRule="auto"/>
      <w:ind w:left="440"/>
      <w:jc w:val="left"/>
      <w:textAlignment w:val="auto"/>
    </w:pPr>
    <w:rPr>
      <w:rFonts w:ascii="等线" w:eastAsia="宋体" w:hAnsi="等线"/>
      <w:sz w:val="22"/>
      <w:szCs w:val="22"/>
    </w:rPr>
  </w:style>
  <w:style w:type="character" w:customStyle="1" w:styleId="18">
    <w:name w:val="超链接1"/>
    <w:basedOn w:val="a1"/>
    <w:uiPriority w:val="99"/>
    <w:unhideWhenUsed/>
    <w:rsid w:val="003E41BD"/>
    <w:rPr>
      <w:rFonts w:ascii="Times New Roman" w:eastAsia="宋体" w:hAnsi="Times New Roman"/>
      <w:color w:val="0000FF"/>
      <w:sz w:val="24"/>
      <w:u w:val="single"/>
    </w:rPr>
  </w:style>
  <w:style w:type="character" w:customStyle="1" w:styleId="19">
    <w:name w:val="访问过的超链接1"/>
    <w:basedOn w:val="a1"/>
    <w:uiPriority w:val="99"/>
    <w:semiHidden/>
    <w:unhideWhenUsed/>
    <w:rsid w:val="003E41BD"/>
    <w:rPr>
      <w:color w:val="800080"/>
      <w:u w:val="single"/>
    </w:rPr>
  </w:style>
  <w:style w:type="numbering" w:customStyle="1" w:styleId="111">
    <w:name w:val="无列表111"/>
    <w:next w:val="a3"/>
    <w:uiPriority w:val="99"/>
    <w:semiHidden/>
    <w:unhideWhenUsed/>
    <w:rsid w:val="003E41BD"/>
  </w:style>
  <w:style w:type="table" w:customStyle="1" w:styleId="112">
    <w:name w:val="网格型11"/>
    <w:basedOn w:val="a2"/>
    <w:next w:val="af8"/>
    <w:uiPriority w:val="59"/>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网格型21"/>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型41"/>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2">
    <w:name w:val="标题 2 字符1"/>
    <w:basedOn w:val="a1"/>
    <w:uiPriority w:val="9"/>
    <w:semiHidden/>
    <w:rsid w:val="003E41BD"/>
    <w:rPr>
      <w:rFonts w:ascii="等线 Light" w:eastAsia="等线 Light" w:hAnsi="等线 Light" w:cs="Times New Roman"/>
      <w:b/>
      <w:bCs/>
      <w:sz w:val="32"/>
      <w:szCs w:val="32"/>
    </w:rPr>
  </w:style>
  <w:style w:type="character" w:customStyle="1" w:styleId="412">
    <w:name w:val="标题 4 字符1"/>
    <w:basedOn w:val="a1"/>
    <w:uiPriority w:val="9"/>
    <w:semiHidden/>
    <w:rsid w:val="003E41BD"/>
    <w:rPr>
      <w:rFonts w:ascii="等线 Light" w:eastAsia="等线 Light" w:hAnsi="等线 Light" w:cs="Times New Roman"/>
      <w:b/>
      <w:bCs/>
      <w:sz w:val="28"/>
      <w:szCs w:val="28"/>
    </w:rPr>
  </w:style>
  <w:style w:type="character" w:customStyle="1" w:styleId="610">
    <w:name w:val="标题 6 字符1"/>
    <w:basedOn w:val="a1"/>
    <w:uiPriority w:val="9"/>
    <w:semiHidden/>
    <w:rsid w:val="003E41BD"/>
    <w:rPr>
      <w:rFonts w:ascii="等线 Light" w:eastAsia="等线 Light" w:hAnsi="等线 Light" w:cs="Times New Roman"/>
      <w:b/>
      <w:bCs/>
      <w:sz w:val="24"/>
      <w:szCs w:val="24"/>
    </w:rPr>
  </w:style>
  <w:style w:type="character" w:customStyle="1" w:styleId="810">
    <w:name w:val="标题 8 字符1"/>
    <w:basedOn w:val="a1"/>
    <w:uiPriority w:val="9"/>
    <w:semiHidden/>
    <w:rsid w:val="003E41BD"/>
    <w:rPr>
      <w:rFonts w:ascii="等线 Light" w:eastAsia="等线 Light" w:hAnsi="等线 Light" w:cs="Times New Roman"/>
      <w:sz w:val="24"/>
      <w:szCs w:val="24"/>
    </w:rPr>
  </w:style>
  <w:style w:type="character" w:customStyle="1" w:styleId="910">
    <w:name w:val="标题 9 字符1"/>
    <w:basedOn w:val="a1"/>
    <w:uiPriority w:val="9"/>
    <w:semiHidden/>
    <w:rsid w:val="003E41BD"/>
    <w:rPr>
      <w:rFonts w:ascii="等线 Light" w:eastAsia="等线 Light" w:hAnsi="等线 Light" w:cs="Times New Roman"/>
      <w:szCs w:val="21"/>
    </w:rPr>
  </w:style>
  <w:style w:type="character" w:customStyle="1" w:styleId="MTEquationSection">
    <w:name w:val="MTEquationSection"/>
    <w:basedOn w:val="a1"/>
    <w:rsid w:val="003E41BD"/>
    <w:rPr>
      <w:rFonts w:ascii="Times New Roman" w:eastAsia="黑体" w:hAnsi="Times New Roman" w:cs="Times New Roman"/>
      <w:vanish/>
      <w:color w:val="FF0000"/>
      <w:sz w:val="24"/>
      <w:szCs w:val="24"/>
    </w:rPr>
  </w:style>
  <w:style w:type="paragraph" w:customStyle="1" w:styleId="MTDisplayEquation">
    <w:name w:val="MTDisplayEquation"/>
    <w:basedOn w:val="a0"/>
    <w:next w:val="a0"/>
    <w:link w:val="MTDisplayEquation0"/>
    <w:rsid w:val="003E41BD"/>
    <w:pPr>
      <w:tabs>
        <w:tab w:val="center" w:pos="4160"/>
        <w:tab w:val="right" w:pos="8300"/>
      </w:tabs>
      <w:adjustRightInd/>
      <w:spacing w:line="400" w:lineRule="exact"/>
      <w:ind w:firstLineChars="163" w:firstLine="391"/>
      <w:textAlignment w:val="auto"/>
    </w:pPr>
    <w:rPr>
      <w:rFonts w:ascii="宋体" w:eastAsia="宋体" w:hAnsi="宋体" w:cstheme="minorBidi"/>
      <w:kern w:val="2"/>
      <w:sz w:val="24"/>
      <w:szCs w:val="24"/>
    </w:rPr>
  </w:style>
  <w:style w:type="character" w:customStyle="1" w:styleId="MTDisplayEquation0">
    <w:name w:val="MTDisplayEquation 字符"/>
    <w:basedOn w:val="a1"/>
    <w:link w:val="MTDisplayEquation"/>
    <w:rsid w:val="003E41BD"/>
    <w:rPr>
      <w:rFonts w:ascii="宋体" w:eastAsia="宋体" w:hAnsi="宋体" w:cstheme="minorBidi"/>
      <w:kern w:val="2"/>
      <w:sz w:val="24"/>
      <w:szCs w:val="24"/>
    </w:rPr>
  </w:style>
  <w:style w:type="numbering" w:customStyle="1" w:styleId="35">
    <w:name w:val="无列表3"/>
    <w:next w:val="a3"/>
    <w:uiPriority w:val="99"/>
    <w:semiHidden/>
    <w:unhideWhenUsed/>
    <w:rsid w:val="003E41BD"/>
  </w:style>
  <w:style w:type="table" w:customStyle="1" w:styleId="62">
    <w:name w:val="网格型6"/>
    <w:basedOn w:val="a2"/>
    <w:next w:val="af8"/>
    <w:uiPriority w:val="59"/>
    <w:qFormat/>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无列表12"/>
    <w:next w:val="a3"/>
    <w:uiPriority w:val="99"/>
    <w:semiHidden/>
    <w:unhideWhenUsed/>
    <w:rsid w:val="003E41BD"/>
  </w:style>
  <w:style w:type="table" w:customStyle="1" w:styleId="121">
    <w:name w:val="网格型12"/>
    <w:basedOn w:val="a2"/>
    <w:next w:val="af8"/>
    <w:uiPriority w:val="59"/>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网格型22"/>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网格型32"/>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2"/>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9">
    <w:name w:val="toc 9"/>
    <w:basedOn w:val="a0"/>
    <w:next w:val="a0"/>
    <w:autoRedefine/>
    <w:uiPriority w:val="39"/>
    <w:semiHidden/>
    <w:unhideWhenUsed/>
    <w:rsid w:val="003E41BD"/>
    <w:pPr>
      <w:adjustRightInd/>
      <w:spacing w:line="240" w:lineRule="auto"/>
      <w:ind w:leftChars="1600" w:left="3360"/>
      <w:textAlignment w:val="auto"/>
    </w:pPr>
    <w:rPr>
      <w:rFonts w:eastAsia="宋体" w:cstheme="minorBidi"/>
      <w:kern w:val="2"/>
      <w:sz w:val="24"/>
      <w:szCs w:val="22"/>
    </w:rPr>
  </w:style>
  <w:style w:type="numbering" w:customStyle="1" w:styleId="43">
    <w:name w:val="无列表4"/>
    <w:next w:val="a3"/>
    <w:uiPriority w:val="99"/>
    <w:semiHidden/>
    <w:unhideWhenUsed/>
    <w:rsid w:val="003E41BD"/>
  </w:style>
  <w:style w:type="numbering" w:customStyle="1" w:styleId="130">
    <w:name w:val="无列表13"/>
    <w:next w:val="a3"/>
    <w:uiPriority w:val="99"/>
    <w:semiHidden/>
    <w:unhideWhenUsed/>
    <w:rsid w:val="003E41BD"/>
  </w:style>
  <w:style w:type="numbering" w:customStyle="1" w:styleId="213">
    <w:name w:val="无列表21"/>
    <w:next w:val="a3"/>
    <w:uiPriority w:val="99"/>
    <w:semiHidden/>
    <w:unhideWhenUsed/>
    <w:rsid w:val="003E41BD"/>
  </w:style>
  <w:style w:type="numbering" w:customStyle="1" w:styleId="1120">
    <w:name w:val="无列表112"/>
    <w:next w:val="a3"/>
    <w:uiPriority w:val="99"/>
    <w:semiHidden/>
    <w:unhideWhenUsed/>
    <w:rsid w:val="003E41BD"/>
  </w:style>
  <w:style w:type="numbering" w:customStyle="1" w:styleId="1111">
    <w:name w:val="无列表1111"/>
    <w:next w:val="a3"/>
    <w:uiPriority w:val="99"/>
    <w:semiHidden/>
    <w:unhideWhenUsed/>
    <w:rsid w:val="003E41BD"/>
  </w:style>
  <w:style w:type="numbering" w:customStyle="1" w:styleId="311">
    <w:name w:val="无列表31"/>
    <w:next w:val="a3"/>
    <w:uiPriority w:val="99"/>
    <w:semiHidden/>
    <w:unhideWhenUsed/>
    <w:rsid w:val="003E41BD"/>
  </w:style>
  <w:style w:type="numbering" w:customStyle="1" w:styleId="1210">
    <w:name w:val="无列表121"/>
    <w:next w:val="a3"/>
    <w:uiPriority w:val="99"/>
    <w:semiHidden/>
    <w:unhideWhenUsed/>
    <w:rsid w:val="003E41BD"/>
  </w:style>
  <w:style w:type="table" w:customStyle="1" w:styleId="71">
    <w:name w:val="网格型7"/>
    <w:basedOn w:val="a2"/>
    <w:next w:val="af8"/>
    <w:uiPriority w:val="59"/>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0">
    <w:name w:val="图片"/>
    <w:link w:val="afff1"/>
    <w:rsid w:val="003E41BD"/>
    <w:pPr>
      <w:jc w:val="center"/>
    </w:pPr>
    <w:rPr>
      <w:rFonts w:ascii="Times New Roman" w:eastAsia="宋体" w:hAnsi="Times New Roman" w:cstheme="minorBidi"/>
      <w:kern w:val="2"/>
      <w:sz w:val="21"/>
      <w:szCs w:val="22"/>
    </w:rPr>
  </w:style>
  <w:style w:type="character" w:customStyle="1" w:styleId="afff1">
    <w:name w:val="图片 字符"/>
    <w:basedOn w:val="a1"/>
    <w:link w:val="afff0"/>
    <w:rsid w:val="003E41BD"/>
    <w:rPr>
      <w:rFonts w:ascii="Times New Roman" w:eastAsia="宋体" w:hAnsi="Times New Roman" w:cstheme="minorBidi"/>
      <w:kern w:val="2"/>
      <w:sz w:val="21"/>
      <w:szCs w:val="22"/>
    </w:rPr>
  </w:style>
  <w:style w:type="table" w:customStyle="1" w:styleId="TableGrid1">
    <w:name w:val="Table Grid1"/>
    <w:basedOn w:val="a2"/>
    <w:next w:val="af8"/>
    <w:uiPriority w:val="59"/>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
    <w:name w:val="无列表5"/>
    <w:next w:val="a3"/>
    <w:uiPriority w:val="99"/>
    <w:semiHidden/>
    <w:unhideWhenUsed/>
    <w:rsid w:val="003E41BD"/>
  </w:style>
  <w:style w:type="numbering" w:customStyle="1" w:styleId="140">
    <w:name w:val="无列表14"/>
    <w:next w:val="a3"/>
    <w:uiPriority w:val="99"/>
    <w:semiHidden/>
    <w:unhideWhenUsed/>
    <w:rsid w:val="003E41BD"/>
  </w:style>
  <w:style w:type="table" w:customStyle="1" w:styleId="82">
    <w:name w:val="网格型8"/>
    <w:basedOn w:val="a2"/>
    <w:next w:val="af8"/>
    <w:uiPriority w:val="59"/>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
    <w:name w:val="无列表113"/>
    <w:next w:val="a3"/>
    <w:uiPriority w:val="99"/>
    <w:semiHidden/>
    <w:unhideWhenUsed/>
    <w:rsid w:val="003E41BD"/>
  </w:style>
  <w:style w:type="table" w:customStyle="1" w:styleId="131">
    <w:name w:val="网格型13"/>
    <w:basedOn w:val="a2"/>
    <w:next w:val="af8"/>
    <w:uiPriority w:val="59"/>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网格型33"/>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网格型43"/>
    <w:basedOn w:val="a2"/>
    <w:next w:val="af8"/>
    <w:uiPriority w:val="39"/>
    <w:rsid w:val="003E41BD"/>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无列表22"/>
    <w:next w:val="a3"/>
    <w:uiPriority w:val="99"/>
    <w:semiHidden/>
    <w:unhideWhenUsed/>
    <w:rsid w:val="003E41BD"/>
  </w:style>
  <w:style w:type="numbering" w:customStyle="1" w:styleId="122">
    <w:name w:val="无列表122"/>
    <w:next w:val="a3"/>
    <w:uiPriority w:val="99"/>
    <w:semiHidden/>
    <w:unhideWhenUsed/>
    <w:rsid w:val="003E41BD"/>
  </w:style>
  <w:style w:type="numbering" w:customStyle="1" w:styleId="63">
    <w:name w:val="无列表6"/>
    <w:next w:val="a3"/>
    <w:uiPriority w:val="99"/>
    <w:semiHidden/>
    <w:unhideWhenUsed/>
    <w:rsid w:val="003E41BD"/>
  </w:style>
  <w:style w:type="paragraph" w:customStyle="1" w:styleId="afff2">
    <w:name w:val="表中文字"/>
    <w:basedOn w:val="a0"/>
    <w:link w:val="afff3"/>
    <w:qFormat/>
    <w:rsid w:val="003E41BD"/>
    <w:pPr>
      <w:adjustRightInd/>
      <w:spacing w:line="400" w:lineRule="exact"/>
      <w:jc w:val="left"/>
      <w:textAlignment w:val="auto"/>
    </w:pPr>
    <w:rPr>
      <w:rFonts w:eastAsia="宋体"/>
      <w:kern w:val="2"/>
      <w:sz w:val="21"/>
      <w:szCs w:val="24"/>
    </w:rPr>
  </w:style>
  <w:style w:type="character" w:customStyle="1" w:styleId="afff3">
    <w:name w:val="表中文字 字符"/>
    <w:basedOn w:val="a1"/>
    <w:link w:val="afff2"/>
    <w:rsid w:val="003E41BD"/>
    <w:rPr>
      <w:rFonts w:ascii="Times New Roman" w:eastAsia="宋体" w:hAnsi="Times New Roman"/>
      <w:kern w:val="2"/>
      <w:sz w:val="21"/>
      <w:szCs w:val="24"/>
    </w:rPr>
  </w:style>
  <w:style w:type="table" w:customStyle="1" w:styleId="92">
    <w:name w:val="网格型9"/>
    <w:basedOn w:val="a2"/>
    <w:next w:val="af8"/>
    <w:uiPriority w:val="59"/>
    <w:rsid w:val="003E41B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Date"/>
    <w:basedOn w:val="a0"/>
    <w:next w:val="a0"/>
    <w:link w:val="afff5"/>
    <w:uiPriority w:val="99"/>
    <w:semiHidden/>
    <w:unhideWhenUsed/>
    <w:rsid w:val="00075F1C"/>
    <w:pPr>
      <w:ind w:leftChars="2500" w:left="100"/>
    </w:pPr>
  </w:style>
  <w:style w:type="character" w:customStyle="1" w:styleId="afff5">
    <w:name w:val="日期 字符"/>
    <w:basedOn w:val="a1"/>
    <w:link w:val="afff4"/>
    <w:uiPriority w:val="99"/>
    <w:semiHidden/>
    <w:rsid w:val="00075F1C"/>
    <w:rPr>
      <w:rFonts w:ascii="Times New Roman" w:eastAsia="Times New Roman" w:hAnsi="Times New Roman"/>
    </w:rPr>
  </w:style>
  <w:style w:type="table" w:customStyle="1" w:styleId="100">
    <w:name w:val="网格型10"/>
    <w:basedOn w:val="a2"/>
    <w:next w:val="af8"/>
    <w:uiPriority w:val="39"/>
    <w:rsid w:val="00586681"/>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
    <w:name w:val="无列表7"/>
    <w:next w:val="a3"/>
    <w:uiPriority w:val="99"/>
    <w:semiHidden/>
    <w:unhideWhenUsed/>
    <w:rsid w:val="00586681"/>
  </w:style>
  <w:style w:type="table" w:customStyle="1" w:styleId="141">
    <w:name w:val="网格型14"/>
    <w:basedOn w:val="a2"/>
    <w:next w:val="af8"/>
    <w:uiPriority w:val="39"/>
    <w:rsid w:val="00586681"/>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清单表 6 彩色 - 着色 31"/>
    <w:basedOn w:val="a2"/>
    <w:next w:val="6-3"/>
    <w:uiPriority w:val="51"/>
    <w:rsid w:val="00586681"/>
    <w:rPr>
      <w:color w:val="7B7B7B"/>
    </w:rPr>
    <w:tblPr>
      <w:tblStyleRowBandSize w:val="1"/>
      <w:tblStyleColBandSize w:val="1"/>
      <w:tblBorders>
        <w:top w:val="single" w:sz="4" w:space="0" w:color="A5A5A5"/>
        <w:bottom w:val="single" w:sz="4" w:space="0" w:color="A5A5A5"/>
      </w:tblBorders>
    </w:tblPr>
    <w:tblStylePr w:type="firstRow">
      <w:rPr>
        <w:b/>
        <w:bCs/>
      </w:rPr>
      <w:tblPr/>
      <w:tcPr>
        <w:tcBorders>
          <w:bottom w:val="single" w:sz="4" w:space="0" w:color="A5A5A5"/>
        </w:tcBorders>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611">
    <w:name w:val="网格型61"/>
    <w:basedOn w:val="a2"/>
    <w:next w:val="af8"/>
    <w:uiPriority w:val="59"/>
    <w:qFormat/>
    <w:rsid w:val="00102F8F"/>
    <w:rPr>
      <w:rFonts w:ascii="Calibri" w:eastAsia="宋体"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6">
    <w:name w:val="Strong"/>
    <w:basedOn w:val="a1"/>
    <w:uiPriority w:val="22"/>
    <w:qFormat/>
    <w:rsid w:val="000175EB"/>
    <w:rPr>
      <w:b/>
      <w:bCs/>
    </w:rPr>
  </w:style>
  <w:style w:type="table" w:customStyle="1" w:styleId="150">
    <w:name w:val="网格型15"/>
    <w:basedOn w:val="a2"/>
    <w:next w:val="af8"/>
    <w:uiPriority w:val="59"/>
    <w:qFormat/>
    <w:rsid w:val="00AE76BC"/>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2"/>
    <w:next w:val="af8"/>
    <w:uiPriority w:val="39"/>
    <w:rsid w:val="00AE76BC"/>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网格型62"/>
    <w:basedOn w:val="a2"/>
    <w:next w:val="af8"/>
    <w:uiPriority w:val="59"/>
    <w:qFormat/>
    <w:rsid w:val="00F946DB"/>
    <w:rPr>
      <w:rFonts w:ascii="Calibri" w:eastAsia="宋体"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0"/>
    <w:next w:val="a0"/>
    <w:autoRedefine/>
    <w:uiPriority w:val="39"/>
    <w:unhideWhenUsed/>
    <w:rsid w:val="00C94080"/>
    <w:pPr>
      <w:ind w:leftChars="600" w:left="1260"/>
    </w:pPr>
  </w:style>
  <w:style w:type="paragraph" w:styleId="afff7">
    <w:name w:val="footnote text"/>
    <w:basedOn w:val="a0"/>
    <w:link w:val="afff8"/>
    <w:uiPriority w:val="99"/>
    <w:semiHidden/>
    <w:unhideWhenUsed/>
    <w:rsid w:val="00595B8A"/>
    <w:pPr>
      <w:snapToGrid w:val="0"/>
      <w:jc w:val="left"/>
    </w:pPr>
    <w:rPr>
      <w:sz w:val="18"/>
      <w:szCs w:val="18"/>
    </w:rPr>
  </w:style>
  <w:style w:type="character" w:customStyle="1" w:styleId="afff8">
    <w:name w:val="脚注文本 字符"/>
    <w:basedOn w:val="a1"/>
    <w:link w:val="afff7"/>
    <w:uiPriority w:val="99"/>
    <w:semiHidden/>
    <w:rsid w:val="00595B8A"/>
    <w:rPr>
      <w:rFonts w:ascii="Times New Roman" w:eastAsia="Times New Roman" w:hAnsi="Times New Roman"/>
      <w:sz w:val="18"/>
      <w:szCs w:val="18"/>
    </w:rPr>
  </w:style>
  <w:style w:type="character" w:styleId="afff9">
    <w:name w:val="footnote reference"/>
    <w:basedOn w:val="a1"/>
    <w:uiPriority w:val="99"/>
    <w:semiHidden/>
    <w:unhideWhenUsed/>
    <w:rsid w:val="00595B8A"/>
    <w:rPr>
      <w:vertAlign w:val="superscript"/>
    </w:rPr>
  </w:style>
  <w:style w:type="paragraph" w:styleId="afffa">
    <w:name w:val="endnote text"/>
    <w:basedOn w:val="a0"/>
    <w:link w:val="afffb"/>
    <w:uiPriority w:val="99"/>
    <w:semiHidden/>
    <w:unhideWhenUsed/>
    <w:rsid w:val="00595B8A"/>
    <w:pPr>
      <w:snapToGrid w:val="0"/>
      <w:jc w:val="left"/>
    </w:pPr>
  </w:style>
  <w:style w:type="character" w:customStyle="1" w:styleId="afffb">
    <w:name w:val="尾注文本 字符"/>
    <w:basedOn w:val="a1"/>
    <w:link w:val="afffa"/>
    <w:uiPriority w:val="99"/>
    <w:semiHidden/>
    <w:rsid w:val="00595B8A"/>
    <w:rPr>
      <w:rFonts w:ascii="Times New Roman" w:eastAsia="Times New Roman" w:hAnsi="Times New Roman"/>
    </w:rPr>
  </w:style>
  <w:style w:type="character" w:styleId="afffc">
    <w:name w:val="endnote reference"/>
    <w:basedOn w:val="a1"/>
    <w:uiPriority w:val="99"/>
    <w:semiHidden/>
    <w:unhideWhenUsed/>
    <w:rsid w:val="00595B8A"/>
    <w:rPr>
      <w:vertAlign w:val="superscript"/>
    </w:rPr>
  </w:style>
  <w:style w:type="paragraph" w:styleId="afffd">
    <w:name w:val="Bibliography"/>
    <w:basedOn w:val="a0"/>
    <w:next w:val="a0"/>
    <w:uiPriority w:val="37"/>
    <w:unhideWhenUsed/>
    <w:rsid w:val="00D33BBE"/>
    <w:pPr>
      <w:tabs>
        <w:tab w:val="left" w:pos="384"/>
      </w:tabs>
      <w:spacing w:line="240" w:lineRule="atLeast"/>
      <w:ind w:left="384" w:hanging="384"/>
    </w:pPr>
  </w:style>
  <w:style w:type="table" w:customStyle="1" w:styleId="6110">
    <w:name w:val="网格型611"/>
    <w:basedOn w:val="a2"/>
    <w:next w:val="af8"/>
    <w:uiPriority w:val="59"/>
    <w:qFormat/>
    <w:rsid w:val="008D655F"/>
    <w:rPr>
      <w:rFonts w:ascii="Calibri" w:eastAsia="宋体"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74175">
      <w:bodyDiv w:val="1"/>
      <w:marLeft w:val="0"/>
      <w:marRight w:val="0"/>
      <w:marTop w:val="0"/>
      <w:marBottom w:val="0"/>
      <w:divBdr>
        <w:top w:val="none" w:sz="0" w:space="0" w:color="auto"/>
        <w:left w:val="none" w:sz="0" w:space="0" w:color="auto"/>
        <w:bottom w:val="none" w:sz="0" w:space="0" w:color="auto"/>
        <w:right w:val="none" w:sz="0" w:space="0" w:color="auto"/>
      </w:divBdr>
    </w:div>
    <w:div w:id="131021704">
      <w:bodyDiv w:val="1"/>
      <w:marLeft w:val="0"/>
      <w:marRight w:val="0"/>
      <w:marTop w:val="0"/>
      <w:marBottom w:val="0"/>
      <w:divBdr>
        <w:top w:val="none" w:sz="0" w:space="0" w:color="auto"/>
        <w:left w:val="none" w:sz="0" w:space="0" w:color="auto"/>
        <w:bottom w:val="none" w:sz="0" w:space="0" w:color="auto"/>
        <w:right w:val="none" w:sz="0" w:space="0" w:color="auto"/>
      </w:divBdr>
    </w:div>
    <w:div w:id="176310445">
      <w:bodyDiv w:val="1"/>
      <w:marLeft w:val="0"/>
      <w:marRight w:val="0"/>
      <w:marTop w:val="0"/>
      <w:marBottom w:val="0"/>
      <w:divBdr>
        <w:top w:val="none" w:sz="0" w:space="0" w:color="auto"/>
        <w:left w:val="none" w:sz="0" w:space="0" w:color="auto"/>
        <w:bottom w:val="none" w:sz="0" w:space="0" w:color="auto"/>
        <w:right w:val="none" w:sz="0" w:space="0" w:color="auto"/>
      </w:divBdr>
    </w:div>
    <w:div w:id="200826740">
      <w:bodyDiv w:val="1"/>
      <w:marLeft w:val="0"/>
      <w:marRight w:val="0"/>
      <w:marTop w:val="0"/>
      <w:marBottom w:val="0"/>
      <w:divBdr>
        <w:top w:val="none" w:sz="0" w:space="0" w:color="auto"/>
        <w:left w:val="none" w:sz="0" w:space="0" w:color="auto"/>
        <w:bottom w:val="none" w:sz="0" w:space="0" w:color="auto"/>
        <w:right w:val="none" w:sz="0" w:space="0" w:color="auto"/>
      </w:divBdr>
    </w:div>
    <w:div w:id="212041210">
      <w:bodyDiv w:val="1"/>
      <w:marLeft w:val="0"/>
      <w:marRight w:val="0"/>
      <w:marTop w:val="0"/>
      <w:marBottom w:val="0"/>
      <w:divBdr>
        <w:top w:val="none" w:sz="0" w:space="0" w:color="auto"/>
        <w:left w:val="none" w:sz="0" w:space="0" w:color="auto"/>
        <w:bottom w:val="none" w:sz="0" w:space="0" w:color="auto"/>
        <w:right w:val="none" w:sz="0" w:space="0" w:color="auto"/>
      </w:divBdr>
    </w:div>
    <w:div w:id="287132121">
      <w:bodyDiv w:val="1"/>
      <w:marLeft w:val="0"/>
      <w:marRight w:val="0"/>
      <w:marTop w:val="0"/>
      <w:marBottom w:val="0"/>
      <w:divBdr>
        <w:top w:val="none" w:sz="0" w:space="0" w:color="auto"/>
        <w:left w:val="none" w:sz="0" w:space="0" w:color="auto"/>
        <w:bottom w:val="none" w:sz="0" w:space="0" w:color="auto"/>
        <w:right w:val="none" w:sz="0" w:space="0" w:color="auto"/>
      </w:divBdr>
    </w:div>
    <w:div w:id="382951754">
      <w:bodyDiv w:val="1"/>
      <w:marLeft w:val="0"/>
      <w:marRight w:val="0"/>
      <w:marTop w:val="0"/>
      <w:marBottom w:val="0"/>
      <w:divBdr>
        <w:top w:val="none" w:sz="0" w:space="0" w:color="auto"/>
        <w:left w:val="none" w:sz="0" w:space="0" w:color="auto"/>
        <w:bottom w:val="none" w:sz="0" w:space="0" w:color="auto"/>
        <w:right w:val="none" w:sz="0" w:space="0" w:color="auto"/>
      </w:divBdr>
    </w:div>
    <w:div w:id="569969736">
      <w:bodyDiv w:val="1"/>
      <w:marLeft w:val="0"/>
      <w:marRight w:val="0"/>
      <w:marTop w:val="0"/>
      <w:marBottom w:val="0"/>
      <w:divBdr>
        <w:top w:val="none" w:sz="0" w:space="0" w:color="auto"/>
        <w:left w:val="none" w:sz="0" w:space="0" w:color="auto"/>
        <w:bottom w:val="none" w:sz="0" w:space="0" w:color="auto"/>
        <w:right w:val="none" w:sz="0" w:space="0" w:color="auto"/>
      </w:divBdr>
    </w:div>
    <w:div w:id="590894599">
      <w:bodyDiv w:val="1"/>
      <w:marLeft w:val="0"/>
      <w:marRight w:val="0"/>
      <w:marTop w:val="0"/>
      <w:marBottom w:val="0"/>
      <w:divBdr>
        <w:top w:val="none" w:sz="0" w:space="0" w:color="auto"/>
        <w:left w:val="none" w:sz="0" w:space="0" w:color="auto"/>
        <w:bottom w:val="none" w:sz="0" w:space="0" w:color="auto"/>
        <w:right w:val="none" w:sz="0" w:space="0" w:color="auto"/>
      </w:divBdr>
    </w:div>
    <w:div w:id="594829740">
      <w:bodyDiv w:val="1"/>
      <w:marLeft w:val="0"/>
      <w:marRight w:val="0"/>
      <w:marTop w:val="0"/>
      <w:marBottom w:val="0"/>
      <w:divBdr>
        <w:top w:val="none" w:sz="0" w:space="0" w:color="auto"/>
        <w:left w:val="none" w:sz="0" w:space="0" w:color="auto"/>
        <w:bottom w:val="none" w:sz="0" w:space="0" w:color="auto"/>
        <w:right w:val="none" w:sz="0" w:space="0" w:color="auto"/>
      </w:divBdr>
    </w:div>
    <w:div w:id="641155695">
      <w:bodyDiv w:val="1"/>
      <w:marLeft w:val="0"/>
      <w:marRight w:val="0"/>
      <w:marTop w:val="0"/>
      <w:marBottom w:val="0"/>
      <w:divBdr>
        <w:top w:val="none" w:sz="0" w:space="0" w:color="auto"/>
        <w:left w:val="none" w:sz="0" w:space="0" w:color="auto"/>
        <w:bottom w:val="none" w:sz="0" w:space="0" w:color="auto"/>
        <w:right w:val="none" w:sz="0" w:space="0" w:color="auto"/>
      </w:divBdr>
    </w:div>
    <w:div w:id="672220950">
      <w:bodyDiv w:val="1"/>
      <w:marLeft w:val="0"/>
      <w:marRight w:val="0"/>
      <w:marTop w:val="0"/>
      <w:marBottom w:val="0"/>
      <w:divBdr>
        <w:top w:val="none" w:sz="0" w:space="0" w:color="auto"/>
        <w:left w:val="none" w:sz="0" w:space="0" w:color="auto"/>
        <w:bottom w:val="none" w:sz="0" w:space="0" w:color="auto"/>
        <w:right w:val="none" w:sz="0" w:space="0" w:color="auto"/>
      </w:divBdr>
    </w:div>
    <w:div w:id="747967741">
      <w:bodyDiv w:val="1"/>
      <w:marLeft w:val="0"/>
      <w:marRight w:val="0"/>
      <w:marTop w:val="0"/>
      <w:marBottom w:val="0"/>
      <w:divBdr>
        <w:top w:val="none" w:sz="0" w:space="0" w:color="auto"/>
        <w:left w:val="none" w:sz="0" w:space="0" w:color="auto"/>
        <w:bottom w:val="none" w:sz="0" w:space="0" w:color="auto"/>
        <w:right w:val="none" w:sz="0" w:space="0" w:color="auto"/>
      </w:divBdr>
    </w:div>
    <w:div w:id="751126627">
      <w:bodyDiv w:val="1"/>
      <w:marLeft w:val="0"/>
      <w:marRight w:val="0"/>
      <w:marTop w:val="0"/>
      <w:marBottom w:val="0"/>
      <w:divBdr>
        <w:top w:val="none" w:sz="0" w:space="0" w:color="auto"/>
        <w:left w:val="none" w:sz="0" w:space="0" w:color="auto"/>
        <w:bottom w:val="none" w:sz="0" w:space="0" w:color="auto"/>
        <w:right w:val="none" w:sz="0" w:space="0" w:color="auto"/>
      </w:divBdr>
    </w:div>
    <w:div w:id="963076368">
      <w:bodyDiv w:val="1"/>
      <w:marLeft w:val="0"/>
      <w:marRight w:val="0"/>
      <w:marTop w:val="0"/>
      <w:marBottom w:val="0"/>
      <w:divBdr>
        <w:top w:val="none" w:sz="0" w:space="0" w:color="auto"/>
        <w:left w:val="none" w:sz="0" w:space="0" w:color="auto"/>
        <w:bottom w:val="none" w:sz="0" w:space="0" w:color="auto"/>
        <w:right w:val="none" w:sz="0" w:space="0" w:color="auto"/>
      </w:divBdr>
    </w:div>
    <w:div w:id="992636433">
      <w:bodyDiv w:val="1"/>
      <w:marLeft w:val="0"/>
      <w:marRight w:val="0"/>
      <w:marTop w:val="0"/>
      <w:marBottom w:val="0"/>
      <w:divBdr>
        <w:top w:val="none" w:sz="0" w:space="0" w:color="auto"/>
        <w:left w:val="none" w:sz="0" w:space="0" w:color="auto"/>
        <w:bottom w:val="none" w:sz="0" w:space="0" w:color="auto"/>
        <w:right w:val="none" w:sz="0" w:space="0" w:color="auto"/>
      </w:divBdr>
    </w:div>
    <w:div w:id="1277522497">
      <w:bodyDiv w:val="1"/>
      <w:marLeft w:val="0"/>
      <w:marRight w:val="0"/>
      <w:marTop w:val="0"/>
      <w:marBottom w:val="0"/>
      <w:divBdr>
        <w:top w:val="none" w:sz="0" w:space="0" w:color="auto"/>
        <w:left w:val="none" w:sz="0" w:space="0" w:color="auto"/>
        <w:bottom w:val="none" w:sz="0" w:space="0" w:color="auto"/>
        <w:right w:val="none" w:sz="0" w:space="0" w:color="auto"/>
      </w:divBdr>
    </w:div>
    <w:div w:id="1419668037">
      <w:bodyDiv w:val="1"/>
      <w:marLeft w:val="0"/>
      <w:marRight w:val="0"/>
      <w:marTop w:val="0"/>
      <w:marBottom w:val="0"/>
      <w:divBdr>
        <w:top w:val="none" w:sz="0" w:space="0" w:color="auto"/>
        <w:left w:val="none" w:sz="0" w:space="0" w:color="auto"/>
        <w:bottom w:val="none" w:sz="0" w:space="0" w:color="auto"/>
        <w:right w:val="none" w:sz="0" w:space="0" w:color="auto"/>
      </w:divBdr>
    </w:div>
    <w:div w:id="1430156230">
      <w:bodyDiv w:val="1"/>
      <w:marLeft w:val="0"/>
      <w:marRight w:val="0"/>
      <w:marTop w:val="0"/>
      <w:marBottom w:val="0"/>
      <w:divBdr>
        <w:top w:val="none" w:sz="0" w:space="0" w:color="auto"/>
        <w:left w:val="none" w:sz="0" w:space="0" w:color="auto"/>
        <w:bottom w:val="none" w:sz="0" w:space="0" w:color="auto"/>
        <w:right w:val="none" w:sz="0" w:space="0" w:color="auto"/>
      </w:divBdr>
    </w:div>
    <w:div w:id="1449934655">
      <w:bodyDiv w:val="1"/>
      <w:marLeft w:val="0"/>
      <w:marRight w:val="0"/>
      <w:marTop w:val="0"/>
      <w:marBottom w:val="0"/>
      <w:divBdr>
        <w:top w:val="none" w:sz="0" w:space="0" w:color="auto"/>
        <w:left w:val="none" w:sz="0" w:space="0" w:color="auto"/>
        <w:bottom w:val="none" w:sz="0" w:space="0" w:color="auto"/>
        <w:right w:val="none" w:sz="0" w:space="0" w:color="auto"/>
      </w:divBdr>
    </w:div>
    <w:div w:id="1466585313">
      <w:bodyDiv w:val="1"/>
      <w:marLeft w:val="0"/>
      <w:marRight w:val="0"/>
      <w:marTop w:val="0"/>
      <w:marBottom w:val="0"/>
      <w:divBdr>
        <w:top w:val="none" w:sz="0" w:space="0" w:color="auto"/>
        <w:left w:val="none" w:sz="0" w:space="0" w:color="auto"/>
        <w:bottom w:val="none" w:sz="0" w:space="0" w:color="auto"/>
        <w:right w:val="none" w:sz="0" w:space="0" w:color="auto"/>
      </w:divBdr>
    </w:div>
    <w:div w:id="1489202233">
      <w:bodyDiv w:val="1"/>
      <w:marLeft w:val="0"/>
      <w:marRight w:val="0"/>
      <w:marTop w:val="0"/>
      <w:marBottom w:val="0"/>
      <w:divBdr>
        <w:top w:val="none" w:sz="0" w:space="0" w:color="auto"/>
        <w:left w:val="none" w:sz="0" w:space="0" w:color="auto"/>
        <w:bottom w:val="none" w:sz="0" w:space="0" w:color="auto"/>
        <w:right w:val="none" w:sz="0" w:space="0" w:color="auto"/>
      </w:divBdr>
    </w:div>
    <w:div w:id="1703745374">
      <w:bodyDiv w:val="1"/>
      <w:marLeft w:val="0"/>
      <w:marRight w:val="0"/>
      <w:marTop w:val="0"/>
      <w:marBottom w:val="0"/>
      <w:divBdr>
        <w:top w:val="none" w:sz="0" w:space="0" w:color="auto"/>
        <w:left w:val="none" w:sz="0" w:space="0" w:color="auto"/>
        <w:bottom w:val="none" w:sz="0" w:space="0" w:color="auto"/>
        <w:right w:val="none" w:sz="0" w:space="0" w:color="auto"/>
      </w:divBdr>
    </w:div>
    <w:div w:id="1720474688">
      <w:bodyDiv w:val="1"/>
      <w:marLeft w:val="0"/>
      <w:marRight w:val="0"/>
      <w:marTop w:val="0"/>
      <w:marBottom w:val="0"/>
      <w:divBdr>
        <w:top w:val="none" w:sz="0" w:space="0" w:color="auto"/>
        <w:left w:val="none" w:sz="0" w:space="0" w:color="auto"/>
        <w:bottom w:val="none" w:sz="0" w:space="0" w:color="auto"/>
        <w:right w:val="none" w:sz="0" w:space="0" w:color="auto"/>
      </w:divBdr>
    </w:div>
    <w:div w:id="1730641732">
      <w:bodyDiv w:val="1"/>
      <w:marLeft w:val="0"/>
      <w:marRight w:val="0"/>
      <w:marTop w:val="0"/>
      <w:marBottom w:val="0"/>
      <w:divBdr>
        <w:top w:val="none" w:sz="0" w:space="0" w:color="auto"/>
        <w:left w:val="none" w:sz="0" w:space="0" w:color="auto"/>
        <w:bottom w:val="none" w:sz="0" w:space="0" w:color="auto"/>
        <w:right w:val="none" w:sz="0" w:space="0" w:color="auto"/>
      </w:divBdr>
    </w:div>
    <w:div w:id="1808814030">
      <w:bodyDiv w:val="1"/>
      <w:marLeft w:val="0"/>
      <w:marRight w:val="0"/>
      <w:marTop w:val="0"/>
      <w:marBottom w:val="0"/>
      <w:divBdr>
        <w:top w:val="none" w:sz="0" w:space="0" w:color="auto"/>
        <w:left w:val="none" w:sz="0" w:space="0" w:color="auto"/>
        <w:bottom w:val="none" w:sz="0" w:space="0" w:color="auto"/>
        <w:right w:val="none" w:sz="0" w:space="0" w:color="auto"/>
      </w:divBdr>
    </w:div>
    <w:div w:id="1844977665">
      <w:bodyDiv w:val="1"/>
      <w:marLeft w:val="0"/>
      <w:marRight w:val="0"/>
      <w:marTop w:val="0"/>
      <w:marBottom w:val="0"/>
      <w:divBdr>
        <w:top w:val="none" w:sz="0" w:space="0" w:color="auto"/>
        <w:left w:val="none" w:sz="0" w:space="0" w:color="auto"/>
        <w:bottom w:val="none" w:sz="0" w:space="0" w:color="auto"/>
        <w:right w:val="none" w:sz="0" w:space="0" w:color="auto"/>
      </w:divBdr>
    </w:div>
    <w:div w:id="1871802322">
      <w:bodyDiv w:val="1"/>
      <w:marLeft w:val="0"/>
      <w:marRight w:val="0"/>
      <w:marTop w:val="0"/>
      <w:marBottom w:val="0"/>
      <w:divBdr>
        <w:top w:val="none" w:sz="0" w:space="0" w:color="auto"/>
        <w:left w:val="none" w:sz="0" w:space="0" w:color="auto"/>
        <w:bottom w:val="none" w:sz="0" w:space="0" w:color="auto"/>
        <w:right w:val="none" w:sz="0" w:space="0" w:color="auto"/>
      </w:divBdr>
      <w:divsChild>
        <w:div w:id="471139274">
          <w:marLeft w:val="0"/>
          <w:marRight w:val="0"/>
          <w:marTop w:val="0"/>
          <w:marBottom w:val="0"/>
          <w:divBdr>
            <w:top w:val="none" w:sz="0" w:space="0" w:color="auto"/>
            <w:left w:val="none" w:sz="0" w:space="0" w:color="auto"/>
            <w:bottom w:val="none" w:sz="0" w:space="0" w:color="auto"/>
            <w:right w:val="none" w:sz="0" w:space="0" w:color="auto"/>
          </w:divBdr>
        </w:div>
      </w:divsChild>
    </w:div>
    <w:div w:id="1935360678">
      <w:bodyDiv w:val="1"/>
      <w:marLeft w:val="0"/>
      <w:marRight w:val="0"/>
      <w:marTop w:val="0"/>
      <w:marBottom w:val="0"/>
      <w:divBdr>
        <w:top w:val="none" w:sz="0" w:space="0" w:color="auto"/>
        <w:left w:val="none" w:sz="0" w:space="0" w:color="auto"/>
        <w:bottom w:val="none" w:sz="0" w:space="0" w:color="auto"/>
        <w:right w:val="none" w:sz="0" w:space="0" w:color="auto"/>
      </w:divBdr>
    </w:div>
    <w:div w:id="208283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7.wmf"/><Relationship Id="rId42" Type="http://schemas.openxmlformats.org/officeDocument/2006/relationships/image" Target="media/image18.wmf"/><Relationship Id="rId63" Type="http://schemas.openxmlformats.org/officeDocument/2006/relationships/image" Target="media/image31.wmf"/><Relationship Id="rId84" Type="http://schemas.openxmlformats.org/officeDocument/2006/relationships/image" Target="media/image42.emf"/><Relationship Id="rId138" Type="http://schemas.openxmlformats.org/officeDocument/2006/relationships/image" Target="media/image71.wmf"/><Relationship Id="rId159" Type="http://schemas.openxmlformats.org/officeDocument/2006/relationships/image" Target="media/image87.png"/><Relationship Id="rId107" Type="http://schemas.openxmlformats.org/officeDocument/2006/relationships/oleObject" Target="embeddings/oleObject39.bin"/><Relationship Id="rId11" Type="http://schemas.openxmlformats.org/officeDocument/2006/relationships/image" Target="media/image2.wmf"/><Relationship Id="rId32" Type="http://schemas.openxmlformats.org/officeDocument/2006/relationships/image" Target="media/image13.wmf"/><Relationship Id="rId53" Type="http://schemas.openxmlformats.org/officeDocument/2006/relationships/image" Target="media/image24.wmf"/><Relationship Id="rId74" Type="http://schemas.openxmlformats.org/officeDocument/2006/relationships/image" Target="media/image37.wmf"/><Relationship Id="rId128" Type="http://schemas.openxmlformats.org/officeDocument/2006/relationships/image" Target="media/image66.wmf"/><Relationship Id="rId149" Type="http://schemas.openxmlformats.org/officeDocument/2006/relationships/image" Target="media/image77.jpeg"/><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8.png"/><Relationship Id="rId22" Type="http://schemas.openxmlformats.org/officeDocument/2006/relationships/oleObject" Target="embeddings/oleObject7.bin"/><Relationship Id="rId43" Type="http://schemas.openxmlformats.org/officeDocument/2006/relationships/oleObject" Target="embeddings/oleObject17.bin"/><Relationship Id="rId64" Type="http://schemas.openxmlformats.org/officeDocument/2006/relationships/oleObject" Target="embeddings/oleObject21.bin"/><Relationship Id="rId118" Type="http://schemas.openxmlformats.org/officeDocument/2006/relationships/image" Target="media/image61.wmf"/><Relationship Id="rId139" Type="http://schemas.openxmlformats.org/officeDocument/2006/relationships/oleObject" Target="embeddings/oleObject55.bin"/><Relationship Id="rId85" Type="http://schemas.openxmlformats.org/officeDocument/2006/relationships/image" Target="media/image43.emf"/><Relationship Id="rId150" Type="http://schemas.openxmlformats.org/officeDocument/2006/relationships/image" Target="media/image78.png"/><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oleObject" Target="embeddings/oleObject12.bin"/><Relationship Id="rId38" Type="http://schemas.openxmlformats.org/officeDocument/2006/relationships/image" Target="media/image16.wmf"/><Relationship Id="rId59" Type="http://schemas.openxmlformats.org/officeDocument/2006/relationships/image" Target="media/image29.wmf"/><Relationship Id="rId103" Type="http://schemas.openxmlformats.org/officeDocument/2006/relationships/oleObject" Target="embeddings/oleObject37.bin"/><Relationship Id="rId108" Type="http://schemas.openxmlformats.org/officeDocument/2006/relationships/image" Target="media/image56.wmf"/><Relationship Id="rId124" Type="http://schemas.openxmlformats.org/officeDocument/2006/relationships/image" Target="media/image64.wmf"/><Relationship Id="rId129" Type="http://schemas.openxmlformats.org/officeDocument/2006/relationships/oleObject" Target="embeddings/oleObject50.bin"/><Relationship Id="rId54" Type="http://schemas.openxmlformats.org/officeDocument/2006/relationships/oleObject" Target="embeddings/oleObject18.bin"/><Relationship Id="rId70" Type="http://schemas.openxmlformats.org/officeDocument/2006/relationships/oleObject" Target="embeddings/oleObject24.bin"/><Relationship Id="rId75" Type="http://schemas.openxmlformats.org/officeDocument/2006/relationships/oleObject" Target="embeddings/oleObject26.bin"/><Relationship Id="rId91" Type="http://schemas.openxmlformats.org/officeDocument/2006/relationships/image" Target="media/image47.wmf"/><Relationship Id="rId96" Type="http://schemas.openxmlformats.org/officeDocument/2006/relationships/oleObject" Target="embeddings/oleObject34.bin"/><Relationship Id="rId140" Type="http://schemas.openxmlformats.org/officeDocument/2006/relationships/image" Target="media/image72.emf"/><Relationship Id="rId145" Type="http://schemas.openxmlformats.org/officeDocument/2006/relationships/image" Target="media/image75.wmf"/><Relationship Id="rId161" Type="http://schemas.openxmlformats.org/officeDocument/2006/relationships/image" Target="media/image8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wmf"/><Relationship Id="rId49" Type="http://schemas.openxmlformats.org/officeDocument/2006/relationships/image" Target="media/image21.png"/><Relationship Id="rId114" Type="http://schemas.openxmlformats.org/officeDocument/2006/relationships/image" Target="media/image59.wmf"/><Relationship Id="rId119" Type="http://schemas.openxmlformats.org/officeDocument/2006/relationships/oleObject" Target="embeddings/oleObject45.bin"/><Relationship Id="rId44" Type="http://schemas.openxmlformats.org/officeDocument/2006/relationships/image" Target="media/image19.png"/><Relationship Id="rId60" Type="http://schemas.openxmlformats.org/officeDocument/2006/relationships/oleObject" Target="embeddings/oleObject19.bin"/><Relationship Id="rId65" Type="http://schemas.openxmlformats.org/officeDocument/2006/relationships/image" Target="media/image32.wmf"/><Relationship Id="rId81" Type="http://schemas.openxmlformats.org/officeDocument/2006/relationships/oleObject" Target="embeddings/oleObject29.bin"/><Relationship Id="rId86" Type="http://schemas.openxmlformats.org/officeDocument/2006/relationships/package" Target="embeddings/Microsoft_Visio_Drawing1.vsdx"/><Relationship Id="rId130" Type="http://schemas.openxmlformats.org/officeDocument/2006/relationships/image" Target="media/image67.wmf"/><Relationship Id="rId135" Type="http://schemas.openxmlformats.org/officeDocument/2006/relationships/oleObject" Target="embeddings/oleObject53.bin"/><Relationship Id="rId151" Type="http://schemas.openxmlformats.org/officeDocument/2006/relationships/image" Target="media/image79.png"/><Relationship Id="rId156" Type="http://schemas.openxmlformats.org/officeDocument/2006/relationships/image" Target="media/image84.png"/><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oleObject" Target="embeddings/oleObject15.bin"/><Relationship Id="rId109" Type="http://schemas.openxmlformats.org/officeDocument/2006/relationships/oleObject" Target="embeddings/oleObject40.bin"/><Relationship Id="rId34" Type="http://schemas.openxmlformats.org/officeDocument/2006/relationships/image" Target="media/image14.wmf"/><Relationship Id="rId50" Type="http://schemas.openxmlformats.org/officeDocument/2006/relationships/image" Target="media/image22.emf"/><Relationship Id="rId55" Type="http://schemas.openxmlformats.org/officeDocument/2006/relationships/image" Target="media/image25.emf"/><Relationship Id="rId76" Type="http://schemas.openxmlformats.org/officeDocument/2006/relationships/image" Target="media/image38.wmf"/><Relationship Id="rId97" Type="http://schemas.openxmlformats.org/officeDocument/2006/relationships/image" Target="media/image50.emf"/><Relationship Id="rId104" Type="http://schemas.openxmlformats.org/officeDocument/2006/relationships/image" Target="media/image54.wmf"/><Relationship Id="rId120" Type="http://schemas.openxmlformats.org/officeDocument/2006/relationships/image" Target="media/image62.wmf"/><Relationship Id="rId125" Type="http://schemas.openxmlformats.org/officeDocument/2006/relationships/oleObject" Target="embeddings/oleObject48.bin"/><Relationship Id="rId141" Type="http://schemas.openxmlformats.org/officeDocument/2006/relationships/image" Target="media/image73.wmf"/><Relationship Id="rId146" Type="http://schemas.openxmlformats.org/officeDocument/2006/relationships/oleObject" Target="embeddings/oleObject58.bin"/><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oleObject" Target="embeddings/oleObject32.bin"/><Relationship Id="rId16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comments" Target="comments.xml"/><Relationship Id="rId66" Type="http://schemas.openxmlformats.org/officeDocument/2006/relationships/oleObject" Target="embeddings/oleObject22.bin"/><Relationship Id="rId87" Type="http://schemas.openxmlformats.org/officeDocument/2006/relationships/image" Target="media/image44.png"/><Relationship Id="rId110" Type="http://schemas.openxmlformats.org/officeDocument/2006/relationships/image" Target="media/image57.wmf"/><Relationship Id="rId115" Type="http://schemas.openxmlformats.org/officeDocument/2006/relationships/oleObject" Target="embeddings/oleObject43.bin"/><Relationship Id="rId131" Type="http://schemas.openxmlformats.org/officeDocument/2006/relationships/oleObject" Target="embeddings/oleObject51.bin"/><Relationship Id="rId136" Type="http://schemas.openxmlformats.org/officeDocument/2006/relationships/image" Target="media/image70.wmf"/><Relationship Id="rId157" Type="http://schemas.openxmlformats.org/officeDocument/2006/relationships/image" Target="media/image85.png"/><Relationship Id="rId61" Type="http://schemas.openxmlformats.org/officeDocument/2006/relationships/image" Target="media/image30.wmf"/><Relationship Id="rId82" Type="http://schemas.openxmlformats.org/officeDocument/2006/relationships/image" Target="media/image41.wmf"/><Relationship Id="rId152" Type="http://schemas.openxmlformats.org/officeDocument/2006/relationships/image" Target="media/image80.png"/><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image" Target="media/image12.wmf"/><Relationship Id="rId35" Type="http://schemas.openxmlformats.org/officeDocument/2006/relationships/oleObject" Target="embeddings/oleObject13.bin"/><Relationship Id="rId56" Type="http://schemas.openxmlformats.org/officeDocument/2006/relationships/image" Target="media/image26.emf"/><Relationship Id="rId77" Type="http://schemas.openxmlformats.org/officeDocument/2006/relationships/oleObject" Target="embeddings/oleObject27.bin"/><Relationship Id="rId100" Type="http://schemas.openxmlformats.org/officeDocument/2006/relationships/image" Target="media/image52.wmf"/><Relationship Id="rId105" Type="http://schemas.openxmlformats.org/officeDocument/2006/relationships/oleObject" Target="embeddings/oleObject38.bin"/><Relationship Id="rId126" Type="http://schemas.openxmlformats.org/officeDocument/2006/relationships/image" Target="media/image65.wmf"/><Relationship Id="rId147" Type="http://schemas.openxmlformats.org/officeDocument/2006/relationships/image" Target="media/image76.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package" Target="embeddings/Microsoft_Visio_Drawing.vsdx"/><Relationship Id="rId72" Type="http://schemas.openxmlformats.org/officeDocument/2006/relationships/image" Target="media/image36.wmf"/><Relationship Id="rId93" Type="http://schemas.openxmlformats.org/officeDocument/2006/relationships/image" Target="media/image48.wmf"/><Relationship Id="rId98" Type="http://schemas.openxmlformats.org/officeDocument/2006/relationships/image" Target="media/image51.wmf"/><Relationship Id="rId121" Type="http://schemas.openxmlformats.org/officeDocument/2006/relationships/oleObject" Target="embeddings/oleObject46.bin"/><Relationship Id="rId142" Type="http://schemas.openxmlformats.org/officeDocument/2006/relationships/oleObject" Target="embeddings/oleObject56.bin"/><Relationship Id="rId163"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oleObject" Target="embeddings/oleObject8.bin"/><Relationship Id="rId46" Type="http://schemas.microsoft.com/office/2011/relationships/commentsExtended" Target="commentsExtended.xml"/><Relationship Id="rId67" Type="http://schemas.openxmlformats.org/officeDocument/2006/relationships/image" Target="media/image33.wmf"/><Relationship Id="rId116" Type="http://schemas.openxmlformats.org/officeDocument/2006/relationships/image" Target="media/image60.wmf"/><Relationship Id="rId137" Type="http://schemas.openxmlformats.org/officeDocument/2006/relationships/oleObject" Target="embeddings/oleObject54.bin"/><Relationship Id="rId158" Type="http://schemas.openxmlformats.org/officeDocument/2006/relationships/image" Target="media/image86.png"/><Relationship Id="rId20" Type="http://schemas.openxmlformats.org/officeDocument/2006/relationships/oleObject" Target="embeddings/oleObject6.bin"/><Relationship Id="rId41" Type="http://schemas.openxmlformats.org/officeDocument/2006/relationships/oleObject" Target="embeddings/oleObject16.bin"/><Relationship Id="rId62" Type="http://schemas.openxmlformats.org/officeDocument/2006/relationships/oleObject" Target="embeddings/oleObject20.bin"/><Relationship Id="rId83" Type="http://schemas.openxmlformats.org/officeDocument/2006/relationships/oleObject" Target="embeddings/oleObject30.bin"/><Relationship Id="rId88" Type="http://schemas.openxmlformats.org/officeDocument/2006/relationships/image" Target="media/image45.emf"/><Relationship Id="rId111" Type="http://schemas.openxmlformats.org/officeDocument/2006/relationships/oleObject" Target="embeddings/oleObject41.bin"/><Relationship Id="rId132" Type="http://schemas.openxmlformats.org/officeDocument/2006/relationships/image" Target="media/image68.wmf"/><Relationship Id="rId153" Type="http://schemas.openxmlformats.org/officeDocument/2006/relationships/image" Target="media/image81.png"/><Relationship Id="rId15" Type="http://schemas.openxmlformats.org/officeDocument/2006/relationships/image" Target="media/image4.wmf"/><Relationship Id="rId36" Type="http://schemas.openxmlformats.org/officeDocument/2006/relationships/image" Target="media/image15.wmf"/><Relationship Id="rId57" Type="http://schemas.openxmlformats.org/officeDocument/2006/relationships/image" Target="media/image27.emf"/><Relationship Id="rId106" Type="http://schemas.openxmlformats.org/officeDocument/2006/relationships/image" Target="media/image55.wmf"/><Relationship Id="rId127" Type="http://schemas.openxmlformats.org/officeDocument/2006/relationships/oleObject" Target="embeddings/oleObject49.bin"/><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3.emf"/><Relationship Id="rId73" Type="http://schemas.openxmlformats.org/officeDocument/2006/relationships/oleObject" Target="embeddings/oleObject25.bin"/><Relationship Id="rId78" Type="http://schemas.openxmlformats.org/officeDocument/2006/relationships/image" Target="media/image39.wmf"/><Relationship Id="rId94" Type="http://schemas.openxmlformats.org/officeDocument/2006/relationships/oleObject" Target="embeddings/oleObject33.bin"/><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3.wmf"/><Relationship Id="rId143" Type="http://schemas.openxmlformats.org/officeDocument/2006/relationships/image" Target="media/image74.wmf"/><Relationship Id="rId148" Type="http://schemas.microsoft.com/office/2007/relationships/hdphoto" Target="media/hdphoto1.wdp"/><Relationship Id="rId164"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wmf"/><Relationship Id="rId26" Type="http://schemas.openxmlformats.org/officeDocument/2006/relationships/image" Target="media/image10.wmf"/><Relationship Id="rId47" Type="http://schemas.microsoft.com/office/2016/09/relationships/commentsIds" Target="commentsIds.xml"/><Relationship Id="rId68" Type="http://schemas.openxmlformats.org/officeDocument/2006/relationships/oleObject" Target="embeddings/oleObject23.bin"/><Relationship Id="rId89" Type="http://schemas.openxmlformats.org/officeDocument/2006/relationships/image" Target="media/image46.wmf"/><Relationship Id="rId112" Type="http://schemas.openxmlformats.org/officeDocument/2006/relationships/image" Target="media/image58.wmf"/><Relationship Id="rId133" Type="http://schemas.openxmlformats.org/officeDocument/2006/relationships/oleObject" Target="embeddings/oleObject52.bin"/><Relationship Id="rId154" Type="http://schemas.openxmlformats.org/officeDocument/2006/relationships/image" Target="media/image82.png"/><Relationship Id="rId16" Type="http://schemas.openxmlformats.org/officeDocument/2006/relationships/oleObject" Target="embeddings/oleObject4.bin"/><Relationship Id="rId37" Type="http://schemas.openxmlformats.org/officeDocument/2006/relationships/oleObject" Target="embeddings/oleObject14.bin"/><Relationship Id="rId58" Type="http://schemas.openxmlformats.org/officeDocument/2006/relationships/image" Target="media/image28.emf"/><Relationship Id="rId79" Type="http://schemas.openxmlformats.org/officeDocument/2006/relationships/oleObject" Target="embeddings/oleObject28.bin"/><Relationship Id="rId102" Type="http://schemas.openxmlformats.org/officeDocument/2006/relationships/image" Target="media/image53.wmf"/><Relationship Id="rId123" Type="http://schemas.openxmlformats.org/officeDocument/2006/relationships/oleObject" Target="embeddings/oleObject47.bin"/><Relationship Id="rId144" Type="http://schemas.openxmlformats.org/officeDocument/2006/relationships/oleObject" Target="embeddings/oleObject57.bin"/><Relationship Id="rId90" Type="http://schemas.openxmlformats.org/officeDocument/2006/relationships/oleObject" Target="embeddings/oleObject31.bin"/><Relationship Id="rId165" Type="http://schemas.openxmlformats.org/officeDocument/2006/relationships/image" Target="media/image93.png"/><Relationship Id="rId27" Type="http://schemas.openxmlformats.org/officeDocument/2006/relationships/oleObject" Target="embeddings/oleObject9.bin"/><Relationship Id="rId48" Type="http://schemas.openxmlformats.org/officeDocument/2006/relationships/image" Target="media/image20.png"/><Relationship Id="rId69" Type="http://schemas.openxmlformats.org/officeDocument/2006/relationships/image" Target="media/image34.wmf"/><Relationship Id="rId113" Type="http://schemas.openxmlformats.org/officeDocument/2006/relationships/oleObject" Target="embeddings/oleObject42.bin"/><Relationship Id="rId134" Type="http://schemas.openxmlformats.org/officeDocument/2006/relationships/image" Target="media/image69.wmf"/><Relationship Id="rId80" Type="http://schemas.openxmlformats.org/officeDocument/2006/relationships/image" Target="media/image40.wmf"/><Relationship Id="rId155"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6048C-6BEF-4CA3-A7C0-182E8786F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78</Pages>
  <Words>8400</Words>
  <Characters>47884</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李泽坤</dc:creator>
  <cp:keywords/>
  <dc:description/>
  <cp:lastModifiedBy>王福</cp:lastModifiedBy>
  <cp:revision>37</cp:revision>
  <cp:lastPrinted>2021-09-14T09:51:00Z</cp:lastPrinted>
  <dcterms:created xsi:type="dcterms:W3CDTF">2021-09-26T02:48:00Z</dcterms:created>
  <dcterms:modified xsi:type="dcterms:W3CDTF">2021-09-27T01:37:00Z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false</vt:bool>
  </property>
  <property fmtid="{D5CDD505-2E9C-101B-9397-08002B2CF9AE}" pid="3" name="MTEquationNumber2">
    <vt:lpwstr>(#S1.#E1)</vt:lpwstr>
  </property>
  <property fmtid="{D5CDD505-2E9C-101B-9397-08002B2CF9AE}" pid="4" name="ZOTERO_PREF_1">
    <vt:lpwstr>&lt;data data-version="3" zotero-version="5.0.96.3"&gt;&lt;session id="Qpo7VpyQ"/&gt;&lt;style id="http://www.zotero.org/styles/chinese-gb7714-2005-numeric" hasBibliography="1" bibliographyStyleHasBeenSet="1"/&gt;&lt;prefs&gt;&lt;pref name="fieldType" value="Field"/&gt;&lt;/prefs&gt;&lt;/data&gt;</vt:lpwstr>
  </property>
  <property fmtid="{D5CDD505-2E9C-101B-9397-08002B2CF9AE}" pid="5" name="MTWinEqns">
    <vt:bool>true</vt:bool>
  </property>
</Properties>
</file>